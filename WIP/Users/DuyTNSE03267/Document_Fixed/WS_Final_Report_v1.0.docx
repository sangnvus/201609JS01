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entury" w:hAnsi="Century" w:cs="Times New Roman"/>
        </w:rPr>
        <w:id w:val="1640075285"/>
        <w:docPartObj>
          <w:docPartGallery w:val="Cover Pages"/>
          <w:docPartUnique/>
        </w:docPartObj>
      </w:sdtPr>
      <w:sdtContent>
        <w:bookmarkStart w:id="0" w:name="_Ref13883154" w:displacedByCustomXml="prev"/>
        <w:bookmarkEnd w:id="0" w:displacedByCustomXml="prev"/>
        <w:p w:rsidR="00740C89" w:rsidRPr="000D195A" w:rsidRDefault="00740C89" w:rsidP="006B4A50">
          <w:pPr>
            <w:spacing w:line="276" w:lineRule="auto"/>
            <w:jc w:val="both"/>
            <w:rPr>
              <w:rFonts w:ascii="Century" w:hAnsi="Century" w:cs="Times New Roman"/>
            </w:rPr>
          </w:pPr>
        </w:p>
        <w:tbl>
          <w:tblPr>
            <w:tblW w:w="9720" w:type="dxa"/>
            <w:jc w:val="center"/>
            <w:tblLook w:val="00A0" w:firstRow="1" w:lastRow="0" w:firstColumn="1" w:lastColumn="0" w:noHBand="0" w:noVBand="0"/>
          </w:tblPr>
          <w:tblGrid>
            <w:gridCol w:w="9720"/>
          </w:tblGrid>
          <w:tr w:rsidR="00740C89" w:rsidRPr="000D195A" w:rsidTr="005C61B6">
            <w:trPr>
              <w:trHeight w:val="1377"/>
              <w:jc w:val="center"/>
            </w:trPr>
            <w:tc>
              <w:tcPr>
                <w:tcW w:w="5000" w:type="pct"/>
              </w:tcPr>
              <w:p w:rsidR="00740C89" w:rsidRPr="000D195A" w:rsidRDefault="00740C89" w:rsidP="006B4A50">
                <w:pPr>
                  <w:pStyle w:val="NoSpacing"/>
                  <w:spacing w:line="276" w:lineRule="auto"/>
                  <w:jc w:val="both"/>
                  <w:rPr>
                    <w:rFonts w:ascii="Century" w:hAnsi="Century" w:cs="Times New Roman"/>
                    <w:caps/>
                    <w:color w:val="000000"/>
                  </w:rPr>
                </w:pPr>
              </w:p>
              <w:p w:rsidR="00740C89" w:rsidRPr="000D195A" w:rsidRDefault="00740C89" w:rsidP="006B4A50">
                <w:pPr>
                  <w:pStyle w:val="NoSpacing"/>
                  <w:spacing w:line="276" w:lineRule="auto"/>
                  <w:jc w:val="both"/>
                  <w:rPr>
                    <w:rFonts w:ascii="Century" w:hAnsi="Century" w:cs="Times New Roman"/>
                    <w:b/>
                    <w:color w:val="000000"/>
                    <w:sz w:val="72"/>
                    <w:szCs w:val="72"/>
                  </w:rPr>
                </w:pPr>
                <w:r w:rsidRPr="000D195A">
                  <w:rPr>
                    <w:rFonts w:ascii="Century" w:hAnsi="Century" w:cs="Times New Roman"/>
                    <w:noProof/>
                  </w:rPr>
                  <mc:AlternateContent>
                    <mc:Choice Requires="wpc">
                      <w:drawing>
                        <wp:anchor distT="0" distB="0" distL="114300" distR="114300" simplePos="0" relativeHeight="251659264" behindDoc="0" locked="0" layoutInCell="1" allowOverlap="1" wp14:anchorId="46904D76" wp14:editId="28F8877A">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rsidR="00740C89" w:rsidRPr="000D195A" w:rsidRDefault="00740C89" w:rsidP="006B4A50">
                <w:pPr>
                  <w:pStyle w:val="NoSpacing"/>
                  <w:spacing w:line="276" w:lineRule="auto"/>
                  <w:jc w:val="both"/>
                  <w:rPr>
                    <w:rFonts w:ascii="Century" w:hAnsi="Century" w:cs="Times New Roman"/>
                    <w:b/>
                    <w:color w:val="000000"/>
                    <w:sz w:val="72"/>
                    <w:szCs w:val="72"/>
                  </w:rPr>
                </w:pPr>
              </w:p>
            </w:tc>
          </w:tr>
          <w:tr w:rsidR="00740C89" w:rsidRPr="000D195A" w:rsidTr="005C61B6">
            <w:trPr>
              <w:trHeight w:val="1440"/>
              <w:jc w:val="center"/>
            </w:trPr>
            <w:tc>
              <w:tcPr>
                <w:tcW w:w="5000" w:type="pct"/>
                <w:vAlign w:val="center"/>
                <w:hideMark/>
              </w:tcPr>
              <w:p w:rsidR="00740C89" w:rsidRPr="000D195A" w:rsidRDefault="00740C89" w:rsidP="006B4A50">
                <w:pPr>
                  <w:pStyle w:val="NoSpacing"/>
                  <w:spacing w:line="276" w:lineRule="auto"/>
                  <w:jc w:val="both"/>
                  <w:rPr>
                    <w:rFonts w:ascii="Century" w:hAnsi="Century" w:cs="Times New Roman"/>
                    <w:color w:val="000000"/>
                    <w:sz w:val="56"/>
                    <w:szCs w:val="56"/>
                  </w:rPr>
                </w:pPr>
                <w:r w:rsidRPr="000D195A">
                  <w:rPr>
                    <w:rFonts w:ascii="Century" w:hAnsi="Century" w:cs="Times New Roman"/>
                    <w:color w:val="000000"/>
                    <w:sz w:val="56"/>
                    <w:szCs w:val="56"/>
                  </w:rPr>
                  <w:t>Capstone Project Document</w:t>
                </w:r>
              </w:p>
            </w:tc>
          </w:tr>
        </w:tbl>
        <w:p w:rsidR="00740C89" w:rsidRPr="000D195A" w:rsidRDefault="00740C89" w:rsidP="006B4A50">
          <w:pPr>
            <w:autoSpaceDE w:val="0"/>
            <w:autoSpaceDN w:val="0"/>
            <w:adjustRightInd w:val="0"/>
            <w:spacing w:line="276" w:lineRule="auto"/>
            <w:jc w:val="both"/>
            <w:rPr>
              <w:rFonts w:ascii="Century" w:hAnsi="Century" w:cs="Times New Roman"/>
              <w:sz w:val="36"/>
              <w:szCs w:val="36"/>
            </w:rPr>
          </w:pPr>
        </w:p>
        <w:p w:rsidR="00740C89" w:rsidRPr="000D195A" w:rsidRDefault="00EA7A34" w:rsidP="006B4A50">
          <w:pPr>
            <w:autoSpaceDE w:val="0"/>
            <w:autoSpaceDN w:val="0"/>
            <w:adjustRightInd w:val="0"/>
            <w:spacing w:line="276" w:lineRule="auto"/>
            <w:jc w:val="both"/>
            <w:rPr>
              <w:rFonts w:ascii="Century" w:hAnsi="Century" w:cs="Times New Roman"/>
              <w:bCs/>
              <w:sz w:val="36"/>
              <w:szCs w:val="36"/>
            </w:rPr>
          </w:pPr>
          <w:r w:rsidRPr="000D195A">
            <w:rPr>
              <w:rFonts w:ascii="Century" w:hAnsi="Century" w:cs="Times New Roman"/>
              <w:b/>
              <w:sz w:val="40"/>
              <w:szCs w:val="40"/>
            </w:rPr>
            <w:t>WingS</w:t>
          </w:r>
        </w:p>
        <w:p w:rsidR="00740C89" w:rsidRPr="000D195A" w:rsidRDefault="00740C89" w:rsidP="006B4A50">
          <w:pPr>
            <w:spacing w:line="276" w:lineRule="auto"/>
            <w:jc w:val="both"/>
            <w:rPr>
              <w:rFonts w:ascii="Century" w:hAnsi="Century"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87"/>
          </w:tblGrid>
          <w:tr w:rsidR="006A04C3" w:rsidRPr="000D195A" w:rsidTr="004407B7">
            <w:trPr>
              <w:cantSplit/>
              <w:trHeight w:val="728"/>
              <w:jc w:val="center"/>
            </w:trPr>
            <w:tc>
              <w:tcPr>
                <w:tcW w:w="8042" w:type="dxa"/>
                <w:gridSpan w:val="3"/>
                <w:tcBorders>
                  <w:top w:val="single" w:sz="4" w:space="0" w:color="auto"/>
                  <w:left w:val="single" w:sz="4" w:space="0" w:color="auto"/>
                  <w:bottom w:val="single" w:sz="4" w:space="0" w:color="auto"/>
                  <w:right w:val="single" w:sz="4" w:space="0" w:color="auto"/>
                </w:tcBorders>
                <w:vAlign w:val="center"/>
                <w:hideMark/>
              </w:tcPr>
              <w:p w:rsidR="006A04C3" w:rsidRPr="000D195A" w:rsidRDefault="006A04C3" w:rsidP="006B4A50">
                <w:pPr>
                  <w:pStyle w:val="NoSpacing"/>
                  <w:spacing w:line="276" w:lineRule="auto"/>
                  <w:jc w:val="both"/>
                  <w:rPr>
                    <w:rFonts w:ascii="Century" w:hAnsi="Century"/>
                    <w:b/>
                  </w:rPr>
                </w:pPr>
                <w:r w:rsidRPr="000D195A">
                  <w:rPr>
                    <w:rFonts w:ascii="Century" w:hAnsi="Century"/>
                    <w:b/>
                  </w:rPr>
                  <w:t>WingS</w:t>
                </w:r>
              </w:p>
            </w:tc>
          </w:tr>
          <w:tr w:rsidR="006A04C3" w:rsidRPr="000D195A" w:rsidTr="004407B7">
            <w:trPr>
              <w:cantSplit/>
              <w:trHeight w:val="485"/>
              <w:jc w:val="center"/>
            </w:trPr>
            <w:tc>
              <w:tcPr>
                <w:tcW w:w="3289" w:type="dxa"/>
                <w:vMerge w:val="restart"/>
                <w:tcBorders>
                  <w:top w:val="single" w:sz="4" w:space="0" w:color="auto"/>
                  <w:left w:val="single" w:sz="4" w:space="0" w:color="auto"/>
                  <w:right w:val="single" w:sz="4" w:space="0" w:color="auto"/>
                </w:tcBorders>
                <w:hideMark/>
              </w:tcPr>
              <w:p w:rsidR="006A04C3" w:rsidRPr="000D195A" w:rsidRDefault="006A04C3" w:rsidP="006B4A50">
                <w:pPr>
                  <w:jc w:val="both"/>
                  <w:rPr>
                    <w:rFonts w:ascii="Century" w:hAnsi="Century"/>
                    <w:color w:val="000000"/>
                  </w:rPr>
                </w:pPr>
                <w:r w:rsidRPr="000D195A">
                  <w:rPr>
                    <w:rFonts w:ascii="Century" w:hAnsi="Century"/>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rsidR="006A04C3" w:rsidRPr="000D195A" w:rsidRDefault="006A04C3" w:rsidP="006B4A50">
                <w:pPr>
                  <w:tabs>
                    <w:tab w:val="left" w:pos="3591"/>
                  </w:tabs>
                  <w:spacing w:after="120"/>
                  <w:jc w:val="both"/>
                  <w:rPr>
                    <w:rFonts w:ascii="Century" w:hAnsi="Century"/>
                    <w:color w:val="000000"/>
                  </w:rPr>
                </w:pPr>
                <w:r w:rsidRPr="000D195A">
                  <w:rPr>
                    <w:rFonts w:ascii="Century" w:hAnsi="Century"/>
                    <w:color w:val="000000"/>
                  </w:rPr>
                  <w:t>Đào Tr</w:t>
                </w:r>
                <w:r w:rsidRPr="000D195A">
                  <w:rPr>
                    <w:rFonts w:ascii="Cambria" w:hAnsi="Cambria" w:cs="Cambria"/>
                    <w:color w:val="000000"/>
                  </w:rPr>
                  <w:t>ọ</w:t>
                </w:r>
                <w:r w:rsidRPr="000D195A">
                  <w:rPr>
                    <w:rFonts w:ascii="Century" w:hAnsi="Century"/>
                    <w:color w:val="000000"/>
                  </w:rPr>
                  <w:t>ng Nghĩa</w:t>
                </w:r>
              </w:p>
            </w:tc>
            <w:tc>
              <w:tcPr>
                <w:tcW w:w="2287" w:type="dxa"/>
                <w:tcBorders>
                  <w:top w:val="single" w:sz="4" w:space="0" w:color="auto"/>
                  <w:left w:val="single" w:sz="4" w:space="0" w:color="auto"/>
                  <w:bottom w:val="single" w:sz="4" w:space="0" w:color="auto"/>
                  <w:right w:val="single" w:sz="4" w:space="0" w:color="auto"/>
                </w:tcBorders>
                <w:vAlign w:val="center"/>
              </w:tcPr>
              <w:p w:rsidR="006A04C3" w:rsidRPr="000D195A" w:rsidRDefault="006A04C3" w:rsidP="006B4A50">
                <w:pPr>
                  <w:tabs>
                    <w:tab w:val="left" w:pos="3591"/>
                  </w:tabs>
                  <w:spacing w:after="120"/>
                  <w:jc w:val="both"/>
                  <w:rPr>
                    <w:rFonts w:ascii="Century" w:hAnsi="Century"/>
                    <w:color w:val="000000"/>
                    <w:sz w:val="26"/>
                    <w:szCs w:val="26"/>
                  </w:rPr>
                </w:pPr>
                <w:r w:rsidRPr="000D195A">
                  <w:rPr>
                    <w:rFonts w:ascii="Century" w:hAnsi="Century"/>
                    <w:color w:val="000000"/>
                    <w:sz w:val="26"/>
                    <w:szCs w:val="26"/>
                  </w:rPr>
                  <w:t>SE03220</w:t>
                </w:r>
              </w:p>
            </w:tc>
          </w:tr>
          <w:tr w:rsidR="006A04C3" w:rsidRPr="000D195A" w:rsidTr="004407B7">
            <w:trPr>
              <w:cantSplit/>
              <w:trHeight w:val="485"/>
              <w:jc w:val="center"/>
            </w:trPr>
            <w:tc>
              <w:tcPr>
                <w:tcW w:w="3289" w:type="dxa"/>
                <w:vMerge/>
                <w:tcBorders>
                  <w:left w:val="single" w:sz="4" w:space="0" w:color="auto"/>
                  <w:right w:val="single" w:sz="4" w:space="0" w:color="auto"/>
                </w:tcBorders>
                <w:vAlign w:val="center"/>
              </w:tcPr>
              <w:p w:rsidR="006A04C3" w:rsidRPr="000D195A" w:rsidRDefault="006A04C3" w:rsidP="006B4A50">
                <w:pPr>
                  <w:jc w:val="both"/>
                  <w:rPr>
                    <w:rFonts w:ascii="Century" w:hAnsi="Century"/>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6A04C3" w:rsidRPr="000D195A" w:rsidRDefault="006A04C3" w:rsidP="006B4A50">
                <w:pPr>
                  <w:tabs>
                    <w:tab w:val="left" w:pos="3591"/>
                  </w:tabs>
                  <w:spacing w:after="120"/>
                  <w:jc w:val="both"/>
                  <w:rPr>
                    <w:rFonts w:ascii="Century" w:hAnsi="Century"/>
                    <w:color w:val="000000"/>
                  </w:rPr>
                </w:pPr>
                <w:r w:rsidRPr="000D195A">
                  <w:rPr>
                    <w:rFonts w:ascii="Century" w:hAnsi="Century"/>
                    <w:color w:val="000000"/>
                  </w:rPr>
                  <w:t>Lê H</w:t>
                </w:r>
                <w:r w:rsidRPr="000D195A">
                  <w:rPr>
                    <w:rFonts w:ascii="Cambria" w:hAnsi="Cambria" w:cs="Cambria"/>
                    <w:color w:val="000000"/>
                  </w:rPr>
                  <w:t>ồ</w:t>
                </w:r>
                <w:r w:rsidRPr="000D195A">
                  <w:rPr>
                    <w:rFonts w:ascii="Century" w:hAnsi="Century"/>
                    <w:color w:val="000000"/>
                  </w:rPr>
                  <w:t>ng Nhiên</w:t>
                </w:r>
              </w:p>
            </w:tc>
            <w:tc>
              <w:tcPr>
                <w:tcW w:w="2287" w:type="dxa"/>
                <w:tcBorders>
                  <w:top w:val="single" w:sz="4" w:space="0" w:color="auto"/>
                  <w:left w:val="single" w:sz="4" w:space="0" w:color="auto"/>
                  <w:bottom w:val="single" w:sz="4" w:space="0" w:color="auto"/>
                  <w:right w:val="single" w:sz="4" w:space="0" w:color="auto"/>
                </w:tcBorders>
                <w:vAlign w:val="center"/>
              </w:tcPr>
              <w:p w:rsidR="006A04C3" w:rsidRPr="000D195A" w:rsidRDefault="006A04C3" w:rsidP="006B4A50">
                <w:pPr>
                  <w:tabs>
                    <w:tab w:val="left" w:pos="3591"/>
                  </w:tabs>
                  <w:spacing w:after="120"/>
                  <w:jc w:val="both"/>
                  <w:rPr>
                    <w:rFonts w:ascii="Century" w:hAnsi="Century"/>
                    <w:color w:val="000000"/>
                    <w:sz w:val="26"/>
                    <w:szCs w:val="26"/>
                  </w:rPr>
                </w:pPr>
                <w:r w:rsidRPr="000D195A">
                  <w:rPr>
                    <w:rFonts w:ascii="Century" w:hAnsi="Century"/>
                    <w:color w:val="000000"/>
                    <w:sz w:val="26"/>
                    <w:szCs w:val="26"/>
                  </w:rPr>
                  <w:t>SE03377</w:t>
                </w:r>
              </w:p>
            </w:tc>
          </w:tr>
          <w:tr w:rsidR="006A04C3" w:rsidRPr="000D195A" w:rsidTr="004407B7">
            <w:trPr>
              <w:cantSplit/>
              <w:trHeight w:val="485"/>
              <w:jc w:val="center"/>
            </w:trPr>
            <w:tc>
              <w:tcPr>
                <w:tcW w:w="3289" w:type="dxa"/>
                <w:vMerge/>
                <w:tcBorders>
                  <w:left w:val="single" w:sz="4" w:space="0" w:color="auto"/>
                  <w:right w:val="single" w:sz="4" w:space="0" w:color="auto"/>
                </w:tcBorders>
                <w:vAlign w:val="center"/>
              </w:tcPr>
              <w:p w:rsidR="006A04C3" w:rsidRPr="000D195A" w:rsidRDefault="006A04C3" w:rsidP="006B4A50">
                <w:pPr>
                  <w:jc w:val="both"/>
                  <w:rPr>
                    <w:rFonts w:ascii="Century" w:hAnsi="Century"/>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6A04C3" w:rsidRPr="000D195A" w:rsidRDefault="006A04C3" w:rsidP="006B4A50">
                <w:pPr>
                  <w:tabs>
                    <w:tab w:val="left" w:pos="3591"/>
                  </w:tabs>
                  <w:spacing w:after="120"/>
                  <w:jc w:val="both"/>
                  <w:rPr>
                    <w:rFonts w:ascii="Century" w:hAnsi="Century"/>
                    <w:color w:val="000000"/>
                  </w:rPr>
                </w:pPr>
                <w:r w:rsidRPr="000D195A">
                  <w:rPr>
                    <w:rFonts w:ascii="Century" w:hAnsi="Century"/>
                    <w:color w:val="000000"/>
                  </w:rPr>
                  <w:t>T</w:t>
                </w:r>
                <w:r w:rsidRPr="000D195A">
                  <w:rPr>
                    <w:rFonts w:ascii="Cambria" w:hAnsi="Cambria" w:cs="Cambria"/>
                    <w:color w:val="000000"/>
                  </w:rPr>
                  <w:t>ạ</w:t>
                </w:r>
                <w:r w:rsidRPr="000D195A">
                  <w:rPr>
                    <w:rFonts w:ascii="Century" w:hAnsi="Century"/>
                    <w:color w:val="000000"/>
                  </w:rPr>
                  <w:t xml:space="preserve"> Ng</w:t>
                </w:r>
                <w:r w:rsidRPr="000D195A">
                  <w:rPr>
                    <w:rFonts w:ascii="Cambria" w:hAnsi="Cambria" w:cs="Cambria"/>
                    <w:color w:val="000000"/>
                  </w:rPr>
                  <w:t>ọ</w:t>
                </w:r>
                <w:r w:rsidRPr="000D195A">
                  <w:rPr>
                    <w:rFonts w:ascii="Century" w:hAnsi="Century"/>
                    <w:color w:val="000000"/>
                  </w:rPr>
                  <w:t>c Duy</w:t>
                </w:r>
              </w:p>
            </w:tc>
            <w:tc>
              <w:tcPr>
                <w:tcW w:w="2287" w:type="dxa"/>
                <w:tcBorders>
                  <w:top w:val="single" w:sz="4" w:space="0" w:color="auto"/>
                  <w:left w:val="single" w:sz="4" w:space="0" w:color="auto"/>
                  <w:bottom w:val="single" w:sz="4" w:space="0" w:color="auto"/>
                  <w:right w:val="single" w:sz="4" w:space="0" w:color="auto"/>
                </w:tcBorders>
                <w:vAlign w:val="center"/>
              </w:tcPr>
              <w:p w:rsidR="006A04C3" w:rsidRPr="000D195A" w:rsidRDefault="006A04C3" w:rsidP="006B4A50">
                <w:pPr>
                  <w:tabs>
                    <w:tab w:val="left" w:pos="3591"/>
                  </w:tabs>
                  <w:spacing w:after="120"/>
                  <w:jc w:val="both"/>
                  <w:rPr>
                    <w:rFonts w:ascii="Century" w:hAnsi="Century"/>
                    <w:color w:val="000000"/>
                    <w:sz w:val="26"/>
                    <w:szCs w:val="26"/>
                  </w:rPr>
                </w:pPr>
                <w:r w:rsidRPr="000D195A">
                  <w:rPr>
                    <w:rFonts w:ascii="Century" w:hAnsi="Century"/>
                    <w:color w:val="000000"/>
                    <w:sz w:val="26"/>
                    <w:szCs w:val="26"/>
                  </w:rPr>
                  <w:t>SE03267</w:t>
                </w:r>
              </w:p>
            </w:tc>
          </w:tr>
          <w:tr w:rsidR="006A04C3" w:rsidRPr="000D195A" w:rsidTr="004407B7">
            <w:trPr>
              <w:cantSplit/>
              <w:trHeight w:val="485"/>
              <w:jc w:val="center"/>
            </w:trPr>
            <w:tc>
              <w:tcPr>
                <w:tcW w:w="3289" w:type="dxa"/>
                <w:vMerge/>
                <w:tcBorders>
                  <w:left w:val="single" w:sz="4" w:space="0" w:color="auto"/>
                  <w:right w:val="single" w:sz="4" w:space="0" w:color="auto"/>
                </w:tcBorders>
                <w:vAlign w:val="center"/>
              </w:tcPr>
              <w:p w:rsidR="006A04C3" w:rsidRPr="000D195A" w:rsidRDefault="006A04C3" w:rsidP="006B4A50">
                <w:pPr>
                  <w:jc w:val="both"/>
                  <w:rPr>
                    <w:rFonts w:ascii="Century" w:hAnsi="Century"/>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6A04C3" w:rsidRPr="000D195A" w:rsidRDefault="006A04C3" w:rsidP="006B4A50">
                <w:pPr>
                  <w:tabs>
                    <w:tab w:val="left" w:pos="3591"/>
                  </w:tabs>
                  <w:spacing w:after="120"/>
                  <w:jc w:val="both"/>
                  <w:rPr>
                    <w:rFonts w:ascii="Century" w:hAnsi="Century"/>
                    <w:color w:val="000000"/>
                  </w:rPr>
                </w:pPr>
                <w:r w:rsidRPr="000D195A">
                  <w:rPr>
                    <w:rFonts w:ascii="Century" w:hAnsi="Century"/>
                    <w:color w:val="000000"/>
                  </w:rPr>
                  <w:t>Đ</w:t>
                </w:r>
                <w:r w:rsidRPr="000D195A">
                  <w:rPr>
                    <w:rFonts w:ascii="Cambria" w:hAnsi="Cambria" w:cs="Cambria"/>
                    <w:color w:val="000000"/>
                  </w:rPr>
                  <w:t>ỗ</w:t>
                </w:r>
                <w:r w:rsidRPr="000D195A">
                  <w:rPr>
                    <w:rFonts w:ascii="Century" w:hAnsi="Century"/>
                    <w:color w:val="000000"/>
                  </w:rPr>
                  <w:t xml:space="preserve"> Văn Tu</w:t>
                </w:r>
                <w:r w:rsidRPr="000D195A">
                  <w:rPr>
                    <w:rFonts w:ascii="Cambria" w:hAnsi="Cambria" w:cs="Cambria"/>
                    <w:color w:val="000000"/>
                  </w:rPr>
                  <w:t>ấ</w:t>
                </w:r>
                <w:r w:rsidRPr="000D195A">
                  <w:rPr>
                    <w:rFonts w:ascii="Century" w:hAnsi="Century"/>
                    <w:color w:val="000000"/>
                  </w:rPr>
                  <w:t>n</w:t>
                </w:r>
              </w:p>
            </w:tc>
            <w:tc>
              <w:tcPr>
                <w:tcW w:w="2287" w:type="dxa"/>
                <w:tcBorders>
                  <w:top w:val="single" w:sz="4" w:space="0" w:color="auto"/>
                  <w:left w:val="single" w:sz="4" w:space="0" w:color="auto"/>
                  <w:bottom w:val="single" w:sz="4" w:space="0" w:color="auto"/>
                  <w:right w:val="single" w:sz="4" w:space="0" w:color="auto"/>
                </w:tcBorders>
                <w:vAlign w:val="center"/>
              </w:tcPr>
              <w:p w:rsidR="006A04C3" w:rsidRPr="000D195A" w:rsidRDefault="006A04C3" w:rsidP="006B4A50">
                <w:pPr>
                  <w:tabs>
                    <w:tab w:val="left" w:pos="3591"/>
                  </w:tabs>
                  <w:spacing w:after="120"/>
                  <w:jc w:val="both"/>
                  <w:rPr>
                    <w:rFonts w:ascii="Century" w:hAnsi="Century"/>
                    <w:color w:val="000000"/>
                    <w:sz w:val="26"/>
                    <w:szCs w:val="26"/>
                  </w:rPr>
                </w:pPr>
                <w:r w:rsidRPr="000D195A">
                  <w:rPr>
                    <w:rFonts w:ascii="Century" w:hAnsi="Century"/>
                    <w:color w:val="000000"/>
                    <w:sz w:val="26"/>
                    <w:szCs w:val="26"/>
                  </w:rPr>
                  <w:t>SE03297</w:t>
                </w:r>
              </w:p>
            </w:tc>
          </w:tr>
          <w:tr w:rsidR="006A04C3" w:rsidRPr="000D195A" w:rsidTr="004407B7">
            <w:trPr>
              <w:cantSplit/>
              <w:trHeight w:val="323"/>
              <w:jc w:val="center"/>
            </w:trPr>
            <w:tc>
              <w:tcPr>
                <w:tcW w:w="3289" w:type="dxa"/>
                <w:vMerge/>
                <w:tcBorders>
                  <w:left w:val="single" w:sz="4" w:space="0" w:color="auto"/>
                  <w:right w:val="single" w:sz="4" w:space="0" w:color="auto"/>
                </w:tcBorders>
                <w:vAlign w:val="center"/>
              </w:tcPr>
              <w:p w:rsidR="006A04C3" w:rsidRPr="000D195A" w:rsidRDefault="006A04C3" w:rsidP="006B4A50">
                <w:pPr>
                  <w:jc w:val="both"/>
                  <w:rPr>
                    <w:rFonts w:ascii="Century" w:hAnsi="Century"/>
                    <w:b/>
                    <w:color w:val="000000"/>
                  </w:rPr>
                </w:pPr>
              </w:p>
            </w:tc>
            <w:tc>
              <w:tcPr>
                <w:tcW w:w="2466" w:type="dxa"/>
                <w:tcBorders>
                  <w:top w:val="single" w:sz="4" w:space="0" w:color="auto"/>
                  <w:left w:val="single" w:sz="4" w:space="0" w:color="auto"/>
                  <w:right w:val="single" w:sz="4" w:space="0" w:color="auto"/>
                </w:tcBorders>
                <w:vAlign w:val="center"/>
              </w:tcPr>
              <w:p w:rsidR="006A04C3" w:rsidRPr="000D195A" w:rsidRDefault="006A04C3" w:rsidP="006B4A50">
                <w:pPr>
                  <w:tabs>
                    <w:tab w:val="left" w:pos="3591"/>
                  </w:tabs>
                  <w:spacing w:after="120"/>
                  <w:jc w:val="both"/>
                  <w:rPr>
                    <w:rFonts w:ascii="Century" w:hAnsi="Century"/>
                    <w:color w:val="000000"/>
                  </w:rPr>
                </w:pPr>
                <w:r w:rsidRPr="000D195A">
                  <w:rPr>
                    <w:rFonts w:ascii="Century" w:hAnsi="Century"/>
                    <w:color w:val="000000"/>
                  </w:rPr>
                  <w:t>Hoàng Anh Tu</w:t>
                </w:r>
                <w:r w:rsidRPr="000D195A">
                  <w:rPr>
                    <w:rFonts w:ascii="Cambria" w:hAnsi="Cambria" w:cs="Cambria"/>
                    <w:color w:val="000000"/>
                  </w:rPr>
                  <w:t>ấ</w:t>
                </w:r>
                <w:r w:rsidRPr="000D195A">
                  <w:rPr>
                    <w:rFonts w:ascii="Century" w:hAnsi="Century"/>
                    <w:color w:val="000000"/>
                  </w:rPr>
                  <w:t>n</w:t>
                </w:r>
              </w:p>
            </w:tc>
            <w:tc>
              <w:tcPr>
                <w:tcW w:w="2287" w:type="dxa"/>
                <w:tcBorders>
                  <w:top w:val="single" w:sz="4" w:space="0" w:color="auto"/>
                  <w:left w:val="single" w:sz="4" w:space="0" w:color="auto"/>
                  <w:right w:val="single" w:sz="4" w:space="0" w:color="auto"/>
                </w:tcBorders>
                <w:vAlign w:val="center"/>
              </w:tcPr>
              <w:p w:rsidR="006A04C3" w:rsidRPr="000D195A" w:rsidRDefault="006A04C3" w:rsidP="006B4A50">
                <w:pPr>
                  <w:tabs>
                    <w:tab w:val="left" w:pos="3591"/>
                  </w:tabs>
                  <w:spacing w:after="120"/>
                  <w:jc w:val="both"/>
                  <w:rPr>
                    <w:rFonts w:ascii="Century" w:hAnsi="Century"/>
                    <w:color w:val="000000"/>
                    <w:sz w:val="26"/>
                    <w:szCs w:val="26"/>
                  </w:rPr>
                </w:pPr>
                <w:r w:rsidRPr="000D195A">
                  <w:rPr>
                    <w:rFonts w:ascii="Century" w:hAnsi="Century"/>
                    <w:color w:val="000000"/>
                    <w:sz w:val="26"/>
                    <w:szCs w:val="26"/>
                  </w:rPr>
                  <w:t>SE03108</w:t>
                </w:r>
              </w:p>
            </w:tc>
          </w:tr>
          <w:tr w:rsidR="006A04C3" w:rsidRPr="000D195A" w:rsidTr="004407B7">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6A04C3" w:rsidRPr="000D195A" w:rsidRDefault="006A04C3" w:rsidP="006B4A50">
                <w:pPr>
                  <w:spacing w:after="120"/>
                  <w:jc w:val="both"/>
                  <w:rPr>
                    <w:rFonts w:ascii="Century" w:hAnsi="Century"/>
                    <w:b/>
                    <w:bCs/>
                    <w:color w:val="000000"/>
                  </w:rPr>
                </w:pPr>
                <w:r w:rsidRPr="000D195A">
                  <w:rPr>
                    <w:rFonts w:ascii="Century" w:hAnsi="Century"/>
                    <w:b/>
                    <w:color w:val="000000"/>
                  </w:rPr>
                  <w:t>Supervisor</w:t>
                </w:r>
              </w:p>
            </w:tc>
            <w:tc>
              <w:tcPr>
                <w:tcW w:w="4753" w:type="dxa"/>
                <w:gridSpan w:val="2"/>
                <w:tcBorders>
                  <w:top w:val="single" w:sz="4" w:space="0" w:color="auto"/>
                  <w:left w:val="single" w:sz="4" w:space="0" w:color="auto"/>
                  <w:bottom w:val="single" w:sz="4" w:space="0" w:color="auto"/>
                  <w:right w:val="single" w:sz="4" w:space="0" w:color="auto"/>
                </w:tcBorders>
                <w:vAlign w:val="center"/>
              </w:tcPr>
              <w:p w:rsidR="006A04C3" w:rsidRPr="000D195A" w:rsidRDefault="006A04C3" w:rsidP="006B4A50">
                <w:pPr>
                  <w:tabs>
                    <w:tab w:val="left" w:pos="3591"/>
                  </w:tabs>
                  <w:jc w:val="both"/>
                  <w:rPr>
                    <w:rFonts w:ascii="Century" w:eastAsia="Times New Roman" w:hAnsi="Century"/>
                    <w:bCs/>
                    <w:color w:val="000000"/>
                  </w:rPr>
                </w:pPr>
                <w:r w:rsidRPr="000D195A">
                  <w:rPr>
                    <w:rFonts w:ascii="Century" w:eastAsia="Times New Roman" w:hAnsi="Century"/>
                    <w:bCs/>
                    <w:color w:val="000000"/>
                  </w:rPr>
                  <w:t>Mr. Nguy</w:t>
                </w:r>
                <w:r w:rsidRPr="000D195A">
                  <w:rPr>
                    <w:rFonts w:ascii="Cambria" w:eastAsia="Times New Roman" w:hAnsi="Cambria" w:cs="Cambria"/>
                    <w:bCs/>
                    <w:color w:val="000000"/>
                  </w:rPr>
                  <w:t>ễ</w:t>
                </w:r>
                <w:r w:rsidRPr="000D195A">
                  <w:rPr>
                    <w:rFonts w:ascii="Century" w:eastAsia="Times New Roman" w:hAnsi="Century"/>
                    <w:bCs/>
                    <w:color w:val="000000"/>
                  </w:rPr>
                  <w:t>n V</w:t>
                </w:r>
                <w:r w:rsidRPr="000D195A">
                  <w:rPr>
                    <w:rFonts w:ascii="Century" w:eastAsia="Times New Roman" w:hAnsi="Century" w:cs="Century"/>
                    <w:bCs/>
                    <w:color w:val="000000"/>
                  </w:rPr>
                  <w:t>ă</w:t>
                </w:r>
                <w:r w:rsidRPr="000D195A">
                  <w:rPr>
                    <w:rFonts w:ascii="Century" w:eastAsia="Times New Roman" w:hAnsi="Century"/>
                    <w:bCs/>
                    <w:color w:val="000000"/>
                  </w:rPr>
                  <w:t>n Sang</w:t>
                </w:r>
              </w:p>
            </w:tc>
          </w:tr>
          <w:tr w:rsidR="006A04C3" w:rsidRPr="000D195A" w:rsidTr="004407B7">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6A04C3" w:rsidRPr="000D195A" w:rsidRDefault="006A04C3" w:rsidP="006B4A50">
                <w:pPr>
                  <w:spacing w:after="120"/>
                  <w:jc w:val="both"/>
                  <w:rPr>
                    <w:rFonts w:ascii="Century" w:hAnsi="Century"/>
                    <w:b/>
                    <w:bCs/>
                    <w:color w:val="000000"/>
                  </w:rPr>
                </w:pPr>
                <w:r w:rsidRPr="000D195A">
                  <w:rPr>
                    <w:rFonts w:ascii="Century" w:hAnsi="Century"/>
                    <w:b/>
                    <w:color w:val="000000"/>
                  </w:rPr>
                  <w:t>Project code</w:t>
                </w:r>
              </w:p>
            </w:tc>
            <w:tc>
              <w:tcPr>
                <w:tcW w:w="4753" w:type="dxa"/>
                <w:gridSpan w:val="2"/>
                <w:tcBorders>
                  <w:top w:val="single" w:sz="4" w:space="0" w:color="auto"/>
                  <w:left w:val="single" w:sz="4" w:space="0" w:color="auto"/>
                  <w:bottom w:val="single" w:sz="4" w:space="0" w:color="auto"/>
                  <w:right w:val="single" w:sz="4" w:space="0" w:color="auto"/>
                </w:tcBorders>
                <w:vAlign w:val="center"/>
                <w:hideMark/>
              </w:tcPr>
              <w:p w:rsidR="006A04C3" w:rsidRPr="000D195A" w:rsidRDefault="006A04C3" w:rsidP="006B4A50">
                <w:pPr>
                  <w:tabs>
                    <w:tab w:val="left" w:pos="3591"/>
                  </w:tabs>
                  <w:jc w:val="both"/>
                  <w:rPr>
                    <w:rFonts w:ascii="Century" w:eastAsia="Times New Roman" w:hAnsi="Century"/>
                    <w:bCs/>
                    <w:color w:val="000000"/>
                  </w:rPr>
                </w:pPr>
                <w:r w:rsidRPr="000D195A">
                  <w:rPr>
                    <w:rFonts w:ascii="Century" w:eastAsia="Times New Roman" w:hAnsi="Century"/>
                    <w:bCs/>
                    <w:color w:val="000000"/>
                  </w:rPr>
                  <w:t>WS</w:t>
                </w:r>
              </w:p>
            </w:tc>
          </w:tr>
        </w:tbl>
        <w:p w:rsidR="00740C89" w:rsidRPr="000D195A" w:rsidRDefault="00740C89" w:rsidP="006B4A50">
          <w:pPr>
            <w:spacing w:line="276" w:lineRule="auto"/>
            <w:jc w:val="both"/>
            <w:rPr>
              <w:rFonts w:ascii="Century" w:hAnsi="Century" w:cs="Times New Roman"/>
              <w:szCs w:val="26"/>
            </w:rPr>
          </w:pPr>
          <w:r w:rsidRPr="000D195A">
            <w:rPr>
              <w:rFonts w:ascii="Century" w:hAnsi="Century" w:cs="Times New Roman"/>
              <w:sz w:val="21"/>
              <w:szCs w:val="76"/>
            </w:rPr>
            <w:br/>
          </w:r>
          <w:r w:rsidRPr="000D195A">
            <w:rPr>
              <w:rFonts w:ascii="Century" w:hAnsi="Century" w:cs="Times New Roman"/>
              <w:sz w:val="21"/>
              <w:szCs w:val="76"/>
            </w:rPr>
            <w:br/>
          </w:r>
        </w:p>
        <w:p w:rsidR="00740C89" w:rsidRPr="000D195A" w:rsidRDefault="00740C89" w:rsidP="006B4A50">
          <w:pPr>
            <w:spacing w:line="276" w:lineRule="auto"/>
            <w:jc w:val="both"/>
            <w:rPr>
              <w:rFonts w:ascii="Century" w:hAnsi="Century" w:cs="Times New Roman"/>
              <w:b/>
              <w:szCs w:val="26"/>
            </w:rPr>
          </w:pPr>
        </w:p>
        <w:p w:rsidR="00740C89" w:rsidRPr="000D195A" w:rsidRDefault="008C2D17" w:rsidP="006B4A50">
          <w:pPr>
            <w:spacing w:line="276" w:lineRule="auto"/>
            <w:jc w:val="both"/>
            <w:rPr>
              <w:rFonts w:ascii="Century" w:hAnsi="Century" w:cs="Times New Roman"/>
              <w:b/>
              <w:sz w:val="21"/>
              <w:szCs w:val="76"/>
            </w:rPr>
          </w:pPr>
          <w:r w:rsidRPr="000D195A">
            <w:rPr>
              <w:rFonts w:ascii="Century" w:hAnsi="Century" w:cs="Times New Roman"/>
              <w:b/>
              <w:szCs w:val="26"/>
            </w:rPr>
            <w:t>- Hanoi, 12</w:t>
          </w:r>
          <w:r w:rsidR="00740C89" w:rsidRPr="000D195A">
            <w:rPr>
              <w:rFonts w:ascii="Century" w:hAnsi="Century" w:cs="Times New Roman"/>
              <w:b/>
              <w:szCs w:val="26"/>
            </w:rPr>
            <w:t>/201</w:t>
          </w:r>
          <w:r w:rsidR="006A04C3" w:rsidRPr="000D195A">
            <w:rPr>
              <w:rFonts w:ascii="Century" w:hAnsi="Century" w:cs="Times New Roman"/>
              <w:b/>
              <w:szCs w:val="26"/>
            </w:rPr>
            <w:t>6</w:t>
          </w:r>
          <w:r w:rsidR="00740C89" w:rsidRPr="000D195A">
            <w:rPr>
              <w:rFonts w:ascii="Century" w:hAnsi="Century" w:cs="Times New Roman"/>
              <w:b/>
              <w:szCs w:val="26"/>
            </w:rPr>
            <w:t xml:space="preserve"> -</w:t>
          </w:r>
        </w:p>
        <w:p w:rsidR="008562FB" w:rsidRPr="000D195A" w:rsidRDefault="008562FB" w:rsidP="006B4A50">
          <w:pPr>
            <w:spacing w:line="276" w:lineRule="auto"/>
            <w:jc w:val="both"/>
            <w:rPr>
              <w:rFonts w:ascii="Century" w:hAnsi="Century" w:cs="Times New Roman"/>
            </w:rPr>
          </w:pPr>
        </w:p>
        <w:p w:rsidR="00151EF5" w:rsidRPr="000D195A" w:rsidRDefault="00746720" w:rsidP="006B4A50">
          <w:pPr>
            <w:spacing w:line="276" w:lineRule="auto"/>
            <w:jc w:val="both"/>
            <w:rPr>
              <w:rFonts w:ascii="Century" w:hAnsi="Century" w:cs="Times New Roman"/>
            </w:rPr>
          </w:pPr>
        </w:p>
      </w:sdtContent>
    </w:sdt>
    <w:sdt>
      <w:sdtPr>
        <w:rPr>
          <w:rFonts w:ascii="Century" w:eastAsiaTheme="minorEastAsia" w:hAnsi="Century" w:cs="Times New Roman"/>
          <w:b w:val="0"/>
          <w:caps w:val="0"/>
          <w:color w:val="auto"/>
          <w:sz w:val="22"/>
          <w:szCs w:val="22"/>
          <w:lang w:eastAsia="ja-JP"/>
        </w:rPr>
        <w:id w:val="-504368668"/>
        <w:docPartObj>
          <w:docPartGallery w:val="Table of Contents"/>
          <w:docPartUnique/>
        </w:docPartObj>
      </w:sdtPr>
      <w:sdtEndPr>
        <w:rPr>
          <w:bCs/>
          <w:noProof/>
        </w:rPr>
      </w:sdtEndPr>
      <w:sdtContent>
        <w:p w:rsidR="000D1E85" w:rsidRPr="000D195A" w:rsidRDefault="0019791E" w:rsidP="006B4A50">
          <w:pPr>
            <w:pStyle w:val="TOCHeading"/>
            <w:numPr>
              <w:ilvl w:val="0"/>
              <w:numId w:val="0"/>
            </w:numPr>
            <w:spacing w:line="276" w:lineRule="auto"/>
            <w:ind w:left="432" w:hanging="432"/>
            <w:jc w:val="both"/>
            <w:rPr>
              <w:rFonts w:ascii="Century" w:hAnsi="Century" w:cs="Times New Roman"/>
              <w:szCs w:val="28"/>
            </w:rPr>
          </w:pPr>
          <w:r w:rsidRPr="000D195A">
            <w:rPr>
              <w:rFonts w:ascii="Century" w:hAnsi="Century" w:cs="Times New Roman"/>
              <w:szCs w:val="28"/>
            </w:rPr>
            <w:t xml:space="preserve">TABLE </w:t>
          </w:r>
          <w:r w:rsidR="008D0810" w:rsidRPr="000D195A">
            <w:rPr>
              <w:rFonts w:ascii="Century" w:hAnsi="Century" w:cs="Times New Roman"/>
              <w:szCs w:val="28"/>
            </w:rPr>
            <w:t>CONTENTS</w:t>
          </w:r>
        </w:p>
        <w:p w:rsidR="00E07066" w:rsidRPr="00AA1028" w:rsidRDefault="000D1E85" w:rsidP="006B4A50">
          <w:pPr>
            <w:pStyle w:val="TOC1"/>
            <w:jc w:val="both"/>
            <w:rPr>
              <w:b w:val="0"/>
            </w:rPr>
          </w:pPr>
          <w:r w:rsidRPr="000D195A">
            <w:rPr>
              <w:rFonts w:ascii="Century" w:hAnsi="Century"/>
            </w:rPr>
            <w:fldChar w:fldCharType="begin"/>
          </w:r>
          <w:r w:rsidRPr="000D195A">
            <w:rPr>
              <w:rFonts w:ascii="Century" w:hAnsi="Century"/>
            </w:rPr>
            <w:instrText xml:space="preserve"> TOC \o "1-3" \h \z \u </w:instrText>
          </w:r>
          <w:r w:rsidRPr="000D195A">
            <w:rPr>
              <w:rFonts w:ascii="Century" w:hAnsi="Century"/>
            </w:rPr>
            <w:fldChar w:fldCharType="separate"/>
          </w:r>
          <w:r w:rsidR="00746720" w:rsidRPr="00AA1028">
            <w:fldChar w:fldCharType="begin"/>
          </w:r>
          <w:r w:rsidR="00746720" w:rsidRPr="00AA1028">
            <w:instrText xml:space="preserve"> HYPERLINK \l "_Toc469404379" </w:instrText>
          </w:r>
          <w:r w:rsidR="00746720" w:rsidRPr="00AA1028">
            <w:fldChar w:fldCharType="separate"/>
          </w:r>
          <w:r w:rsidR="00E07066" w:rsidRPr="00AA1028">
            <w:rPr>
              <w:rStyle w:val="Hyperlink"/>
            </w:rPr>
            <w:t>1</w:t>
          </w:r>
          <w:r w:rsidR="00E07066" w:rsidRPr="00AA1028">
            <w:rPr>
              <w:b w:val="0"/>
            </w:rPr>
            <w:tab/>
          </w:r>
          <w:r w:rsidR="00E07066" w:rsidRPr="00AA1028">
            <w:rPr>
              <w:rStyle w:val="Hyperlink"/>
            </w:rPr>
            <w:t>INTRODUCTION</w:t>
          </w:r>
          <w:r w:rsidR="00E07066" w:rsidRPr="00AA1028">
            <w:rPr>
              <w:webHidden/>
            </w:rPr>
            <w:tab/>
          </w:r>
          <w:r w:rsidR="00E07066" w:rsidRPr="00AA1028">
            <w:rPr>
              <w:webHidden/>
            </w:rPr>
            <w:fldChar w:fldCharType="begin"/>
          </w:r>
          <w:r w:rsidR="00E07066" w:rsidRPr="00AA1028">
            <w:rPr>
              <w:webHidden/>
            </w:rPr>
            <w:instrText xml:space="preserve"> PAGEREF _Toc469404379 \h </w:instrText>
          </w:r>
          <w:r w:rsidR="00E07066" w:rsidRPr="00AA1028">
            <w:rPr>
              <w:webHidden/>
            </w:rPr>
          </w:r>
          <w:r w:rsidR="00E07066" w:rsidRPr="00AA1028">
            <w:rPr>
              <w:webHidden/>
            </w:rPr>
            <w:fldChar w:fldCharType="separate"/>
          </w:r>
          <w:ins w:id="1" w:author="Admin" w:date="2016-12-12T18:40:00Z">
            <w:r w:rsidR="007C6829">
              <w:rPr>
                <w:webHidden/>
              </w:rPr>
              <w:t>4</w:t>
            </w:r>
          </w:ins>
          <w:del w:id="2" w:author="Admin" w:date="2016-12-12T18:08:00Z">
            <w:r w:rsidR="00AA1028" w:rsidDel="004409AF">
              <w:rPr>
                <w:webHidden/>
              </w:rPr>
              <w:delText>5</w:delText>
            </w:r>
          </w:del>
          <w:r w:rsidR="00E07066" w:rsidRPr="00AA1028">
            <w:rPr>
              <w:webHidden/>
            </w:rPr>
            <w:fldChar w:fldCharType="end"/>
          </w:r>
          <w:r w:rsidR="00746720" w:rsidRPr="00AA1028">
            <w:fldChar w:fldCharType="end"/>
          </w:r>
        </w:p>
        <w:p w:rsidR="00E07066" w:rsidRPr="00AA1028" w:rsidRDefault="00746720" w:rsidP="006B4A50">
          <w:pPr>
            <w:pStyle w:val="TOC2"/>
            <w:rPr>
              <w:iCs w:val="0"/>
              <w:sz w:val="22"/>
              <w:szCs w:val="22"/>
            </w:rPr>
          </w:pPr>
          <w:r w:rsidRPr="00AA1028">
            <w:fldChar w:fldCharType="begin"/>
          </w:r>
          <w:r w:rsidRPr="00AA1028">
            <w:instrText xml:space="preserve"> HYPERLINK \l "_Toc469404380" </w:instrText>
          </w:r>
          <w:r w:rsidRPr="00AA1028">
            <w:fldChar w:fldCharType="separate"/>
          </w:r>
          <w:r w:rsidR="00E07066" w:rsidRPr="00AA1028">
            <w:rPr>
              <w:rStyle w:val="Hyperlink"/>
            </w:rPr>
            <w:t>1.1</w:t>
          </w:r>
          <w:r w:rsidR="00E07066" w:rsidRPr="00AA1028">
            <w:rPr>
              <w:iCs w:val="0"/>
              <w:sz w:val="22"/>
              <w:szCs w:val="22"/>
            </w:rPr>
            <w:tab/>
          </w:r>
          <w:r w:rsidR="00E07066" w:rsidRPr="00AA1028">
            <w:rPr>
              <w:rStyle w:val="Hyperlink"/>
            </w:rPr>
            <w:t>Purpose</w:t>
          </w:r>
          <w:r w:rsidR="00E07066" w:rsidRPr="00AA1028">
            <w:rPr>
              <w:webHidden/>
            </w:rPr>
            <w:tab/>
          </w:r>
          <w:r w:rsidR="00E07066" w:rsidRPr="00AA1028">
            <w:rPr>
              <w:webHidden/>
            </w:rPr>
            <w:fldChar w:fldCharType="begin"/>
          </w:r>
          <w:r w:rsidR="00E07066" w:rsidRPr="00AA1028">
            <w:rPr>
              <w:webHidden/>
            </w:rPr>
            <w:instrText xml:space="preserve"> PAGEREF _Toc469404380 \h </w:instrText>
          </w:r>
          <w:r w:rsidR="00E07066" w:rsidRPr="00AA1028">
            <w:rPr>
              <w:webHidden/>
            </w:rPr>
          </w:r>
          <w:r w:rsidR="00E07066" w:rsidRPr="00AA1028">
            <w:rPr>
              <w:webHidden/>
            </w:rPr>
            <w:fldChar w:fldCharType="separate"/>
          </w:r>
          <w:ins w:id="3" w:author="Admin" w:date="2016-12-12T18:40:00Z">
            <w:r w:rsidR="007C6829">
              <w:rPr>
                <w:webHidden/>
              </w:rPr>
              <w:t>4</w:t>
            </w:r>
          </w:ins>
          <w:del w:id="4" w:author="Admin" w:date="2016-12-12T18:08:00Z">
            <w:r w:rsidR="00AA1028" w:rsidDel="004409AF">
              <w:rPr>
                <w:webHidden/>
              </w:rPr>
              <w:delText>5</w:delText>
            </w:r>
          </w:del>
          <w:r w:rsidR="00E07066" w:rsidRPr="00AA1028">
            <w:rPr>
              <w:webHidden/>
            </w:rPr>
            <w:fldChar w:fldCharType="end"/>
          </w:r>
          <w:r w:rsidRPr="00AA1028">
            <w:fldChar w:fldCharType="end"/>
          </w:r>
        </w:p>
        <w:p w:rsidR="00E07066" w:rsidRPr="00AA1028" w:rsidRDefault="00746720" w:rsidP="006B4A50">
          <w:pPr>
            <w:pStyle w:val="TOC2"/>
            <w:rPr>
              <w:iCs w:val="0"/>
              <w:sz w:val="22"/>
              <w:szCs w:val="22"/>
            </w:rPr>
          </w:pPr>
          <w:r w:rsidRPr="00AA1028">
            <w:fldChar w:fldCharType="begin"/>
          </w:r>
          <w:r w:rsidRPr="00AA1028">
            <w:instrText xml:space="preserve"> HYPERLINK \l "_Toc469404381" </w:instrText>
          </w:r>
          <w:r w:rsidRPr="00AA1028">
            <w:fldChar w:fldCharType="separate"/>
          </w:r>
          <w:r w:rsidR="00E07066" w:rsidRPr="00AA1028">
            <w:rPr>
              <w:rStyle w:val="Hyperlink"/>
              <w:lang w:val="vi-VN"/>
            </w:rPr>
            <w:t>1.2</w:t>
          </w:r>
          <w:r w:rsidR="00E07066" w:rsidRPr="00AA1028">
            <w:rPr>
              <w:iCs w:val="0"/>
              <w:sz w:val="22"/>
              <w:szCs w:val="22"/>
            </w:rPr>
            <w:tab/>
          </w:r>
          <w:r w:rsidR="00E07066" w:rsidRPr="00AA1028">
            <w:rPr>
              <w:rStyle w:val="Hyperlink"/>
              <w:lang w:val="vi-VN"/>
            </w:rPr>
            <w:t>Acronyms and Definitions</w:t>
          </w:r>
          <w:r w:rsidR="00E07066" w:rsidRPr="00AA1028">
            <w:rPr>
              <w:webHidden/>
            </w:rPr>
            <w:tab/>
          </w:r>
          <w:r w:rsidR="00E07066" w:rsidRPr="00AA1028">
            <w:rPr>
              <w:webHidden/>
            </w:rPr>
            <w:fldChar w:fldCharType="begin"/>
          </w:r>
          <w:r w:rsidR="00E07066" w:rsidRPr="00AA1028">
            <w:rPr>
              <w:webHidden/>
            </w:rPr>
            <w:instrText xml:space="preserve"> PAGEREF _Toc469404381 \h </w:instrText>
          </w:r>
          <w:r w:rsidR="00E07066" w:rsidRPr="00AA1028">
            <w:rPr>
              <w:webHidden/>
            </w:rPr>
          </w:r>
          <w:r w:rsidR="00E07066" w:rsidRPr="00AA1028">
            <w:rPr>
              <w:webHidden/>
            </w:rPr>
            <w:fldChar w:fldCharType="separate"/>
          </w:r>
          <w:ins w:id="5" w:author="Admin" w:date="2016-12-12T18:40:00Z">
            <w:r w:rsidR="007C6829">
              <w:rPr>
                <w:webHidden/>
              </w:rPr>
              <w:t>4</w:t>
            </w:r>
          </w:ins>
          <w:del w:id="6" w:author="Admin" w:date="2016-12-12T18:08:00Z">
            <w:r w:rsidR="00AA1028" w:rsidDel="004409AF">
              <w:rPr>
                <w:webHidden/>
              </w:rPr>
              <w:delText>5</w:delText>
            </w:r>
          </w:del>
          <w:r w:rsidR="00E07066" w:rsidRPr="00AA1028">
            <w:rPr>
              <w:webHidden/>
            </w:rPr>
            <w:fldChar w:fldCharType="end"/>
          </w:r>
          <w:r w:rsidRPr="00AA1028">
            <w:fldChar w:fldCharType="end"/>
          </w:r>
        </w:p>
        <w:p w:rsidR="00E07066" w:rsidRPr="00AA1028" w:rsidRDefault="00746720" w:rsidP="006B4A50">
          <w:pPr>
            <w:pStyle w:val="TOC2"/>
            <w:rPr>
              <w:iCs w:val="0"/>
              <w:sz w:val="22"/>
              <w:szCs w:val="22"/>
            </w:rPr>
          </w:pPr>
          <w:r w:rsidRPr="00AA1028">
            <w:lastRenderedPageBreak/>
            <w:fldChar w:fldCharType="begin"/>
          </w:r>
          <w:r w:rsidRPr="00AA1028">
            <w:instrText xml:space="preserve"> HYPERLINK \l "_Toc469404382" </w:instrText>
          </w:r>
          <w:r w:rsidRPr="00AA1028">
            <w:fldChar w:fldCharType="separate"/>
          </w:r>
          <w:r w:rsidR="00E07066" w:rsidRPr="00AA1028">
            <w:rPr>
              <w:rStyle w:val="Hyperlink"/>
              <w:lang w:val="vi-VN"/>
            </w:rPr>
            <w:t>1.3</w:t>
          </w:r>
          <w:r w:rsidR="00E07066" w:rsidRPr="00AA1028">
            <w:rPr>
              <w:iCs w:val="0"/>
              <w:sz w:val="22"/>
              <w:szCs w:val="22"/>
            </w:rPr>
            <w:tab/>
          </w:r>
          <w:r w:rsidR="00E07066" w:rsidRPr="00AA1028">
            <w:rPr>
              <w:rStyle w:val="Hyperlink"/>
              <w:lang w:val="vi-VN"/>
            </w:rPr>
            <w:t>A</w:t>
          </w:r>
          <w:r w:rsidR="00E07066" w:rsidRPr="00AA1028">
            <w:rPr>
              <w:rStyle w:val="Hyperlink"/>
            </w:rPr>
            <w:t>bstract</w:t>
          </w:r>
          <w:r w:rsidR="00E07066" w:rsidRPr="00AA1028">
            <w:rPr>
              <w:webHidden/>
            </w:rPr>
            <w:tab/>
          </w:r>
          <w:r w:rsidR="00E07066" w:rsidRPr="00AA1028">
            <w:rPr>
              <w:webHidden/>
            </w:rPr>
            <w:fldChar w:fldCharType="begin"/>
          </w:r>
          <w:r w:rsidR="00E07066" w:rsidRPr="00AA1028">
            <w:rPr>
              <w:webHidden/>
            </w:rPr>
            <w:instrText xml:space="preserve"> PAGEREF _Toc469404382 \h </w:instrText>
          </w:r>
          <w:r w:rsidR="00E07066" w:rsidRPr="00AA1028">
            <w:rPr>
              <w:webHidden/>
            </w:rPr>
          </w:r>
          <w:r w:rsidR="00E07066" w:rsidRPr="00AA1028">
            <w:rPr>
              <w:webHidden/>
            </w:rPr>
            <w:fldChar w:fldCharType="separate"/>
          </w:r>
          <w:ins w:id="7" w:author="Admin" w:date="2016-12-12T18:40:00Z">
            <w:r w:rsidR="007C6829">
              <w:rPr>
                <w:webHidden/>
              </w:rPr>
              <w:t>4</w:t>
            </w:r>
          </w:ins>
          <w:del w:id="8" w:author="Admin" w:date="2016-12-12T18:08:00Z">
            <w:r w:rsidR="00AA1028" w:rsidDel="004409AF">
              <w:rPr>
                <w:webHidden/>
              </w:rPr>
              <w:delText>5</w:delText>
            </w:r>
          </w:del>
          <w:r w:rsidR="00E07066" w:rsidRPr="00AA1028">
            <w:rPr>
              <w:webHidden/>
            </w:rPr>
            <w:fldChar w:fldCharType="end"/>
          </w:r>
          <w:r w:rsidRPr="00AA1028">
            <w:fldChar w:fldCharType="end"/>
          </w:r>
        </w:p>
        <w:p w:rsidR="00E07066" w:rsidRPr="00AA1028" w:rsidRDefault="00746720" w:rsidP="006B4A50">
          <w:pPr>
            <w:pStyle w:val="TOC2"/>
            <w:rPr>
              <w:iCs w:val="0"/>
              <w:sz w:val="22"/>
              <w:szCs w:val="22"/>
            </w:rPr>
          </w:pPr>
          <w:r w:rsidRPr="00AA1028">
            <w:fldChar w:fldCharType="begin"/>
          </w:r>
          <w:r w:rsidRPr="00AA1028">
            <w:instrText xml:space="preserve"> HYPERLINK \l "_Toc469404383" </w:instrText>
          </w:r>
          <w:r w:rsidRPr="00AA1028">
            <w:fldChar w:fldCharType="separate"/>
          </w:r>
          <w:r w:rsidR="00E07066" w:rsidRPr="00AA1028">
            <w:rPr>
              <w:rStyle w:val="Hyperlink"/>
            </w:rPr>
            <w:t>1.4</w:t>
          </w:r>
          <w:r w:rsidR="00E07066" w:rsidRPr="00AA1028">
            <w:rPr>
              <w:iCs w:val="0"/>
              <w:sz w:val="22"/>
              <w:szCs w:val="22"/>
            </w:rPr>
            <w:tab/>
          </w:r>
          <w:r w:rsidR="00E07066" w:rsidRPr="00AA1028">
            <w:rPr>
              <w:rStyle w:val="Hyperlink"/>
            </w:rPr>
            <w:t>Literature review</w:t>
          </w:r>
          <w:r w:rsidR="00E07066" w:rsidRPr="00AA1028">
            <w:rPr>
              <w:webHidden/>
            </w:rPr>
            <w:tab/>
          </w:r>
          <w:r w:rsidR="00E07066" w:rsidRPr="00AA1028">
            <w:rPr>
              <w:webHidden/>
            </w:rPr>
            <w:fldChar w:fldCharType="begin"/>
          </w:r>
          <w:r w:rsidR="00E07066" w:rsidRPr="00AA1028">
            <w:rPr>
              <w:webHidden/>
            </w:rPr>
            <w:instrText xml:space="preserve"> PAGEREF _Toc469404383 \h </w:instrText>
          </w:r>
          <w:r w:rsidR="00E07066" w:rsidRPr="00AA1028">
            <w:rPr>
              <w:webHidden/>
            </w:rPr>
          </w:r>
          <w:r w:rsidR="00E07066" w:rsidRPr="00AA1028">
            <w:rPr>
              <w:webHidden/>
            </w:rPr>
            <w:fldChar w:fldCharType="separate"/>
          </w:r>
          <w:ins w:id="9" w:author="Admin" w:date="2016-12-12T18:40:00Z">
            <w:r w:rsidR="007C6829">
              <w:rPr>
                <w:webHidden/>
              </w:rPr>
              <w:t>5</w:t>
            </w:r>
          </w:ins>
          <w:del w:id="10" w:author="Admin" w:date="2016-12-12T18:08:00Z">
            <w:r w:rsidR="00AA1028" w:rsidDel="004409AF">
              <w:rPr>
                <w:webHidden/>
              </w:rPr>
              <w:delText>6</w:delText>
            </w:r>
          </w:del>
          <w:r w:rsidR="00E07066" w:rsidRPr="00AA1028">
            <w:rPr>
              <w:webHidden/>
            </w:rPr>
            <w:fldChar w:fldCharType="end"/>
          </w:r>
          <w:r w:rsidRPr="00AA1028">
            <w:fldChar w:fldCharType="end"/>
          </w:r>
        </w:p>
        <w:p w:rsidR="00E07066" w:rsidRPr="00AA1028" w:rsidRDefault="00746720" w:rsidP="006B4A50">
          <w:pPr>
            <w:pStyle w:val="TOC2"/>
            <w:rPr>
              <w:iCs w:val="0"/>
              <w:sz w:val="22"/>
              <w:szCs w:val="22"/>
            </w:rPr>
          </w:pPr>
          <w:r w:rsidRPr="00AA1028">
            <w:fldChar w:fldCharType="begin"/>
          </w:r>
          <w:r w:rsidRPr="00AA1028">
            <w:instrText xml:space="preserve"> HYPERLINK \l "_Toc469404384" </w:instrText>
          </w:r>
          <w:r w:rsidRPr="00AA1028">
            <w:fldChar w:fldCharType="separate"/>
          </w:r>
          <w:r w:rsidR="00E07066" w:rsidRPr="00AA1028">
            <w:rPr>
              <w:rStyle w:val="Hyperlink"/>
            </w:rPr>
            <w:t>1.5</w:t>
          </w:r>
          <w:r w:rsidR="00E07066" w:rsidRPr="00AA1028">
            <w:rPr>
              <w:iCs w:val="0"/>
              <w:sz w:val="22"/>
              <w:szCs w:val="22"/>
            </w:rPr>
            <w:tab/>
          </w:r>
          <w:r w:rsidR="00E07066" w:rsidRPr="00AA1028">
            <w:rPr>
              <w:rStyle w:val="Hyperlink"/>
            </w:rPr>
            <w:t>Proposal</w:t>
          </w:r>
          <w:r w:rsidR="00E07066" w:rsidRPr="00AA1028">
            <w:rPr>
              <w:webHidden/>
            </w:rPr>
            <w:tab/>
          </w:r>
          <w:r w:rsidR="00E07066" w:rsidRPr="00AA1028">
            <w:rPr>
              <w:webHidden/>
            </w:rPr>
            <w:fldChar w:fldCharType="begin"/>
          </w:r>
          <w:r w:rsidR="00E07066" w:rsidRPr="00AA1028">
            <w:rPr>
              <w:webHidden/>
            </w:rPr>
            <w:instrText xml:space="preserve"> PAGEREF _Toc469404384 \h </w:instrText>
          </w:r>
          <w:r w:rsidR="00E07066" w:rsidRPr="00AA1028">
            <w:rPr>
              <w:webHidden/>
            </w:rPr>
          </w:r>
          <w:r w:rsidR="00E07066" w:rsidRPr="00AA1028">
            <w:rPr>
              <w:webHidden/>
            </w:rPr>
            <w:fldChar w:fldCharType="separate"/>
          </w:r>
          <w:ins w:id="11" w:author="Admin" w:date="2016-12-12T18:40:00Z">
            <w:r w:rsidR="007C6829">
              <w:rPr>
                <w:webHidden/>
              </w:rPr>
              <w:t>6</w:t>
            </w:r>
          </w:ins>
          <w:del w:id="12" w:author="Admin" w:date="2016-12-12T18:08:00Z">
            <w:r w:rsidR="00AA1028" w:rsidDel="004409AF">
              <w:rPr>
                <w:webHidden/>
              </w:rPr>
              <w:delText>8</w:delText>
            </w:r>
          </w:del>
          <w:r w:rsidR="00E07066" w:rsidRPr="00AA1028">
            <w:rPr>
              <w:webHidden/>
            </w:rPr>
            <w:fldChar w:fldCharType="end"/>
          </w:r>
          <w:r w:rsidRPr="00AA1028">
            <w:fldChar w:fldCharType="end"/>
          </w:r>
        </w:p>
        <w:p w:rsidR="00E07066" w:rsidRPr="00AA1028" w:rsidRDefault="00746720" w:rsidP="006B4A50">
          <w:pPr>
            <w:pStyle w:val="TOC3"/>
            <w:rPr>
              <w:i w:val="0"/>
              <w:iCs w:val="0"/>
              <w:noProof/>
            </w:rPr>
          </w:pPr>
          <w:r w:rsidRPr="00AA1028">
            <w:rPr>
              <w:noProof/>
            </w:rPr>
            <w:fldChar w:fldCharType="begin"/>
          </w:r>
          <w:r w:rsidRPr="00AA1028">
            <w:rPr>
              <w:noProof/>
            </w:rPr>
            <w:instrText xml:space="preserve"> HYPERLINK \l "_Toc469404385" </w:instrText>
          </w:r>
          <w:r w:rsidR="00AA1028" w:rsidRPr="00AA1028">
            <w:rPr>
              <w:noProof/>
            </w:rPr>
          </w:r>
          <w:r w:rsidRPr="00AA1028">
            <w:rPr>
              <w:noProof/>
            </w:rPr>
            <w:fldChar w:fldCharType="separate"/>
          </w:r>
          <w:r w:rsidR="00E07066" w:rsidRPr="00AA1028">
            <w:rPr>
              <w:rStyle w:val="Hyperlink"/>
              <w:noProof/>
              <w:lang w:val="vi-VN"/>
            </w:rPr>
            <w:t>1.5.1</w:t>
          </w:r>
          <w:r w:rsidR="00E07066" w:rsidRPr="00AA1028">
            <w:rPr>
              <w:i w:val="0"/>
              <w:iCs w:val="0"/>
              <w:noProof/>
            </w:rPr>
            <w:tab/>
          </w:r>
          <w:r w:rsidR="00E07066" w:rsidRPr="00AA1028">
            <w:rPr>
              <w:rStyle w:val="Hyperlink"/>
              <w:noProof/>
              <w:lang w:val="vi-VN"/>
            </w:rPr>
            <w:t>The idea</w:t>
          </w:r>
          <w:r w:rsidR="00E07066" w:rsidRPr="00AA1028">
            <w:rPr>
              <w:noProof/>
              <w:webHidden/>
            </w:rPr>
            <w:tab/>
          </w:r>
          <w:r w:rsidR="00E07066" w:rsidRPr="00AA1028">
            <w:rPr>
              <w:noProof/>
              <w:webHidden/>
            </w:rPr>
            <w:fldChar w:fldCharType="begin"/>
          </w:r>
          <w:r w:rsidR="00E07066" w:rsidRPr="00AA1028">
            <w:rPr>
              <w:noProof/>
              <w:webHidden/>
            </w:rPr>
            <w:instrText xml:space="preserve"> PAGEREF _Toc469404385 \h </w:instrText>
          </w:r>
          <w:r w:rsidR="00E07066" w:rsidRPr="00AA1028">
            <w:rPr>
              <w:noProof/>
              <w:webHidden/>
            </w:rPr>
          </w:r>
          <w:r w:rsidR="00E07066" w:rsidRPr="00AA1028">
            <w:rPr>
              <w:noProof/>
              <w:webHidden/>
            </w:rPr>
            <w:fldChar w:fldCharType="separate"/>
          </w:r>
          <w:ins w:id="13" w:author="Admin" w:date="2016-12-12T18:40:00Z">
            <w:r w:rsidR="007C6829">
              <w:rPr>
                <w:noProof/>
                <w:webHidden/>
              </w:rPr>
              <w:t>6</w:t>
            </w:r>
          </w:ins>
          <w:del w:id="14" w:author="Admin" w:date="2016-12-12T18:08:00Z">
            <w:r w:rsidR="00AA1028" w:rsidDel="004409AF">
              <w:rPr>
                <w:noProof/>
                <w:webHidden/>
              </w:rPr>
              <w:delText>8</w:delText>
            </w:r>
          </w:del>
          <w:r w:rsidR="00E07066" w:rsidRPr="00AA1028">
            <w:rPr>
              <w:noProof/>
              <w:webHidden/>
            </w:rPr>
            <w:fldChar w:fldCharType="end"/>
          </w:r>
          <w:r w:rsidRPr="00AA1028">
            <w:rPr>
              <w:noProof/>
            </w:rPr>
            <w:fldChar w:fldCharType="end"/>
          </w:r>
        </w:p>
        <w:p w:rsidR="00E07066" w:rsidRPr="00AA1028" w:rsidRDefault="00746720" w:rsidP="006B4A50">
          <w:pPr>
            <w:pStyle w:val="TOC3"/>
            <w:rPr>
              <w:i w:val="0"/>
              <w:iCs w:val="0"/>
              <w:noProof/>
            </w:rPr>
          </w:pPr>
          <w:r w:rsidRPr="00AA1028">
            <w:rPr>
              <w:noProof/>
            </w:rPr>
            <w:fldChar w:fldCharType="begin"/>
          </w:r>
          <w:r w:rsidRPr="00AA1028">
            <w:rPr>
              <w:noProof/>
            </w:rPr>
            <w:instrText xml:space="preserve"> HYPERLINK \l "_Toc469404386" </w:instrText>
          </w:r>
          <w:r w:rsidR="00AA1028" w:rsidRPr="00AA1028">
            <w:rPr>
              <w:noProof/>
            </w:rPr>
          </w:r>
          <w:r w:rsidRPr="00AA1028">
            <w:rPr>
              <w:noProof/>
            </w:rPr>
            <w:fldChar w:fldCharType="separate"/>
          </w:r>
          <w:r w:rsidR="00E07066" w:rsidRPr="00AA1028">
            <w:rPr>
              <w:rStyle w:val="Hyperlink"/>
              <w:noProof/>
            </w:rPr>
            <w:t>1.5.2</w:t>
          </w:r>
          <w:r w:rsidR="00E07066" w:rsidRPr="00AA1028">
            <w:rPr>
              <w:i w:val="0"/>
              <w:iCs w:val="0"/>
              <w:noProof/>
            </w:rPr>
            <w:tab/>
          </w:r>
          <w:r w:rsidR="00E07066" w:rsidRPr="00AA1028">
            <w:rPr>
              <w:rStyle w:val="Hyperlink"/>
              <w:noProof/>
            </w:rPr>
            <w:t>Objectives</w:t>
          </w:r>
          <w:r w:rsidR="00E07066" w:rsidRPr="00AA1028">
            <w:rPr>
              <w:noProof/>
              <w:webHidden/>
            </w:rPr>
            <w:tab/>
          </w:r>
          <w:r w:rsidR="00E07066" w:rsidRPr="00AA1028">
            <w:rPr>
              <w:noProof/>
              <w:webHidden/>
            </w:rPr>
            <w:fldChar w:fldCharType="begin"/>
          </w:r>
          <w:r w:rsidR="00E07066" w:rsidRPr="00AA1028">
            <w:rPr>
              <w:noProof/>
              <w:webHidden/>
            </w:rPr>
            <w:instrText xml:space="preserve"> PAGEREF _Toc469404386 \h </w:instrText>
          </w:r>
          <w:r w:rsidR="00E07066" w:rsidRPr="00AA1028">
            <w:rPr>
              <w:noProof/>
              <w:webHidden/>
            </w:rPr>
          </w:r>
          <w:r w:rsidR="00E07066" w:rsidRPr="00AA1028">
            <w:rPr>
              <w:noProof/>
              <w:webHidden/>
            </w:rPr>
            <w:fldChar w:fldCharType="separate"/>
          </w:r>
          <w:ins w:id="15" w:author="Admin" w:date="2016-12-12T18:40:00Z">
            <w:r w:rsidR="007C6829">
              <w:rPr>
                <w:noProof/>
                <w:webHidden/>
              </w:rPr>
              <w:t>6</w:t>
            </w:r>
          </w:ins>
          <w:del w:id="16" w:author="Admin" w:date="2016-12-12T18:08:00Z">
            <w:r w:rsidR="00AA1028" w:rsidDel="004409AF">
              <w:rPr>
                <w:noProof/>
                <w:webHidden/>
              </w:rPr>
              <w:delText>8</w:delText>
            </w:r>
          </w:del>
          <w:r w:rsidR="00E07066" w:rsidRPr="00AA1028">
            <w:rPr>
              <w:noProof/>
              <w:webHidden/>
            </w:rPr>
            <w:fldChar w:fldCharType="end"/>
          </w:r>
          <w:r w:rsidRPr="00AA1028">
            <w:rPr>
              <w:noProof/>
            </w:rPr>
            <w:fldChar w:fldCharType="end"/>
          </w:r>
        </w:p>
        <w:p w:rsidR="00E07066" w:rsidRPr="00AA1028" w:rsidRDefault="00746720" w:rsidP="006B4A50">
          <w:pPr>
            <w:pStyle w:val="TOC3"/>
            <w:rPr>
              <w:i w:val="0"/>
              <w:iCs w:val="0"/>
              <w:noProof/>
            </w:rPr>
          </w:pPr>
          <w:r w:rsidRPr="00AA1028">
            <w:rPr>
              <w:noProof/>
            </w:rPr>
            <w:fldChar w:fldCharType="begin"/>
          </w:r>
          <w:r w:rsidRPr="00AA1028">
            <w:rPr>
              <w:noProof/>
            </w:rPr>
            <w:instrText xml:space="preserve"> HYPERLINK \l "_Toc469404387" </w:instrText>
          </w:r>
          <w:r w:rsidR="00AA1028" w:rsidRPr="00AA1028">
            <w:rPr>
              <w:noProof/>
            </w:rPr>
          </w:r>
          <w:r w:rsidRPr="00AA1028">
            <w:rPr>
              <w:noProof/>
            </w:rPr>
            <w:fldChar w:fldCharType="separate"/>
          </w:r>
          <w:r w:rsidR="00E07066" w:rsidRPr="00AA1028">
            <w:rPr>
              <w:rStyle w:val="Hyperlink"/>
              <w:noProof/>
              <w:lang w:val="vi-VN"/>
            </w:rPr>
            <w:t>1.5.3</w:t>
          </w:r>
          <w:r w:rsidR="00E07066" w:rsidRPr="00AA1028">
            <w:rPr>
              <w:i w:val="0"/>
              <w:iCs w:val="0"/>
              <w:noProof/>
            </w:rPr>
            <w:tab/>
          </w:r>
          <w:r w:rsidR="00E07066" w:rsidRPr="00AA1028">
            <w:rPr>
              <w:rStyle w:val="Hyperlink"/>
              <w:noProof/>
              <w:lang w:val="vi-VN"/>
            </w:rPr>
            <w:t>Brief description about system</w:t>
          </w:r>
          <w:r w:rsidR="00E07066" w:rsidRPr="00AA1028">
            <w:rPr>
              <w:noProof/>
              <w:webHidden/>
            </w:rPr>
            <w:tab/>
          </w:r>
          <w:r w:rsidR="00E07066" w:rsidRPr="00AA1028">
            <w:rPr>
              <w:noProof/>
              <w:webHidden/>
            </w:rPr>
            <w:fldChar w:fldCharType="begin"/>
          </w:r>
          <w:r w:rsidR="00E07066" w:rsidRPr="00AA1028">
            <w:rPr>
              <w:noProof/>
              <w:webHidden/>
            </w:rPr>
            <w:instrText xml:space="preserve"> PAGEREF _Toc469404387 \h </w:instrText>
          </w:r>
          <w:r w:rsidR="00E07066" w:rsidRPr="00AA1028">
            <w:rPr>
              <w:noProof/>
              <w:webHidden/>
            </w:rPr>
          </w:r>
          <w:r w:rsidR="00E07066" w:rsidRPr="00AA1028">
            <w:rPr>
              <w:noProof/>
              <w:webHidden/>
            </w:rPr>
            <w:fldChar w:fldCharType="separate"/>
          </w:r>
          <w:ins w:id="17" w:author="Admin" w:date="2016-12-12T18:40:00Z">
            <w:r w:rsidR="007C6829">
              <w:rPr>
                <w:noProof/>
                <w:webHidden/>
              </w:rPr>
              <w:t>7</w:t>
            </w:r>
          </w:ins>
          <w:del w:id="18" w:author="Admin" w:date="2016-12-12T18:08:00Z">
            <w:r w:rsidR="00AA1028" w:rsidDel="004409AF">
              <w:rPr>
                <w:noProof/>
                <w:webHidden/>
              </w:rPr>
              <w:delText>8</w:delText>
            </w:r>
          </w:del>
          <w:r w:rsidR="00E07066" w:rsidRPr="00AA1028">
            <w:rPr>
              <w:noProof/>
              <w:webHidden/>
            </w:rPr>
            <w:fldChar w:fldCharType="end"/>
          </w:r>
          <w:r w:rsidRPr="00AA1028">
            <w:rPr>
              <w:noProof/>
            </w:rPr>
            <w:fldChar w:fldCharType="end"/>
          </w:r>
        </w:p>
        <w:p w:rsidR="00E07066" w:rsidRPr="00AA1028" w:rsidRDefault="00746720" w:rsidP="006B4A50">
          <w:pPr>
            <w:pStyle w:val="TOC3"/>
            <w:rPr>
              <w:i w:val="0"/>
              <w:iCs w:val="0"/>
              <w:noProof/>
            </w:rPr>
          </w:pPr>
          <w:r w:rsidRPr="00AA1028">
            <w:rPr>
              <w:noProof/>
            </w:rPr>
            <w:fldChar w:fldCharType="begin"/>
          </w:r>
          <w:r w:rsidRPr="00AA1028">
            <w:rPr>
              <w:noProof/>
            </w:rPr>
            <w:instrText xml:space="preserve"> HYPERLINK \l "_Toc469404388" </w:instrText>
          </w:r>
          <w:r w:rsidR="00AA1028" w:rsidRPr="00AA1028">
            <w:rPr>
              <w:noProof/>
            </w:rPr>
          </w:r>
          <w:r w:rsidRPr="00AA1028">
            <w:rPr>
              <w:noProof/>
            </w:rPr>
            <w:fldChar w:fldCharType="separate"/>
          </w:r>
          <w:r w:rsidR="00E07066" w:rsidRPr="00AA1028">
            <w:rPr>
              <w:rStyle w:val="Hyperlink"/>
              <w:noProof/>
              <w:lang w:val="vi-VN"/>
            </w:rPr>
            <w:t>1.5.4</w:t>
          </w:r>
          <w:r w:rsidR="00E07066" w:rsidRPr="00AA1028">
            <w:rPr>
              <w:i w:val="0"/>
              <w:iCs w:val="0"/>
              <w:noProof/>
            </w:rPr>
            <w:tab/>
          </w:r>
          <w:r w:rsidR="00E07066" w:rsidRPr="00AA1028">
            <w:rPr>
              <w:rStyle w:val="Hyperlink"/>
              <w:noProof/>
              <w:lang w:val="vi-VN"/>
            </w:rPr>
            <w:t>System features</w:t>
          </w:r>
          <w:r w:rsidR="00E07066" w:rsidRPr="00AA1028">
            <w:rPr>
              <w:noProof/>
              <w:webHidden/>
            </w:rPr>
            <w:tab/>
          </w:r>
          <w:r w:rsidR="00E07066" w:rsidRPr="00AA1028">
            <w:rPr>
              <w:noProof/>
              <w:webHidden/>
            </w:rPr>
            <w:fldChar w:fldCharType="begin"/>
          </w:r>
          <w:r w:rsidR="00E07066" w:rsidRPr="00AA1028">
            <w:rPr>
              <w:noProof/>
              <w:webHidden/>
            </w:rPr>
            <w:instrText xml:space="preserve"> PAGEREF _Toc469404388 \h </w:instrText>
          </w:r>
          <w:r w:rsidR="00E07066" w:rsidRPr="00AA1028">
            <w:rPr>
              <w:noProof/>
              <w:webHidden/>
            </w:rPr>
          </w:r>
          <w:r w:rsidR="00E07066" w:rsidRPr="00AA1028">
            <w:rPr>
              <w:noProof/>
              <w:webHidden/>
            </w:rPr>
            <w:fldChar w:fldCharType="separate"/>
          </w:r>
          <w:ins w:id="19" w:author="Admin" w:date="2016-12-12T18:40:00Z">
            <w:r w:rsidR="007C6829">
              <w:rPr>
                <w:noProof/>
                <w:webHidden/>
              </w:rPr>
              <w:t>7</w:t>
            </w:r>
          </w:ins>
          <w:del w:id="20" w:author="Admin" w:date="2016-12-12T18:08:00Z">
            <w:r w:rsidR="00AA1028" w:rsidDel="004409AF">
              <w:rPr>
                <w:noProof/>
                <w:webHidden/>
              </w:rPr>
              <w:delText>9</w:delText>
            </w:r>
          </w:del>
          <w:r w:rsidR="00E07066" w:rsidRPr="00AA1028">
            <w:rPr>
              <w:noProof/>
              <w:webHidden/>
            </w:rPr>
            <w:fldChar w:fldCharType="end"/>
          </w:r>
          <w:r w:rsidRPr="00AA1028">
            <w:rPr>
              <w:noProof/>
            </w:rPr>
            <w:fldChar w:fldCharType="end"/>
          </w:r>
        </w:p>
        <w:p w:rsidR="00E07066" w:rsidRPr="00AA1028" w:rsidRDefault="00746720" w:rsidP="006B4A50">
          <w:pPr>
            <w:pStyle w:val="TOC2"/>
            <w:rPr>
              <w:iCs w:val="0"/>
              <w:sz w:val="22"/>
              <w:szCs w:val="22"/>
            </w:rPr>
          </w:pPr>
          <w:r w:rsidRPr="00AA1028">
            <w:fldChar w:fldCharType="begin"/>
          </w:r>
          <w:r w:rsidRPr="00AA1028">
            <w:instrText xml:space="preserve"> HYPERLINK \l "_Toc469404389" </w:instrText>
          </w:r>
          <w:r w:rsidRPr="00AA1028">
            <w:fldChar w:fldCharType="separate"/>
          </w:r>
          <w:r w:rsidR="00E07066" w:rsidRPr="00AA1028">
            <w:rPr>
              <w:rStyle w:val="Hyperlink"/>
            </w:rPr>
            <w:t>1.6</w:t>
          </w:r>
          <w:r w:rsidR="00E07066" w:rsidRPr="00AA1028">
            <w:rPr>
              <w:iCs w:val="0"/>
              <w:sz w:val="22"/>
              <w:szCs w:val="22"/>
            </w:rPr>
            <w:tab/>
          </w:r>
          <w:r w:rsidR="00E07066" w:rsidRPr="00AA1028">
            <w:rPr>
              <w:rStyle w:val="Hyperlink"/>
            </w:rPr>
            <w:t>Benefits from project</w:t>
          </w:r>
          <w:r w:rsidR="00E07066" w:rsidRPr="00AA1028">
            <w:rPr>
              <w:webHidden/>
            </w:rPr>
            <w:tab/>
          </w:r>
          <w:r w:rsidR="00E07066" w:rsidRPr="00AA1028">
            <w:rPr>
              <w:webHidden/>
            </w:rPr>
            <w:fldChar w:fldCharType="begin"/>
          </w:r>
          <w:r w:rsidR="00E07066" w:rsidRPr="00AA1028">
            <w:rPr>
              <w:webHidden/>
            </w:rPr>
            <w:instrText xml:space="preserve"> PAGEREF _Toc469404389 \h </w:instrText>
          </w:r>
          <w:r w:rsidR="00E07066" w:rsidRPr="00AA1028">
            <w:rPr>
              <w:webHidden/>
            </w:rPr>
          </w:r>
          <w:r w:rsidR="00E07066" w:rsidRPr="00AA1028">
            <w:rPr>
              <w:webHidden/>
            </w:rPr>
            <w:fldChar w:fldCharType="separate"/>
          </w:r>
          <w:ins w:id="21" w:author="Admin" w:date="2016-12-12T18:40:00Z">
            <w:r w:rsidR="007C6829">
              <w:rPr>
                <w:webHidden/>
              </w:rPr>
              <w:t>10</w:t>
            </w:r>
          </w:ins>
          <w:del w:id="22" w:author="Admin" w:date="2016-12-12T18:08:00Z">
            <w:r w:rsidR="00AA1028" w:rsidDel="004409AF">
              <w:rPr>
                <w:webHidden/>
              </w:rPr>
              <w:delText>12</w:delText>
            </w:r>
          </w:del>
          <w:r w:rsidR="00E07066" w:rsidRPr="00AA1028">
            <w:rPr>
              <w:webHidden/>
            </w:rPr>
            <w:fldChar w:fldCharType="end"/>
          </w:r>
          <w:r w:rsidRPr="00AA1028">
            <w:fldChar w:fldCharType="end"/>
          </w:r>
        </w:p>
        <w:p w:rsidR="00E07066" w:rsidRPr="00AA1028" w:rsidRDefault="00746720" w:rsidP="006B4A50">
          <w:pPr>
            <w:pStyle w:val="TOC3"/>
            <w:rPr>
              <w:i w:val="0"/>
              <w:iCs w:val="0"/>
              <w:noProof/>
            </w:rPr>
          </w:pPr>
          <w:r w:rsidRPr="00AA1028">
            <w:rPr>
              <w:noProof/>
            </w:rPr>
            <w:fldChar w:fldCharType="begin"/>
          </w:r>
          <w:r w:rsidRPr="00AA1028">
            <w:rPr>
              <w:noProof/>
            </w:rPr>
            <w:instrText xml:space="preserve"> HYPERLINK \l "_Toc469404390" </w:instrText>
          </w:r>
          <w:r w:rsidR="00AA1028" w:rsidRPr="00AA1028">
            <w:rPr>
              <w:noProof/>
            </w:rPr>
          </w:r>
          <w:r w:rsidRPr="00AA1028">
            <w:rPr>
              <w:noProof/>
            </w:rPr>
            <w:fldChar w:fldCharType="separate"/>
          </w:r>
          <w:r w:rsidR="00E07066" w:rsidRPr="00AA1028">
            <w:rPr>
              <w:rStyle w:val="Hyperlink"/>
              <w:noProof/>
              <w:lang w:val="vi-VN"/>
            </w:rPr>
            <w:t>1.6.1</w:t>
          </w:r>
          <w:r w:rsidR="00E07066" w:rsidRPr="00AA1028">
            <w:rPr>
              <w:i w:val="0"/>
              <w:iCs w:val="0"/>
              <w:noProof/>
            </w:rPr>
            <w:tab/>
          </w:r>
          <w:r w:rsidR="00E07066" w:rsidRPr="00AA1028">
            <w:rPr>
              <w:rStyle w:val="Hyperlink"/>
              <w:noProof/>
              <w:lang w:val="vi-VN"/>
            </w:rPr>
            <w:t xml:space="preserve">For our </w:t>
          </w:r>
          <w:r w:rsidR="00E07066" w:rsidRPr="00AA1028">
            <w:rPr>
              <w:rStyle w:val="Hyperlink"/>
              <w:noProof/>
            </w:rPr>
            <w:t>team</w:t>
          </w:r>
          <w:r w:rsidR="00E07066" w:rsidRPr="00AA1028">
            <w:rPr>
              <w:noProof/>
              <w:webHidden/>
            </w:rPr>
            <w:tab/>
          </w:r>
          <w:r w:rsidR="00E07066" w:rsidRPr="00AA1028">
            <w:rPr>
              <w:noProof/>
              <w:webHidden/>
            </w:rPr>
            <w:fldChar w:fldCharType="begin"/>
          </w:r>
          <w:r w:rsidR="00E07066" w:rsidRPr="00AA1028">
            <w:rPr>
              <w:noProof/>
              <w:webHidden/>
            </w:rPr>
            <w:instrText xml:space="preserve"> PAGEREF _Toc469404390 \h </w:instrText>
          </w:r>
          <w:r w:rsidR="00E07066" w:rsidRPr="00AA1028">
            <w:rPr>
              <w:noProof/>
              <w:webHidden/>
            </w:rPr>
          </w:r>
          <w:r w:rsidR="00E07066" w:rsidRPr="00AA1028">
            <w:rPr>
              <w:noProof/>
              <w:webHidden/>
            </w:rPr>
            <w:fldChar w:fldCharType="separate"/>
          </w:r>
          <w:ins w:id="23" w:author="Admin" w:date="2016-12-12T18:40:00Z">
            <w:r w:rsidR="007C6829">
              <w:rPr>
                <w:noProof/>
                <w:webHidden/>
              </w:rPr>
              <w:t>10</w:t>
            </w:r>
          </w:ins>
          <w:del w:id="24" w:author="Admin" w:date="2016-12-12T18:08:00Z">
            <w:r w:rsidR="00AA1028" w:rsidDel="004409AF">
              <w:rPr>
                <w:noProof/>
                <w:webHidden/>
              </w:rPr>
              <w:delText>12</w:delText>
            </w:r>
          </w:del>
          <w:r w:rsidR="00E07066" w:rsidRPr="00AA1028">
            <w:rPr>
              <w:noProof/>
              <w:webHidden/>
            </w:rPr>
            <w:fldChar w:fldCharType="end"/>
          </w:r>
          <w:r w:rsidRPr="00AA1028">
            <w:rPr>
              <w:noProof/>
            </w:rPr>
            <w:fldChar w:fldCharType="end"/>
          </w:r>
        </w:p>
        <w:p w:rsidR="00E07066" w:rsidRDefault="00746720" w:rsidP="006B4A50">
          <w:pPr>
            <w:pStyle w:val="TOC3"/>
            <w:rPr>
              <w:rFonts w:asciiTheme="minorHAnsi" w:hAnsiTheme="minorHAnsi" w:cstheme="minorBidi"/>
              <w:i w:val="0"/>
              <w:iCs w:val="0"/>
              <w:noProof/>
            </w:rPr>
          </w:pPr>
          <w:r w:rsidRPr="00AA1028">
            <w:rPr>
              <w:noProof/>
            </w:rPr>
            <w:fldChar w:fldCharType="begin"/>
          </w:r>
          <w:r w:rsidRPr="00AA1028">
            <w:rPr>
              <w:noProof/>
            </w:rPr>
            <w:instrText xml:space="preserve"> HYPERLINK \l "_Toc469404391" </w:instrText>
          </w:r>
          <w:r w:rsidR="00AA1028" w:rsidRPr="00AA1028">
            <w:rPr>
              <w:noProof/>
            </w:rPr>
          </w:r>
          <w:r w:rsidRPr="00AA1028">
            <w:rPr>
              <w:noProof/>
            </w:rPr>
            <w:fldChar w:fldCharType="separate"/>
          </w:r>
          <w:r w:rsidR="00E07066" w:rsidRPr="00AA1028">
            <w:rPr>
              <w:rStyle w:val="Hyperlink"/>
              <w:noProof/>
              <w:lang w:val="vi-VN"/>
            </w:rPr>
            <w:t>1.6.2</w:t>
          </w:r>
          <w:r w:rsidR="00E07066" w:rsidRPr="00AA1028">
            <w:rPr>
              <w:i w:val="0"/>
              <w:iCs w:val="0"/>
              <w:noProof/>
            </w:rPr>
            <w:tab/>
          </w:r>
          <w:r w:rsidR="00E07066" w:rsidRPr="00AA1028">
            <w:rPr>
              <w:rStyle w:val="Hyperlink"/>
              <w:noProof/>
              <w:lang w:val="vi-VN"/>
            </w:rPr>
            <w:t>For Community</w:t>
          </w:r>
          <w:r w:rsidR="00E07066" w:rsidRPr="00AA1028">
            <w:rPr>
              <w:noProof/>
              <w:webHidden/>
            </w:rPr>
            <w:tab/>
          </w:r>
          <w:r w:rsidR="00E07066" w:rsidRPr="00AA1028">
            <w:rPr>
              <w:noProof/>
              <w:webHidden/>
            </w:rPr>
            <w:fldChar w:fldCharType="begin"/>
          </w:r>
          <w:r w:rsidR="00E07066" w:rsidRPr="00AA1028">
            <w:rPr>
              <w:noProof/>
              <w:webHidden/>
            </w:rPr>
            <w:instrText xml:space="preserve"> PAGEREF _Toc469404391 \h </w:instrText>
          </w:r>
          <w:r w:rsidR="00E07066" w:rsidRPr="00AA1028">
            <w:rPr>
              <w:noProof/>
              <w:webHidden/>
            </w:rPr>
          </w:r>
          <w:r w:rsidR="00E07066" w:rsidRPr="00AA1028">
            <w:rPr>
              <w:noProof/>
              <w:webHidden/>
            </w:rPr>
            <w:fldChar w:fldCharType="separate"/>
          </w:r>
          <w:ins w:id="25" w:author="Admin" w:date="2016-12-12T18:40:00Z">
            <w:r w:rsidR="007C6829">
              <w:rPr>
                <w:noProof/>
                <w:webHidden/>
              </w:rPr>
              <w:t>10</w:t>
            </w:r>
          </w:ins>
          <w:del w:id="26" w:author="Admin" w:date="2016-12-12T18:08:00Z">
            <w:r w:rsidR="00AA1028" w:rsidDel="004409AF">
              <w:rPr>
                <w:noProof/>
                <w:webHidden/>
              </w:rPr>
              <w:delText>12</w:delText>
            </w:r>
          </w:del>
          <w:r w:rsidR="00E07066" w:rsidRPr="00AA1028">
            <w:rPr>
              <w:noProof/>
              <w:webHidden/>
            </w:rPr>
            <w:fldChar w:fldCharType="end"/>
          </w:r>
          <w:r w:rsidRPr="00AA1028">
            <w:rPr>
              <w:noProof/>
            </w:rP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"_Toc469404392" </w:instrText>
          </w:r>
          <w:r>
            <w:fldChar w:fldCharType="separate"/>
          </w:r>
          <w:r w:rsidR="00E07066" w:rsidRPr="00C7223B">
            <w:rPr>
              <w:rStyle w:val="Hyperlink"/>
              <w:rFonts w:ascii="Century" w:hAnsi="Century"/>
            </w:rPr>
            <w:t>1.7</w:t>
          </w:r>
          <w:r w:rsidR="00E07066">
            <w:rPr>
              <w:rFonts w:asciiTheme="minorHAnsi" w:hAnsiTheme="minorHAnsi" w:cstheme="minorBidi"/>
              <w:iCs w:val="0"/>
              <w:sz w:val="22"/>
              <w:szCs w:val="22"/>
            </w:rPr>
            <w:tab/>
          </w:r>
          <w:r w:rsidR="00E07066" w:rsidRPr="00C7223B">
            <w:rPr>
              <w:rStyle w:val="Hyperlink"/>
              <w:rFonts w:ascii="Century" w:hAnsi="Century"/>
            </w:rPr>
            <w:t>Potential Risks</w:t>
          </w:r>
          <w:r w:rsidR="00E07066">
            <w:rPr>
              <w:webHidden/>
            </w:rPr>
            <w:tab/>
          </w:r>
          <w:r w:rsidR="00E07066">
            <w:rPr>
              <w:webHidden/>
            </w:rPr>
            <w:fldChar w:fldCharType="begin"/>
          </w:r>
          <w:r w:rsidR="00E07066">
            <w:rPr>
              <w:webHidden/>
            </w:rPr>
            <w:instrText xml:space="preserve"> PAGEREF _Toc469404392 \h </w:instrText>
          </w:r>
          <w:r w:rsidR="00E07066">
            <w:rPr>
              <w:webHidden/>
            </w:rPr>
          </w:r>
          <w:r w:rsidR="00E07066">
            <w:rPr>
              <w:webHidden/>
            </w:rPr>
            <w:fldChar w:fldCharType="separate"/>
          </w:r>
          <w:ins w:id="27" w:author="Admin" w:date="2016-12-12T18:40:00Z">
            <w:r w:rsidR="007C6829">
              <w:rPr>
                <w:webHidden/>
              </w:rPr>
              <w:t>10</w:t>
            </w:r>
          </w:ins>
          <w:del w:id="28" w:author="Admin" w:date="2016-12-12T18:08:00Z">
            <w:r w:rsidR="00AA1028" w:rsidDel="004409AF">
              <w:rPr>
                <w:webHidden/>
              </w:rPr>
              <w:delText>13</w:delText>
            </w:r>
          </w:del>
          <w:r w:rsidR="00E07066">
            <w:rPr>
              <w:webHidden/>
            </w:rPr>
            <w:fldChar w:fldCharType="end"/>
          </w:r>
          <w:r>
            <w:fldChar w:fldCharType="end"/>
          </w:r>
        </w:p>
        <w:p w:rsidR="00E07066" w:rsidRDefault="00746720" w:rsidP="006B4A50">
          <w:pPr>
            <w:pStyle w:val="TOC1"/>
            <w:jc w:val="both"/>
            <w:rPr>
              <w:rFonts w:asciiTheme="minorHAnsi" w:hAnsiTheme="minorHAnsi" w:cstheme="minorBidi"/>
              <w:b w:val="0"/>
            </w:rPr>
          </w:pPr>
          <w:r>
            <w:fldChar w:fldCharType="begin"/>
          </w:r>
          <w:r>
            <w:instrText xml:space="preserve"> HYPERLINK \l "_Toc469404393" </w:instrText>
          </w:r>
          <w:r>
            <w:fldChar w:fldCharType="separate"/>
          </w:r>
          <w:r w:rsidR="00E07066" w:rsidRPr="00C7223B">
            <w:rPr>
              <w:rStyle w:val="Hyperlink"/>
              <w:rFonts w:ascii="Century" w:hAnsi="Century"/>
            </w:rPr>
            <w:t>2</w:t>
          </w:r>
          <w:r w:rsidR="00E07066">
            <w:rPr>
              <w:rFonts w:asciiTheme="minorHAnsi" w:hAnsiTheme="minorHAnsi" w:cstheme="minorBidi"/>
              <w:b w:val="0"/>
            </w:rPr>
            <w:tab/>
          </w:r>
          <w:r w:rsidR="00E07066" w:rsidRPr="00C7223B">
            <w:rPr>
              <w:rStyle w:val="Hyperlink"/>
              <w:rFonts w:ascii="Century" w:hAnsi="Century"/>
            </w:rPr>
            <w:t>PROJECT MANAGEMENT</w:t>
          </w:r>
          <w:r w:rsidR="00E07066">
            <w:rPr>
              <w:webHidden/>
            </w:rPr>
            <w:tab/>
          </w:r>
          <w:r w:rsidR="00E07066">
            <w:rPr>
              <w:webHidden/>
            </w:rPr>
            <w:fldChar w:fldCharType="begin"/>
          </w:r>
          <w:r w:rsidR="00E07066">
            <w:rPr>
              <w:webHidden/>
            </w:rPr>
            <w:instrText xml:space="preserve"> PAGEREF _Toc469404393 \h </w:instrText>
          </w:r>
          <w:r w:rsidR="00E07066">
            <w:rPr>
              <w:webHidden/>
            </w:rPr>
          </w:r>
          <w:r w:rsidR="00E07066">
            <w:rPr>
              <w:webHidden/>
            </w:rPr>
            <w:fldChar w:fldCharType="separate"/>
          </w:r>
          <w:ins w:id="29" w:author="Admin" w:date="2016-12-12T18:40:00Z">
            <w:r w:rsidR="007C6829">
              <w:rPr>
                <w:webHidden/>
              </w:rPr>
              <w:t>12</w:t>
            </w:r>
          </w:ins>
          <w:del w:id="30" w:author="Admin" w:date="2016-12-12T18:08:00Z">
            <w:r w:rsidR="00AA1028" w:rsidDel="004409AF">
              <w:rPr>
                <w:webHidden/>
              </w:rPr>
              <w:delText>14</w:delText>
            </w:r>
          </w:del>
          <w:r w:rsidR="00E07066">
            <w:rPr>
              <w:webHidden/>
            </w:rPr>
            <w:fldChar w:fldCharType="end"/>
          </w:r>
          <w: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"_Toc469404394" </w:instrText>
          </w:r>
          <w:r>
            <w:fldChar w:fldCharType="separate"/>
          </w:r>
          <w:r w:rsidR="00E07066" w:rsidRPr="00C7223B">
            <w:rPr>
              <w:rStyle w:val="Hyperlink"/>
              <w:rFonts w:ascii="Century" w:hAnsi="Century"/>
            </w:rPr>
            <w:t>2.1</w:t>
          </w:r>
          <w:r w:rsidR="00E07066">
            <w:rPr>
              <w:rFonts w:asciiTheme="minorHAnsi" w:hAnsiTheme="minorHAnsi" w:cstheme="minorBidi"/>
              <w:iCs w:val="0"/>
              <w:sz w:val="22"/>
              <w:szCs w:val="22"/>
            </w:rPr>
            <w:tab/>
          </w:r>
          <w:r w:rsidR="00E07066" w:rsidRPr="00C7223B">
            <w:rPr>
              <w:rStyle w:val="Hyperlink"/>
              <w:rFonts w:ascii="Century" w:hAnsi="Century"/>
            </w:rPr>
            <w:t>Introduction</w:t>
          </w:r>
          <w:r w:rsidR="00E07066">
            <w:rPr>
              <w:webHidden/>
            </w:rPr>
            <w:tab/>
          </w:r>
          <w:r w:rsidR="00E07066">
            <w:rPr>
              <w:webHidden/>
            </w:rPr>
            <w:fldChar w:fldCharType="begin"/>
          </w:r>
          <w:r w:rsidR="00E07066">
            <w:rPr>
              <w:webHidden/>
            </w:rPr>
            <w:instrText xml:space="preserve"> PAGEREF _Toc469404394 \h </w:instrText>
          </w:r>
          <w:r w:rsidR="00E07066">
            <w:rPr>
              <w:webHidden/>
            </w:rPr>
          </w:r>
          <w:r w:rsidR="00E07066">
            <w:rPr>
              <w:webHidden/>
            </w:rPr>
            <w:fldChar w:fldCharType="separate"/>
          </w:r>
          <w:ins w:id="31" w:author="Admin" w:date="2016-12-12T18:40:00Z">
            <w:r w:rsidR="007C6829">
              <w:rPr>
                <w:webHidden/>
              </w:rPr>
              <w:t>12</w:t>
            </w:r>
          </w:ins>
          <w:del w:id="32" w:author="Admin" w:date="2016-12-12T18:08:00Z">
            <w:r w:rsidR="00AA1028" w:rsidDel="004409AF">
              <w:rPr>
                <w:webHidden/>
              </w:rPr>
              <w:delText>14</w:delText>
            </w:r>
          </w:del>
          <w:r w:rsidR="00E07066">
            <w:rPr>
              <w:webHidden/>
            </w:rPr>
            <w:fldChar w:fldCharType="end"/>
          </w:r>
          <w: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"_Toc469404395" </w:instrText>
          </w:r>
          <w:r w:rsidR="00AA1028">
            <w:rPr>
              <w:noProof/>
            </w:rPr>
          </w:r>
          <w:r>
            <w:rPr>
              <w:noProof/>
            </w:rPr>
            <w:fldChar w:fldCharType="separate"/>
          </w:r>
          <w:r w:rsidR="00E07066" w:rsidRPr="00C7223B">
            <w:rPr>
              <w:rStyle w:val="Hyperlink"/>
              <w:rFonts w:ascii="Century" w:hAnsi="Century"/>
              <w:noProof/>
            </w:rPr>
            <w:t>2.1.1</w:t>
          </w:r>
          <w:r w:rsidR="00E07066">
            <w:rPr>
              <w:rFonts w:asciiTheme="minorHAnsi" w:hAnsiTheme="minorHAnsi" w:cstheme="minorBidi"/>
              <w:i w:val="0"/>
              <w:iCs w:val="0"/>
              <w:noProof/>
            </w:rPr>
            <w:tab/>
          </w:r>
          <w:r w:rsidR="00E07066" w:rsidRPr="00C7223B">
            <w:rPr>
              <w:rStyle w:val="Hyperlink"/>
              <w:rFonts w:ascii="Century" w:hAnsi="Century"/>
              <w:noProof/>
            </w:rPr>
            <w:t>Purpose</w:t>
          </w:r>
          <w:r w:rsidR="00E07066">
            <w:rPr>
              <w:noProof/>
              <w:webHidden/>
            </w:rPr>
            <w:tab/>
          </w:r>
          <w:r w:rsidR="00E07066">
            <w:rPr>
              <w:noProof/>
              <w:webHidden/>
            </w:rPr>
            <w:fldChar w:fldCharType="begin"/>
          </w:r>
          <w:r w:rsidR="00E07066">
            <w:rPr>
              <w:noProof/>
              <w:webHidden/>
            </w:rPr>
            <w:instrText xml:space="preserve"> PAGEREF _Toc469404395 \h </w:instrText>
          </w:r>
          <w:r w:rsidR="00E07066">
            <w:rPr>
              <w:noProof/>
              <w:webHidden/>
            </w:rPr>
          </w:r>
          <w:r w:rsidR="00E07066">
            <w:rPr>
              <w:noProof/>
              <w:webHidden/>
            </w:rPr>
            <w:fldChar w:fldCharType="separate"/>
          </w:r>
          <w:ins w:id="33" w:author="Admin" w:date="2016-12-12T18:40:00Z">
            <w:r w:rsidR="007C6829">
              <w:rPr>
                <w:noProof/>
                <w:webHidden/>
              </w:rPr>
              <w:t>12</w:t>
            </w:r>
          </w:ins>
          <w:del w:id="34" w:author="Admin" w:date="2016-12-12T18:08:00Z">
            <w:r w:rsidR="00AA1028" w:rsidDel="004409AF">
              <w:rPr>
                <w:noProof/>
                <w:webHidden/>
              </w:rPr>
              <w:delText>14</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"_Toc469404396" </w:instrText>
          </w:r>
          <w:r w:rsidR="00AA1028">
            <w:rPr>
              <w:noProof/>
            </w:rPr>
          </w:r>
          <w:r>
            <w:rPr>
              <w:noProof/>
            </w:rPr>
            <w:fldChar w:fldCharType="separate"/>
          </w:r>
          <w:r w:rsidR="00E07066" w:rsidRPr="00C7223B">
            <w:rPr>
              <w:rStyle w:val="Hyperlink"/>
              <w:rFonts w:ascii="Century" w:hAnsi="Century"/>
              <w:noProof/>
            </w:rPr>
            <w:t>2.1.2</w:t>
          </w:r>
          <w:r w:rsidR="00E07066">
            <w:rPr>
              <w:rFonts w:asciiTheme="minorHAnsi" w:hAnsiTheme="minorHAnsi" w:cstheme="minorBidi"/>
              <w:i w:val="0"/>
              <w:iCs w:val="0"/>
              <w:noProof/>
            </w:rPr>
            <w:tab/>
          </w:r>
          <w:r w:rsidR="00E07066" w:rsidRPr="00C7223B">
            <w:rPr>
              <w:rStyle w:val="Hyperlink"/>
              <w:rFonts w:ascii="Century" w:hAnsi="Century"/>
              <w:noProof/>
            </w:rPr>
            <w:t>Definitions and Acronyms</w:t>
          </w:r>
          <w:r w:rsidR="00E07066">
            <w:rPr>
              <w:noProof/>
              <w:webHidden/>
            </w:rPr>
            <w:tab/>
          </w:r>
          <w:r w:rsidR="00E07066">
            <w:rPr>
              <w:noProof/>
              <w:webHidden/>
            </w:rPr>
            <w:fldChar w:fldCharType="begin"/>
          </w:r>
          <w:r w:rsidR="00E07066">
            <w:rPr>
              <w:noProof/>
              <w:webHidden/>
            </w:rPr>
            <w:instrText xml:space="preserve"> PAGEREF _Toc469404396 \h </w:instrText>
          </w:r>
          <w:r w:rsidR="00E07066">
            <w:rPr>
              <w:noProof/>
              <w:webHidden/>
            </w:rPr>
          </w:r>
          <w:r w:rsidR="00E07066">
            <w:rPr>
              <w:noProof/>
              <w:webHidden/>
            </w:rPr>
            <w:fldChar w:fldCharType="separate"/>
          </w:r>
          <w:ins w:id="35" w:author="Admin" w:date="2016-12-12T18:40:00Z">
            <w:r w:rsidR="007C6829">
              <w:rPr>
                <w:noProof/>
                <w:webHidden/>
              </w:rPr>
              <w:t>12</w:t>
            </w:r>
          </w:ins>
          <w:del w:id="36" w:author="Admin" w:date="2016-12-12T18:08:00Z">
            <w:r w:rsidR="00AA1028" w:rsidDel="004409AF">
              <w:rPr>
                <w:noProof/>
                <w:webHidden/>
              </w:rPr>
              <w:delText>14</w:delText>
            </w:r>
          </w:del>
          <w:r w:rsidR="00E07066">
            <w:rPr>
              <w:noProof/>
              <w:webHidden/>
            </w:rPr>
            <w:fldChar w:fldCharType="end"/>
          </w:r>
          <w:r>
            <w:rPr>
              <w:noProof/>
            </w:rP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"_Toc469404397" </w:instrText>
          </w:r>
          <w:r>
            <w:fldChar w:fldCharType="separate"/>
          </w:r>
          <w:r w:rsidR="00E07066" w:rsidRPr="00C7223B">
            <w:rPr>
              <w:rStyle w:val="Hyperlink"/>
              <w:rFonts w:ascii="Century" w:hAnsi="Century"/>
            </w:rPr>
            <w:t>2.2</w:t>
          </w:r>
          <w:r w:rsidR="00E07066">
            <w:rPr>
              <w:rFonts w:asciiTheme="minorHAnsi" w:hAnsiTheme="minorHAnsi" w:cstheme="minorBidi"/>
              <w:iCs w:val="0"/>
              <w:sz w:val="22"/>
              <w:szCs w:val="22"/>
            </w:rPr>
            <w:tab/>
          </w:r>
          <w:r w:rsidR="00E07066" w:rsidRPr="00C7223B">
            <w:rPr>
              <w:rStyle w:val="Hyperlink"/>
              <w:rFonts w:ascii="Century" w:hAnsi="Century"/>
            </w:rPr>
            <w:t>Project overview</w:t>
          </w:r>
          <w:r w:rsidR="00E07066">
            <w:rPr>
              <w:webHidden/>
            </w:rPr>
            <w:tab/>
          </w:r>
          <w:r w:rsidR="00E07066">
            <w:rPr>
              <w:webHidden/>
            </w:rPr>
            <w:fldChar w:fldCharType="begin"/>
          </w:r>
          <w:r w:rsidR="00E07066">
            <w:rPr>
              <w:webHidden/>
            </w:rPr>
            <w:instrText xml:space="preserve"> PAGEREF _Toc469404397 \h </w:instrText>
          </w:r>
          <w:r w:rsidR="00E07066">
            <w:rPr>
              <w:webHidden/>
            </w:rPr>
          </w:r>
          <w:r w:rsidR="00E07066">
            <w:rPr>
              <w:webHidden/>
            </w:rPr>
            <w:fldChar w:fldCharType="separate"/>
          </w:r>
          <w:ins w:id="37" w:author="Admin" w:date="2016-12-12T18:40:00Z">
            <w:r w:rsidR="007C6829">
              <w:rPr>
                <w:webHidden/>
              </w:rPr>
              <w:t>13</w:t>
            </w:r>
          </w:ins>
          <w:del w:id="38" w:author="Admin" w:date="2016-12-12T18:08:00Z">
            <w:r w:rsidR="00AA1028" w:rsidDel="004409AF">
              <w:rPr>
                <w:webHidden/>
              </w:rPr>
              <w:delText>15</w:delText>
            </w:r>
          </w:del>
          <w:r w:rsidR="00E07066">
            <w:rPr>
              <w:webHidden/>
            </w:rPr>
            <w:fldChar w:fldCharType="end"/>
          </w:r>
          <w: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"_Toc469404398" </w:instrText>
          </w:r>
          <w:r w:rsidR="00AA1028">
            <w:rPr>
              <w:noProof/>
            </w:rPr>
          </w:r>
          <w:r>
            <w:rPr>
              <w:noProof/>
            </w:rPr>
            <w:fldChar w:fldCharType="separate"/>
          </w:r>
          <w:r w:rsidR="00E07066" w:rsidRPr="00C7223B">
            <w:rPr>
              <w:rStyle w:val="Hyperlink"/>
              <w:rFonts w:ascii="Century" w:hAnsi="Century"/>
              <w:noProof/>
            </w:rPr>
            <w:t>2.2.1</w:t>
          </w:r>
          <w:r w:rsidR="00E07066">
            <w:rPr>
              <w:rFonts w:asciiTheme="minorHAnsi" w:hAnsiTheme="minorHAnsi" w:cstheme="minorBidi"/>
              <w:i w:val="0"/>
              <w:iCs w:val="0"/>
              <w:noProof/>
            </w:rPr>
            <w:tab/>
          </w:r>
          <w:r w:rsidR="00E07066" w:rsidRPr="00C7223B">
            <w:rPr>
              <w:rStyle w:val="Hyperlink"/>
              <w:rFonts w:ascii="Century" w:hAnsi="Century"/>
              <w:noProof/>
            </w:rPr>
            <w:t>Project Description</w:t>
          </w:r>
          <w:r w:rsidR="00E07066">
            <w:rPr>
              <w:noProof/>
              <w:webHidden/>
            </w:rPr>
            <w:tab/>
          </w:r>
          <w:r w:rsidR="00E07066">
            <w:rPr>
              <w:noProof/>
              <w:webHidden/>
            </w:rPr>
            <w:fldChar w:fldCharType="begin"/>
          </w:r>
          <w:r w:rsidR="00E07066">
            <w:rPr>
              <w:noProof/>
              <w:webHidden/>
            </w:rPr>
            <w:instrText xml:space="preserve"> PAGEREF _Toc469404398 \h </w:instrText>
          </w:r>
          <w:r w:rsidR="00E07066">
            <w:rPr>
              <w:noProof/>
              <w:webHidden/>
            </w:rPr>
          </w:r>
          <w:r w:rsidR="00E07066">
            <w:rPr>
              <w:noProof/>
              <w:webHidden/>
            </w:rPr>
            <w:fldChar w:fldCharType="separate"/>
          </w:r>
          <w:ins w:id="39" w:author="Admin" w:date="2016-12-12T18:40:00Z">
            <w:r w:rsidR="007C6829">
              <w:rPr>
                <w:noProof/>
                <w:webHidden/>
              </w:rPr>
              <w:t>13</w:t>
            </w:r>
          </w:ins>
          <w:del w:id="40" w:author="Admin" w:date="2016-12-12T18:08:00Z">
            <w:r w:rsidR="00AA1028" w:rsidDel="004409AF">
              <w:rPr>
                <w:noProof/>
                <w:webHidden/>
              </w:rPr>
              <w:delText>15</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"_Toc469404399" </w:instrText>
          </w:r>
          <w:r w:rsidR="00AA1028">
            <w:rPr>
              <w:noProof/>
            </w:rPr>
          </w:r>
          <w:r>
            <w:rPr>
              <w:noProof/>
            </w:rPr>
            <w:fldChar w:fldCharType="separate"/>
          </w:r>
          <w:r w:rsidR="00E07066" w:rsidRPr="00C7223B">
            <w:rPr>
              <w:rStyle w:val="Hyperlink"/>
              <w:rFonts w:ascii="Century" w:hAnsi="Century"/>
              <w:noProof/>
            </w:rPr>
            <w:t>2.2.2</w:t>
          </w:r>
          <w:r w:rsidR="00E07066">
            <w:rPr>
              <w:rFonts w:asciiTheme="minorHAnsi" w:hAnsiTheme="minorHAnsi" w:cstheme="minorBidi"/>
              <w:i w:val="0"/>
              <w:iCs w:val="0"/>
              <w:noProof/>
            </w:rPr>
            <w:tab/>
          </w:r>
          <w:r w:rsidR="00E07066" w:rsidRPr="00C7223B">
            <w:rPr>
              <w:rStyle w:val="Hyperlink"/>
              <w:rFonts w:ascii="Century" w:hAnsi="Century"/>
              <w:noProof/>
            </w:rPr>
            <w:t>Scope and Purpose</w:t>
          </w:r>
          <w:r w:rsidR="00E07066">
            <w:rPr>
              <w:noProof/>
              <w:webHidden/>
            </w:rPr>
            <w:tab/>
          </w:r>
          <w:r w:rsidR="00E07066">
            <w:rPr>
              <w:noProof/>
              <w:webHidden/>
            </w:rPr>
            <w:fldChar w:fldCharType="begin"/>
          </w:r>
          <w:r w:rsidR="00E07066">
            <w:rPr>
              <w:noProof/>
              <w:webHidden/>
            </w:rPr>
            <w:instrText xml:space="preserve"> PAGEREF _Toc469404399 \h </w:instrText>
          </w:r>
          <w:r w:rsidR="00E07066">
            <w:rPr>
              <w:noProof/>
              <w:webHidden/>
            </w:rPr>
          </w:r>
          <w:r w:rsidR="00E07066">
            <w:rPr>
              <w:noProof/>
              <w:webHidden/>
            </w:rPr>
            <w:fldChar w:fldCharType="separate"/>
          </w:r>
          <w:ins w:id="41" w:author="Admin" w:date="2016-12-12T18:40:00Z">
            <w:r w:rsidR="007C6829">
              <w:rPr>
                <w:noProof/>
                <w:webHidden/>
              </w:rPr>
              <w:t>13</w:t>
            </w:r>
          </w:ins>
          <w:del w:id="42" w:author="Admin" w:date="2016-12-12T18:08:00Z">
            <w:r w:rsidR="00AA1028" w:rsidDel="004409AF">
              <w:rPr>
                <w:noProof/>
                <w:webHidden/>
              </w:rPr>
              <w:delText>15</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"_Toc469404400" </w:instrText>
          </w:r>
          <w:r w:rsidR="00AA1028">
            <w:rPr>
              <w:noProof/>
            </w:rPr>
          </w:r>
          <w:r>
            <w:rPr>
              <w:noProof/>
            </w:rPr>
            <w:fldChar w:fldCharType="separate"/>
          </w:r>
          <w:r w:rsidR="00E07066" w:rsidRPr="00C7223B">
            <w:rPr>
              <w:rStyle w:val="Hyperlink"/>
              <w:rFonts w:ascii="Century" w:hAnsi="Century"/>
              <w:noProof/>
            </w:rPr>
            <w:t>2.2.3</w:t>
          </w:r>
          <w:r w:rsidR="00E07066">
            <w:rPr>
              <w:rFonts w:asciiTheme="minorHAnsi" w:hAnsiTheme="minorHAnsi" w:cstheme="minorBidi"/>
              <w:i w:val="0"/>
              <w:iCs w:val="0"/>
              <w:noProof/>
            </w:rPr>
            <w:tab/>
          </w:r>
          <w:r w:rsidR="00E07066" w:rsidRPr="00C7223B">
            <w:rPr>
              <w:rStyle w:val="Hyperlink"/>
              <w:rFonts w:ascii="Century" w:hAnsi="Century"/>
              <w:noProof/>
            </w:rPr>
            <w:t>Assumptions and Constraints</w:t>
          </w:r>
          <w:r w:rsidR="00E07066">
            <w:rPr>
              <w:noProof/>
              <w:webHidden/>
            </w:rPr>
            <w:tab/>
          </w:r>
          <w:r w:rsidR="00E07066">
            <w:rPr>
              <w:noProof/>
              <w:webHidden/>
            </w:rPr>
            <w:fldChar w:fldCharType="begin"/>
          </w:r>
          <w:r w:rsidR="00E07066">
            <w:rPr>
              <w:noProof/>
              <w:webHidden/>
            </w:rPr>
            <w:instrText xml:space="preserve"> PAGEREF _Toc469404400 \h </w:instrText>
          </w:r>
          <w:r w:rsidR="00E07066">
            <w:rPr>
              <w:noProof/>
              <w:webHidden/>
            </w:rPr>
          </w:r>
          <w:r w:rsidR="00E07066">
            <w:rPr>
              <w:noProof/>
              <w:webHidden/>
            </w:rPr>
            <w:fldChar w:fldCharType="separate"/>
          </w:r>
          <w:ins w:id="43" w:author="Admin" w:date="2016-12-12T18:40:00Z">
            <w:r w:rsidR="007C6829">
              <w:rPr>
                <w:noProof/>
                <w:webHidden/>
              </w:rPr>
              <w:t>15</w:t>
            </w:r>
          </w:ins>
          <w:del w:id="44" w:author="Admin" w:date="2016-12-12T18:08:00Z">
            <w:r w:rsidR="00AA1028" w:rsidDel="004409AF">
              <w:rPr>
                <w:noProof/>
                <w:webHidden/>
              </w:rPr>
              <w:delText>17</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"_Toc469404401" </w:instrText>
          </w:r>
          <w:r w:rsidR="00AA1028">
            <w:rPr>
              <w:noProof/>
            </w:rPr>
          </w:r>
          <w:r>
            <w:rPr>
              <w:noProof/>
            </w:rPr>
            <w:fldChar w:fldCharType="separate"/>
          </w:r>
          <w:r w:rsidR="00E07066" w:rsidRPr="00C7223B">
            <w:rPr>
              <w:rStyle w:val="Hyperlink"/>
              <w:rFonts w:ascii="Century" w:hAnsi="Century"/>
              <w:noProof/>
            </w:rPr>
            <w:t>2.2.4</w:t>
          </w:r>
          <w:r w:rsidR="00E07066">
            <w:rPr>
              <w:rFonts w:asciiTheme="minorHAnsi" w:hAnsiTheme="minorHAnsi" w:cstheme="minorBidi"/>
              <w:i w:val="0"/>
              <w:iCs w:val="0"/>
              <w:noProof/>
            </w:rPr>
            <w:tab/>
          </w:r>
          <w:r w:rsidR="00E07066" w:rsidRPr="00C7223B">
            <w:rPr>
              <w:rStyle w:val="Hyperlink"/>
              <w:rFonts w:ascii="Century" w:hAnsi="Century"/>
              <w:noProof/>
            </w:rPr>
            <w:t>Project Objectives</w:t>
          </w:r>
          <w:r w:rsidR="00E07066">
            <w:rPr>
              <w:noProof/>
              <w:webHidden/>
            </w:rPr>
            <w:tab/>
          </w:r>
          <w:r w:rsidR="00E07066">
            <w:rPr>
              <w:noProof/>
              <w:webHidden/>
            </w:rPr>
            <w:fldChar w:fldCharType="begin"/>
          </w:r>
          <w:r w:rsidR="00E07066">
            <w:rPr>
              <w:noProof/>
              <w:webHidden/>
            </w:rPr>
            <w:instrText xml:space="preserve"> PAGEREF _Toc469404401 \h </w:instrText>
          </w:r>
          <w:r w:rsidR="00E07066">
            <w:rPr>
              <w:noProof/>
              <w:webHidden/>
            </w:rPr>
          </w:r>
          <w:r w:rsidR="00E07066">
            <w:rPr>
              <w:noProof/>
              <w:webHidden/>
            </w:rPr>
            <w:fldChar w:fldCharType="separate"/>
          </w:r>
          <w:ins w:id="45" w:author="Admin" w:date="2016-12-12T18:40:00Z">
            <w:r w:rsidR="007C6829">
              <w:rPr>
                <w:noProof/>
                <w:webHidden/>
              </w:rPr>
              <w:t>17</w:t>
            </w:r>
          </w:ins>
          <w:del w:id="46" w:author="Admin" w:date="2016-12-12T18:08:00Z">
            <w:r w:rsidR="00AA1028" w:rsidDel="004409AF">
              <w:rPr>
                <w:noProof/>
                <w:webHidden/>
              </w:rPr>
              <w:delText>19</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"_Toc469404402" </w:instrText>
          </w:r>
          <w:r w:rsidR="00AA1028">
            <w:rPr>
              <w:noProof/>
            </w:rPr>
          </w:r>
          <w:r>
            <w:rPr>
              <w:noProof/>
            </w:rPr>
            <w:fldChar w:fldCharType="separate"/>
          </w:r>
          <w:r w:rsidR="00E07066" w:rsidRPr="00C7223B">
            <w:rPr>
              <w:rStyle w:val="Hyperlink"/>
              <w:rFonts w:ascii="Century" w:hAnsi="Century"/>
              <w:noProof/>
            </w:rPr>
            <w:t>2.2.5</w:t>
          </w:r>
          <w:r w:rsidR="00E07066">
            <w:rPr>
              <w:rFonts w:asciiTheme="minorHAnsi" w:hAnsiTheme="minorHAnsi" w:cstheme="minorBidi"/>
              <w:i w:val="0"/>
              <w:iCs w:val="0"/>
              <w:noProof/>
            </w:rPr>
            <w:tab/>
          </w:r>
          <w:r w:rsidR="00E07066" w:rsidRPr="00C7223B">
            <w:rPr>
              <w:rStyle w:val="Hyperlink"/>
              <w:rFonts w:ascii="Century" w:hAnsi="Century"/>
              <w:noProof/>
            </w:rPr>
            <w:t>Critical Dependencies</w:t>
          </w:r>
          <w:r w:rsidR="00E07066">
            <w:rPr>
              <w:noProof/>
              <w:webHidden/>
            </w:rPr>
            <w:tab/>
          </w:r>
          <w:r w:rsidR="00E07066">
            <w:rPr>
              <w:noProof/>
              <w:webHidden/>
            </w:rPr>
            <w:fldChar w:fldCharType="begin"/>
          </w:r>
          <w:r w:rsidR="00E07066">
            <w:rPr>
              <w:noProof/>
              <w:webHidden/>
            </w:rPr>
            <w:instrText xml:space="preserve"> PAGEREF _Toc469404402 \h </w:instrText>
          </w:r>
          <w:r w:rsidR="00E07066">
            <w:rPr>
              <w:noProof/>
              <w:webHidden/>
            </w:rPr>
          </w:r>
          <w:r w:rsidR="00E07066">
            <w:rPr>
              <w:noProof/>
              <w:webHidden/>
            </w:rPr>
            <w:fldChar w:fldCharType="separate"/>
          </w:r>
          <w:ins w:id="47" w:author="Admin" w:date="2016-12-12T18:40:00Z">
            <w:r w:rsidR="007C6829">
              <w:rPr>
                <w:noProof/>
                <w:webHidden/>
              </w:rPr>
              <w:t>18</w:t>
            </w:r>
          </w:ins>
          <w:del w:id="48" w:author="Admin" w:date="2016-12-12T18:08:00Z">
            <w:r w:rsidR="00AA1028" w:rsidDel="004409AF">
              <w:rPr>
                <w:noProof/>
                <w:webHidden/>
              </w:rPr>
              <w:delText>20</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"_Toc469404403" </w:instrText>
          </w:r>
          <w:r w:rsidR="00AA1028">
            <w:rPr>
              <w:noProof/>
            </w:rPr>
          </w:r>
          <w:r>
            <w:rPr>
              <w:noProof/>
            </w:rPr>
            <w:fldChar w:fldCharType="separate"/>
          </w:r>
          <w:r w:rsidR="00E07066" w:rsidRPr="00C7223B">
            <w:rPr>
              <w:rStyle w:val="Hyperlink"/>
              <w:rFonts w:ascii="Century" w:hAnsi="Century"/>
              <w:noProof/>
            </w:rPr>
            <w:t>2.2.6</w:t>
          </w:r>
          <w:r w:rsidR="00E07066">
            <w:rPr>
              <w:rFonts w:asciiTheme="minorHAnsi" w:hAnsiTheme="minorHAnsi" w:cstheme="minorBidi"/>
              <w:i w:val="0"/>
              <w:iCs w:val="0"/>
              <w:noProof/>
            </w:rPr>
            <w:tab/>
          </w:r>
          <w:r w:rsidR="00E07066" w:rsidRPr="00C7223B">
            <w:rPr>
              <w:rStyle w:val="Hyperlink"/>
              <w:rFonts w:ascii="Century" w:hAnsi="Century"/>
              <w:noProof/>
            </w:rPr>
            <w:t>Project Risk</w:t>
          </w:r>
          <w:r w:rsidR="00E07066">
            <w:rPr>
              <w:noProof/>
              <w:webHidden/>
            </w:rPr>
            <w:tab/>
          </w:r>
          <w:r w:rsidR="00E07066">
            <w:rPr>
              <w:noProof/>
              <w:webHidden/>
            </w:rPr>
            <w:fldChar w:fldCharType="begin"/>
          </w:r>
          <w:r w:rsidR="00E07066">
            <w:rPr>
              <w:noProof/>
              <w:webHidden/>
            </w:rPr>
            <w:instrText xml:space="preserve"> PAGEREF _Toc469404403 \h </w:instrText>
          </w:r>
          <w:r w:rsidR="00E07066">
            <w:rPr>
              <w:noProof/>
              <w:webHidden/>
            </w:rPr>
          </w:r>
          <w:r w:rsidR="00E07066">
            <w:rPr>
              <w:noProof/>
              <w:webHidden/>
            </w:rPr>
            <w:fldChar w:fldCharType="separate"/>
          </w:r>
          <w:ins w:id="49" w:author="Admin" w:date="2016-12-12T18:40:00Z">
            <w:r w:rsidR="007C6829">
              <w:rPr>
                <w:noProof/>
                <w:webHidden/>
              </w:rPr>
              <w:t>18</w:t>
            </w:r>
          </w:ins>
          <w:del w:id="50" w:author="Admin" w:date="2016-12-12T18:08:00Z">
            <w:r w:rsidR="00AA1028" w:rsidDel="004409AF">
              <w:rPr>
                <w:noProof/>
                <w:webHidden/>
              </w:rPr>
              <w:delText>20</w:delText>
            </w:r>
          </w:del>
          <w:r w:rsidR="00E07066">
            <w:rPr>
              <w:noProof/>
              <w:webHidden/>
            </w:rPr>
            <w:fldChar w:fldCharType="end"/>
          </w:r>
          <w:r>
            <w:rPr>
              <w:noProof/>
            </w:rP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"_Toc469404404" </w:instrText>
          </w:r>
          <w:r>
            <w:fldChar w:fldCharType="separate"/>
          </w:r>
          <w:r w:rsidR="00E07066" w:rsidRPr="00C7223B">
            <w:rPr>
              <w:rStyle w:val="Hyperlink"/>
              <w:rFonts w:ascii="Century" w:hAnsi="Century"/>
            </w:rPr>
            <w:t>2.3</w:t>
          </w:r>
          <w:r w:rsidR="00E07066">
            <w:rPr>
              <w:rFonts w:asciiTheme="minorHAnsi" w:hAnsiTheme="minorHAnsi" w:cstheme="minorBidi"/>
              <w:iCs w:val="0"/>
              <w:sz w:val="22"/>
              <w:szCs w:val="22"/>
            </w:rPr>
            <w:tab/>
          </w:r>
          <w:r w:rsidR="00E07066" w:rsidRPr="00C7223B">
            <w:rPr>
              <w:rStyle w:val="Hyperlink"/>
              <w:rFonts w:ascii="Century" w:hAnsi="Century"/>
            </w:rPr>
            <w:t>Project Development Approach</w:t>
          </w:r>
          <w:r w:rsidR="00E07066">
            <w:rPr>
              <w:webHidden/>
            </w:rPr>
            <w:tab/>
          </w:r>
          <w:r w:rsidR="00E07066">
            <w:rPr>
              <w:webHidden/>
            </w:rPr>
            <w:fldChar w:fldCharType="begin"/>
          </w:r>
          <w:r w:rsidR="00E07066">
            <w:rPr>
              <w:webHidden/>
            </w:rPr>
            <w:instrText xml:space="preserve"> PAGEREF _Toc469404404 \h </w:instrText>
          </w:r>
          <w:r w:rsidR="00E07066">
            <w:rPr>
              <w:webHidden/>
            </w:rPr>
          </w:r>
          <w:r w:rsidR="00E07066">
            <w:rPr>
              <w:webHidden/>
            </w:rPr>
            <w:fldChar w:fldCharType="separate"/>
          </w:r>
          <w:ins w:id="51" w:author="Admin" w:date="2016-12-12T18:40:00Z">
            <w:r w:rsidR="007C6829">
              <w:rPr>
                <w:webHidden/>
              </w:rPr>
              <w:t>19</w:t>
            </w:r>
          </w:ins>
          <w:del w:id="52" w:author="Admin" w:date="2016-12-12T18:08:00Z">
            <w:r w:rsidR="00AA1028" w:rsidDel="004409AF">
              <w:rPr>
                <w:webHidden/>
              </w:rPr>
              <w:delText>21</w:delText>
            </w:r>
          </w:del>
          <w:r w:rsidR="00E07066">
            <w:rPr>
              <w:webHidden/>
            </w:rPr>
            <w:fldChar w:fldCharType="end"/>
          </w:r>
          <w: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"_Toc469404405" </w:instrText>
          </w:r>
          <w:r w:rsidR="00AA1028">
            <w:rPr>
              <w:noProof/>
            </w:rPr>
          </w:r>
          <w:r>
            <w:rPr>
              <w:noProof/>
            </w:rPr>
            <w:fldChar w:fldCharType="separate"/>
          </w:r>
          <w:r w:rsidR="00E07066" w:rsidRPr="00C7223B">
            <w:rPr>
              <w:rStyle w:val="Hyperlink"/>
              <w:rFonts w:ascii="Century" w:hAnsi="Century"/>
              <w:noProof/>
            </w:rPr>
            <w:t>2.3.1</w:t>
          </w:r>
          <w:r w:rsidR="00E07066">
            <w:rPr>
              <w:rFonts w:asciiTheme="minorHAnsi" w:hAnsiTheme="minorHAnsi" w:cstheme="minorBidi"/>
              <w:i w:val="0"/>
              <w:iCs w:val="0"/>
              <w:noProof/>
            </w:rPr>
            <w:tab/>
          </w:r>
          <w:r w:rsidR="00E07066" w:rsidRPr="00C7223B">
            <w:rPr>
              <w:rStyle w:val="Hyperlink"/>
              <w:rFonts w:ascii="Century" w:hAnsi="Century"/>
              <w:noProof/>
            </w:rPr>
            <w:t>Project Process</w:t>
          </w:r>
          <w:r w:rsidR="00E07066">
            <w:rPr>
              <w:noProof/>
              <w:webHidden/>
            </w:rPr>
            <w:tab/>
          </w:r>
          <w:r w:rsidR="00E07066">
            <w:rPr>
              <w:noProof/>
              <w:webHidden/>
            </w:rPr>
            <w:fldChar w:fldCharType="begin"/>
          </w:r>
          <w:r w:rsidR="00E07066">
            <w:rPr>
              <w:noProof/>
              <w:webHidden/>
            </w:rPr>
            <w:instrText xml:space="preserve"> PAGEREF _Toc469404405 \h </w:instrText>
          </w:r>
          <w:r w:rsidR="00E07066">
            <w:rPr>
              <w:noProof/>
              <w:webHidden/>
            </w:rPr>
          </w:r>
          <w:r w:rsidR="00E07066">
            <w:rPr>
              <w:noProof/>
              <w:webHidden/>
            </w:rPr>
            <w:fldChar w:fldCharType="separate"/>
          </w:r>
          <w:ins w:id="53" w:author="Admin" w:date="2016-12-12T18:40:00Z">
            <w:r w:rsidR="007C6829">
              <w:rPr>
                <w:noProof/>
                <w:webHidden/>
              </w:rPr>
              <w:t>19</w:t>
            </w:r>
          </w:ins>
          <w:del w:id="54" w:author="Admin" w:date="2016-12-12T18:08:00Z">
            <w:r w:rsidR="00AA1028" w:rsidDel="004409AF">
              <w:rPr>
                <w:noProof/>
                <w:webHidden/>
              </w:rPr>
              <w:delText>21</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"_Toc469404406" </w:instrText>
          </w:r>
          <w:r w:rsidR="00AA1028">
            <w:rPr>
              <w:noProof/>
            </w:rPr>
          </w:r>
          <w:r>
            <w:rPr>
              <w:noProof/>
            </w:rPr>
            <w:fldChar w:fldCharType="separate"/>
          </w:r>
          <w:r w:rsidR="00E07066" w:rsidRPr="00C7223B">
            <w:rPr>
              <w:rStyle w:val="Hyperlink"/>
              <w:rFonts w:ascii="Century" w:hAnsi="Century"/>
              <w:noProof/>
            </w:rPr>
            <w:t>2.3.2</w:t>
          </w:r>
          <w:r w:rsidR="00E07066">
            <w:rPr>
              <w:rFonts w:asciiTheme="minorHAnsi" w:hAnsiTheme="minorHAnsi" w:cstheme="minorBidi"/>
              <w:i w:val="0"/>
              <w:iCs w:val="0"/>
              <w:noProof/>
            </w:rPr>
            <w:tab/>
          </w:r>
          <w:r w:rsidR="00E07066" w:rsidRPr="00C7223B">
            <w:rPr>
              <w:rStyle w:val="Hyperlink"/>
              <w:rFonts w:ascii="Century" w:hAnsi="Century"/>
              <w:noProof/>
            </w:rPr>
            <w:t>Requirement Change Management</w:t>
          </w:r>
          <w:r w:rsidR="00E07066">
            <w:rPr>
              <w:noProof/>
              <w:webHidden/>
            </w:rPr>
            <w:tab/>
          </w:r>
          <w:r w:rsidR="00E07066">
            <w:rPr>
              <w:noProof/>
              <w:webHidden/>
            </w:rPr>
            <w:fldChar w:fldCharType="begin"/>
          </w:r>
          <w:r w:rsidR="00E07066">
            <w:rPr>
              <w:noProof/>
              <w:webHidden/>
            </w:rPr>
            <w:instrText xml:space="preserve"> PAGEREF _Toc469404406 \h </w:instrText>
          </w:r>
          <w:r w:rsidR="00E07066">
            <w:rPr>
              <w:noProof/>
              <w:webHidden/>
            </w:rPr>
          </w:r>
          <w:r w:rsidR="00E07066">
            <w:rPr>
              <w:noProof/>
              <w:webHidden/>
            </w:rPr>
            <w:fldChar w:fldCharType="separate"/>
          </w:r>
          <w:ins w:id="55" w:author="Admin" w:date="2016-12-12T18:40:00Z">
            <w:r w:rsidR="007C6829">
              <w:rPr>
                <w:noProof/>
                <w:webHidden/>
              </w:rPr>
              <w:t>21</w:t>
            </w:r>
          </w:ins>
          <w:del w:id="56" w:author="Admin" w:date="2016-12-12T18:08:00Z">
            <w:r w:rsidR="00AA1028" w:rsidDel="004409AF">
              <w:rPr>
                <w:noProof/>
                <w:webHidden/>
              </w:rPr>
              <w:delText>23</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"_Toc469404407" </w:instrText>
          </w:r>
          <w:r w:rsidR="00AA1028">
            <w:rPr>
              <w:noProof/>
            </w:rPr>
          </w:r>
          <w:r>
            <w:rPr>
              <w:noProof/>
            </w:rPr>
            <w:fldChar w:fldCharType="separate"/>
          </w:r>
          <w:r w:rsidR="00E07066" w:rsidRPr="00C7223B">
            <w:rPr>
              <w:rStyle w:val="Hyperlink"/>
              <w:rFonts w:ascii="Century" w:hAnsi="Century"/>
              <w:noProof/>
            </w:rPr>
            <w:t>2.3.3</w:t>
          </w:r>
          <w:r w:rsidR="00E07066">
            <w:rPr>
              <w:rFonts w:asciiTheme="minorHAnsi" w:hAnsiTheme="minorHAnsi" w:cstheme="minorBidi"/>
              <w:i w:val="0"/>
              <w:iCs w:val="0"/>
              <w:noProof/>
            </w:rPr>
            <w:tab/>
          </w:r>
          <w:r w:rsidR="00E07066" w:rsidRPr="00C7223B">
            <w:rPr>
              <w:rStyle w:val="Hyperlink"/>
              <w:rFonts w:ascii="Century" w:hAnsi="Century"/>
              <w:noProof/>
            </w:rPr>
            <w:t>Quality Management</w:t>
          </w:r>
          <w:r w:rsidR="00E07066">
            <w:rPr>
              <w:noProof/>
              <w:webHidden/>
            </w:rPr>
            <w:tab/>
          </w:r>
          <w:r w:rsidR="00E07066">
            <w:rPr>
              <w:noProof/>
              <w:webHidden/>
            </w:rPr>
            <w:fldChar w:fldCharType="begin"/>
          </w:r>
          <w:r w:rsidR="00E07066">
            <w:rPr>
              <w:noProof/>
              <w:webHidden/>
            </w:rPr>
            <w:instrText xml:space="preserve"> PAGEREF _Toc469404407 \h </w:instrText>
          </w:r>
          <w:r w:rsidR="00E07066">
            <w:rPr>
              <w:noProof/>
              <w:webHidden/>
            </w:rPr>
          </w:r>
          <w:r w:rsidR="00E07066">
            <w:rPr>
              <w:noProof/>
              <w:webHidden/>
            </w:rPr>
            <w:fldChar w:fldCharType="separate"/>
          </w:r>
          <w:ins w:id="57" w:author="Admin" w:date="2016-12-12T18:40:00Z">
            <w:r w:rsidR="007C6829">
              <w:rPr>
                <w:noProof/>
                <w:webHidden/>
              </w:rPr>
              <w:t>22</w:t>
            </w:r>
          </w:ins>
          <w:del w:id="58" w:author="Admin" w:date="2016-12-12T18:08:00Z">
            <w:r w:rsidR="00AA1028" w:rsidDel="004409AF">
              <w:rPr>
                <w:noProof/>
                <w:webHidden/>
              </w:rPr>
              <w:delText>23</w:delText>
            </w:r>
          </w:del>
          <w:r w:rsidR="00E07066">
            <w:rPr>
              <w:noProof/>
              <w:webHidden/>
            </w:rPr>
            <w:fldChar w:fldCharType="end"/>
          </w:r>
          <w:r>
            <w:rPr>
              <w:noProof/>
            </w:rP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"_Toc469404408" </w:instrText>
          </w:r>
          <w:r>
            <w:fldChar w:fldCharType="separate"/>
          </w:r>
          <w:r w:rsidR="00E07066" w:rsidRPr="00C7223B">
            <w:rPr>
              <w:rStyle w:val="Hyperlink"/>
              <w:rFonts w:ascii="Century" w:hAnsi="Century"/>
            </w:rPr>
            <w:t>2.4</w:t>
          </w:r>
          <w:r w:rsidR="00E07066">
            <w:rPr>
              <w:rFonts w:asciiTheme="minorHAnsi" w:hAnsiTheme="minorHAnsi" w:cstheme="minorBidi"/>
              <w:iCs w:val="0"/>
              <w:sz w:val="22"/>
              <w:szCs w:val="22"/>
            </w:rPr>
            <w:tab/>
          </w:r>
          <w:r w:rsidR="00E07066" w:rsidRPr="00C7223B">
            <w:rPr>
              <w:rStyle w:val="Hyperlink"/>
              <w:rFonts w:ascii="Century" w:hAnsi="Century"/>
            </w:rPr>
            <w:t>Estimation</w:t>
          </w:r>
          <w:r w:rsidR="00E07066">
            <w:rPr>
              <w:webHidden/>
            </w:rPr>
            <w:tab/>
          </w:r>
          <w:r w:rsidR="00E07066">
            <w:rPr>
              <w:webHidden/>
            </w:rPr>
            <w:fldChar w:fldCharType="begin"/>
          </w:r>
          <w:r w:rsidR="00E07066">
            <w:rPr>
              <w:webHidden/>
            </w:rPr>
            <w:instrText xml:space="preserve"> PAGEREF _Toc469404408 \h </w:instrText>
          </w:r>
          <w:r w:rsidR="00E07066">
            <w:rPr>
              <w:webHidden/>
            </w:rPr>
          </w:r>
          <w:r w:rsidR="00E07066">
            <w:rPr>
              <w:webHidden/>
            </w:rPr>
            <w:fldChar w:fldCharType="separate"/>
          </w:r>
          <w:ins w:id="59" w:author="Admin" w:date="2016-12-12T18:40:00Z">
            <w:r w:rsidR="007C6829">
              <w:rPr>
                <w:webHidden/>
              </w:rPr>
              <w:t>26</w:t>
            </w:r>
          </w:ins>
          <w:del w:id="60" w:author="Admin" w:date="2016-12-12T18:08:00Z">
            <w:r w:rsidR="00AA1028" w:rsidDel="004409AF">
              <w:rPr>
                <w:webHidden/>
              </w:rPr>
              <w:delText>28</w:delText>
            </w:r>
          </w:del>
          <w:r w:rsidR="00E07066">
            <w:rPr>
              <w:webHidden/>
            </w:rPr>
            <w:fldChar w:fldCharType="end"/>
          </w:r>
          <w: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"_Toc469404409" </w:instrText>
          </w:r>
          <w:r w:rsidR="00AA1028">
            <w:rPr>
              <w:noProof/>
            </w:rPr>
          </w:r>
          <w:r>
            <w:rPr>
              <w:noProof/>
            </w:rPr>
            <w:fldChar w:fldCharType="separate"/>
          </w:r>
          <w:r w:rsidR="00E07066" w:rsidRPr="00C7223B">
            <w:rPr>
              <w:rStyle w:val="Hyperlink"/>
              <w:rFonts w:ascii="Century" w:hAnsi="Century"/>
              <w:noProof/>
            </w:rPr>
            <w:t>2.4.1</w:t>
          </w:r>
          <w:r w:rsidR="00E07066">
            <w:rPr>
              <w:rFonts w:asciiTheme="minorHAnsi" w:hAnsiTheme="minorHAnsi" w:cstheme="minorBidi"/>
              <w:i w:val="0"/>
              <w:iCs w:val="0"/>
              <w:noProof/>
            </w:rPr>
            <w:tab/>
          </w:r>
          <w:r w:rsidR="00E07066" w:rsidRPr="00C7223B">
            <w:rPr>
              <w:rStyle w:val="Hyperlink"/>
              <w:rFonts w:ascii="Century" w:hAnsi="Century"/>
              <w:noProof/>
            </w:rPr>
            <w:t>Size</w:t>
          </w:r>
          <w:r w:rsidR="00E07066">
            <w:rPr>
              <w:noProof/>
              <w:webHidden/>
            </w:rPr>
            <w:tab/>
          </w:r>
          <w:r w:rsidR="00E07066">
            <w:rPr>
              <w:noProof/>
              <w:webHidden/>
            </w:rPr>
            <w:fldChar w:fldCharType="begin"/>
          </w:r>
          <w:r w:rsidR="00E07066">
            <w:rPr>
              <w:noProof/>
              <w:webHidden/>
            </w:rPr>
            <w:instrText xml:space="preserve"> PAGEREF _Toc469404409 \h </w:instrText>
          </w:r>
          <w:r w:rsidR="00E07066">
            <w:rPr>
              <w:noProof/>
              <w:webHidden/>
            </w:rPr>
          </w:r>
          <w:r w:rsidR="00E07066">
            <w:rPr>
              <w:noProof/>
              <w:webHidden/>
            </w:rPr>
            <w:fldChar w:fldCharType="separate"/>
          </w:r>
          <w:ins w:id="61" w:author="Admin" w:date="2016-12-12T18:40:00Z">
            <w:r w:rsidR="007C6829">
              <w:rPr>
                <w:noProof/>
                <w:webHidden/>
              </w:rPr>
              <w:t>26</w:t>
            </w:r>
          </w:ins>
          <w:del w:id="62" w:author="Admin" w:date="2016-12-12T18:08:00Z">
            <w:r w:rsidR="00AA1028" w:rsidDel="004409AF">
              <w:rPr>
                <w:noProof/>
                <w:webHidden/>
              </w:rPr>
              <w:delText>28</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"_Toc469404410" </w:instrText>
          </w:r>
          <w:r w:rsidR="00AA1028">
            <w:rPr>
              <w:noProof/>
            </w:rPr>
          </w:r>
          <w:r>
            <w:rPr>
              <w:noProof/>
            </w:rPr>
            <w:fldChar w:fldCharType="separate"/>
          </w:r>
          <w:r w:rsidR="00E07066" w:rsidRPr="00C7223B">
            <w:rPr>
              <w:rStyle w:val="Hyperlink"/>
              <w:rFonts w:ascii="Century" w:hAnsi="Century"/>
              <w:noProof/>
            </w:rPr>
            <w:t>2.4.2</w:t>
          </w:r>
          <w:r w:rsidR="00E07066">
            <w:rPr>
              <w:rFonts w:asciiTheme="minorHAnsi" w:hAnsiTheme="minorHAnsi" w:cstheme="minorBidi"/>
              <w:i w:val="0"/>
              <w:iCs w:val="0"/>
              <w:noProof/>
            </w:rPr>
            <w:tab/>
          </w:r>
          <w:r w:rsidR="00E07066" w:rsidRPr="00C7223B">
            <w:rPr>
              <w:rStyle w:val="Hyperlink"/>
              <w:rFonts w:ascii="Century" w:hAnsi="Century"/>
              <w:noProof/>
            </w:rPr>
            <w:t>Effort</w:t>
          </w:r>
          <w:r w:rsidR="00E07066">
            <w:rPr>
              <w:noProof/>
              <w:webHidden/>
            </w:rPr>
            <w:tab/>
          </w:r>
          <w:r w:rsidR="00E07066">
            <w:rPr>
              <w:noProof/>
              <w:webHidden/>
            </w:rPr>
            <w:fldChar w:fldCharType="begin"/>
          </w:r>
          <w:r w:rsidR="00E07066">
            <w:rPr>
              <w:noProof/>
              <w:webHidden/>
            </w:rPr>
            <w:instrText xml:space="preserve"> PAGEREF _Toc469404410 \h </w:instrText>
          </w:r>
          <w:r w:rsidR="00E07066">
            <w:rPr>
              <w:noProof/>
              <w:webHidden/>
            </w:rPr>
          </w:r>
          <w:r w:rsidR="00E07066">
            <w:rPr>
              <w:noProof/>
              <w:webHidden/>
            </w:rPr>
            <w:fldChar w:fldCharType="separate"/>
          </w:r>
          <w:ins w:id="63" w:author="Admin" w:date="2016-12-12T18:40:00Z">
            <w:r w:rsidR="007C6829">
              <w:rPr>
                <w:noProof/>
                <w:webHidden/>
              </w:rPr>
              <w:t>26</w:t>
            </w:r>
          </w:ins>
          <w:del w:id="64" w:author="Admin" w:date="2016-12-12T18:08:00Z">
            <w:r w:rsidR="00AA1028" w:rsidDel="004409AF">
              <w:rPr>
                <w:noProof/>
                <w:webHidden/>
              </w:rPr>
              <w:delText>28</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"_Toc469404411" </w:instrText>
          </w:r>
          <w:r w:rsidR="00AA1028">
            <w:rPr>
              <w:noProof/>
            </w:rPr>
          </w:r>
          <w:r>
            <w:rPr>
              <w:noProof/>
            </w:rPr>
            <w:fldChar w:fldCharType="separate"/>
          </w:r>
          <w:r w:rsidR="00E07066" w:rsidRPr="00C7223B">
            <w:rPr>
              <w:rStyle w:val="Hyperlink"/>
              <w:rFonts w:ascii="Century" w:hAnsi="Century"/>
              <w:noProof/>
            </w:rPr>
            <w:t>2.4.3</w:t>
          </w:r>
          <w:r w:rsidR="00E07066">
            <w:rPr>
              <w:rFonts w:asciiTheme="minorHAnsi" w:hAnsiTheme="minorHAnsi" w:cstheme="minorBidi"/>
              <w:i w:val="0"/>
              <w:iCs w:val="0"/>
              <w:noProof/>
            </w:rPr>
            <w:tab/>
          </w:r>
          <w:r w:rsidR="00E07066" w:rsidRPr="00C7223B">
            <w:rPr>
              <w:rStyle w:val="Hyperlink"/>
              <w:rFonts w:ascii="Century" w:hAnsi="Century"/>
              <w:noProof/>
            </w:rPr>
            <w:t>Schedule</w:t>
          </w:r>
          <w:r w:rsidR="00E07066">
            <w:rPr>
              <w:noProof/>
              <w:webHidden/>
            </w:rPr>
            <w:tab/>
          </w:r>
          <w:r w:rsidR="00E07066">
            <w:rPr>
              <w:noProof/>
              <w:webHidden/>
            </w:rPr>
            <w:fldChar w:fldCharType="begin"/>
          </w:r>
          <w:r w:rsidR="00E07066">
            <w:rPr>
              <w:noProof/>
              <w:webHidden/>
            </w:rPr>
            <w:instrText xml:space="preserve"> PAGEREF _Toc469404411 \h </w:instrText>
          </w:r>
          <w:r w:rsidR="00E07066">
            <w:rPr>
              <w:noProof/>
              <w:webHidden/>
            </w:rPr>
          </w:r>
          <w:r w:rsidR="00E07066">
            <w:rPr>
              <w:noProof/>
              <w:webHidden/>
            </w:rPr>
            <w:fldChar w:fldCharType="separate"/>
          </w:r>
          <w:ins w:id="65" w:author="Admin" w:date="2016-12-12T18:40:00Z">
            <w:r w:rsidR="007C6829">
              <w:rPr>
                <w:noProof/>
                <w:webHidden/>
              </w:rPr>
              <w:t>26</w:t>
            </w:r>
          </w:ins>
          <w:del w:id="66" w:author="Admin" w:date="2016-12-12T18:08:00Z">
            <w:r w:rsidR="00AA1028" w:rsidDel="004409AF">
              <w:rPr>
                <w:noProof/>
                <w:webHidden/>
              </w:rPr>
              <w:delText>28</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"_Toc469404412" </w:instrText>
          </w:r>
          <w:r w:rsidR="00AA1028">
            <w:rPr>
              <w:noProof/>
            </w:rPr>
          </w:r>
          <w:r>
            <w:rPr>
              <w:noProof/>
            </w:rPr>
            <w:fldChar w:fldCharType="separate"/>
          </w:r>
          <w:r w:rsidR="00E07066" w:rsidRPr="00C7223B">
            <w:rPr>
              <w:rStyle w:val="Hyperlink"/>
              <w:rFonts w:ascii="Century" w:hAnsi="Century"/>
              <w:noProof/>
            </w:rPr>
            <w:t>2.4.4</w:t>
          </w:r>
          <w:r w:rsidR="00E07066">
            <w:rPr>
              <w:rFonts w:asciiTheme="minorHAnsi" w:hAnsiTheme="minorHAnsi" w:cstheme="minorBidi"/>
              <w:i w:val="0"/>
              <w:iCs w:val="0"/>
              <w:noProof/>
            </w:rPr>
            <w:tab/>
          </w:r>
          <w:r w:rsidR="00E07066" w:rsidRPr="00C7223B">
            <w:rPr>
              <w:rStyle w:val="Hyperlink"/>
              <w:rFonts w:ascii="Century" w:hAnsi="Century"/>
              <w:noProof/>
            </w:rPr>
            <w:t>Resource</w:t>
          </w:r>
          <w:r w:rsidR="00E07066">
            <w:rPr>
              <w:noProof/>
              <w:webHidden/>
            </w:rPr>
            <w:tab/>
          </w:r>
          <w:r w:rsidR="00E07066">
            <w:rPr>
              <w:noProof/>
              <w:webHidden/>
            </w:rPr>
            <w:fldChar w:fldCharType="begin"/>
          </w:r>
          <w:r w:rsidR="00E07066">
            <w:rPr>
              <w:noProof/>
              <w:webHidden/>
            </w:rPr>
            <w:instrText xml:space="preserve"> PAGEREF _Toc469404412 \h </w:instrText>
          </w:r>
          <w:r w:rsidR="00E07066">
            <w:rPr>
              <w:noProof/>
              <w:webHidden/>
            </w:rPr>
          </w:r>
          <w:r w:rsidR="00E07066">
            <w:rPr>
              <w:noProof/>
              <w:webHidden/>
            </w:rPr>
            <w:fldChar w:fldCharType="separate"/>
          </w:r>
          <w:ins w:id="67" w:author="Admin" w:date="2016-12-12T18:40:00Z">
            <w:r w:rsidR="007C6829">
              <w:rPr>
                <w:noProof/>
                <w:webHidden/>
              </w:rPr>
              <w:t>33</w:t>
            </w:r>
          </w:ins>
          <w:del w:id="68" w:author="Admin" w:date="2016-12-12T18:08:00Z">
            <w:r w:rsidR="00AA1028" w:rsidDel="004409AF">
              <w:rPr>
                <w:noProof/>
                <w:webHidden/>
              </w:rPr>
              <w:delText>35</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"_Toc469404413" </w:instrText>
          </w:r>
          <w:r w:rsidR="00AA1028">
            <w:rPr>
              <w:noProof/>
            </w:rPr>
          </w:r>
          <w:r>
            <w:rPr>
              <w:noProof/>
            </w:rPr>
            <w:fldChar w:fldCharType="separate"/>
          </w:r>
          <w:r w:rsidR="00E07066" w:rsidRPr="00C7223B">
            <w:rPr>
              <w:rStyle w:val="Hyperlink"/>
              <w:rFonts w:ascii="Century" w:hAnsi="Century"/>
              <w:noProof/>
            </w:rPr>
            <w:t>2.4.5</w:t>
          </w:r>
          <w:r w:rsidR="00E07066">
            <w:rPr>
              <w:rFonts w:asciiTheme="minorHAnsi" w:hAnsiTheme="minorHAnsi" w:cstheme="minorBidi"/>
              <w:i w:val="0"/>
              <w:iCs w:val="0"/>
              <w:noProof/>
            </w:rPr>
            <w:tab/>
          </w:r>
          <w:r w:rsidR="00E07066" w:rsidRPr="00C7223B">
            <w:rPr>
              <w:rStyle w:val="Hyperlink"/>
              <w:rFonts w:ascii="Century" w:hAnsi="Century"/>
              <w:noProof/>
            </w:rPr>
            <w:t>Infrastructure</w:t>
          </w:r>
          <w:r w:rsidR="00E07066">
            <w:rPr>
              <w:noProof/>
              <w:webHidden/>
            </w:rPr>
            <w:tab/>
          </w:r>
          <w:r w:rsidR="00E07066">
            <w:rPr>
              <w:noProof/>
              <w:webHidden/>
            </w:rPr>
            <w:fldChar w:fldCharType="begin"/>
          </w:r>
          <w:r w:rsidR="00E07066">
            <w:rPr>
              <w:noProof/>
              <w:webHidden/>
            </w:rPr>
            <w:instrText xml:space="preserve"> PAGEREF _Toc469404413 \h </w:instrText>
          </w:r>
          <w:r w:rsidR="00E07066">
            <w:rPr>
              <w:noProof/>
              <w:webHidden/>
            </w:rPr>
          </w:r>
          <w:r w:rsidR="00E07066">
            <w:rPr>
              <w:noProof/>
              <w:webHidden/>
            </w:rPr>
            <w:fldChar w:fldCharType="separate"/>
          </w:r>
          <w:ins w:id="69" w:author="Admin" w:date="2016-12-12T18:40:00Z">
            <w:r w:rsidR="007C6829">
              <w:rPr>
                <w:noProof/>
                <w:webHidden/>
              </w:rPr>
              <w:t>33</w:t>
            </w:r>
          </w:ins>
          <w:del w:id="70" w:author="Admin" w:date="2016-12-12T18:08:00Z">
            <w:r w:rsidR="00AA1028" w:rsidDel="004409AF">
              <w:rPr>
                <w:noProof/>
                <w:webHidden/>
              </w:rPr>
              <w:delText>35</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"_Toc469404414" </w:instrText>
          </w:r>
          <w:r w:rsidR="00AA1028">
            <w:rPr>
              <w:noProof/>
            </w:rPr>
          </w:r>
          <w:r>
            <w:rPr>
              <w:noProof/>
            </w:rPr>
            <w:fldChar w:fldCharType="separate"/>
          </w:r>
          <w:r w:rsidR="00E07066" w:rsidRPr="00C7223B">
            <w:rPr>
              <w:rStyle w:val="Hyperlink"/>
              <w:rFonts w:ascii="Century" w:hAnsi="Century"/>
              <w:noProof/>
            </w:rPr>
            <w:t>2.4.6</w:t>
          </w:r>
          <w:r w:rsidR="00E07066">
            <w:rPr>
              <w:rFonts w:asciiTheme="minorHAnsi" w:hAnsiTheme="minorHAnsi" w:cstheme="minorBidi"/>
              <w:i w:val="0"/>
              <w:iCs w:val="0"/>
              <w:noProof/>
            </w:rPr>
            <w:tab/>
          </w:r>
          <w:r w:rsidR="00E07066" w:rsidRPr="00C7223B">
            <w:rPr>
              <w:rStyle w:val="Hyperlink"/>
              <w:rFonts w:ascii="Century" w:hAnsi="Century"/>
              <w:noProof/>
            </w:rPr>
            <w:t>Training Plan</w:t>
          </w:r>
          <w:r w:rsidR="00E07066">
            <w:rPr>
              <w:noProof/>
              <w:webHidden/>
            </w:rPr>
            <w:tab/>
          </w:r>
          <w:r w:rsidR="00E07066">
            <w:rPr>
              <w:noProof/>
              <w:webHidden/>
            </w:rPr>
            <w:fldChar w:fldCharType="begin"/>
          </w:r>
          <w:r w:rsidR="00E07066">
            <w:rPr>
              <w:noProof/>
              <w:webHidden/>
            </w:rPr>
            <w:instrText xml:space="preserve"> PAGEREF _Toc469404414 \h </w:instrText>
          </w:r>
          <w:r w:rsidR="00E07066">
            <w:rPr>
              <w:noProof/>
              <w:webHidden/>
            </w:rPr>
          </w:r>
          <w:r w:rsidR="00E07066">
            <w:rPr>
              <w:noProof/>
              <w:webHidden/>
            </w:rPr>
            <w:fldChar w:fldCharType="separate"/>
          </w:r>
          <w:ins w:id="71" w:author="Admin" w:date="2016-12-12T18:40:00Z">
            <w:r w:rsidR="007C6829">
              <w:rPr>
                <w:noProof/>
                <w:webHidden/>
              </w:rPr>
              <w:t>34</w:t>
            </w:r>
          </w:ins>
          <w:del w:id="72" w:author="Admin" w:date="2016-12-12T18:08:00Z">
            <w:r w:rsidR="00AA1028" w:rsidDel="004409AF">
              <w:rPr>
                <w:noProof/>
                <w:webHidden/>
              </w:rPr>
              <w:delText>36</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"_Toc469404415" </w:instrText>
          </w:r>
          <w:r w:rsidR="00AA1028">
            <w:rPr>
              <w:noProof/>
            </w:rPr>
          </w:r>
          <w:r>
            <w:rPr>
              <w:noProof/>
            </w:rPr>
            <w:fldChar w:fldCharType="separate"/>
          </w:r>
          <w:r w:rsidR="00E07066" w:rsidRPr="00C7223B">
            <w:rPr>
              <w:rStyle w:val="Hyperlink"/>
              <w:rFonts w:ascii="Century" w:hAnsi="Century"/>
              <w:noProof/>
            </w:rPr>
            <w:t>2.4.7</w:t>
          </w:r>
          <w:r w:rsidR="00E07066">
            <w:rPr>
              <w:rFonts w:asciiTheme="minorHAnsi" w:hAnsiTheme="minorHAnsi" w:cstheme="minorBidi"/>
              <w:i w:val="0"/>
              <w:iCs w:val="0"/>
              <w:noProof/>
            </w:rPr>
            <w:tab/>
          </w:r>
          <w:r w:rsidR="00E07066" w:rsidRPr="00C7223B">
            <w:rPr>
              <w:rStyle w:val="Hyperlink"/>
              <w:rFonts w:ascii="Century" w:hAnsi="Century"/>
              <w:noProof/>
            </w:rPr>
            <w:t>Finance</w:t>
          </w:r>
          <w:r w:rsidR="00E07066">
            <w:rPr>
              <w:noProof/>
              <w:webHidden/>
            </w:rPr>
            <w:tab/>
          </w:r>
          <w:r w:rsidR="00E07066">
            <w:rPr>
              <w:noProof/>
              <w:webHidden/>
            </w:rPr>
            <w:fldChar w:fldCharType="begin"/>
          </w:r>
          <w:r w:rsidR="00E07066">
            <w:rPr>
              <w:noProof/>
              <w:webHidden/>
            </w:rPr>
            <w:instrText xml:space="preserve"> PAGEREF _Toc469404415 \h </w:instrText>
          </w:r>
          <w:r w:rsidR="00E07066">
            <w:rPr>
              <w:noProof/>
              <w:webHidden/>
            </w:rPr>
          </w:r>
          <w:r w:rsidR="00E07066">
            <w:rPr>
              <w:noProof/>
              <w:webHidden/>
            </w:rPr>
            <w:fldChar w:fldCharType="separate"/>
          </w:r>
          <w:ins w:id="73" w:author="Admin" w:date="2016-12-12T18:40:00Z">
            <w:r w:rsidR="007C6829">
              <w:rPr>
                <w:noProof/>
                <w:webHidden/>
              </w:rPr>
              <w:t>34</w:t>
            </w:r>
          </w:ins>
          <w:del w:id="74" w:author="Admin" w:date="2016-12-12T18:08:00Z">
            <w:r w:rsidR="00AA1028" w:rsidDel="004409AF">
              <w:rPr>
                <w:noProof/>
                <w:webHidden/>
              </w:rPr>
              <w:delText>36</w:delText>
            </w:r>
          </w:del>
          <w:r w:rsidR="00E07066">
            <w:rPr>
              <w:noProof/>
              <w:webHidden/>
            </w:rPr>
            <w:fldChar w:fldCharType="end"/>
          </w:r>
          <w:r>
            <w:rPr>
              <w:noProof/>
            </w:rP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"_Toc469404416" </w:instrText>
          </w:r>
          <w:r>
            <w:fldChar w:fldCharType="separate"/>
          </w:r>
          <w:r w:rsidR="00E07066" w:rsidRPr="00C7223B">
            <w:rPr>
              <w:rStyle w:val="Hyperlink"/>
              <w:rFonts w:ascii="Century" w:hAnsi="Century"/>
            </w:rPr>
            <w:t>2.5</w:t>
          </w:r>
          <w:r w:rsidR="00E07066">
            <w:rPr>
              <w:rFonts w:asciiTheme="minorHAnsi" w:hAnsiTheme="minorHAnsi" w:cstheme="minorBidi"/>
              <w:iCs w:val="0"/>
              <w:sz w:val="22"/>
              <w:szCs w:val="22"/>
            </w:rPr>
            <w:tab/>
          </w:r>
          <w:r w:rsidR="00E07066" w:rsidRPr="00C7223B">
            <w:rPr>
              <w:rStyle w:val="Hyperlink"/>
              <w:rFonts w:ascii="Century" w:hAnsi="Century"/>
            </w:rPr>
            <w:t>Project Organization</w:t>
          </w:r>
          <w:r w:rsidR="00E07066">
            <w:rPr>
              <w:webHidden/>
            </w:rPr>
            <w:tab/>
          </w:r>
          <w:r w:rsidR="00E07066">
            <w:rPr>
              <w:webHidden/>
            </w:rPr>
            <w:fldChar w:fldCharType="begin"/>
          </w:r>
          <w:r w:rsidR="00E07066">
            <w:rPr>
              <w:webHidden/>
            </w:rPr>
            <w:instrText xml:space="preserve"> PAGEREF _Toc469404416 \h </w:instrText>
          </w:r>
          <w:r w:rsidR="00E07066">
            <w:rPr>
              <w:webHidden/>
            </w:rPr>
          </w:r>
          <w:r w:rsidR="00E07066">
            <w:rPr>
              <w:webHidden/>
            </w:rPr>
            <w:fldChar w:fldCharType="separate"/>
          </w:r>
          <w:ins w:id="75" w:author="Admin" w:date="2016-12-12T18:40:00Z">
            <w:r w:rsidR="007C6829">
              <w:rPr>
                <w:webHidden/>
              </w:rPr>
              <w:t>35</w:t>
            </w:r>
          </w:ins>
          <w:del w:id="76" w:author="Admin" w:date="2016-12-12T18:08:00Z">
            <w:r w:rsidR="00AA1028" w:rsidDel="004409AF">
              <w:rPr>
                <w:webHidden/>
              </w:rPr>
              <w:delText>37</w:delText>
            </w:r>
          </w:del>
          <w:r w:rsidR="00E07066">
            <w:rPr>
              <w:webHidden/>
            </w:rPr>
            <w:fldChar w:fldCharType="end"/>
          </w:r>
          <w: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"_Toc469404417" </w:instrText>
          </w:r>
          <w:r w:rsidR="00AA1028">
            <w:rPr>
              <w:noProof/>
            </w:rPr>
          </w:r>
          <w:r>
            <w:rPr>
              <w:noProof/>
            </w:rPr>
            <w:fldChar w:fldCharType="separate"/>
          </w:r>
          <w:r w:rsidR="00E07066" w:rsidRPr="00C7223B">
            <w:rPr>
              <w:rStyle w:val="Hyperlink"/>
              <w:rFonts w:ascii="Century" w:hAnsi="Century"/>
              <w:noProof/>
            </w:rPr>
            <w:t>2.5.1</w:t>
          </w:r>
          <w:r w:rsidR="00E07066">
            <w:rPr>
              <w:rFonts w:asciiTheme="minorHAnsi" w:hAnsiTheme="minorHAnsi" w:cstheme="minorBidi"/>
              <w:i w:val="0"/>
              <w:iCs w:val="0"/>
              <w:noProof/>
            </w:rPr>
            <w:tab/>
          </w:r>
          <w:r w:rsidR="00E07066" w:rsidRPr="00C7223B">
            <w:rPr>
              <w:rStyle w:val="Hyperlink"/>
              <w:rFonts w:ascii="Century" w:hAnsi="Century"/>
              <w:noProof/>
            </w:rPr>
            <w:t>Organization Structure</w:t>
          </w:r>
          <w:r w:rsidR="00E07066">
            <w:rPr>
              <w:noProof/>
              <w:webHidden/>
            </w:rPr>
            <w:tab/>
          </w:r>
          <w:r w:rsidR="00E07066">
            <w:rPr>
              <w:noProof/>
              <w:webHidden/>
            </w:rPr>
            <w:fldChar w:fldCharType="begin"/>
          </w:r>
          <w:r w:rsidR="00E07066">
            <w:rPr>
              <w:noProof/>
              <w:webHidden/>
            </w:rPr>
            <w:instrText xml:space="preserve"> PAGEREF _Toc469404417 \h </w:instrText>
          </w:r>
          <w:r w:rsidR="00E07066">
            <w:rPr>
              <w:noProof/>
              <w:webHidden/>
            </w:rPr>
          </w:r>
          <w:r w:rsidR="00E07066">
            <w:rPr>
              <w:noProof/>
              <w:webHidden/>
            </w:rPr>
            <w:fldChar w:fldCharType="separate"/>
          </w:r>
          <w:ins w:id="77" w:author="Admin" w:date="2016-12-12T18:40:00Z">
            <w:r w:rsidR="007C6829">
              <w:rPr>
                <w:noProof/>
                <w:webHidden/>
              </w:rPr>
              <w:t>35</w:t>
            </w:r>
          </w:ins>
          <w:del w:id="78" w:author="Admin" w:date="2016-12-12T18:08:00Z">
            <w:r w:rsidR="00AA1028" w:rsidDel="004409AF">
              <w:rPr>
                <w:noProof/>
                <w:webHidden/>
              </w:rPr>
              <w:delText>37</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"_Toc469404418" </w:instrText>
          </w:r>
          <w:r w:rsidR="00AA1028">
            <w:rPr>
              <w:noProof/>
            </w:rPr>
          </w:r>
          <w:r>
            <w:rPr>
              <w:noProof/>
            </w:rPr>
            <w:fldChar w:fldCharType="separate"/>
          </w:r>
          <w:r w:rsidR="00E07066" w:rsidRPr="00C7223B">
            <w:rPr>
              <w:rStyle w:val="Hyperlink"/>
              <w:rFonts w:ascii="Century" w:hAnsi="Century"/>
              <w:noProof/>
            </w:rPr>
            <w:t>2.5.2</w:t>
          </w:r>
          <w:r w:rsidR="00E07066">
            <w:rPr>
              <w:rFonts w:asciiTheme="minorHAnsi" w:hAnsiTheme="minorHAnsi" w:cstheme="minorBidi"/>
              <w:i w:val="0"/>
              <w:iCs w:val="0"/>
              <w:noProof/>
            </w:rPr>
            <w:tab/>
          </w:r>
          <w:r w:rsidR="00E07066" w:rsidRPr="00C7223B">
            <w:rPr>
              <w:rStyle w:val="Hyperlink"/>
              <w:rFonts w:ascii="Century" w:hAnsi="Century"/>
              <w:noProof/>
            </w:rPr>
            <w:t>Project Team</w:t>
          </w:r>
          <w:r w:rsidR="00E07066">
            <w:rPr>
              <w:noProof/>
              <w:webHidden/>
            </w:rPr>
            <w:tab/>
          </w:r>
          <w:r w:rsidR="00E07066">
            <w:rPr>
              <w:noProof/>
              <w:webHidden/>
            </w:rPr>
            <w:fldChar w:fldCharType="begin"/>
          </w:r>
          <w:r w:rsidR="00E07066">
            <w:rPr>
              <w:noProof/>
              <w:webHidden/>
            </w:rPr>
            <w:instrText xml:space="preserve"> PAGEREF _Toc469404418 \h </w:instrText>
          </w:r>
          <w:r w:rsidR="00E07066">
            <w:rPr>
              <w:noProof/>
              <w:webHidden/>
            </w:rPr>
          </w:r>
          <w:r w:rsidR="00E07066">
            <w:rPr>
              <w:noProof/>
              <w:webHidden/>
            </w:rPr>
            <w:fldChar w:fldCharType="separate"/>
          </w:r>
          <w:ins w:id="79" w:author="Admin" w:date="2016-12-12T18:40:00Z">
            <w:r w:rsidR="007C6829">
              <w:rPr>
                <w:noProof/>
                <w:webHidden/>
              </w:rPr>
              <w:t>35</w:t>
            </w:r>
          </w:ins>
          <w:del w:id="80" w:author="Admin" w:date="2016-12-12T18:08:00Z">
            <w:r w:rsidR="00AA1028" w:rsidDel="004409AF">
              <w:rPr>
                <w:noProof/>
                <w:webHidden/>
              </w:rPr>
              <w:delText>37</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"_Toc469404419" </w:instrText>
          </w:r>
          <w:r w:rsidR="00AA1028">
            <w:rPr>
              <w:noProof/>
            </w:rPr>
          </w:r>
          <w:r>
            <w:rPr>
              <w:noProof/>
            </w:rPr>
            <w:fldChar w:fldCharType="separate"/>
          </w:r>
          <w:r w:rsidR="00E07066" w:rsidRPr="00C7223B">
            <w:rPr>
              <w:rStyle w:val="Hyperlink"/>
              <w:rFonts w:ascii="Century" w:hAnsi="Century"/>
              <w:noProof/>
            </w:rPr>
            <w:t>2.5.3</w:t>
          </w:r>
          <w:r w:rsidR="00E07066">
            <w:rPr>
              <w:rFonts w:asciiTheme="minorHAnsi" w:hAnsiTheme="minorHAnsi" w:cstheme="minorBidi"/>
              <w:i w:val="0"/>
              <w:iCs w:val="0"/>
              <w:noProof/>
            </w:rPr>
            <w:tab/>
          </w:r>
          <w:r w:rsidR="00E07066" w:rsidRPr="00C7223B">
            <w:rPr>
              <w:rStyle w:val="Hyperlink"/>
              <w:rFonts w:ascii="Century" w:hAnsi="Century"/>
              <w:noProof/>
            </w:rPr>
            <w:t>External Interfaces</w:t>
          </w:r>
          <w:r w:rsidR="00E07066">
            <w:rPr>
              <w:noProof/>
              <w:webHidden/>
            </w:rPr>
            <w:tab/>
          </w:r>
          <w:r w:rsidR="00E07066">
            <w:rPr>
              <w:noProof/>
              <w:webHidden/>
            </w:rPr>
            <w:fldChar w:fldCharType="begin"/>
          </w:r>
          <w:r w:rsidR="00E07066">
            <w:rPr>
              <w:noProof/>
              <w:webHidden/>
            </w:rPr>
            <w:instrText xml:space="preserve"> PAGEREF _Toc469404419 \h </w:instrText>
          </w:r>
          <w:r w:rsidR="00E07066">
            <w:rPr>
              <w:noProof/>
              <w:webHidden/>
            </w:rPr>
          </w:r>
          <w:r w:rsidR="00E07066">
            <w:rPr>
              <w:noProof/>
              <w:webHidden/>
            </w:rPr>
            <w:fldChar w:fldCharType="separate"/>
          </w:r>
          <w:ins w:id="81" w:author="Admin" w:date="2016-12-12T18:40:00Z">
            <w:r w:rsidR="007C6829">
              <w:rPr>
                <w:noProof/>
                <w:webHidden/>
              </w:rPr>
              <w:t>38</w:t>
            </w:r>
          </w:ins>
          <w:del w:id="82" w:author="Admin" w:date="2016-12-12T18:08:00Z">
            <w:r w:rsidR="00AA1028" w:rsidDel="004409AF">
              <w:rPr>
                <w:noProof/>
                <w:webHidden/>
              </w:rPr>
              <w:delText>40</w:delText>
            </w:r>
          </w:del>
          <w:r w:rsidR="00E07066">
            <w:rPr>
              <w:noProof/>
              <w:webHidden/>
            </w:rPr>
            <w:fldChar w:fldCharType="end"/>
          </w:r>
          <w:r>
            <w:rPr>
              <w:noProof/>
            </w:rP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"_Toc469404420" </w:instrText>
          </w:r>
          <w:r>
            <w:fldChar w:fldCharType="separate"/>
          </w:r>
          <w:r w:rsidR="00E07066" w:rsidRPr="00C7223B">
            <w:rPr>
              <w:rStyle w:val="Hyperlink"/>
              <w:rFonts w:ascii="Century" w:hAnsi="Century"/>
            </w:rPr>
            <w:t>2.6</w:t>
          </w:r>
          <w:r w:rsidR="00E07066">
            <w:rPr>
              <w:rFonts w:asciiTheme="minorHAnsi" w:hAnsiTheme="minorHAnsi" w:cstheme="minorBidi"/>
              <w:iCs w:val="0"/>
              <w:sz w:val="22"/>
              <w:szCs w:val="22"/>
            </w:rPr>
            <w:tab/>
          </w:r>
          <w:r w:rsidR="00E07066" w:rsidRPr="00C7223B">
            <w:rPr>
              <w:rStyle w:val="Hyperlink"/>
              <w:rFonts w:ascii="Century" w:hAnsi="Century"/>
            </w:rPr>
            <w:t>Communication and Reporting</w:t>
          </w:r>
          <w:r w:rsidR="00E07066">
            <w:rPr>
              <w:webHidden/>
            </w:rPr>
            <w:tab/>
          </w:r>
          <w:r w:rsidR="00E07066">
            <w:rPr>
              <w:webHidden/>
            </w:rPr>
            <w:fldChar w:fldCharType="begin"/>
          </w:r>
          <w:r w:rsidR="00E07066">
            <w:rPr>
              <w:webHidden/>
            </w:rPr>
            <w:instrText xml:space="preserve"> PAGEREF _Toc469404420 \h </w:instrText>
          </w:r>
          <w:r w:rsidR="00E07066">
            <w:rPr>
              <w:webHidden/>
            </w:rPr>
          </w:r>
          <w:r w:rsidR="00E07066">
            <w:rPr>
              <w:webHidden/>
            </w:rPr>
            <w:fldChar w:fldCharType="separate"/>
          </w:r>
          <w:ins w:id="83" w:author="Admin" w:date="2016-12-12T18:40:00Z">
            <w:r w:rsidR="007C6829">
              <w:rPr>
                <w:webHidden/>
              </w:rPr>
              <w:t>39</w:t>
            </w:r>
          </w:ins>
          <w:del w:id="84" w:author="Admin" w:date="2016-12-12T18:08:00Z">
            <w:r w:rsidR="00AA1028" w:rsidDel="004409AF">
              <w:rPr>
                <w:webHidden/>
              </w:rPr>
              <w:delText>41</w:delText>
            </w:r>
          </w:del>
          <w:r w:rsidR="00E07066">
            <w:rPr>
              <w:webHidden/>
            </w:rPr>
            <w:fldChar w:fldCharType="end"/>
          </w:r>
          <w:r>
            <w:fldChar w:fldCharType="end"/>
          </w:r>
        </w:p>
        <w:p w:rsidR="00E07066" w:rsidRDefault="00746720" w:rsidP="006B4A50">
          <w:pPr>
            <w:pStyle w:val="TOC1"/>
            <w:jc w:val="both"/>
            <w:rPr>
              <w:rFonts w:asciiTheme="minorHAnsi" w:hAnsiTheme="minorHAnsi" w:cstheme="minorBidi"/>
              <w:b w:val="0"/>
            </w:rPr>
          </w:pPr>
          <w:r>
            <w:fldChar w:fldCharType="begin"/>
          </w:r>
          <w:r>
            <w:instrText xml:space="preserve"> HYPERLINK \l "_Toc469404421" </w:instrText>
          </w:r>
          <w:r>
            <w:fldChar w:fldCharType="separate"/>
          </w:r>
          <w:r w:rsidR="00E07066" w:rsidRPr="00C7223B">
            <w:rPr>
              <w:rStyle w:val="Hyperlink"/>
              <w:rFonts w:ascii="Century" w:hAnsi="Century"/>
            </w:rPr>
            <w:t>3</w:t>
          </w:r>
          <w:r w:rsidR="00E07066">
            <w:rPr>
              <w:rFonts w:asciiTheme="minorHAnsi" w:hAnsiTheme="minorHAnsi" w:cstheme="minorBidi"/>
              <w:b w:val="0"/>
            </w:rPr>
            <w:tab/>
          </w:r>
          <w:r w:rsidR="00E07066" w:rsidRPr="00C7223B">
            <w:rPr>
              <w:rStyle w:val="Hyperlink"/>
              <w:rFonts w:ascii="Century" w:hAnsi="Century"/>
            </w:rPr>
            <w:t>SOFTWARE REQUIREMENT</w:t>
          </w:r>
          <w:r w:rsidR="00E07066">
            <w:rPr>
              <w:webHidden/>
            </w:rPr>
            <w:tab/>
          </w:r>
          <w:r w:rsidR="00E07066">
            <w:rPr>
              <w:webHidden/>
            </w:rPr>
            <w:fldChar w:fldCharType="begin"/>
          </w:r>
          <w:r w:rsidR="00E07066">
            <w:rPr>
              <w:webHidden/>
            </w:rPr>
            <w:instrText xml:space="preserve"> PAGEREF _Toc469404421 \h </w:instrText>
          </w:r>
          <w:r w:rsidR="00E07066">
            <w:rPr>
              <w:webHidden/>
            </w:rPr>
          </w:r>
          <w:r w:rsidR="00E07066">
            <w:rPr>
              <w:webHidden/>
            </w:rPr>
            <w:fldChar w:fldCharType="separate"/>
          </w:r>
          <w:ins w:id="85" w:author="Admin" w:date="2016-12-12T18:40:00Z">
            <w:r w:rsidR="007C6829">
              <w:rPr>
                <w:webHidden/>
              </w:rPr>
              <w:t>42</w:t>
            </w:r>
          </w:ins>
          <w:del w:id="86" w:author="Admin" w:date="2016-12-12T18:08:00Z">
            <w:r w:rsidR="00AA1028" w:rsidDel="004409AF">
              <w:rPr>
                <w:webHidden/>
              </w:rPr>
              <w:delText>43</w:delText>
            </w:r>
          </w:del>
          <w:r w:rsidR="00E07066">
            <w:rPr>
              <w:webHidden/>
            </w:rPr>
            <w:fldChar w:fldCharType="end"/>
          </w:r>
          <w: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"_Toc469404422" </w:instrText>
          </w:r>
          <w:r>
            <w:fldChar w:fldCharType="separate"/>
          </w:r>
          <w:r w:rsidR="00E07066" w:rsidRPr="00C7223B">
            <w:rPr>
              <w:rStyle w:val="Hyperlink"/>
              <w:rFonts w:ascii="Century" w:hAnsi="Century"/>
            </w:rPr>
            <w:t>3.1</w:t>
          </w:r>
          <w:r w:rsidR="00E07066">
            <w:rPr>
              <w:rFonts w:asciiTheme="minorHAnsi" w:hAnsiTheme="minorHAnsi" w:cstheme="minorBidi"/>
              <w:iCs w:val="0"/>
              <w:sz w:val="22"/>
              <w:szCs w:val="22"/>
            </w:rPr>
            <w:tab/>
          </w:r>
          <w:r w:rsidR="00E07066" w:rsidRPr="00C7223B">
            <w:rPr>
              <w:rStyle w:val="Hyperlink"/>
              <w:rFonts w:ascii="Century" w:hAnsi="Century"/>
            </w:rPr>
            <w:t>Introduction</w:t>
          </w:r>
          <w:r w:rsidR="00E07066">
            <w:rPr>
              <w:webHidden/>
            </w:rPr>
            <w:tab/>
          </w:r>
          <w:r w:rsidR="00E07066">
            <w:rPr>
              <w:webHidden/>
            </w:rPr>
            <w:fldChar w:fldCharType="begin"/>
          </w:r>
          <w:r w:rsidR="00E07066">
            <w:rPr>
              <w:webHidden/>
            </w:rPr>
            <w:instrText xml:space="preserve"> PAGEREF _Toc469404422 \h </w:instrText>
          </w:r>
          <w:r w:rsidR="00E07066">
            <w:rPr>
              <w:webHidden/>
            </w:rPr>
          </w:r>
          <w:r w:rsidR="00E07066">
            <w:rPr>
              <w:webHidden/>
            </w:rPr>
            <w:fldChar w:fldCharType="separate"/>
          </w:r>
          <w:ins w:id="87" w:author="Admin" w:date="2016-12-12T18:40:00Z">
            <w:r w:rsidR="007C6829">
              <w:rPr>
                <w:webHidden/>
              </w:rPr>
              <w:t>42</w:t>
            </w:r>
          </w:ins>
          <w:del w:id="88" w:author="Admin" w:date="2016-12-12T18:08:00Z">
            <w:r w:rsidR="00AA1028" w:rsidDel="004409AF">
              <w:rPr>
                <w:webHidden/>
              </w:rPr>
              <w:delText>43</w:delText>
            </w:r>
          </w:del>
          <w:r w:rsidR="00E07066">
            <w:rPr>
              <w:webHidden/>
            </w:rPr>
            <w:fldChar w:fldCharType="end"/>
          </w:r>
          <w: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"_Toc469404423" </w:instrText>
          </w:r>
          <w:r w:rsidR="00AA1028">
            <w:rPr>
              <w:noProof/>
            </w:rPr>
          </w:r>
          <w:r>
            <w:rPr>
              <w:noProof/>
            </w:rPr>
            <w:fldChar w:fldCharType="separate"/>
          </w:r>
          <w:r w:rsidR="00E07066" w:rsidRPr="00C7223B">
            <w:rPr>
              <w:rStyle w:val="Hyperlink"/>
              <w:rFonts w:ascii="Century" w:hAnsi="Century"/>
              <w:noProof/>
            </w:rPr>
            <w:t>3.1.1</w:t>
          </w:r>
          <w:r w:rsidR="00E07066">
            <w:rPr>
              <w:rFonts w:asciiTheme="minorHAnsi" w:hAnsiTheme="minorHAnsi" w:cstheme="minorBidi"/>
              <w:i w:val="0"/>
              <w:iCs w:val="0"/>
              <w:noProof/>
            </w:rPr>
            <w:tab/>
          </w:r>
          <w:r w:rsidR="00E07066" w:rsidRPr="00C7223B">
            <w:rPr>
              <w:rStyle w:val="Hyperlink"/>
              <w:rFonts w:ascii="Century" w:hAnsi="Century"/>
              <w:noProof/>
            </w:rPr>
            <w:t>Purpose</w:t>
          </w:r>
          <w:r w:rsidR="00E07066">
            <w:rPr>
              <w:noProof/>
              <w:webHidden/>
            </w:rPr>
            <w:tab/>
          </w:r>
          <w:r w:rsidR="00E07066">
            <w:rPr>
              <w:noProof/>
              <w:webHidden/>
            </w:rPr>
            <w:fldChar w:fldCharType="begin"/>
          </w:r>
          <w:r w:rsidR="00E07066">
            <w:rPr>
              <w:noProof/>
              <w:webHidden/>
            </w:rPr>
            <w:instrText xml:space="preserve"> PAGEREF _Toc469404423 \h </w:instrText>
          </w:r>
          <w:r w:rsidR="00E07066">
            <w:rPr>
              <w:noProof/>
              <w:webHidden/>
            </w:rPr>
          </w:r>
          <w:r w:rsidR="00E07066">
            <w:rPr>
              <w:noProof/>
              <w:webHidden/>
            </w:rPr>
            <w:fldChar w:fldCharType="separate"/>
          </w:r>
          <w:ins w:id="89" w:author="Admin" w:date="2016-12-12T18:40:00Z">
            <w:r w:rsidR="007C6829">
              <w:rPr>
                <w:noProof/>
                <w:webHidden/>
              </w:rPr>
              <w:t>42</w:t>
            </w:r>
          </w:ins>
          <w:del w:id="90" w:author="Admin" w:date="2016-12-12T18:08:00Z">
            <w:r w:rsidR="00AA1028" w:rsidDel="004409AF">
              <w:rPr>
                <w:noProof/>
                <w:webHidden/>
              </w:rPr>
              <w:delText>43</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lastRenderedPageBreak/>
            <w:fldChar w:fldCharType="begin"/>
          </w:r>
          <w:r>
            <w:rPr>
              <w:noProof/>
            </w:rPr>
            <w:instrText xml:space="preserve"> HYPERLINK \l "_Toc469404424" </w:instrText>
          </w:r>
          <w:r w:rsidR="00AA1028">
            <w:rPr>
              <w:noProof/>
            </w:rPr>
          </w:r>
          <w:r>
            <w:rPr>
              <w:noProof/>
            </w:rPr>
            <w:fldChar w:fldCharType="separate"/>
          </w:r>
          <w:r w:rsidR="00E07066" w:rsidRPr="00C7223B">
            <w:rPr>
              <w:rStyle w:val="Hyperlink"/>
              <w:rFonts w:ascii="Century" w:hAnsi="Century"/>
              <w:noProof/>
            </w:rPr>
            <w:t>3.1.2</w:t>
          </w:r>
          <w:r w:rsidR="00E07066">
            <w:rPr>
              <w:rFonts w:asciiTheme="minorHAnsi" w:hAnsiTheme="minorHAnsi" w:cstheme="minorBidi"/>
              <w:i w:val="0"/>
              <w:iCs w:val="0"/>
              <w:noProof/>
            </w:rPr>
            <w:tab/>
          </w:r>
          <w:r w:rsidR="00E07066" w:rsidRPr="00C7223B">
            <w:rPr>
              <w:rStyle w:val="Hyperlink"/>
              <w:rFonts w:ascii="Century" w:hAnsi="Century"/>
              <w:noProof/>
            </w:rPr>
            <w:t>Definition and Acronyms</w:t>
          </w:r>
          <w:r w:rsidR="00E07066">
            <w:rPr>
              <w:noProof/>
              <w:webHidden/>
            </w:rPr>
            <w:tab/>
          </w:r>
          <w:r w:rsidR="00E07066">
            <w:rPr>
              <w:noProof/>
              <w:webHidden/>
            </w:rPr>
            <w:fldChar w:fldCharType="begin"/>
          </w:r>
          <w:r w:rsidR="00E07066">
            <w:rPr>
              <w:noProof/>
              <w:webHidden/>
            </w:rPr>
            <w:instrText xml:space="preserve"> PAGEREF _Toc469404424 \h </w:instrText>
          </w:r>
          <w:r w:rsidR="00E07066">
            <w:rPr>
              <w:noProof/>
              <w:webHidden/>
            </w:rPr>
          </w:r>
          <w:r w:rsidR="00E07066">
            <w:rPr>
              <w:noProof/>
              <w:webHidden/>
            </w:rPr>
            <w:fldChar w:fldCharType="separate"/>
          </w:r>
          <w:ins w:id="91" w:author="Admin" w:date="2016-12-12T18:40:00Z">
            <w:r w:rsidR="007C6829">
              <w:rPr>
                <w:noProof/>
                <w:webHidden/>
              </w:rPr>
              <w:t>42</w:t>
            </w:r>
          </w:ins>
          <w:del w:id="92" w:author="Admin" w:date="2016-12-12T18:08:00Z">
            <w:r w:rsidR="00AA1028" w:rsidDel="004409AF">
              <w:rPr>
                <w:noProof/>
                <w:webHidden/>
              </w:rPr>
              <w:delText>43</w:delText>
            </w:r>
          </w:del>
          <w:r w:rsidR="00E07066">
            <w:rPr>
              <w:noProof/>
              <w:webHidden/>
            </w:rPr>
            <w:fldChar w:fldCharType="end"/>
          </w:r>
          <w:r>
            <w:rPr>
              <w:noProof/>
            </w:rP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"_Toc469404425" </w:instrText>
          </w:r>
          <w:r>
            <w:fldChar w:fldCharType="separate"/>
          </w:r>
          <w:r w:rsidR="00E07066" w:rsidRPr="00C7223B">
            <w:rPr>
              <w:rStyle w:val="Hyperlink"/>
              <w:rFonts w:ascii="Century" w:hAnsi="Century"/>
            </w:rPr>
            <w:t>3.2</w:t>
          </w:r>
          <w:r w:rsidR="00E07066">
            <w:rPr>
              <w:rFonts w:asciiTheme="minorHAnsi" w:hAnsiTheme="minorHAnsi" w:cstheme="minorBidi"/>
              <w:iCs w:val="0"/>
              <w:sz w:val="22"/>
              <w:szCs w:val="22"/>
            </w:rPr>
            <w:tab/>
          </w:r>
          <w:r w:rsidR="00E07066" w:rsidRPr="00C7223B">
            <w:rPr>
              <w:rStyle w:val="Hyperlink"/>
              <w:rFonts w:ascii="Century" w:hAnsi="Century"/>
            </w:rPr>
            <w:t>User Requirement Specification</w:t>
          </w:r>
          <w:r w:rsidR="00E07066">
            <w:rPr>
              <w:webHidden/>
            </w:rPr>
            <w:tab/>
          </w:r>
          <w:r w:rsidR="00E07066">
            <w:rPr>
              <w:webHidden/>
            </w:rPr>
            <w:fldChar w:fldCharType="begin"/>
          </w:r>
          <w:r w:rsidR="00E07066">
            <w:rPr>
              <w:webHidden/>
            </w:rPr>
            <w:instrText xml:space="preserve"> PAGEREF _Toc469404425 \h </w:instrText>
          </w:r>
          <w:r w:rsidR="00E07066">
            <w:rPr>
              <w:webHidden/>
            </w:rPr>
          </w:r>
          <w:r w:rsidR="00E07066">
            <w:rPr>
              <w:webHidden/>
            </w:rPr>
            <w:fldChar w:fldCharType="separate"/>
          </w:r>
          <w:ins w:id="93" w:author="Admin" w:date="2016-12-12T18:40:00Z">
            <w:r w:rsidR="007C6829">
              <w:rPr>
                <w:webHidden/>
              </w:rPr>
              <w:t>42</w:t>
            </w:r>
          </w:ins>
          <w:del w:id="94" w:author="Admin" w:date="2016-12-12T18:08:00Z">
            <w:r w:rsidR="00AA1028" w:rsidDel="004409AF">
              <w:rPr>
                <w:webHidden/>
              </w:rPr>
              <w:delText>44</w:delText>
            </w:r>
          </w:del>
          <w:r w:rsidR="00E07066">
            <w:rPr>
              <w:webHidden/>
            </w:rPr>
            <w:fldChar w:fldCharType="end"/>
          </w:r>
          <w: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"_Toc469404426" </w:instrText>
          </w:r>
          <w:r w:rsidR="00AA1028">
            <w:rPr>
              <w:noProof/>
            </w:rPr>
          </w:r>
          <w:r>
            <w:rPr>
              <w:noProof/>
            </w:rPr>
            <w:fldChar w:fldCharType="separate"/>
          </w:r>
          <w:r w:rsidR="00E07066" w:rsidRPr="00C7223B">
            <w:rPr>
              <w:rStyle w:val="Hyperlink"/>
              <w:rFonts w:ascii="Century" w:hAnsi="Century"/>
              <w:noProof/>
            </w:rPr>
            <w:t>3.2.1</w:t>
          </w:r>
          <w:r w:rsidR="00E07066">
            <w:rPr>
              <w:rFonts w:asciiTheme="minorHAnsi" w:hAnsiTheme="minorHAnsi" w:cstheme="minorBidi"/>
              <w:i w:val="0"/>
              <w:iCs w:val="0"/>
              <w:noProof/>
            </w:rPr>
            <w:tab/>
          </w:r>
          <w:r w:rsidR="00E07066" w:rsidRPr="00C7223B">
            <w:rPr>
              <w:rStyle w:val="Hyperlink"/>
              <w:rFonts w:ascii="Century" w:hAnsi="Century"/>
              <w:noProof/>
            </w:rPr>
            <w:t>Business Process Overview</w:t>
          </w:r>
          <w:r w:rsidR="00E07066">
            <w:rPr>
              <w:noProof/>
              <w:webHidden/>
            </w:rPr>
            <w:tab/>
          </w:r>
          <w:r w:rsidR="00E07066">
            <w:rPr>
              <w:noProof/>
              <w:webHidden/>
            </w:rPr>
            <w:fldChar w:fldCharType="begin"/>
          </w:r>
          <w:r w:rsidR="00E07066">
            <w:rPr>
              <w:noProof/>
              <w:webHidden/>
            </w:rPr>
            <w:instrText xml:space="preserve"> PAGEREF _Toc469404426 \h </w:instrText>
          </w:r>
          <w:r w:rsidR="00E07066">
            <w:rPr>
              <w:noProof/>
              <w:webHidden/>
            </w:rPr>
          </w:r>
          <w:r w:rsidR="00E07066">
            <w:rPr>
              <w:noProof/>
              <w:webHidden/>
            </w:rPr>
            <w:fldChar w:fldCharType="separate"/>
          </w:r>
          <w:ins w:id="95" w:author="Admin" w:date="2016-12-12T18:40:00Z">
            <w:r w:rsidR="007C6829">
              <w:rPr>
                <w:noProof/>
                <w:webHidden/>
              </w:rPr>
              <w:t>42</w:t>
            </w:r>
          </w:ins>
          <w:del w:id="96" w:author="Admin" w:date="2016-12-12T18:08:00Z">
            <w:r w:rsidR="00AA1028" w:rsidDel="004409AF">
              <w:rPr>
                <w:noProof/>
                <w:webHidden/>
              </w:rPr>
              <w:delText>44</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"_Toc469404427" </w:instrText>
          </w:r>
          <w:r w:rsidR="00AA1028">
            <w:rPr>
              <w:noProof/>
            </w:rPr>
          </w:r>
          <w:r>
            <w:rPr>
              <w:noProof/>
            </w:rPr>
            <w:fldChar w:fldCharType="separate"/>
          </w:r>
          <w:r w:rsidR="00E07066" w:rsidRPr="00C7223B">
            <w:rPr>
              <w:rStyle w:val="Hyperlink"/>
              <w:rFonts w:ascii="Century" w:hAnsi="Century"/>
              <w:noProof/>
            </w:rPr>
            <w:t>3.2.2</w:t>
          </w:r>
          <w:r w:rsidR="00E07066">
            <w:rPr>
              <w:rFonts w:asciiTheme="minorHAnsi" w:hAnsiTheme="minorHAnsi" w:cstheme="minorBidi"/>
              <w:i w:val="0"/>
              <w:iCs w:val="0"/>
              <w:noProof/>
            </w:rPr>
            <w:tab/>
          </w:r>
          <w:r w:rsidR="00E07066" w:rsidRPr="00C7223B">
            <w:rPr>
              <w:rStyle w:val="Hyperlink"/>
              <w:rFonts w:ascii="Century" w:hAnsi="Century"/>
              <w:noProof/>
            </w:rPr>
            <w:t>Product Features</w:t>
          </w:r>
          <w:r w:rsidR="00E07066">
            <w:rPr>
              <w:noProof/>
              <w:webHidden/>
            </w:rPr>
            <w:tab/>
          </w:r>
          <w:r w:rsidR="00E07066">
            <w:rPr>
              <w:noProof/>
              <w:webHidden/>
            </w:rPr>
            <w:fldChar w:fldCharType="begin"/>
          </w:r>
          <w:r w:rsidR="00E07066">
            <w:rPr>
              <w:noProof/>
              <w:webHidden/>
            </w:rPr>
            <w:instrText xml:space="preserve"> PAGEREF _Toc469404427 \h </w:instrText>
          </w:r>
          <w:r w:rsidR="00E07066">
            <w:rPr>
              <w:noProof/>
              <w:webHidden/>
            </w:rPr>
          </w:r>
          <w:r w:rsidR="00E07066">
            <w:rPr>
              <w:noProof/>
              <w:webHidden/>
            </w:rPr>
            <w:fldChar w:fldCharType="separate"/>
          </w:r>
          <w:ins w:id="97" w:author="Admin" w:date="2016-12-12T18:40:00Z">
            <w:r w:rsidR="007C6829">
              <w:rPr>
                <w:noProof/>
                <w:webHidden/>
              </w:rPr>
              <w:t>54</w:t>
            </w:r>
          </w:ins>
          <w:del w:id="98" w:author="Admin" w:date="2016-12-12T18:08:00Z">
            <w:r w:rsidR="00AA1028" w:rsidDel="004409AF">
              <w:rPr>
                <w:noProof/>
                <w:webHidden/>
              </w:rPr>
              <w:delText>56</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"_Toc469404428" </w:instrText>
          </w:r>
          <w:r w:rsidR="00AA1028">
            <w:rPr>
              <w:noProof/>
            </w:rPr>
          </w:r>
          <w:r>
            <w:rPr>
              <w:noProof/>
            </w:rPr>
            <w:fldChar w:fldCharType="separate"/>
          </w:r>
          <w:r w:rsidR="00E07066" w:rsidRPr="00C7223B">
            <w:rPr>
              <w:rStyle w:val="Hyperlink"/>
              <w:rFonts w:ascii="Century" w:hAnsi="Century"/>
              <w:noProof/>
            </w:rPr>
            <w:t>3.2.3</w:t>
          </w:r>
          <w:r w:rsidR="00E07066">
            <w:rPr>
              <w:rFonts w:asciiTheme="minorHAnsi" w:hAnsiTheme="minorHAnsi" w:cstheme="minorBidi"/>
              <w:i w:val="0"/>
              <w:iCs w:val="0"/>
              <w:noProof/>
            </w:rPr>
            <w:tab/>
          </w:r>
          <w:r w:rsidR="00E07066" w:rsidRPr="00C7223B">
            <w:rPr>
              <w:rStyle w:val="Hyperlink"/>
              <w:rFonts w:ascii="Century" w:hAnsi="Century"/>
              <w:noProof/>
            </w:rPr>
            <w:t>User characteristic</w:t>
          </w:r>
          <w:r w:rsidR="00E07066">
            <w:rPr>
              <w:noProof/>
              <w:webHidden/>
            </w:rPr>
            <w:tab/>
          </w:r>
          <w:r w:rsidR="00E07066">
            <w:rPr>
              <w:noProof/>
              <w:webHidden/>
            </w:rPr>
            <w:fldChar w:fldCharType="begin"/>
          </w:r>
          <w:r w:rsidR="00E07066">
            <w:rPr>
              <w:noProof/>
              <w:webHidden/>
            </w:rPr>
            <w:instrText xml:space="preserve"> PAGEREF _Toc469404428 \h </w:instrText>
          </w:r>
          <w:r w:rsidR="00E07066">
            <w:rPr>
              <w:noProof/>
              <w:webHidden/>
            </w:rPr>
          </w:r>
          <w:r w:rsidR="00E07066">
            <w:rPr>
              <w:noProof/>
              <w:webHidden/>
            </w:rPr>
            <w:fldChar w:fldCharType="separate"/>
          </w:r>
          <w:ins w:id="99" w:author="Admin" w:date="2016-12-12T18:40:00Z">
            <w:r w:rsidR="007C6829">
              <w:rPr>
                <w:noProof/>
                <w:webHidden/>
              </w:rPr>
              <w:t>55</w:t>
            </w:r>
          </w:ins>
          <w:del w:id="100" w:author="Admin" w:date="2016-12-12T18:08:00Z">
            <w:r w:rsidR="00AA1028" w:rsidDel="004409AF">
              <w:rPr>
                <w:noProof/>
                <w:webHidden/>
              </w:rPr>
              <w:delText>58</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"_Toc469404429" </w:instrText>
          </w:r>
          <w:r w:rsidR="00AA1028">
            <w:rPr>
              <w:noProof/>
            </w:rPr>
          </w:r>
          <w:r>
            <w:rPr>
              <w:noProof/>
            </w:rPr>
            <w:fldChar w:fldCharType="separate"/>
          </w:r>
          <w:r w:rsidR="00E07066" w:rsidRPr="00C7223B">
            <w:rPr>
              <w:rStyle w:val="Hyperlink"/>
              <w:rFonts w:ascii="Century" w:hAnsi="Century"/>
              <w:noProof/>
            </w:rPr>
            <w:t>3.2.4</w:t>
          </w:r>
          <w:r w:rsidR="00E07066">
            <w:rPr>
              <w:rFonts w:asciiTheme="minorHAnsi" w:hAnsiTheme="minorHAnsi" w:cstheme="minorBidi"/>
              <w:i w:val="0"/>
              <w:iCs w:val="0"/>
              <w:noProof/>
            </w:rPr>
            <w:tab/>
          </w:r>
          <w:r w:rsidR="00E07066" w:rsidRPr="00C7223B">
            <w:rPr>
              <w:rStyle w:val="Hyperlink"/>
              <w:rFonts w:ascii="Century" w:hAnsi="Century"/>
              <w:noProof/>
            </w:rPr>
            <w:t>Functional Requirements</w:t>
          </w:r>
          <w:r w:rsidR="00E07066">
            <w:rPr>
              <w:noProof/>
              <w:webHidden/>
            </w:rPr>
            <w:tab/>
          </w:r>
          <w:r w:rsidR="00E07066">
            <w:rPr>
              <w:noProof/>
              <w:webHidden/>
            </w:rPr>
            <w:fldChar w:fldCharType="begin"/>
          </w:r>
          <w:r w:rsidR="00E07066">
            <w:rPr>
              <w:noProof/>
              <w:webHidden/>
            </w:rPr>
            <w:instrText xml:space="preserve"> PAGEREF _Toc469404429 \h </w:instrText>
          </w:r>
          <w:r w:rsidR="00E07066">
            <w:rPr>
              <w:noProof/>
              <w:webHidden/>
            </w:rPr>
          </w:r>
          <w:r w:rsidR="00E07066">
            <w:rPr>
              <w:noProof/>
              <w:webHidden/>
            </w:rPr>
            <w:fldChar w:fldCharType="separate"/>
          </w:r>
          <w:ins w:id="101" w:author="Admin" w:date="2016-12-12T18:40:00Z">
            <w:r w:rsidR="007C6829">
              <w:rPr>
                <w:noProof/>
                <w:webHidden/>
              </w:rPr>
              <w:t>56</w:t>
            </w:r>
          </w:ins>
          <w:del w:id="102" w:author="Admin" w:date="2016-12-12T18:08:00Z">
            <w:r w:rsidR="00AA1028" w:rsidDel="004409AF">
              <w:rPr>
                <w:noProof/>
                <w:webHidden/>
              </w:rPr>
              <w:delText>59</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"_Toc469404430" </w:instrText>
          </w:r>
          <w:r w:rsidR="00AA1028">
            <w:rPr>
              <w:noProof/>
            </w:rPr>
          </w:r>
          <w:r>
            <w:rPr>
              <w:noProof/>
            </w:rPr>
            <w:fldChar w:fldCharType="separate"/>
          </w:r>
          <w:r w:rsidR="00E07066" w:rsidRPr="00C7223B">
            <w:rPr>
              <w:rStyle w:val="Hyperlink"/>
              <w:rFonts w:ascii="Century" w:hAnsi="Century"/>
              <w:noProof/>
            </w:rPr>
            <w:t>3.2.5</w:t>
          </w:r>
          <w:r w:rsidR="00E07066">
            <w:rPr>
              <w:rFonts w:asciiTheme="minorHAnsi" w:hAnsiTheme="minorHAnsi" w:cstheme="minorBidi"/>
              <w:i w:val="0"/>
              <w:iCs w:val="0"/>
              <w:noProof/>
            </w:rPr>
            <w:tab/>
          </w:r>
          <w:r w:rsidR="00E07066" w:rsidRPr="00C7223B">
            <w:rPr>
              <w:rStyle w:val="Hyperlink"/>
              <w:rFonts w:ascii="Century" w:hAnsi="Century"/>
              <w:noProof/>
            </w:rPr>
            <w:t>Non-functional Requirement</w:t>
          </w:r>
          <w:r w:rsidR="00E07066">
            <w:rPr>
              <w:noProof/>
              <w:webHidden/>
            </w:rPr>
            <w:tab/>
          </w:r>
          <w:r w:rsidR="00E07066">
            <w:rPr>
              <w:noProof/>
              <w:webHidden/>
            </w:rPr>
            <w:fldChar w:fldCharType="begin"/>
          </w:r>
          <w:r w:rsidR="00E07066">
            <w:rPr>
              <w:noProof/>
              <w:webHidden/>
            </w:rPr>
            <w:instrText xml:space="preserve"> PAGEREF _Toc469404430 \h </w:instrText>
          </w:r>
          <w:r w:rsidR="00E07066">
            <w:rPr>
              <w:noProof/>
              <w:webHidden/>
            </w:rPr>
          </w:r>
          <w:r w:rsidR="00E07066">
            <w:rPr>
              <w:noProof/>
              <w:webHidden/>
            </w:rPr>
            <w:fldChar w:fldCharType="separate"/>
          </w:r>
          <w:ins w:id="103" w:author="Admin" w:date="2016-12-12T18:40:00Z">
            <w:r w:rsidR="007C6829">
              <w:rPr>
                <w:noProof/>
                <w:webHidden/>
              </w:rPr>
              <w:t>57</w:t>
            </w:r>
          </w:ins>
          <w:del w:id="104" w:author="Admin" w:date="2016-12-12T18:08:00Z">
            <w:r w:rsidR="00AA1028" w:rsidDel="004409AF">
              <w:rPr>
                <w:noProof/>
                <w:webHidden/>
              </w:rPr>
              <w:delText>60</w:delText>
            </w:r>
          </w:del>
          <w:r w:rsidR="00E07066">
            <w:rPr>
              <w:noProof/>
              <w:webHidden/>
            </w:rPr>
            <w:fldChar w:fldCharType="end"/>
          </w:r>
          <w:r>
            <w:rPr>
              <w:noProof/>
            </w:rP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"_Toc469404431" </w:instrText>
          </w:r>
          <w:r>
            <w:fldChar w:fldCharType="separate"/>
          </w:r>
          <w:r w:rsidR="00E07066" w:rsidRPr="00C7223B">
            <w:rPr>
              <w:rStyle w:val="Hyperlink"/>
              <w:rFonts w:ascii="Century" w:hAnsi="Century"/>
            </w:rPr>
            <w:t>3.3</w:t>
          </w:r>
          <w:r w:rsidR="00E07066">
            <w:rPr>
              <w:rFonts w:asciiTheme="minorHAnsi" w:hAnsiTheme="minorHAnsi" w:cstheme="minorBidi"/>
              <w:iCs w:val="0"/>
              <w:sz w:val="22"/>
              <w:szCs w:val="22"/>
            </w:rPr>
            <w:tab/>
          </w:r>
          <w:r w:rsidR="00E07066" w:rsidRPr="00C7223B">
            <w:rPr>
              <w:rStyle w:val="Hyperlink"/>
              <w:rFonts w:ascii="Century" w:hAnsi="Century"/>
            </w:rPr>
            <w:t>Software Requirement Specification</w:t>
          </w:r>
          <w:r w:rsidR="00E07066">
            <w:rPr>
              <w:webHidden/>
            </w:rPr>
            <w:tab/>
          </w:r>
          <w:r w:rsidR="00E07066">
            <w:rPr>
              <w:webHidden/>
            </w:rPr>
            <w:fldChar w:fldCharType="begin"/>
          </w:r>
          <w:r w:rsidR="00E07066">
            <w:rPr>
              <w:webHidden/>
            </w:rPr>
            <w:instrText xml:space="preserve"> PAGEREF _Toc469404431 \h </w:instrText>
          </w:r>
          <w:r w:rsidR="00E07066">
            <w:rPr>
              <w:webHidden/>
            </w:rPr>
          </w:r>
          <w:r w:rsidR="00E07066">
            <w:rPr>
              <w:webHidden/>
            </w:rPr>
            <w:fldChar w:fldCharType="separate"/>
          </w:r>
          <w:ins w:id="105" w:author="Admin" w:date="2016-12-12T18:40:00Z">
            <w:r w:rsidR="007C6829">
              <w:rPr>
                <w:webHidden/>
              </w:rPr>
              <w:t>58</w:t>
            </w:r>
          </w:ins>
          <w:del w:id="106" w:author="Admin" w:date="2016-12-12T18:08:00Z">
            <w:r w:rsidR="00AA1028" w:rsidDel="004409AF">
              <w:rPr>
                <w:webHidden/>
              </w:rPr>
              <w:delText>62</w:delText>
            </w:r>
          </w:del>
          <w:r w:rsidR="00E07066">
            <w:rPr>
              <w:webHidden/>
            </w:rPr>
            <w:fldChar w:fldCharType="end"/>
          </w:r>
          <w: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"_Toc469404432" </w:instrText>
          </w:r>
          <w:r w:rsidR="00AA1028">
            <w:rPr>
              <w:noProof/>
            </w:rPr>
          </w:r>
          <w:r>
            <w:rPr>
              <w:noProof/>
            </w:rPr>
            <w:fldChar w:fldCharType="separate"/>
          </w:r>
          <w:r w:rsidR="00E07066" w:rsidRPr="00C7223B">
            <w:rPr>
              <w:rStyle w:val="Hyperlink"/>
              <w:rFonts w:ascii="Century" w:hAnsi="Century"/>
              <w:noProof/>
            </w:rPr>
            <w:t>3.3.1</w:t>
          </w:r>
          <w:r w:rsidR="00E07066">
            <w:rPr>
              <w:rFonts w:asciiTheme="minorHAnsi" w:hAnsiTheme="minorHAnsi" w:cstheme="minorBidi"/>
              <w:i w:val="0"/>
              <w:iCs w:val="0"/>
              <w:noProof/>
            </w:rPr>
            <w:tab/>
          </w:r>
          <w:r w:rsidR="00E07066" w:rsidRPr="00C7223B">
            <w:rPr>
              <w:rStyle w:val="Hyperlink"/>
              <w:rFonts w:ascii="Century" w:hAnsi="Century"/>
              <w:noProof/>
            </w:rPr>
            <w:t>OVERALL DESCRIPTION</w:t>
          </w:r>
          <w:r w:rsidR="00E07066">
            <w:rPr>
              <w:noProof/>
              <w:webHidden/>
            </w:rPr>
            <w:tab/>
          </w:r>
          <w:r w:rsidR="00E07066">
            <w:rPr>
              <w:noProof/>
              <w:webHidden/>
            </w:rPr>
            <w:fldChar w:fldCharType="begin"/>
          </w:r>
          <w:r w:rsidR="00E07066">
            <w:rPr>
              <w:noProof/>
              <w:webHidden/>
            </w:rPr>
            <w:instrText xml:space="preserve"> PAGEREF _Toc469404432 \h </w:instrText>
          </w:r>
          <w:r w:rsidR="00E07066">
            <w:rPr>
              <w:noProof/>
              <w:webHidden/>
            </w:rPr>
          </w:r>
          <w:r w:rsidR="00E07066">
            <w:rPr>
              <w:noProof/>
              <w:webHidden/>
            </w:rPr>
            <w:fldChar w:fldCharType="separate"/>
          </w:r>
          <w:ins w:id="107" w:author="Admin" w:date="2016-12-12T18:40:00Z">
            <w:r w:rsidR="007C6829">
              <w:rPr>
                <w:noProof/>
                <w:webHidden/>
              </w:rPr>
              <w:t>58</w:t>
            </w:r>
          </w:ins>
          <w:del w:id="108" w:author="Admin" w:date="2016-12-12T18:08:00Z">
            <w:r w:rsidR="00AA1028" w:rsidDel="004409AF">
              <w:rPr>
                <w:noProof/>
                <w:webHidden/>
              </w:rPr>
              <w:delText>62</w:delText>
            </w:r>
          </w:del>
          <w:r w:rsidR="00E07066">
            <w:rPr>
              <w:noProof/>
              <w:webHidden/>
            </w:rPr>
            <w:fldChar w:fldCharType="end"/>
          </w:r>
          <w:r>
            <w:rPr>
              <w:noProof/>
            </w:rP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"_Toc469404433" </w:instrText>
          </w:r>
          <w:r>
            <w:fldChar w:fldCharType="separate"/>
          </w:r>
          <w:r w:rsidR="00E07066" w:rsidRPr="00C7223B">
            <w:rPr>
              <w:rStyle w:val="Hyperlink"/>
              <w:rFonts w:ascii="Century" w:hAnsi="Century"/>
            </w:rPr>
            <w:t>3.4</w:t>
          </w:r>
          <w:r w:rsidR="00E07066">
            <w:rPr>
              <w:rFonts w:asciiTheme="minorHAnsi" w:hAnsiTheme="minorHAnsi" w:cstheme="minorBidi"/>
              <w:iCs w:val="0"/>
              <w:sz w:val="22"/>
              <w:szCs w:val="22"/>
            </w:rPr>
            <w:tab/>
          </w:r>
          <w:r w:rsidR="00E07066" w:rsidRPr="00C7223B">
            <w:rPr>
              <w:rStyle w:val="Hyperlink"/>
              <w:rFonts w:ascii="Century" w:hAnsi="Century"/>
            </w:rPr>
            <w:t>Entity Relation Model</w:t>
          </w:r>
          <w:r w:rsidR="00E07066">
            <w:rPr>
              <w:webHidden/>
            </w:rPr>
            <w:tab/>
          </w:r>
          <w:r w:rsidR="00E07066">
            <w:rPr>
              <w:webHidden/>
            </w:rPr>
            <w:fldChar w:fldCharType="begin"/>
          </w:r>
          <w:r w:rsidR="00E07066">
            <w:rPr>
              <w:webHidden/>
            </w:rPr>
            <w:instrText xml:space="preserve"> PAGEREF _Toc469404433 \h </w:instrText>
          </w:r>
          <w:r w:rsidR="00E07066">
            <w:rPr>
              <w:webHidden/>
            </w:rPr>
          </w:r>
          <w:r w:rsidR="00E07066">
            <w:rPr>
              <w:webHidden/>
            </w:rPr>
            <w:fldChar w:fldCharType="separate"/>
          </w:r>
          <w:ins w:id="109" w:author="Admin" w:date="2016-12-12T18:40:00Z">
            <w:r w:rsidR="007C6829">
              <w:rPr>
                <w:webHidden/>
              </w:rPr>
              <w:t>64</w:t>
            </w:r>
          </w:ins>
          <w:del w:id="110" w:author="Admin" w:date="2016-12-12T18:08:00Z">
            <w:r w:rsidR="00AA1028" w:rsidDel="004409AF">
              <w:rPr>
                <w:webHidden/>
              </w:rPr>
              <w:delText>68</w:delText>
            </w:r>
          </w:del>
          <w:r w:rsidR="00E07066">
            <w:rPr>
              <w:webHidden/>
            </w:rPr>
            <w:fldChar w:fldCharType="end"/>
          </w:r>
          <w: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"_Toc469404434" </w:instrText>
          </w:r>
          <w:r w:rsidR="00AA1028">
            <w:rPr>
              <w:noProof/>
            </w:rPr>
          </w:r>
          <w:r>
            <w:rPr>
              <w:noProof/>
            </w:rPr>
            <w:fldChar w:fldCharType="separate"/>
          </w:r>
          <w:r w:rsidR="00E07066" w:rsidRPr="00C7223B">
            <w:rPr>
              <w:rStyle w:val="Hyperlink"/>
              <w:rFonts w:ascii="Century" w:hAnsi="Century"/>
              <w:noProof/>
            </w:rPr>
            <w:t>3.4.1</w:t>
          </w:r>
          <w:r w:rsidR="00E07066">
            <w:rPr>
              <w:rFonts w:asciiTheme="minorHAnsi" w:hAnsiTheme="minorHAnsi" w:cstheme="minorBidi"/>
              <w:i w:val="0"/>
              <w:iCs w:val="0"/>
              <w:noProof/>
            </w:rPr>
            <w:tab/>
          </w:r>
          <w:r w:rsidR="00E07066" w:rsidRPr="00C7223B">
            <w:rPr>
              <w:rStyle w:val="Hyperlink"/>
              <w:rFonts w:ascii="Century" w:hAnsi="Century"/>
              <w:noProof/>
            </w:rPr>
            <w:t>Entity-Relationship Diagram</w:t>
          </w:r>
          <w:r w:rsidR="00E07066">
            <w:rPr>
              <w:noProof/>
              <w:webHidden/>
            </w:rPr>
            <w:tab/>
          </w:r>
          <w:r w:rsidR="00E07066">
            <w:rPr>
              <w:noProof/>
              <w:webHidden/>
            </w:rPr>
            <w:fldChar w:fldCharType="begin"/>
          </w:r>
          <w:r w:rsidR="00E07066">
            <w:rPr>
              <w:noProof/>
              <w:webHidden/>
            </w:rPr>
            <w:instrText xml:space="preserve"> PAGEREF _Toc469404434 \h </w:instrText>
          </w:r>
          <w:r w:rsidR="00E07066">
            <w:rPr>
              <w:noProof/>
              <w:webHidden/>
            </w:rPr>
          </w:r>
          <w:r w:rsidR="00E07066">
            <w:rPr>
              <w:noProof/>
              <w:webHidden/>
            </w:rPr>
            <w:fldChar w:fldCharType="separate"/>
          </w:r>
          <w:ins w:id="111" w:author="Admin" w:date="2016-12-12T18:40:00Z">
            <w:r w:rsidR="007C6829">
              <w:rPr>
                <w:noProof/>
                <w:webHidden/>
              </w:rPr>
              <w:t>64</w:t>
            </w:r>
          </w:ins>
          <w:del w:id="112" w:author="Admin" w:date="2016-12-12T18:08:00Z">
            <w:r w:rsidR="00AA1028" w:rsidDel="004409AF">
              <w:rPr>
                <w:noProof/>
                <w:webHidden/>
              </w:rPr>
              <w:delText>68</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"_Toc469404435" </w:instrText>
          </w:r>
          <w:r w:rsidR="00AA1028">
            <w:rPr>
              <w:noProof/>
            </w:rPr>
          </w:r>
          <w:r>
            <w:rPr>
              <w:noProof/>
            </w:rPr>
            <w:fldChar w:fldCharType="separate"/>
          </w:r>
          <w:r w:rsidR="00E07066" w:rsidRPr="00C7223B">
            <w:rPr>
              <w:rStyle w:val="Hyperlink"/>
              <w:rFonts w:ascii="Century" w:hAnsi="Century"/>
              <w:noProof/>
            </w:rPr>
            <w:t>3.4.2</w:t>
          </w:r>
          <w:r w:rsidR="00E07066">
            <w:rPr>
              <w:rFonts w:asciiTheme="minorHAnsi" w:hAnsiTheme="minorHAnsi" w:cstheme="minorBidi"/>
              <w:i w:val="0"/>
              <w:iCs w:val="0"/>
              <w:noProof/>
            </w:rPr>
            <w:tab/>
          </w:r>
          <w:r w:rsidR="00E07066" w:rsidRPr="00C7223B">
            <w:rPr>
              <w:rStyle w:val="Hyperlink"/>
              <w:rFonts w:ascii="Century" w:hAnsi="Century"/>
              <w:noProof/>
            </w:rPr>
            <w:t>Entity Detail</w:t>
          </w:r>
          <w:r w:rsidR="00E07066">
            <w:rPr>
              <w:noProof/>
              <w:webHidden/>
            </w:rPr>
            <w:tab/>
          </w:r>
          <w:r w:rsidR="00E07066">
            <w:rPr>
              <w:noProof/>
              <w:webHidden/>
            </w:rPr>
            <w:fldChar w:fldCharType="begin"/>
          </w:r>
          <w:r w:rsidR="00E07066">
            <w:rPr>
              <w:noProof/>
              <w:webHidden/>
            </w:rPr>
            <w:instrText xml:space="preserve"> PAGEREF _Toc469404435 \h </w:instrText>
          </w:r>
          <w:r w:rsidR="00E07066">
            <w:rPr>
              <w:noProof/>
              <w:webHidden/>
            </w:rPr>
          </w:r>
          <w:r w:rsidR="00E07066">
            <w:rPr>
              <w:noProof/>
              <w:webHidden/>
            </w:rPr>
            <w:fldChar w:fldCharType="separate"/>
          </w:r>
          <w:ins w:id="113" w:author="Admin" w:date="2016-12-12T18:40:00Z">
            <w:r w:rsidR="007C6829">
              <w:rPr>
                <w:noProof/>
                <w:webHidden/>
              </w:rPr>
              <w:t>65</w:t>
            </w:r>
          </w:ins>
          <w:del w:id="114" w:author="Admin" w:date="2016-12-12T18:08:00Z">
            <w:r w:rsidR="00AA1028" w:rsidDel="004409AF">
              <w:rPr>
                <w:noProof/>
                <w:webHidden/>
              </w:rPr>
              <w:delText>69</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"_Toc469404436" </w:instrText>
          </w:r>
          <w:r w:rsidR="00AA1028">
            <w:rPr>
              <w:noProof/>
            </w:rPr>
          </w:r>
          <w:r>
            <w:rPr>
              <w:noProof/>
            </w:rPr>
            <w:fldChar w:fldCharType="separate"/>
          </w:r>
          <w:r w:rsidR="00E07066" w:rsidRPr="00C7223B">
            <w:rPr>
              <w:rStyle w:val="Hyperlink"/>
              <w:rFonts w:ascii="Century" w:hAnsi="Century"/>
              <w:noProof/>
            </w:rPr>
            <w:t>3.4.3</w:t>
          </w:r>
          <w:r w:rsidR="00E07066">
            <w:rPr>
              <w:rFonts w:asciiTheme="minorHAnsi" w:hAnsiTheme="minorHAnsi" w:cstheme="minorBidi"/>
              <w:i w:val="0"/>
              <w:iCs w:val="0"/>
              <w:noProof/>
            </w:rPr>
            <w:tab/>
          </w:r>
          <w:r w:rsidR="00E07066" w:rsidRPr="00C7223B">
            <w:rPr>
              <w:rStyle w:val="Hyperlink"/>
              <w:rFonts w:ascii="Century" w:hAnsi="Century"/>
              <w:noProof/>
            </w:rPr>
            <w:t>FUNCTIONAL SPECIFICATION</w:t>
          </w:r>
          <w:r w:rsidR="00E07066">
            <w:rPr>
              <w:noProof/>
              <w:webHidden/>
            </w:rPr>
            <w:tab/>
          </w:r>
          <w:r w:rsidR="00E07066">
            <w:rPr>
              <w:noProof/>
              <w:webHidden/>
            </w:rPr>
            <w:fldChar w:fldCharType="begin"/>
          </w:r>
          <w:r w:rsidR="00E07066">
            <w:rPr>
              <w:noProof/>
              <w:webHidden/>
            </w:rPr>
            <w:instrText xml:space="preserve"> PAGEREF _Toc469404436 \h </w:instrText>
          </w:r>
          <w:r w:rsidR="00E07066">
            <w:rPr>
              <w:noProof/>
              <w:webHidden/>
            </w:rPr>
          </w:r>
          <w:r w:rsidR="00E07066">
            <w:rPr>
              <w:noProof/>
              <w:webHidden/>
            </w:rPr>
            <w:fldChar w:fldCharType="separate"/>
          </w:r>
          <w:ins w:id="115" w:author="Admin" w:date="2016-12-12T18:40:00Z">
            <w:r w:rsidR="007C6829">
              <w:rPr>
                <w:noProof/>
                <w:webHidden/>
              </w:rPr>
              <w:t>68</w:t>
            </w:r>
          </w:ins>
          <w:del w:id="116" w:author="Admin" w:date="2016-12-12T18:08:00Z">
            <w:r w:rsidR="00AA1028" w:rsidDel="004409AF">
              <w:rPr>
                <w:noProof/>
                <w:webHidden/>
              </w:rPr>
              <w:delText>73</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"_Toc469404437" </w:instrText>
          </w:r>
          <w:r w:rsidR="00AA1028">
            <w:rPr>
              <w:noProof/>
            </w:rPr>
          </w:r>
          <w:r>
            <w:rPr>
              <w:noProof/>
            </w:rPr>
            <w:fldChar w:fldCharType="separate"/>
          </w:r>
          <w:r w:rsidR="00E07066" w:rsidRPr="00C7223B">
            <w:rPr>
              <w:rStyle w:val="Hyperlink"/>
              <w:rFonts w:ascii="Century" w:hAnsi="Century"/>
              <w:noProof/>
            </w:rPr>
            <w:t>3.4.4</w:t>
          </w:r>
          <w:r w:rsidR="00E07066">
            <w:rPr>
              <w:rFonts w:asciiTheme="minorHAnsi" w:hAnsiTheme="minorHAnsi" w:cstheme="minorBidi"/>
              <w:i w:val="0"/>
              <w:iCs w:val="0"/>
              <w:noProof/>
            </w:rPr>
            <w:tab/>
          </w:r>
          <w:r w:rsidR="00E07066" w:rsidRPr="00C7223B">
            <w:rPr>
              <w:rStyle w:val="Hyperlink"/>
              <w:rFonts w:ascii="Century" w:hAnsi="Century"/>
              <w:noProof/>
            </w:rPr>
            <w:t>NON-FUNCTIONAL SPECIFICATION</w:t>
          </w:r>
          <w:r w:rsidR="00E07066">
            <w:rPr>
              <w:noProof/>
              <w:webHidden/>
            </w:rPr>
            <w:tab/>
          </w:r>
          <w:r w:rsidR="00E07066">
            <w:rPr>
              <w:noProof/>
              <w:webHidden/>
            </w:rPr>
            <w:fldChar w:fldCharType="begin"/>
          </w:r>
          <w:r w:rsidR="00E07066">
            <w:rPr>
              <w:noProof/>
              <w:webHidden/>
            </w:rPr>
            <w:instrText xml:space="preserve"> PAGEREF _Toc469404437 \h </w:instrText>
          </w:r>
          <w:r w:rsidR="00E07066">
            <w:rPr>
              <w:noProof/>
              <w:webHidden/>
            </w:rPr>
          </w:r>
          <w:r w:rsidR="00E07066">
            <w:rPr>
              <w:noProof/>
              <w:webHidden/>
            </w:rPr>
            <w:fldChar w:fldCharType="separate"/>
          </w:r>
          <w:ins w:id="117" w:author="Admin" w:date="2016-12-12T18:40:00Z">
            <w:r w:rsidR="007C6829">
              <w:rPr>
                <w:noProof/>
                <w:webHidden/>
              </w:rPr>
              <w:t>150</w:t>
            </w:r>
          </w:ins>
          <w:del w:id="118" w:author="Admin" w:date="2016-12-12T18:08:00Z">
            <w:r w:rsidR="00AA1028" w:rsidDel="004409AF">
              <w:rPr>
                <w:noProof/>
                <w:webHidden/>
              </w:rPr>
              <w:delText>165</w:delText>
            </w:r>
          </w:del>
          <w:r w:rsidR="00E07066">
            <w:rPr>
              <w:noProof/>
              <w:webHidden/>
            </w:rPr>
            <w:fldChar w:fldCharType="end"/>
          </w:r>
          <w:r>
            <w:rPr>
              <w:noProof/>
            </w:rPr>
            <w:fldChar w:fldCharType="end"/>
          </w:r>
        </w:p>
        <w:p w:rsidR="00E07066" w:rsidRDefault="00746720" w:rsidP="006B4A50">
          <w:pPr>
            <w:pStyle w:val="TOC1"/>
            <w:jc w:val="both"/>
            <w:rPr>
              <w:rFonts w:asciiTheme="minorHAnsi" w:hAnsiTheme="minorHAnsi" w:cstheme="minorBidi"/>
              <w:b w:val="0"/>
            </w:rPr>
          </w:pPr>
          <w:r>
            <w:fldChar w:fldCharType="begin"/>
          </w:r>
          <w:r>
            <w:instrText xml:space="preserve"> HYPERLINK \l "_Toc469404438" </w:instrText>
          </w:r>
          <w:r>
            <w:fldChar w:fldCharType="separate"/>
          </w:r>
          <w:r w:rsidR="00E07066" w:rsidRPr="00C7223B">
            <w:rPr>
              <w:rStyle w:val="Hyperlink"/>
              <w:rFonts w:ascii="Century" w:hAnsi="Century"/>
            </w:rPr>
            <w:t>4</w:t>
          </w:r>
          <w:r w:rsidR="00E07066">
            <w:rPr>
              <w:rFonts w:asciiTheme="minorHAnsi" w:hAnsiTheme="minorHAnsi" w:cstheme="minorBidi"/>
              <w:b w:val="0"/>
            </w:rPr>
            <w:tab/>
          </w:r>
          <w:r w:rsidR="00E07066" w:rsidRPr="00C7223B">
            <w:rPr>
              <w:rStyle w:val="Hyperlink"/>
              <w:rFonts w:ascii="Century" w:hAnsi="Century"/>
            </w:rPr>
            <w:t>SOFTWARE DESIGN</w:t>
          </w:r>
          <w:r w:rsidR="00E07066">
            <w:rPr>
              <w:webHidden/>
            </w:rPr>
            <w:tab/>
          </w:r>
          <w:r w:rsidR="00E07066">
            <w:rPr>
              <w:webHidden/>
            </w:rPr>
            <w:fldChar w:fldCharType="begin"/>
          </w:r>
          <w:r w:rsidR="00E07066">
            <w:rPr>
              <w:webHidden/>
            </w:rPr>
            <w:instrText xml:space="preserve"> PAGEREF _Toc469404438 \h </w:instrText>
          </w:r>
          <w:r w:rsidR="00E07066">
            <w:rPr>
              <w:webHidden/>
            </w:rPr>
          </w:r>
          <w:r w:rsidR="00E07066">
            <w:rPr>
              <w:webHidden/>
            </w:rPr>
            <w:fldChar w:fldCharType="separate"/>
          </w:r>
          <w:ins w:id="119" w:author="Admin" w:date="2016-12-12T18:40:00Z">
            <w:r w:rsidR="007C6829">
              <w:rPr>
                <w:webHidden/>
              </w:rPr>
              <w:t>152</w:t>
            </w:r>
          </w:ins>
          <w:del w:id="120" w:author="Admin" w:date="2016-12-12T18:08:00Z">
            <w:r w:rsidR="00AA1028" w:rsidDel="004409AF">
              <w:rPr>
                <w:webHidden/>
              </w:rPr>
              <w:delText>166</w:delText>
            </w:r>
          </w:del>
          <w:r w:rsidR="00E07066">
            <w:rPr>
              <w:webHidden/>
            </w:rPr>
            <w:fldChar w:fldCharType="end"/>
          </w:r>
          <w: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"_Toc469404439" </w:instrText>
          </w:r>
          <w:r>
            <w:fldChar w:fldCharType="separate"/>
          </w:r>
          <w:r w:rsidR="00E07066" w:rsidRPr="00C7223B">
            <w:rPr>
              <w:rStyle w:val="Hyperlink"/>
              <w:rFonts w:ascii="Century" w:hAnsi="Century"/>
            </w:rPr>
            <w:t>4.1</w:t>
          </w:r>
          <w:r w:rsidR="00E07066">
            <w:rPr>
              <w:rFonts w:asciiTheme="minorHAnsi" w:hAnsiTheme="minorHAnsi" w:cstheme="minorBidi"/>
              <w:iCs w:val="0"/>
              <w:sz w:val="22"/>
              <w:szCs w:val="22"/>
            </w:rPr>
            <w:tab/>
          </w:r>
          <w:r w:rsidR="00E07066" w:rsidRPr="00C7223B">
            <w:rPr>
              <w:rStyle w:val="Hyperlink"/>
              <w:rFonts w:ascii="Century" w:hAnsi="Century"/>
            </w:rPr>
            <w:t>Introduction</w:t>
          </w:r>
          <w:r w:rsidR="00E07066">
            <w:rPr>
              <w:webHidden/>
            </w:rPr>
            <w:tab/>
          </w:r>
          <w:r w:rsidR="00E07066">
            <w:rPr>
              <w:webHidden/>
            </w:rPr>
            <w:fldChar w:fldCharType="begin"/>
          </w:r>
          <w:r w:rsidR="00E07066">
            <w:rPr>
              <w:webHidden/>
            </w:rPr>
            <w:instrText xml:space="preserve"> PAGEREF _Toc469404439 \h </w:instrText>
          </w:r>
          <w:r w:rsidR="00E07066">
            <w:rPr>
              <w:webHidden/>
            </w:rPr>
          </w:r>
          <w:r w:rsidR="00E07066">
            <w:rPr>
              <w:webHidden/>
            </w:rPr>
            <w:fldChar w:fldCharType="separate"/>
          </w:r>
          <w:ins w:id="121" w:author="Admin" w:date="2016-12-12T18:40:00Z">
            <w:r w:rsidR="007C6829">
              <w:rPr>
                <w:webHidden/>
              </w:rPr>
              <w:t>152</w:t>
            </w:r>
          </w:ins>
          <w:del w:id="122" w:author="Admin" w:date="2016-12-12T18:08:00Z">
            <w:r w:rsidR="00AA1028" w:rsidDel="004409AF">
              <w:rPr>
                <w:webHidden/>
              </w:rPr>
              <w:delText>166</w:delText>
            </w:r>
          </w:del>
          <w:r w:rsidR="00E07066">
            <w:rPr>
              <w:webHidden/>
            </w:rPr>
            <w:fldChar w:fldCharType="end"/>
          </w:r>
          <w: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"_Toc469404440" </w:instrText>
          </w:r>
          <w:r w:rsidR="00AA1028">
            <w:rPr>
              <w:noProof/>
            </w:rPr>
          </w:r>
          <w:r>
            <w:rPr>
              <w:noProof/>
            </w:rPr>
            <w:fldChar w:fldCharType="separate"/>
          </w:r>
          <w:r w:rsidR="00E07066" w:rsidRPr="00C7223B">
            <w:rPr>
              <w:rStyle w:val="Hyperlink"/>
              <w:rFonts w:ascii="Century" w:hAnsi="Century"/>
              <w:noProof/>
            </w:rPr>
            <w:t>4.1.1</w:t>
          </w:r>
          <w:r w:rsidR="00E07066">
            <w:rPr>
              <w:rFonts w:asciiTheme="minorHAnsi" w:hAnsiTheme="minorHAnsi" w:cstheme="minorBidi"/>
              <w:i w:val="0"/>
              <w:iCs w:val="0"/>
              <w:noProof/>
            </w:rPr>
            <w:tab/>
          </w:r>
          <w:r w:rsidR="00E07066" w:rsidRPr="00C7223B">
            <w:rPr>
              <w:rStyle w:val="Hyperlink"/>
              <w:rFonts w:ascii="Century" w:hAnsi="Century"/>
              <w:noProof/>
            </w:rPr>
            <w:t>Purpose</w:t>
          </w:r>
          <w:r w:rsidR="00E07066">
            <w:rPr>
              <w:noProof/>
              <w:webHidden/>
            </w:rPr>
            <w:tab/>
          </w:r>
          <w:r w:rsidR="00E07066">
            <w:rPr>
              <w:noProof/>
              <w:webHidden/>
            </w:rPr>
            <w:fldChar w:fldCharType="begin"/>
          </w:r>
          <w:r w:rsidR="00E07066">
            <w:rPr>
              <w:noProof/>
              <w:webHidden/>
            </w:rPr>
            <w:instrText xml:space="preserve"> PAGEREF _Toc469404440 \h </w:instrText>
          </w:r>
          <w:r w:rsidR="00E07066">
            <w:rPr>
              <w:noProof/>
              <w:webHidden/>
            </w:rPr>
          </w:r>
          <w:r w:rsidR="00E07066">
            <w:rPr>
              <w:noProof/>
              <w:webHidden/>
            </w:rPr>
            <w:fldChar w:fldCharType="separate"/>
          </w:r>
          <w:ins w:id="123" w:author="Admin" w:date="2016-12-12T18:40:00Z">
            <w:r w:rsidR="007C6829">
              <w:rPr>
                <w:noProof/>
                <w:webHidden/>
              </w:rPr>
              <w:t>152</w:t>
            </w:r>
          </w:ins>
          <w:del w:id="124" w:author="Admin" w:date="2016-12-12T18:08:00Z">
            <w:r w:rsidR="00AA1028" w:rsidDel="004409AF">
              <w:rPr>
                <w:noProof/>
                <w:webHidden/>
              </w:rPr>
              <w:delText>166</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"_Toc469404441" </w:instrText>
          </w:r>
          <w:r w:rsidR="00AA1028">
            <w:rPr>
              <w:noProof/>
            </w:rPr>
          </w:r>
          <w:r>
            <w:rPr>
              <w:noProof/>
            </w:rPr>
            <w:fldChar w:fldCharType="separate"/>
          </w:r>
          <w:r w:rsidR="00E07066" w:rsidRPr="00C7223B">
            <w:rPr>
              <w:rStyle w:val="Hyperlink"/>
              <w:rFonts w:ascii="Century" w:hAnsi="Century"/>
              <w:noProof/>
            </w:rPr>
            <w:t>4.1.2</w:t>
          </w:r>
          <w:r w:rsidR="00E07066">
            <w:rPr>
              <w:rFonts w:asciiTheme="minorHAnsi" w:hAnsiTheme="minorHAnsi" w:cstheme="minorBidi"/>
              <w:i w:val="0"/>
              <w:iCs w:val="0"/>
              <w:noProof/>
            </w:rPr>
            <w:tab/>
          </w:r>
          <w:r w:rsidR="00E07066" w:rsidRPr="00C7223B">
            <w:rPr>
              <w:rStyle w:val="Hyperlink"/>
              <w:rFonts w:ascii="Century" w:hAnsi="Century"/>
              <w:noProof/>
            </w:rPr>
            <w:t>Definitions, Acronyms, Abbreviations</w:t>
          </w:r>
          <w:r w:rsidR="00E07066">
            <w:rPr>
              <w:noProof/>
              <w:webHidden/>
            </w:rPr>
            <w:tab/>
          </w:r>
          <w:r w:rsidR="00E07066">
            <w:rPr>
              <w:noProof/>
              <w:webHidden/>
            </w:rPr>
            <w:fldChar w:fldCharType="begin"/>
          </w:r>
          <w:r w:rsidR="00E07066">
            <w:rPr>
              <w:noProof/>
              <w:webHidden/>
            </w:rPr>
            <w:instrText xml:space="preserve"> PAGEREF _Toc469404441 \h </w:instrText>
          </w:r>
          <w:r w:rsidR="00E07066">
            <w:rPr>
              <w:noProof/>
              <w:webHidden/>
            </w:rPr>
          </w:r>
          <w:r w:rsidR="00E07066">
            <w:rPr>
              <w:noProof/>
              <w:webHidden/>
            </w:rPr>
            <w:fldChar w:fldCharType="separate"/>
          </w:r>
          <w:ins w:id="125" w:author="Admin" w:date="2016-12-12T18:40:00Z">
            <w:r w:rsidR="007C6829">
              <w:rPr>
                <w:noProof/>
                <w:webHidden/>
              </w:rPr>
              <w:t>152</w:t>
            </w:r>
          </w:ins>
          <w:del w:id="126" w:author="Admin" w:date="2016-12-12T18:08:00Z">
            <w:r w:rsidR="00AA1028" w:rsidDel="004409AF">
              <w:rPr>
                <w:noProof/>
                <w:webHidden/>
              </w:rPr>
              <w:delText>166</w:delText>
            </w:r>
          </w:del>
          <w:r w:rsidR="00E07066">
            <w:rPr>
              <w:noProof/>
              <w:webHidden/>
            </w:rPr>
            <w:fldChar w:fldCharType="end"/>
          </w:r>
          <w:r>
            <w:rPr>
              <w:noProof/>
            </w:rP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"_Toc469404442" </w:instrText>
          </w:r>
          <w:r>
            <w:fldChar w:fldCharType="separate"/>
          </w:r>
          <w:r w:rsidR="00E07066" w:rsidRPr="00C7223B">
            <w:rPr>
              <w:rStyle w:val="Hyperlink"/>
              <w:rFonts w:ascii="Century" w:hAnsi="Century"/>
            </w:rPr>
            <w:t>4.2</w:t>
          </w:r>
          <w:r w:rsidR="00E07066">
            <w:rPr>
              <w:rFonts w:asciiTheme="minorHAnsi" w:hAnsiTheme="minorHAnsi" w:cstheme="minorBidi"/>
              <w:iCs w:val="0"/>
              <w:sz w:val="22"/>
              <w:szCs w:val="22"/>
            </w:rPr>
            <w:tab/>
          </w:r>
          <w:r w:rsidR="00E07066" w:rsidRPr="00C7223B">
            <w:rPr>
              <w:rStyle w:val="Hyperlink"/>
              <w:rFonts w:ascii="Century" w:hAnsi="Century"/>
            </w:rPr>
            <w:t>Architecture design</w:t>
          </w:r>
          <w:r w:rsidR="00E07066">
            <w:rPr>
              <w:webHidden/>
            </w:rPr>
            <w:tab/>
          </w:r>
          <w:r w:rsidR="00E07066">
            <w:rPr>
              <w:webHidden/>
            </w:rPr>
            <w:fldChar w:fldCharType="begin"/>
          </w:r>
          <w:r w:rsidR="00E07066">
            <w:rPr>
              <w:webHidden/>
            </w:rPr>
            <w:instrText xml:space="preserve"> PAGEREF _Toc469404442 \h </w:instrText>
          </w:r>
          <w:r w:rsidR="00E07066">
            <w:rPr>
              <w:webHidden/>
            </w:rPr>
          </w:r>
          <w:r w:rsidR="00E07066">
            <w:rPr>
              <w:webHidden/>
            </w:rPr>
            <w:fldChar w:fldCharType="separate"/>
          </w:r>
          <w:ins w:id="127" w:author="Admin" w:date="2016-12-12T18:40:00Z">
            <w:r w:rsidR="007C6829">
              <w:rPr>
                <w:webHidden/>
              </w:rPr>
              <w:t>152</w:t>
            </w:r>
          </w:ins>
          <w:del w:id="128" w:author="Admin" w:date="2016-12-12T18:08:00Z">
            <w:r w:rsidR="00AA1028" w:rsidDel="004409AF">
              <w:rPr>
                <w:webHidden/>
              </w:rPr>
              <w:delText>167</w:delText>
            </w:r>
          </w:del>
          <w:r w:rsidR="00E07066">
            <w:rPr>
              <w:webHidden/>
            </w:rPr>
            <w:fldChar w:fldCharType="end"/>
          </w:r>
          <w: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"_Toc469404443" </w:instrText>
          </w:r>
          <w:r w:rsidR="00AA1028">
            <w:rPr>
              <w:noProof/>
            </w:rPr>
          </w:r>
          <w:r>
            <w:rPr>
              <w:noProof/>
            </w:rPr>
            <w:fldChar w:fldCharType="separate"/>
          </w:r>
          <w:r w:rsidR="00E07066" w:rsidRPr="00C7223B">
            <w:rPr>
              <w:rStyle w:val="Hyperlink"/>
              <w:rFonts w:ascii="Century" w:hAnsi="Century"/>
              <w:noProof/>
            </w:rPr>
            <w:t>4.2.1</w:t>
          </w:r>
          <w:r w:rsidR="00E07066">
            <w:rPr>
              <w:rFonts w:asciiTheme="minorHAnsi" w:hAnsiTheme="minorHAnsi" w:cstheme="minorBidi"/>
              <w:i w:val="0"/>
              <w:iCs w:val="0"/>
              <w:noProof/>
            </w:rPr>
            <w:tab/>
          </w:r>
          <w:r w:rsidR="00E07066" w:rsidRPr="00C7223B">
            <w:rPr>
              <w:rStyle w:val="Hyperlink"/>
              <w:rFonts w:ascii="Century" w:hAnsi="Century"/>
              <w:noProof/>
            </w:rPr>
            <w:t>CHOICE OF ARCHITECTURE DESIGN</w:t>
          </w:r>
          <w:r w:rsidR="00E07066">
            <w:rPr>
              <w:noProof/>
              <w:webHidden/>
            </w:rPr>
            <w:tab/>
          </w:r>
          <w:r w:rsidR="00E07066">
            <w:rPr>
              <w:noProof/>
              <w:webHidden/>
            </w:rPr>
            <w:fldChar w:fldCharType="begin"/>
          </w:r>
          <w:r w:rsidR="00E07066">
            <w:rPr>
              <w:noProof/>
              <w:webHidden/>
            </w:rPr>
            <w:instrText xml:space="preserve"> PAGEREF _Toc469404443 \h </w:instrText>
          </w:r>
          <w:r w:rsidR="00E07066">
            <w:rPr>
              <w:noProof/>
              <w:webHidden/>
            </w:rPr>
          </w:r>
          <w:r w:rsidR="00E07066">
            <w:rPr>
              <w:noProof/>
              <w:webHidden/>
            </w:rPr>
            <w:fldChar w:fldCharType="separate"/>
          </w:r>
          <w:ins w:id="129" w:author="Admin" w:date="2016-12-12T18:40:00Z">
            <w:r w:rsidR="007C6829">
              <w:rPr>
                <w:noProof/>
                <w:webHidden/>
              </w:rPr>
              <w:t>152</w:t>
            </w:r>
          </w:ins>
          <w:del w:id="130" w:author="Admin" w:date="2016-12-12T18:08:00Z">
            <w:r w:rsidR="00AA1028" w:rsidDel="004409AF">
              <w:rPr>
                <w:noProof/>
                <w:webHidden/>
              </w:rPr>
              <w:delText>167</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"_Toc469404444" </w:instrText>
          </w:r>
          <w:r w:rsidR="00AA1028">
            <w:rPr>
              <w:noProof/>
            </w:rPr>
          </w:r>
          <w:r>
            <w:rPr>
              <w:noProof/>
            </w:rPr>
            <w:fldChar w:fldCharType="separate"/>
          </w:r>
          <w:r w:rsidR="00E07066" w:rsidRPr="00C7223B">
            <w:rPr>
              <w:rStyle w:val="Hyperlink"/>
              <w:rFonts w:ascii="Century" w:hAnsi="Century"/>
              <w:noProof/>
            </w:rPr>
            <w:t>4.2.2</w:t>
          </w:r>
          <w:r w:rsidR="00E07066">
            <w:rPr>
              <w:rFonts w:asciiTheme="minorHAnsi" w:hAnsiTheme="minorHAnsi" w:cstheme="minorBidi"/>
              <w:i w:val="0"/>
              <w:iCs w:val="0"/>
              <w:noProof/>
            </w:rPr>
            <w:tab/>
          </w:r>
          <w:r w:rsidR="00E07066" w:rsidRPr="00C7223B">
            <w:rPr>
              <w:rStyle w:val="Hyperlink"/>
              <w:rFonts w:ascii="Century" w:hAnsi="Century"/>
              <w:noProof/>
            </w:rPr>
            <w:t>ARCHITECTURAL REPRESENTATION</w:t>
          </w:r>
          <w:r w:rsidR="00E07066">
            <w:rPr>
              <w:noProof/>
              <w:webHidden/>
            </w:rPr>
            <w:tab/>
          </w:r>
          <w:r w:rsidR="00E07066">
            <w:rPr>
              <w:noProof/>
              <w:webHidden/>
            </w:rPr>
            <w:fldChar w:fldCharType="begin"/>
          </w:r>
          <w:r w:rsidR="00E07066">
            <w:rPr>
              <w:noProof/>
              <w:webHidden/>
            </w:rPr>
            <w:instrText xml:space="preserve"> PAGEREF _Toc469404444 \h </w:instrText>
          </w:r>
          <w:r w:rsidR="00E07066">
            <w:rPr>
              <w:noProof/>
              <w:webHidden/>
            </w:rPr>
          </w:r>
          <w:r w:rsidR="00E07066">
            <w:rPr>
              <w:noProof/>
              <w:webHidden/>
            </w:rPr>
            <w:fldChar w:fldCharType="separate"/>
          </w:r>
          <w:ins w:id="131" w:author="Admin" w:date="2016-12-12T18:40:00Z">
            <w:r w:rsidR="007C6829">
              <w:rPr>
                <w:noProof/>
                <w:webHidden/>
              </w:rPr>
              <w:t>160</w:t>
            </w:r>
          </w:ins>
          <w:del w:id="132" w:author="Admin" w:date="2016-12-12T18:08:00Z">
            <w:r w:rsidR="00AA1028" w:rsidDel="004409AF">
              <w:rPr>
                <w:noProof/>
                <w:webHidden/>
              </w:rPr>
              <w:delText>175</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"_Toc469404445" </w:instrText>
          </w:r>
          <w:r w:rsidR="00AA1028">
            <w:rPr>
              <w:noProof/>
            </w:rPr>
          </w:r>
          <w:r>
            <w:rPr>
              <w:noProof/>
            </w:rPr>
            <w:fldChar w:fldCharType="separate"/>
          </w:r>
          <w:r w:rsidR="00E07066" w:rsidRPr="00C7223B">
            <w:rPr>
              <w:rStyle w:val="Hyperlink"/>
              <w:rFonts w:ascii="Century" w:hAnsi="Century"/>
              <w:noProof/>
            </w:rPr>
            <w:t>4.2.3</w:t>
          </w:r>
          <w:r w:rsidR="00E07066">
            <w:rPr>
              <w:rFonts w:asciiTheme="minorHAnsi" w:hAnsiTheme="minorHAnsi" w:cstheme="minorBidi"/>
              <w:i w:val="0"/>
              <w:iCs w:val="0"/>
              <w:noProof/>
            </w:rPr>
            <w:tab/>
          </w:r>
          <w:r w:rsidR="00E07066" w:rsidRPr="00C7223B">
            <w:rPr>
              <w:rStyle w:val="Hyperlink"/>
              <w:rFonts w:ascii="Century" w:hAnsi="Century"/>
              <w:noProof/>
            </w:rPr>
            <w:t>ARCHITECTURAL GOALS AND CONSTRAINTS</w:t>
          </w:r>
          <w:r w:rsidR="00E07066">
            <w:rPr>
              <w:noProof/>
              <w:webHidden/>
            </w:rPr>
            <w:tab/>
          </w:r>
          <w:r w:rsidR="00E07066">
            <w:rPr>
              <w:noProof/>
              <w:webHidden/>
            </w:rPr>
            <w:fldChar w:fldCharType="begin"/>
          </w:r>
          <w:r w:rsidR="00E07066">
            <w:rPr>
              <w:noProof/>
              <w:webHidden/>
            </w:rPr>
            <w:instrText xml:space="preserve"> PAGEREF _Toc469404445 \h </w:instrText>
          </w:r>
          <w:r w:rsidR="00E07066">
            <w:rPr>
              <w:noProof/>
              <w:webHidden/>
            </w:rPr>
          </w:r>
          <w:r w:rsidR="00E07066">
            <w:rPr>
              <w:noProof/>
              <w:webHidden/>
            </w:rPr>
            <w:fldChar w:fldCharType="separate"/>
          </w:r>
          <w:ins w:id="133" w:author="Admin" w:date="2016-12-12T18:40:00Z">
            <w:r w:rsidR="007C6829">
              <w:rPr>
                <w:noProof/>
                <w:webHidden/>
              </w:rPr>
              <w:t>161</w:t>
            </w:r>
          </w:ins>
          <w:del w:id="134" w:author="Admin" w:date="2016-12-12T18:08:00Z">
            <w:r w:rsidR="00AA1028" w:rsidDel="004409AF">
              <w:rPr>
                <w:noProof/>
                <w:webHidden/>
              </w:rPr>
              <w:delText>176</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"_Toc469404446" </w:instrText>
          </w:r>
          <w:r w:rsidR="00AA1028">
            <w:rPr>
              <w:noProof/>
            </w:rPr>
          </w:r>
          <w:r>
            <w:rPr>
              <w:noProof/>
            </w:rPr>
            <w:fldChar w:fldCharType="separate"/>
          </w:r>
          <w:r w:rsidR="00E07066" w:rsidRPr="00C7223B">
            <w:rPr>
              <w:rStyle w:val="Hyperlink"/>
              <w:rFonts w:ascii="Century" w:hAnsi="Century"/>
              <w:noProof/>
            </w:rPr>
            <w:t>4.2.4</w:t>
          </w:r>
          <w:r w:rsidR="00E07066">
            <w:rPr>
              <w:rFonts w:asciiTheme="minorHAnsi" w:hAnsiTheme="minorHAnsi" w:cstheme="minorBidi"/>
              <w:i w:val="0"/>
              <w:iCs w:val="0"/>
              <w:noProof/>
            </w:rPr>
            <w:tab/>
          </w:r>
          <w:r w:rsidR="00E07066" w:rsidRPr="00C7223B">
            <w:rPr>
              <w:rStyle w:val="Hyperlink"/>
              <w:rFonts w:ascii="Century" w:hAnsi="Century"/>
              <w:noProof/>
            </w:rPr>
            <w:t>Use-case View</w:t>
          </w:r>
          <w:r w:rsidR="00E07066">
            <w:rPr>
              <w:noProof/>
              <w:webHidden/>
            </w:rPr>
            <w:tab/>
          </w:r>
          <w:r w:rsidR="00E07066">
            <w:rPr>
              <w:noProof/>
              <w:webHidden/>
            </w:rPr>
            <w:fldChar w:fldCharType="begin"/>
          </w:r>
          <w:r w:rsidR="00E07066">
            <w:rPr>
              <w:noProof/>
              <w:webHidden/>
            </w:rPr>
            <w:instrText xml:space="preserve"> PAGEREF _Toc469404446 \h </w:instrText>
          </w:r>
          <w:r w:rsidR="00E07066">
            <w:rPr>
              <w:noProof/>
              <w:webHidden/>
            </w:rPr>
          </w:r>
          <w:r w:rsidR="00E07066">
            <w:rPr>
              <w:noProof/>
              <w:webHidden/>
            </w:rPr>
            <w:fldChar w:fldCharType="separate"/>
          </w:r>
          <w:ins w:id="135" w:author="Admin" w:date="2016-12-12T18:40:00Z">
            <w:r w:rsidR="007C6829">
              <w:rPr>
                <w:noProof/>
                <w:webHidden/>
              </w:rPr>
              <w:t>162</w:t>
            </w:r>
          </w:ins>
          <w:del w:id="136" w:author="Admin" w:date="2016-12-12T18:08:00Z">
            <w:r w:rsidR="00AA1028" w:rsidDel="004409AF">
              <w:rPr>
                <w:noProof/>
                <w:webHidden/>
              </w:rPr>
              <w:delText>177</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"_Toc469404447" </w:instrText>
          </w:r>
          <w:r w:rsidR="00AA1028">
            <w:rPr>
              <w:noProof/>
            </w:rPr>
          </w:r>
          <w:r>
            <w:rPr>
              <w:noProof/>
            </w:rPr>
            <w:fldChar w:fldCharType="separate"/>
          </w:r>
          <w:r w:rsidR="00E07066" w:rsidRPr="00C7223B">
            <w:rPr>
              <w:rStyle w:val="Hyperlink"/>
              <w:rFonts w:ascii="Century" w:hAnsi="Century"/>
              <w:noProof/>
            </w:rPr>
            <w:t>4.2.5</w:t>
          </w:r>
          <w:r w:rsidR="00E07066">
            <w:rPr>
              <w:rFonts w:asciiTheme="minorHAnsi" w:hAnsiTheme="minorHAnsi" w:cstheme="minorBidi"/>
              <w:i w:val="0"/>
              <w:iCs w:val="0"/>
              <w:noProof/>
            </w:rPr>
            <w:tab/>
          </w:r>
          <w:r w:rsidR="00E07066" w:rsidRPr="00C7223B">
            <w:rPr>
              <w:rStyle w:val="Hyperlink"/>
              <w:rFonts w:ascii="Century" w:hAnsi="Century"/>
              <w:noProof/>
            </w:rPr>
            <w:t>Logical View</w:t>
          </w:r>
          <w:r w:rsidR="00E07066">
            <w:rPr>
              <w:noProof/>
              <w:webHidden/>
            </w:rPr>
            <w:tab/>
          </w:r>
          <w:r w:rsidR="00E07066">
            <w:rPr>
              <w:noProof/>
              <w:webHidden/>
            </w:rPr>
            <w:fldChar w:fldCharType="begin"/>
          </w:r>
          <w:r w:rsidR="00E07066">
            <w:rPr>
              <w:noProof/>
              <w:webHidden/>
            </w:rPr>
            <w:instrText xml:space="preserve"> PAGEREF _Toc469404447 \h </w:instrText>
          </w:r>
          <w:r w:rsidR="00E07066">
            <w:rPr>
              <w:noProof/>
              <w:webHidden/>
            </w:rPr>
          </w:r>
          <w:r w:rsidR="00E07066">
            <w:rPr>
              <w:noProof/>
              <w:webHidden/>
            </w:rPr>
            <w:fldChar w:fldCharType="separate"/>
          </w:r>
          <w:ins w:id="137" w:author="Admin" w:date="2016-12-12T18:40:00Z">
            <w:r w:rsidR="007C6829">
              <w:rPr>
                <w:noProof/>
                <w:webHidden/>
              </w:rPr>
              <w:t>178</w:t>
            </w:r>
          </w:ins>
          <w:del w:id="138" w:author="Admin" w:date="2016-12-12T18:08:00Z">
            <w:r w:rsidR="00AA1028" w:rsidDel="004409AF">
              <w:rPr>
                <w:noProof/>
                <w:webHidden/>
              </w:rPr>
              <w:delText>195</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"_Toc469404448" </w:instrText>
          </w:r>
          <w:r w:rsidR="00AA1028">
            <w:rPr>
              <w:noProof/>
            </w:rPr>
          </w:r>
          <w:r>
            <w:rPr>
              <w:noProof/>
            </w:rPr>
            <w:fldChar w:fldCharType="separate"/>
          </w:r>
          <w:r w:rsidR="00E07066" w:rsidRPr="00C7223B">
            <w:rPr>
              <w:rStyle w:val="Hyperlink"/>
              <w:rFonts w:ascii="Century" w:hAnsi="Century"/>
              <w:noProof/>
            </w:rPr>
            <w:t>4.2.6</w:t>
          </w:r>
          <w:r w:rsidR="00E07066">
            <w:rPr>
              <w:rFonts w:asciiTheme="minorHAnsi" w:hAnsiTheme="minorHAnsi" w:cstheme="minorBidi"/>
              <w:i w:val="0"/>
              <w:iCs w:val="0"/>
              <w:noProof/>
            </w:rPr>
            <w:tab/>
          </w:r>
          <w:r w:rsidR="00E07066" w:rsidRPr="00C7223B">
            <w:rPr>
              <w:rStyle w:val="Hyperlink"/>
              <w:rFonts w:ascii="Century" w:hAnsi="Century"/>
              <w:noProof/>
            </w:rPr>
            <w:t>Process view</w:t>
          </w:r>
          <w:r w:rsidR="00E07066">
            <w:rPr>
              <w:noProof/>
              <w:webHidden/>
            </w:rPr>
            <w:tab/>
          </w:r>
          <w:r w:rsidR="00E07066">
            <w:rPr>
              <w:noProof/>
              <w:webHidden/>
            </w:rPr>
            <w:fldChar w:fldCharType="begin"/>
          </w:r>
          <w:r w:rsidR="00E07066">
            <w:rPr>
              <w:noProof/>
              <w:webHidden/>
            </w:rPr>
            <w:instrText xml:space="preserve"> PAGEREF _Toc469404448 \h </w:instrText>
          </w:r>
          <w:r w:rsidR="00E07066">
            <w:rPr>
              <w:noProof/>
              <w:webHidden/>
            </w:rPr>
          </w:r>
          <w:r w:rsidR="00E07066">
            <w:rPr>
              <w:noProof/>
              <w:webHidden/>
            </w:rPr>
            <w:fldChar w:fldCharType="separate"/>
          </w:r>
          <w:ins w:id="139" w:author="Admin" w:date="2016-12-12T18:40:00Z">
            <w:r w:rsidR="007C6829">
              <w:rPr>
                <w:noProof/>
                <w:webHidden/>
              </w:rPr>
              <w:t>183</w:t>
            </w:r>
          </w:ins>
          <w:del w:id="140" w:author="Admin" w:date="2016-12-12T18:08:00Z">
            <w:r w:rsidR="00AA1028" w:rsidDel="004409AF">
              <w:rPr>
                <w:noProof/>
                <w:webHidden/>
              </w:rPr>
              <w:delText>201</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"_Toc469404449" </w:instrText>
          </w:r>
          <w:r w:rsidR="00AA1028">
            <w:rPr>
              <w:noProof/>
            </w:rPr>
          </w:r>
          <w:r>
            <w:rPr>
              <w:noProof/>
            </w:rPr>
            <w:fldChar w:fldCharType="separate"/>
          </w:r>
          <w:r w:rsidR="00E07066" w:rsidRPr="00C7223B">
            <w:rPr>
              <w:rStyle w:val="Hyperlink"/>
              <w:rFonts w:ascii="Century" w:hAnsi="Century"/>
              <w:noProof/>
            </w:rPr>
            <w:t>4.2.7</w:t>
          </w:r>
          <w:r w:rsidR="00E07066">
            <w:rPr>
              <w:rFonts w:asciiTheme="minorHAnsi" w:hAnsiTheme="minorHAnsi" w:cstheme="minorBidi"/>
              <w:i w:val="0"/>
              <w:iCs w:val="0"/>
              <w:noProof/>
            </w:rPr>
            <w:tab/>
          </w:r>
          <w:r w:rsidR="00E07066" w:rsidRPr="00C7223B">
            <w:rPr>
              <w:rStyle w:val="Hyperlink"/>
              <w:rFonts w:ascii="Century" w:hAnsi="Century"/>
              <w:noProof/>
            </w:rPr>
            <w:t>Deployment View</w:t>
          </w:r>
          <w:r w:rsidR="00E07066">
            <w:rPr>
              <w:noProof/>
              <w:webHidden/>
            </w:rPr>
            <w:tab/>
          </w:r>
          <w:r w:rsidR="00E07066">
            <w:rPr>
              <w:noProof/>
              <w:webHidden/>
            </w:rPr>
            <w:fldChar w:fldCharType="begin"/>
          </w:r>
          <w:r w:rsidR="00E07066">
            <w:rPr>
              <w:noProof/>
              <w:webHidden/>
            </w:rPr>
            <w:instrText xml:space="preserve"> PAGEREF _Toc469404449 \h </w:instrText>
          </w:r>
          <w:r w:rsidR="00E07066">
            <w:rPr>
              <w:noProof/>
              <w:webHidden/>
            </w:rPr>
          </w:r>
          <w:r w:rsidR="00E07066">
            <w:rPr>
              <w:noProof/>
              <w:webHidden/>
            </w:rPr>
            <w:fldChar w:fldCharType="separate"/>
          </w:r>
          <w:ins w:id="141" w:author="Admin" w:date="2016-12-12T18:40:00Z">
            <w:r w:rsidR="007C6829">
              <w:rPr>
                <w:noProof/>
                <w:webHidden/>
              </w:rPr>
              <w:t>185</w:t>
            </w:r>
          </w:ins>
          <w:del w:id="142" w:author="Admin" w:date="2016-12-12T18:08:00Z">
            <w:r w:rsidR="00AA1028" w:rsidDel="004409AF">
              <w:rPr>
                <w:noProof/>
                <w:webHidden/>
              </w:rPr>
              <w:delText>203</w:delText>
            </w:r>
          </w:del>
          <w:r w:rsidR="00E07066">
            <w:rPr>
              <w:noProof/>
              <w:webHidden/>
            </w:rPr>
            <w:fldChar w:fldCharType="end"/>
          </w:r>
          <w:r>
            <w:rPr>
              <w:noProof/>
            </w:rP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"_Toc469404450" </w:instrText>
          </w:r>
          <w:r>
            <w:fldChar w:fldCharType="separate"/>
          </w:r>
          <w:r w:rsidR="00E07066" w:rsidRPr="00C7223B">
            <w:rPr>
              <w:rStyle w:val="Hyperlink"/>
              <w:rFonts w:ascii="Century" w:hAnsi="Century"/>
            </w:rPr>
            <w:t>4.3</w:t>
          </w:r>
          <w:r w:rsidR="00E07066">
            <w:rPr>
              <w:rFonts w:asciiTheme="minorHAnsi" w:hAnsiTheme="minorHAnsi" w:cstheme="minorBidi"/>
              <w:iCs w:val="0"/>
              <w:sz w:val="22"/>
              <w:szCs w:val="22"/>
            </w:rPr>
            <w:tab/>
          </w:r>
          <w:r w:rsidR="00E07066" w:rsidRPr="00C7223B">
            <w:rPr>
              <w:rStyle w:val="Hyperlink"/>
              <w:rFonts w:ascii="Century" w:hAnsi="Century"/>
            </w:rPr>
            <w:t>Detail Design</w:t>
          </w:r>
          <w:r w:rsidR="00E07066">
            <w:rPr>
              <w:webHidden/>
            </w:rPr>
            <w:tab/>
          </w:r>
          <w:r w:rsidR="00E07066">
            <w:rPr>
              <w:webHidden/>
            </w:rPr>
            <w:fldChar w:fldCharType="begin"/>
          </w:r>
          <w:r w:rsidR="00E07066">
            <w:rPr>
              <w:webHidden/>
            </w:rPr>
            <w:instrText xml:space="preserve"> PAGEREF _Toc469404450 \h </w:instrText>
          </w:r>
          <w:r w:rsidR="00E07066">
            <w:rPr>
              <w:webHidden/>
            </w:rPr>
          </w:r>
          <w:r w:rsidR="00E07066">
            <w:rPr>
              <w:webHidden/>
            </w:rPr>
            <w:fldChar w:fldCharType="separate"/>
          </w:r>
          <w:ins w:id="143" w:author="Admin" w:date="2016-12-12T18:40:00Z">
            <w:r w:rsidR="007C6829">
              <w:rPr>
                <w:webHidden/>
              </w:rPr>
              <w:t>186</w:t>
            </w:r>
          </w:ins>
          <w:del w:id="144" w:author="Admin" w:date="2016-12-12T18:08:00Z">
            <w:r w:rsidR="00AA1028" w:rsidDel="004409AF">
              <w:rPr>
                <w:webHidden/>
              </w:rPr>
              <w:delText>204</w:delText>
            </w:r>
          </w:del>
          <w:r w:rsidR="00E07066">
            <w:rPr>
              <w:webHidden/>
            </w:rPr>
            <w:fldChar w:fldCharType="end"/>
          </w:r>
          <w: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"_Toc469404451" </w:instrText>
          </w:r>
          <w:r w:rsidR="00AA1028">
            <w:rPr>
              <w:noProof/>
            </w:rPr>
          </w:r>
          <w:r>
            <w:rPr>
              <w:noProof/>
            </w:rPr>
            <w:fldChar w:fldCharType="separate"/>
          </w:r>
          <w:r w:rsidR="00E07066" w:rsidRPr="00C7223B">
            <w:rPr>
              <w:rStyle w:val="Hyperlink"/>
              <w:rFonts w:ascii="Century" w:hAnsi="Century"/>
              <w:noProof/>
              <w:lang w:val="vi-VN"/>
            </w:rPr>
            <w:t>4.3.1</w:t>
          </w:r>
          <w:r w:rsidR="00E07066">
            <w:rPr>
              <w:rFonts w:asciiTheme="minorHAnsi" w:hAnsiTheme="minorHAnsi" w:cstheme="minorBidi"/>
              <w:i w:val="0"/>
              <w:iCs w:val="0"/>
              <w:noProof/>
            </w:rPr>
            <w:tab/>
          </w:r>
          <w:r w:rsidR="00E07066" w:rsidRPr="00C7223B">
            <w:rPr>
              <w:rStyle w:val="Hyperlink"/>
              <w:rFonts w:ascii="Century" w:hAnsi="Century"/>
              <w:noProof/>
              <w:lang w:val="vi-VN"/>
            </w:rPr>
            <w:t>Package</w:t>
          </w:r>
          <w:r w:rsidR="00E07066">
            <w:rPr>
              <w:noProof/>
              <w:webHidden/>
            </w:rPr>
            <w:tab/>
          </w:r>
          <w:r w:rsidR="00E07066">
            <w:rPr>
              <w:noProof/>
              <w:webHidden/>
            </w:rPr>
            <w:fldChar w:fldCharType="begin"/>
          </w:r>
          <w:r w:rsidR="00E07066">
            <w:rPr>
              <w:noProof/>
              <w:webHidden/>
            </w:rPr>
            <w:instrText xml:space="preserve"> PAGEREF _Toc469404451 \h </w:instrText>
          </w:r>
          <w:r w:rsidR="00E07066">
            <w:rPr>
              <w:noProof/>
              <w:webHidden/>
            </w:rPr>
          </w:r>
          <w:r w:rsidR="00E07066">
            <w:rPr>
              <w:noProof/>
              <w:webHidden/>
            </w:rPr>
            <w:fldChar w:fldCharType="separate"/>
          </w:r>
          <w:ins w:id="145" w:author="Admin" w:date="2016-12-12T18:40:00Z">
            <w:r w:rsidR="007C6829">
              <w:rPr>
                <w:noProof/>
                <w:webHidden/>
              </w:rPr>
              <w:t>186</w:t>
            </w:r>
          </w:ins>
          <w:del w:id="146" w:author="Admin" w:date="2016-12-12T18:08:00Z">
            <w:r w:rsidR="00AA1028" w:rsidDel="004409AF">
              <w:rPr>
                <w:noProof/>
                <w:webHidden/>
              </w:rPr>
              <w:delText>204</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"_Toc469404452" </w:instrText>
          </w:r>
          <w:r w:rsidR="00AA1028">
            <w:rPr>
              <w:noProof/>
            </w:rPr>
          </w:r>
          <w:r>
            <w:rPr>
              <w:noProof/>
            </w:rPr>
            <w:fldChar w:fldCharType="separate"/>
          </w:r>
          <w:r w:rsidR="00E07066" w:rsidRPr="00C7223B">
            <w:rPr>
              <w:rStyle w:val="Hyperlink"/>
              <w:rFonts w:ascii="Century" w:hAnsi="Century"/>
              <w:noProof/>
              <w:lang w:val="vi-VN"/>
            </w:rPr>
            <w:t>4.3.2</w:t>
          </w:r>
          <w:r w:rsidR="00E07066">
            <w:rPr>
              <w:rFonts w:asciiTheme="minorHAnsi" w:hAnsiTheme="minorHAnsi" w:cstheme="minorBidi"/>
              <w:i w:val="0"/>
              <w:iCs w:val="0"/>
              <w:noProof/>
            </w:rPr>
            <w:tab/>
          </w:r>
          <w:r w:rsidR="00E07066" w:rsidRPr="00C7223B">
            <w:rPr>
              <w:rStyle w:val="Hyperlink"/>
              <w:rFonts w:ascii="Century" w:hAnsi="Century"/>
              <w:noProof/>
              <w:lang w:val="vi-VN"/>
            </w:rPr>
            <w:t>Function</w:t>
          </w:r>
          <w:r w:rsidR="00E07066">
            <w:rPr>
              <w:noProof/>
              <w:webHidden/>
            </w:rPr>
            <w:tab/>
          </w:r>
          <w:r w:rsidR="00E07066">
            <w:rPr>
              <w:noProof/>
              <w:webHidden/>
            </w:rPr>
            <w:fldChar w:fldCharType="begin"/>
          </w:r>
          <w:r w:rsidR="00E07066">
            <w:rPr>
              <w:noProof/>
              <w:webHidden/>
            </w:rPr>
            <w:instrText xml:space="preserve"> PAGEREF _Toc469404452 \h </w:instrText>
          </w:r>
          <w:r w:rsidR="00E07066">
            <w:rPr>
              <w:noProof/>
              <w:webHidden/>
            </w:rPr>
          </w:r>
          <w:r w:rsidR="00E07066">
            <w:rPr>
              <w:noProof/>
              <w:webHidden/>
            </w:rPr>
            <w:fldChar w:fldCharType="separate"/>
          </w:r>
          <w:ins w:id="147" w:author="Admin" w:date="2016-12-12T18:40:00Z">
            <w:r w:rsidR="007C6829">
              <w:rPr>
                <w:noProof/>
                <w:webHidden/>
              </w:rPr>
              <w:t>216</w:t>
            </w:r>
          </w:ins>
          <w:del w:id="148" w:author="Admin" w:date="2016-12-12T18:08:00Z">
            <w:r w:rsidR="00AA1028" w:rsidDel="004409AF">
              <w:rPr>
                <w:noProof/>
                <w:webHidden/>
              </w:rPr>
              <w:delText>236</w:delText>
            </w:r>
          </w:del>
          <w:r w:rsidR="00E07066">
            <w:rPr>
              <w:noProof/>
              <w:webHidden/>
            </w:rPr>
            <w:fldChar w:fldCharType="end"/>
          </w:r>
          <w:r>
            <w:rPr>
              <w:noProof/>
            </w:rP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"_Toc469404453" </w:instrText>
          </w:r>
          <w:r>
            <w:fldChar w:fldCharType="separate"/>
          </w:r>
          <w:r w:rsidR="00E07066" w:rsidRPr="00C7223B">
            <w:rPr>
              <w:rStyle w:val="Hyperlink"/>
              <w:rFonts w:ascii="Century" w:hAnsi="Century"/>
            </w:rPr>
            <w:t>4.4</w:t>
          </w:r>
          <w:r w:rsidR="00E07066">
            <w:rPr>
              <w:rFonts w:asciiTheme="minorHAnsi" w:hAnsiTheme="minorHAnsi" w:cstheme="minorBidi"/>
              <w:iCs w:val="0"/>
              <w:sz w:val="22"/>
              <w:szCs w:val="22"/>
            </w:rPr>
            <w:tab/>
          </w:r>
          <w:r w:rsidR="00E07066" w:rsidRPr="00C7223B">
            <w:rPr>
              <w:rStyle w:val="Hyperlink"/>
              <w:rFonts w:ascii="Century" w:hAnsi="Century"/>
            </w:rPr>
            <w:t>Data design</w:t>
          </w:r>
          <w:r w:rsidR="00E07066">
            <w:rPr>
              <w:webHidden/>
            </w:rPr>
            <w:tab/>
          </w:r>
          <w:r w:rsidR="00E07066">
            <w:rPr>
              <w:webHidden/>
            </w:rPr>
            <w:fldChar w:fldCharType="begin"/>
          </w:r>
          <w:r w:rsidR="00E07066">
            <w:rPr>
              <w:webHidden/>
            </w:rPr>
            <w:instrText xml:space="preserve"> PAGEREF _Toc469404453 \h </w:instrText>
          </w:r>
          <w:r w:rsidR="00E07066">
            <w:rPr>
              <w:webHidden/>
            </w:rPr>
          </w:r>
          <w:r w:rsidR="00E07066">
            <w:rPr>
              <w:webHidden/>
            </w:rPr>
            <w:fldChar w:fldCharType="separate"/>
          </w:r>
          <w:ins w:id="149" w:author="Admin" w:date="2016-12-12T18:40:00Z">
            <w:r w:rsidR="007C6829">
              <w:rPr>
                <w:webHidden/>
              </w:rPr>
              <w:t>228</w:t>
            </w:r>
          </w:ins>
          <w:del w:id="150" w:author="Admin" w:date="2016-12-12T18:08:00Z">
            <w:r w:rsidR="00AA1028" w:rsidDel="004409AF">
              <w:rPr>
                <w:webHidden/>
              </w:rPr>
              <w:delText>250</w:delText>
            </w:r>
          </w:del>
          <w:r w:rsidR="00E07066">
            <w:rPr>
              <w:webHidden/>
            </w:rPr>
            <w:fldChar w:fldCharType="end"/>
          </w:r>
          <w: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"_Toc469404454" </w:instrText>
          </w:r>
          <w:r w:rsidR="00AA1028">
            <w:rPr>
              <w:noProof/>
            </w:rPr>
          </w:r>
          <w:r>
            <w:rPr>
              <w:noProof/>
            </w:rPr>
            <w:fldChar w:fldCharType="separate"/>
          </w:r>
          <w:r w:rsidR="00E07066" w:rsidRPr="00C7223B">
            <w:rPr>
              <w:rStyle w:val="Hyperlink"/>
              <w:rFonts w:ascii="Century" w:hAnsi="Century"/>
              <w:noProof/>
            </w:rPr>
            <w:t>4.4.1</w:t>
          </w:r>
          <w:r w:rsidR="00E07066">
            <w:rPr>
              <w:rFonts w:asciiTheme="minorHAnsi" w:hAnsiTheme="minorHAnsi" w:cstheme="minorBidi"/>
              <w:i w:val="0"/>
              <w:iCs w:val="0"/>
              <w:noProof/>
            </w:rPr>
            <w:tab/>
          </w:r>
          <w:r w:rsidR="00E07066" w:rsidRPr="00C7223B">
            <w:rPr>
              <w:rStyle w:val="Hyperlink"/>
              <w:rFonts w:ascii="Century" w:hAnsi="Century"/>
              <w:noProof/>
            </w:rPr>
            <w:t>Table Diagram</w:t>
          </w:r>
          <w:r w:rsidR="00E07066">
            <w:rPr>
              <w:noProof/>
              <w:webHidden/>
            </w:rPr>
            <w:tab/>
          </w:r>
          <w:r w:rsidR="00E07066">
            <w:rPr>
              <w:noProof/>
              <w:webHidden/>
            </w:rPr>
            <w:fldChar w:fldCharType="begin"/>
          </w:r>
          <w:r w:rsidR="00E07066">
            <w:rPr>
              <w:noProof/>
              <w:webHidden/>
            </w:rPr>
            <w:instrText xml:space="preserve"> PAGEREF _Toc469404454 \h </w:instrText>
          </w:r>
          <w:r w:rsidR="00E07066">
            <w:rPr>
              <w:noProof/>
              <w:webHidden/>
            </w:rPr>
          </w:r>
          <w:r w:rsidR="00E07066">
            <w:rPr>
              <w:noProof/>
              <w:webHidden/>
            </w:rPr>
            <w:fldChar w:fldCharType="separate"/>
          </w:r>
          <w:ins w:id="151" w:author="Admin" w:date="2016-12-12T18:40:00Z">
            <w:r w:rsidR="007C6829">
              <w:rPr>
                <w:noProof/>
                <w:webHidden/>
              </w:rPr>
              <w:t>228</w:t>
            </w:r>
          </w:ins>
          <w:del w:id="152" w:author="Admin" w:date="2016-12-12T18:08:00Z">
            <w:r w:rsidR="00AA1028" w:rsidDel="004409AF">
              <w:rPr>
                <w:noProof/>
                <w:webHidden/>
              </w:rPr>
              <w:delText>250</w:delText>
            </w:r>
          </w:del>
          <w:r w:rsidR="00E07066">
            <w:rPr>
              <w:noProof/>
              <w:webHidden/>
            </w:rPr>
            <w:fldChar w:fldCharType="end"/>
          </w:r>
          <w:r>
            <w:rPr>
              <w:noProof/>
            </w:rP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"_Toc469404455" </w:instrText>
          </w:r>
          <w:r>
            <w:fldChar w:fldCharType="separate"/>
          </w:r>
          <w:r w:rsidR="00E07066" w:rsidRPr="00C7223B">
            <w:rPr>
              <w:rStyle w:val="Hyperlink"/>
              <w:rFonts w:ascii="Century" w:hAnsi="Century"/>
            </w:rPr>
            <w:t>4.5</w:t>
          </w:r>
          <w:r w:rsidR="00E07066">
            <w:rPr>
              <w:rFonts w:asciiTheme="minorHAnsi" w:hAnsiTheme="minorHAnsi" w:cstheme="minorBidi"/>
              <w:iCs w:val="0"/>
              <w:sz w:val="22"/>
              <w:szCs w:val="22"/>
            </w:rPr>
            <w:tab/>
          </w:r>
          <w:r w:rsidR="00E07066" w:rsidRPr="00C7223B">
            <w:rPr>
              <w:rStyle w:val="Hyperlink"/>
              <w:rFonts w:ascii="Century" w:hAnsi="Century"/>
            </w:rPr>
            <w:t>Screen Design</w:t>
          </w:r>
          <w:r w:rsidR="00E07066">
            <w:rPr>
              <w:webHidden/>
            </w:rPr>
            <w:tab/>
          </w:r>
          <w:r w:rsidR="00E07066">
            <w:rPr>
              <w:webHidden/>
            </w:rPr>
            <w:fldChar w:fldCharType="begin"/>
          </w:r>
          <w:r w:rsidR="00E07066">
            <w:rPr>
              <w:webHidden/>
            </w:rPr>
            <w:instrText xml:space="preserve"> PAGEREF _Toc469404455 \h </w:instrText>
          </w:r>
          <w:r w:rsidR="00E07066">
            <w:rPr>
              <w:webHidden/>
            </w:rPr>
          </w:r>
          <w:r w:rsidR="00E07066">
            <w:rPr>
              <w:webHidden/>
            </w:rPr>
            <w:fldChar w:fldCharType="separate"/>
          </w:r>
          <w:ins w:id="153" w:author="Admin" w:date="2016-12-12T18:40:00Z">
            <w:r w:rsidR="007C6829">
              <w:rPr>
                <w:webHidden/>
              </w:rPr>
              <w:t>238</w:t>
            </w:r>
          </w:ins>
          <w:del w:id="154" w:author="Admin" w:date="2016-12-12T18:08:00Z">
            <w:r w:rsidR="00AA1028" w:rsidDel="004409AF">
              <w:rPr>
                <w:webHidden/>
              </w:rPr>
              <w:delText>261</w:delText>
            </w:r>
          </w:del>
          <w:r w:rsidR="00E07066">
            <w:rPr>
              <w:webHidden/>
            </w:rPr>
            <w:fldChar w:fldCharType="end"/>
          </w:r>
          <w: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"_Toc469404456" </w:instrText>
          </w:r>
          <w:r w:rsidR="00AA1028">
            <w:rPr>
              <w:noProof/>
            </w:rPr>
          </w:r>
          <w:r>
            <w:rPr>
              <w:noProof/>
            </w:rPr>
            <w:fldChar w:fldCharType="separate"/>
          </w:r>
          <w:r w:rsidR="00E07066" w:rsidRPr="00C7223B">
            <w:rPr>
              <w:rStyle w:val="Hyperlink"/>
              <w:rFonts w:ascii="Century" w:hAnsi="Century"/>
              <w:noProof/>
            </w:rPr>
            <w:t>4.5.1</w:t>
          </w:r>
          <w:r w:rsidR="00E07066">
            <w:rPr>
              <w:rFonts w:asciiTheme="minorHAnsi" w:hAnsiTheme="minorHAnsi" w:cstheme="minorBidi"/>
              <w:i w:val="0"/>
              <w:iCs w:val="0"/>
              <w:noProof/>
            </w:rPr>
            <w:tab/>
          </w:r>
          <w:r w:rsidR="00E07066" w:rsidRPr="00C7223B">
            <w:rPr>
              <w:rStyle w:val="Hyperlink"/>
              <w:rFonts w:ascii="Century" w:hAnsi="Century"/>
              <w:noProof/>
            </w:rPr>
            <w:t>User</w:t>
          </w:r>
          <w:r w:rsidR="00E07066">
            <w:rPr>
              <w:noProof/>
              <w:webHidden/>
            </w:rPr>
            <w:tab/>
          </w:r>
          <w:r w:rsidR="00E07066">
            <w:rPr>
              <w:noProof/>
              <w:webHidden/>
            </w:rPr>
            <w:fldChar w:fldCharType="begin"/>
          </w:r>
          <w:r w:rsidR="00E07066">
            <w:rPr>
              <w:noProof/>
              <w:webHidden/>
            </w:rPr>
            <w:instrText xml:space="preserve"> PAGEREF _Toc469404456 \h </w:instrText>
          </w:r>
          <w:r w:rsidR="00E07066">
            <w:rPr>
              <w:noProof/>
              <w:webHidden/>
            </w:rPr>
          </w:r>
          <w:r w:rsidR="00E07066">
            <w:rPr>
              <w:noProof/>
              <w:webHidden/>
            </w:rPr>
            <w:fldChar w:fldCharType="separate"/>
          </w:r>
          <w:ins w:id="155" w:author="Admin" w:date="2016-12-12T18:40:00Z">
            <w:r w:rsidR="007C6829">
              <w:rPr>
                <w:noProof/>
                <w:webHidden/>
              </w:rPr>
              <w:t>238</w:t>
            </w:r>
          </w:ins>
          <w:del w:id="156" w:author="Admin" w:date="2016-12-12T18:08:00Z">
            <w:r w:rsidR="00AA1028" w:rsidDel="004409AF">
              <w:rPr>
                <w:noProof/>
                <w:webHidden/>
              </w:rPr>
              <w:delText>261</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"_Toc469404457" </w:instrText>
          </w:r>
          <w:r w:rsidR="00AA1028">
            <w:rPr>
              <w:noProof/>
            </w:rPr>
          </w:r>
          <w:r>
            <w:rPr>
              <w:noProof/>
            </w:rPr>
            <w:fldChar w:fldCharType="separate"/>
          </w:r>
          <w:r w:rsidR="00E07066" w:rsidRPr="00C7223B">
            <w:rPr>
              <w:rStyle w:val="Hyperlink"/>
              <w:rFonts w:ascii="Century" w:hAnsi="Century"/>
              <w:noProof/>
            </w:rPr>
            <w:t>4.5.2</w:t>
          </w:r>
          <w:r w:rsidR="00E07066">
            <w:rPr>
              <w:rFonts w:asciiTheme="minorHAnsi" w:hAnsiTheme="minorHAnsi" w:cstheme="minorBidi"/>
              <w:i w:val="0"/>
              <w:iCs w:val="0"/>
              <w:noProof/>
            </w:rPr>
            <w:tab/>
          </w:r>
          <w:r w:rsidR="00E07066" w:rsidRPr="00C7223B">
            <w:rPr>
              <w:rStyle w:val="Hyperlink"/>
              <w:rFonts w:ascii="Century" w:hAnsi="Century"/>
              <w:noProof/>
            </w:rPr>
            <w:t>Admin</w:t>
          </w:r>
          <w:r w:rsidR="00E07066">
            <w:rPr>
              <w:noProof/>
              <w:webHidden/>
            </w:rPr>
            <w:tab/>
          </w:r>
          <w:r w:rsidR="00E07066">
            <w:rPr>
              <w:noProof/>
              <w:webHidden/>
            </w:rPr>
            <w:fldChar w:fldCharType="begin"/>
          </w:r>
          <w:r w:rsidR="00E07066">
            <w:rPr>
              <w:noProof/>
              <w:webHidden/>
            </w:rPr>
            <w:instrText xml:space="preserve"> PAGEREF _Toc469404457 \h </w:instrText>
          </w:r>
          <w:r w:rsidR="00E07066">
            <w:rPr>
              <w:noProof/>
              <w:webHidden/>
            </w:rPr>
          </w:r>
          <w:r w:rsidR="00E07066">
            <w:rPr>
              <w:noProof/>
              <w:webHidden/>
            </w:rPr>
            <w:fldChar w:fldCharType="separate"/>
          </w:r>
          <w:ins w:id="157" w:author="Admin" w:date="2016-12-12T18:40:00Z">
            <w:r w:rsidR="007C6829">
              <w:rPr>
                <w:noProof/>
                <w:webHidden/>
              </w:rPr>
              <w:t>269</w:t>
            </w:r>
          </w:ins>
          <w:del w:id="158" w:author="Admin" w:date="2016-12-12T18:08:00Z">
            <w:r w:rsidR="00AA1028" w:rsidDel="004409AF">
              <w:rPr>
                <w:noProof/>
                <w:webHidden/>
              </w:rPr>
              <w:delText>296</w:delText>
            </w:r>
          </w:del>
          <w:r w:rsidR="00E07066">
            <w:rPr>
              <w:noProof/>
              <w:webHidden/>
            </w:rPr>
            <w:fldChar w:fldCharType="end"/>
          </w:r>
          <w:r>
            <w:rPr>
              <w:noProof/>
            </w:rPr>
            <w:fldChar w:fldCharType="end"/>
          </w:r>
        </w:p>
        <w:p w:rsidR="00E07066" w:rsidRDefault="00746720" w:rsidP="006B4A50">
          <w:pPr>
            <w:pStyle w:val="TOC1"/>
            <w:jc w:val="both"/>
            <w:rPr>
              <w:rFonts w:asciiTheme="minorHAnsi" w:hAnsiTheme="minorHAnsi" w:cstheme="minorBidi"/>
              <w:b w:val="0"/>
            </w:rPr>
          </w:pPr>
          <w:r>
            <w:fldChar w:fldCharType="begin"/>
          </w:r>
          <w:r>
            <w:instrText xml:space="preserve"> HYPERLINK \l "_Toc469404458" </w:instrText>
          </w:r>
          <w:r>
            <w:fldChar w:fldCharType="separate"/>
          </w:r>
          <w:r w:rsidR="00E07066" w:rsidRPr="00C7223B">
            <w:rPr>
              <w:rStyle w:val="Hyperlink"/>
              <w:rFonts w:ascii="Century" w:hAnsi="Century"/>
            </w:rPr>
            <w:t>5</w:t>
          </w:r>
          <w:r w:rsidR="00E07066">
            <w:rPr>
              <w:rFonts w:asciiTheme="minorHAnsi" w:hAnsiTheme="minorHAnsi" w:cstheme="minorBidi"/>
              <w:b w:val="0"/>
            </w:rPr>
            <w:tab/>
          </w:r>
          <w:r w:rsidR="00E07066" w:rsidRPr="00C7223B">
            <w:rPr>
              <w:rStyle w:val="Hyperlink"/>
              <w:rFonts w:ascii="Century" w:hAnsi="Century"/>
            </w:rPr>
            <w:t>SOFTWARE TESTING</w:t>
          </w:r>
          <w:r w:rsidR="00E07066">
            <w:rPr>
              <w:webHidden/>
            </w:rPr>
            <w:tab/>
          </w:r>
          <w:r w:rsidR="00E07066">
            <w:rPr>
              <w:webHidden/>
            </w:rPr>
            <w:fldChar w:fldCharType="begin"/>
          </w:r>
          <w:r w:rsidR="00E07066">
            <w:rPr>
              <w:webHidden/>
            </w:rPr>
            <w:instrText xml:space="preserve"> PAGEREF _Toc469404458 \h </w:instrText>
          </w:r>
          <w:r w:rsidR="00E07066">
            <w:rPr>
              <w:webHidden/>
            </w:rPr>
          </w:r>
          <w:r w:rsidR="00E07066">
            <w:rPr>
              <w:webHidden/>
            </w:rPr>
            <w:fldChar w:fldCharType="separate"/>
          </w:r>
          <w:ins w:id="159" w:author="Admin" w:date="2016-12-12T18:40:00Z">
            <w:r w:rsidR="007C6829">
              <w:rPr>
                <w:webHidden/>
              </w:rPr>
              <w:t>286</w:t>
            </w:r>
          </w:ins>
          <w:del w:id="160" w:author="Admin" w:date="2016-12-12T18:08:00Z">
            <w:r w:rsidR="00AA1028" w:rsidDel="004409AF">
              <w:rPr>
                <w:webHidden/>
              </w:rPr>
              <w:delText>315</w:delText>
            </w:r>
          </w:del>
          <w:r w:rsidR="00E07066">
            <w:rPr>
              <w:webHidden/>
            </w:rPr>
            <w:fldChar w:fldCharType="end"/>
          </w:r>
          <w: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"_Toc469404459" </w:instrText>
          </w:r>
          <w:r>
            <w:fldChar w:fldCharType="separate"/>
          </w:r>
          <w:r w:rsidR="00E07066" w:rsidRPr="00C7223B">
            <w:rPr>
              <w:rStyle w:val="Hyperlink"/>
              <w:rFonts w:ascii="Century" w:hAnsi="Century"/>
            </w:rPr>
            <w:t>5.1</w:t>
          </w:r>
          <w:r w:rsidR="00E07066">
            <w:rPr>
              <w:rFonts w:asciiTheme="minorHAnsi" w:hAnsiTheme="minorHAnsi" w:cstheme="minorBidi"/>
              <w:iCs w:val="0"/>
              <w:sz w:val="22"/>
              <w:szCs w:val="22"/>
            </w:rPr>
            <w:tab/>
          </w:r>
          <w:r w:rsidR="00E07066" w:rsidRPr="00C7223B">
            <w:rPr>
              <w:rStyle w:val="Hyperlink"/>
              <w:rFonts w:ascii="Century" w:hAnsi="Century"/>
            </w:rPr>
            <w:t>Introduction</w:t>
          </w:r>
          <w:r w:rsidR="00E07066">
            <w:rPr>
              <w:webHidden/>
            </w:rPr>
            <w:tab/>
          </w:r>
          <w:r w:rsidR="00E07066">
            <w:rPr>
              <w:webHidden/>
            </w:rPr>
            <w:fldChar w:fldCharType="begin"/>
          </w:r>
          <w:r w:rsidR="00E07066">
            <w:rPr>
              <w:webHidden/>
            </w:rPr>
            <w:instrText xml:space="preserve"> PAGEREF _Toc469404459 \h </w:instrText>
          </w:r>
          <w:r w:rsidR="00E07066">
            <w:rPr>
              <w:webHidden/>
            </w:rPr>
          </w:r>
          <w:r w:rsidR="00E07066">
            <w:rPr>
              <w:webHidden/>
            </w:rPr>
            <w:fldChar w:fldCharType="separate"/>
          </w:r>
          <w:ins w:id="161" w:author="Admin" w:date="2016-12-12T18:40:00Z">
            <w:r w:rsidR="007C6829">
              <w:rPr>
                <w:webHidden/>
              </w:rPr>
              <w:t>286</w:t>
            </w:r>
          </w:ins>
          <w:del w:id="162" w:author="Admin" w:date="2016-12-12T18:08:00Z">
            <w:r w:rsidR="00AA1028" w:rsidDel="004409AF">
              <w:rPr>
                <w:webHidden/>
              </w:rPr>
              <w:delText>315</w:delText>
            </w:r>
          </w:del>
          <w:r w:rsidR="00E07066">
            <w:rPr>
              <w:webHidden/>
            </w:rPr>
            <w:fldChar w:fldCharType="end"/>
          </w:r>
          <w: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"_Toc469404460" </w:instrText>
          </w:r>
          <w:r w:rsidR="00AA1028">
            <w:rPr>
              <w:noProof/>
            </w:rPr>
          </w:r>
          <w:r>
            <w:rPr>
              <w:noProof/>
            </w:rPr>
            <w:fldChar w:fldCharType="separate"/>
          </w:r>
          <w:r w:rsidR="00E07066" w:rsidRPr="00C7223B">
            <w:rPr>
              <w:rStyle w:val="Hyperlink"/>
              <w:rFonts w:ascii="Century" w:hAnsi="Century"/>
              <w:noProof/>
            </w:rPr>
            <w:t>5.1.1</w:t>
          </w:r>
          <w:r w:rsidR="00E07066">
            <w:rPr>
              <w:rFonts w:asciiTheme="minorHAnsi" w:hAnsiTheme="minorHAnsi" w:cstheme="minorBidi"/>
              <w:i w:val="0"/>
              <w:iCs w:val="0"/>
              <w:noProof/>
            </w:rPr>
            <w:tab/>
          </w:r>
          <w:r w:rsidR="00E07066" w:rsidRPr="00C7223B">
            <w:rPr>
              <w:rStyle w:val="Hyperlink"/>
              <w:rFonts w:ascii="Century" w:hAnsi="Century"/>
              <w:noProof/>
            </w:rPr>
            <w:t>Purpose</w:t>
          </w:r>
          <w:r w:rsidR="00E07066">
            <w:rPr>
              <w:noProof/>
              <w:webHidden/>
            </w:rPr>
            <w:tab/>
          </w:r>
          <w:r w:rsidR="00E07066">
            <w:rPr>
              <w:noProof/>
              <w:webHidden/>
            </w:rPr>
            <w:fldChar w:fldCharType="begin"/>
          </w:r>
          <w:r w:rsidR="00E07066">
            <w:rPr>
              <w:noProof/>
              <w:webHidden/>
            </w:rPr>
            <w:instrText xml:space="preserve"> PAGEREF _Toc469404460 \h </w:instrText>
          </w:r>
          <w:r w:rsidR="00E07066">
            <w:rPr>
              <w:noProof/>
              <w:webHidden/>
            </w:rPr>
          </w:r>
          <w:r w:rsidR="00E07066">
            <w:rPr>
              <w:noProof/>
              <w:webHidden/>
            </w:rPr>
            <w:fldChar w:fldCharType="separate"/>
          </w:r>
          <w:ins w:id="163" w:author="Admin" w:date="2016-12-12T18:40:00Z">
            <w:r w:rsidR="007C6829">
              <w:rPr>
                <w:noProof/>
                <w:webHidden/>
              </w:rPr>
              <w:t>286</w:t>
            </w:r>
          </w:ins>
          <w:del w:id="164" w:author="Admin" w:date="2016-12-12T18:08:00Z">
            <w:r w:rsidR="00AA1028" w:rsidDel="004409AF">
              <w:rPr>
                <w:noProof/>
                <w:webHidden/>
              </w:rPr>
              <w:delText>315</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"_Toc469404461" </w:instrText>
          </w:r>
          <w:r w:rsidR="00AA1028">
            <w:rPr>
              <w:noProof/>
            </w:rPr>
          </w:r>
          <w:r>
            <w:rPr>
              <w:noProof/>
            </w:rPr>
            <w:fldChar w:fldCharType="separate"/>
          </w:r>
          <w:r w:rsidR="00E07066" w:rsidRPr="00C7223B">
            <w:rPr>
              <w:rStyle w:val="Hyperlink"/>
              <w:rFonts w:ascii="Century" w:hAnsi="Century"/>
              <w:noProof/>
            </w:rPr>
            <w:t>5.1.2</w:t>
          </w:r>
          <w:r w:rsidR="00E07066">
            <w:rPr>
              <w:rFonts w:asciiTheme="minorHAnsi" w:hAnsiTheme="minorHAnsi" w:cstheme="minorBidi"/>
              <w:i w:val="0"/>
              <w:iCs w:val="0"/>
              <w:noProof/>
            </w:rPr>
            <w:tab/>
          </w:r>
          <w:r w:rsidR="00E07066" w:rsidRPr="00C7223B">
            <w:rPr>
              <w:rStyle w:val="Hyperlink"/>
              <w:rFonts w:ascii="Century" w:hAnsi="Century"/>
              <w:noProof/>
            </w:rPr>
            <w:t>Definitions and Acronyms</w:t>
          </w:r>
          <w:r w:rsidR="00E07066">
            <w:rPr>
              <w:noProof/>
              <w:webHidden/>
            </w:rPr>
            <w:tab/>
          </w:r>
          <w:r w:rsidR="00E07066">
            <w:rPr>
              <w:noProof/>
              <w:webHidden/>
            </w:rPr>
            <w:fldChar w:fldCharType="begin"/>
          </w:r>
          <w:r w:rsidR="00E07066">
            <w:rPr>
              <w:noProof/>
              <w:webHidden/>
            </w:rPr>
            <w:instrText xml:space="preserve"> PAGEREF _Toc469404461 \h </w:instrText>
          </w:r>
          <w:r w:rsidR="00E07066">
            <w:rPr>
              <w:noProof/>
              <w:webHidden/>
            </w:rPr>
          </w:r>
          <w:r w:rsidR="00E07066">
            <w:rPr>
              <w:noProof/>
              <w:webHidden/>
            </w:rPr>
            <w:fldChar w:fldCharType="separate"/>
          </w:r>
          <w:ins w:id="165" w:author="Admin" w:date="2016-12-12T18:40:00Z">
            <w:r w:rsidR="007C6829">
              <w:rPr>
                <w:noProof/>
                <w:webHidden/>
              </w:rPr>
              <w:t>287</w:t>
            </w:r>
          </w:ins>
          <w:del w:id="166" w:author="Admin" w:date="2016-12-12T18:08:00Z">
            <w:r w:rsidR="00AA1028" w:rsidDel="004409AF">
              <w:rPr>
                <w:noProof/>
                <w:webHidden/>
              </w:rPr>
              <w:delText>316</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"_Toc469404462" </w:instrText>
          </w:r>
          <w:r w:rsidR="00AA1028">
            <w:rPr>
              <w:noProof/>
            </w:rPr>
          </w:r>
          <w:r>
            <w:rPr>
              <w:noProof/>
            </w:rPr>
            <w:fldChar w:fldCharType="separate"/>
          </w:r>
          <w:r w:rsidR="00E07066" w:rsidRPr="00C7223B">
            <w:rPr>
              <w:rStyle w:val="Hyperlink"/>
              <w:rFonts w:ascii="Century" w:hAnsi="Century"/>
              <w:noProof/>
            </w:rPr>
            <w:t>5.1.3</w:t>
          </w:r>
          <w:r w:rsidR="00E07066">
            <w:rPr>
              <w:rFonts w:asciiTheme="minorHAnsi" w:hAnsiTheme="minorHAnsi" w:cstheme="minorBidi"/>
              <w:i w:val="0"/>
              <w:iCs w:val="0"/>
              <w:noProof/>
            </w:rPr>
            <w:tab/>
          </w:r>
          <w:r w:rsidR="00E07066" w:rsidRPr="00C7223B">
            <w:rPr>
              <w:rStyle w:val="Hyperlink"/>
              <w:rFonts w:ascii="Century" w:hAnsi="Century"/>
              <w:noProof/>
            </w:rPr>
            <w:t>Scope of testing</w:t>
          </w:r>
          <w:r w:rsidR="00E07066">
            <w:rPr>
              <w:noProof/>
              <w:webHidden/>
            </w:rPr>
            <w:tab/>
          </w:r>
          <w:r w:rsidR="00E07066">
            <w:rPr>
              <w:noProof/>
              <w:webHidden/>
            </w:rPr>
            <w:fldChar w:fldCharType="begin"/>
          </w:r>
          <w:r w:rsidR="00E07066">
            <w:rPr>
              <w:noProof/>
              <w:webHidden/>
            </w:rPr>
            <w:instrText xml:space="preserve"> PAGEREF _Toc469404462 \h </w:instrText>
          </w:r>
          <w:r w:rsidR="00E07066">
            <w:rPr>
              <w:noProof/>
              <w:webHidden/>
            </w:rPr>
          </w:r>
          <w:r w:rsidR="00E07066">
            <w:rPr>
              <w:noProof/>
              <w:webHidden/>
            </w:rPr>
            <w:fldChar w:fldCharType="separate"/>
          </w:r>
          <w:ins w:id="167" w:author="Admin" w:date="2016-12-12T18:40:00Z">
            <w:r w:rsidR="007C6829">
              <w:rPr>
                <w:noProof/>
                <w:webHidden/>
              </w:rPr>
              <w:t>287</w:t>
            </w:r>
          </w:ins>
          <w:del w:id="168" w:author="Admin" w:date="2016-12-12T18:08:00Z">
            <w:r w:rsidR="00AA1028" w:rsidDel="004409AF">
              <w:rPr>
                <w:noProof/>
                <w:webHidden/>
              </w:rPr>
              <w:delText>316</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"_Toc469404463" </w:instrText>
          </w:r>
          <w:r w:rsidR="00AA1028">
            <w:rPr>
              <w:noProof/>
            </w:rPr>
          </w:r>
          <w:r>
            <w:rPr>
              <w:noProof/>
            </w:rPr>
            <w:fldChar w:fldCharType="separate"/>
          </w:r>
          <w:r w:rsidR="00E07066" w:rsidRPr="00C7223B">
            <w:rPr>
              <w:rStyle w:val="Hyperlink"/>
              <w:rFonts w:ascii="Century" w:hAnsi="Century"/>
              <w:noProof/>
            </w:rPr>
            <w:t>5.1.4</w:t>
          </w:r>
          <w:r w:rsidR="00E07066">
            <w:rPr>
              <w:rFonts w:asciiTheme="minorHAnsi" w:hAnsiTheme="minorHAnsi" w:cstheme="minorBidi"/>
              <w:i w:val="0"/>
              <w:iCs w:val="0"/>
              <w:noProof/>
            </w:rPr>
            <w:tab/>
          </w:r>
          <w:r w:rsidR="00E07066" w:rsidRPr="00C7223B">
            <w:rPr>
              <w:rStyle w:val="Hyperlink"/>
              <w:rFonts w:ascii="Century" w:hAnsi="Century"/>
              <w:noProof/>
            </w:rPr>
            <w:t>Constraints</w:t>
          </w:r>
          <w:r w:rsidR="00E07066">
            <w:rPr>
              <w:noProof/>
              <w:webHidden/>
            </w:rPr>
            <w:tab/>
          </w:r>
          <w:r w:rsidR="00E07066">
            <w:rPr>
              <w:noProof/>
              <w:webHidden/>
            </w:rPr>
            <w:fldChar w:fldCharType="begin"/>
          </w:r>
          <w:r w:rsidR="00E07066">
            <w:rPr>
              <w:noProof/>
              <w:webHidden/>
            </w:rPr>
            <w:instrText xml:space="preserve"> PAGEREF _Toc469404463 \h </w:instrText>
          </w:r>
          <w:r w:rsidR="00E07066">
            <w:rPr>
              <w:noProof/>
              <w:webHidden/>
            </w:rPr>
          </w:r>
          <w:r w:rsidR="00E07066">
            <w:rPr>
              <w:noProof/>
              <w:webHidden/>
            </w:rPr>
            <w:fldChar w:fldCharType="separate"/>
          </w:r>
          <w:ins w:id="169" w:author="Admin" w:date="2016-12-12T18:40:00Z">
            <w:r w:rsidR="007C6829">
              <w:rPr>
                <w:noProof/>
                <w:webHidden/>
              </w:rPr>
              <w:t>288</w:t>
            </w:r>
          </w:ins>
          <w:del w:id="170" w:author="Admin" w:date="2016-12-12T18:08:00Z">
            <w:r w:rsidR="00AA1028" w:rsidDel="004409AF">
              <w:rPr>
                <w:noProof/>
                <w:webHidden/>
              </w:rPr>
              <w:delText>318</w:delText>
            </w:r>
          </w:del>
          <w:r w:rsidR="00E07066">
            <w:rPr>
              <w:noProof/>
              <w:webHidden/>
            </w:rPr>
            <w:fldChar w:fldCharType="end"/>
          </w:r>
          <w:r>
            <w:rPr>
              <w:noProof/>
            </w:rP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"_Toc469404464" </w:instrText>
          </w:r>
          <w:r>
            <w:fldChar w:fldCharType="separate"/>
          </w:r>
          <w:r w:rsidR="00E07066" w:rsidRPr="00C7223B">
            <w:rPr>
              <w:rStyle w:val="Hyperlink"/>
              <w:rFonts w:ascii="Century" w:hAnsi="Century"/>
            </w:rPr>
            <w:t>5.2</w:t>
          </w:r>
          <w:r w:rsidR="00E07066">
            <w:rPr>
              <w:rFonts w:asciiTheme="minorHAnsi" w:hAnsiTheme="minorHAnsi" w:cstheme="minorBidi"/>
              <w:iCs w:val="0"/>
              <w:sz w:val="22"/>
              <w:szCs w:val="22"/>
            </w:rPr>
            <w:tab/>
          </w:r>
          <w:r w:rsidR="00E07066" w:rsidRPr="00C7223B">
            <w:rPr>
              <w:rStyle w:val="Hyperlink"/>
              <w:rFonts w:ascii="Century" w:hAnsi="Century"/>
            </w:rPr>
            <w:t>Test plan</w:t>
          </w:r>
          <w:r w:rsidR="00E07066">
            <w:rPr>
              <w:webHidden/>
            </w:rPr>
            <w:tab/>
          </w:r>
          <w:r w:rsidR="00E07066">
            <w:rPr>
              <w:webHidden/>
            </w:rPr>
            <w:fldChar w:fldCharType="begin"/>
          </w:r>
          <w:r w:rsidR="00E07066">
            <w:rPr>
              <w:webHidden/>
            </w:rPr>
            <w:instrText xml:space="preserve"> PAGEREF _Toc469404464 \h </w:instrText>
          </w:r>
          <w:r w:rsidR="00E07066">
            <w:rPr>
              <w:webHidden/>
            </w:rPr>
          </w:r>
          <w:r w:rsidR="00E07066">
            <w:rPr>
              <w:webHidden/>
            </w:rPr>
            <w:fldChar w:fldCharType="separate"/>
          </w:r>
          <w:ins w:id="171" w:author="Admin" w:date="2016-12-12T18:40:00Z">
            <w:r w:rsidR="007C6829">
              <w:rPr>
                <w:webHidden/>
              </w:rPr>
              <w:t>289</w:t>
            </w:r>
          </w:ins>
          <w:del w:id="172" w:author="Admin" w:date="2016-12-12T18:08:00Z">
            <w:r w:rsidR="00AA1028" w:rsidDel="004409AF">
              <w:rPr>
                <w:webHidden/>
              </w:rPr>
              <w:delText>318</w:delText>
            </w:r>
          </w:del>
          <w:r w:rsidR="00E07066">
            <w:rPr>
              <w:webHidden/>
            </w:rPr>
            <w:fldChar w:fldCharType="end"/>
          </w:r>
          <w:r>
            <w:fldChar w:fldCharType="end"/>
          </w:r>
        </w:p>
        <w:p w:rsidR="00E07066" w:rsidRDefault="00746720" w:rsidP="006B4A50">
          <w:pPr>
            <w:pStyle w:val="TOC3"/>
            <w:rPr>
              <w:rFonts w:asciiTheme="minorHAnsi" w:hAnsiTheme="minorHAnsi" w:cstheme="minorBidi"/>
              <w:i w:val="0"/>
              <w:iCs w:val="0"/>
              <w:noProof/>
            </w:rPr>
          </w:pPr>
          <w:r>
            <w:rPr>
              <w:noProof/>
            </w:rPr>
            <w:lastRenderedPageBreak/>
            <w:fldChar w:fldCharType="begin"/>
          </w:r>
          <w:r>
            <w:rPr>
              <w:noProof/>
            </w:rPr>
            <w:instrText xml:space="preserve"> HYPERLINK \l "_Toc469404465" </w:instrText>
          </w:r>
          <w:r w:rsidR="00AA1028">
            <w:rPr>
              <w:noProof/>
            </w:rPr>
          </w:r>
          <w:r>
            <w:rPr>
              <w:noProof/>
            </w:rPr>
            <w:fldChar w:fldCharType="separate"/>
          </w:r>
          <w:r w:rsidR="00E07066" w:rsidRPr="00C7223B">
            <w:rPr>
              <w:rStyle w:val="Hyperlink"/>
              <w:rFonts w:ascii="Century" w:hAnsi="Century"/>
              <w:noProof/>
            </w:rPr>
            <w:t>5.2.1</w:t>
          </w:r>
          <w:r w:rsidR="00E07066">
            <w:rPr>
              <w:rFonts w:asciiTheme="minorHAnsi" w:hAnsiTheme="minorHAnsi" w:cstheme="minorBidi"/>
              <w:i w:val="0"/>
              <w:iCs w:val="0"/>
              <w:noProof/>
            </w:rPr>
            <w:tab/>
          </w:r>
          <w:r w:rsidR="00E07066" w:rsidRPr="00C7223B">
            <w:rPr>
              <w:rStyle w:val="Hyperlink"/>
              <w:rFonts w:ascii="Century" w:hAnsi="Century"/>
              <w:noProof/>
            </w:rPr>
            <w:t>Test type</w:t>
          </w:r>
          <w:r w:rsidR="00E07066">
            <w:rPr>
              <w:noProof/>
              <w:webHidden/>
            </w:rPr>
            <w:tab/>
          </w:r>
          <w:r w:rsidR="00E07066">
            <w:rPr>
              <w:noProof/>
              <w:webHidden/>
            </w:rPr>
            <w:fldChar w:fldCharType="begin"/>
          </w:r>
          <w:r w:rsidR="00E07066">
            <w:rPr>
              <w:noProof/>
              <w:webHidden/>
            </w:rPr>
            <w:instrText xml:space="preserve"> PAGEREF _Toc469404465 \h </w:instrText>
          </w:r>
          <w:r w:rsidR="00E07066">
            <w:rPr>
              <w:noProof/>
              <w:webHidden/>
            </w:rPr>
          </w:r>
          <w:r w:rsidR="00E07066">
            <w:rPr>
              <w:noProof/>
              <w:webHidden/>
            </w:rPr>
            <w:fldChar w:fldCharType="separate"/>
          </w:r>
          <w:ins w:id="173" w:author="Admin" w:date="2016-12-12T18:40:00Z">
            <w:r w:rsidR="007C6829">
              <w:rPr>
                <w:noProof/>
                <w:webHidden/>
              </w:rPr>
              <w:t>289</w:t>
            </w:r>
          </w:ins>
          <w:del w:id="174" w:author="Admin" w:date="2016-12-12T18:08:00Z">
            <w:r w:rsidR="00AA1028" w:rsidDel="004409AF">
              <w:rPr>
                <w:noProof/>
                <w:webHidden/>
              </w:rPr>
              <w:delText>318</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"_Toc469404466" </w:instrText>
          </w:r>
          <w:r w:rsidR="00AA1028">
            <w:rPr>
              <w:noProof/>
            </w:rPr>
          </w:r>
          <w:r>
            <w:rPr>
              <w:noProof/>
            </w:rPr>
            <w:fldChar w:fldCharType="separate"/>
          </w:r>
          <w:r w:rsidR="00E07066" w:rsidRPr="00C7223B">
            <w:rPr>
              <w:rStyle w:val="Hyperlink"/>
              <w:rFonts w:ascii="Century" w:hAnsi="Century"/>
              <w:noProof/>
            </w:rPr>
            <w:t>5.2.2</w:t>
          </w:r>
          <w:r w:rsidR="00E07066">
            <w:rPr>
              <w:rFonts w:asciiTheme="minorHAnsi" w:hAnsiTheme="minorHAnsi" w:cstheme="minorBidi"/>
              <w:i w:val="0"/>
              <w:iCs w:val="0"/>
              <w:noProof/>
            </w:rPr>
            <w:tab/>
          </w:r>
          <w:r w:rsidR="00E07066" w:rsidRPr="00C7223B">
            <w:rPr>
              <w:rStyle w:val="Hyperlink"/>
              <w:rFonts w:ascii="Century" w:hAnsi="Century"/>
              <w:noProof/>
            </w:rPr>
            <w:t>Function Testing</w:t>
          </w:r>
          <w:r w:rsidR="00E07066">
            <w:rPr>
              <w:noProof/>
              <w:webHidden/>
            </w:rPr>
            <w:tab/>
          </w:r>
          <w:r w:rsidR="00E07066">
            <w:rPr>
              <w:noProof/>
              <w:webHidden/>
            </w:rPr>
            <w:fldChar w:fldCharType="begin"/>
          </w:r>
          <w:r w:rsidR="00E07066">
            <w:rPr>
              <w:noProof/>
              <w:webHidden/>
            </w:rPr>
            <w:instrText xml:space="preserve"> PAGEREF _Toc469404466 \h </w:instrText>
          </w:r>
          <w:r w:rsidR="00E07066">
            <w:rPr>
              <w:noProof/>
              <w:webHidden/>
            </w:rPr>
          </w:r>
          <w:r w:rsidR="00E07066">
            <w:rPr>
              <w:noProof/>
              <w:webHidden/>
            </w:rPr>
            <w:fldChar w:fldCharType="separate"/>
          </w:r>
          <w:ins w:id="175" w:author="Admin" w:date="2016-12-12T18:40:00Z">
            <w:r w:rsidR="007C6829">
              <w:rPr>
                <w:noProof/>
                <w:webHidden/>
              </w:rPr>
              <w:t>289</w:t>
            </w:r>
          </w:ins>
          <w:del w:id="176" w:author="Admin" w:date="2016-12-12T18:08:00Z">
            <w:r w:rsidR="00AA1028" w:rsidDel="004409AF">
              <w:rPr>
                <w:noProof/>
                <w:webHidden/>
              </w:rPr>
              <w:delText>318</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"_Toc469404467" </w:instrText>
          </w:r>
          <w:r w:rsidR="00AA1028">
            <w:rPr>
              <w:noProof/>
            </w:rPr>
          </w:r>
          <w:r>
            <w:rPr>
              <w:noProof/>
            </w:rPr>
            <w:fldChar w:fldCharType="separate"/>
          </w:r>
          <w:r w:rsidR="00E07066" w:rsidRPr="00C7223B">
            <w:rPr>
              <w:rStyle w:val="Hyperlink"/>
              <w:rFonts w:ascii="Century" w:hAnsi="Century"/>
              <w:noProof/>
            </w:rPr>
            <w:t>5.2.3</w:t>
          </w:r>
          <w:r w:rsidR="00E07066">
            <w:rPr>
              <w:rFonts w:asciiTheme="minorHAnsi" w:hAnsiTheme="minorHAnsi" w:cstheme="minorBidi"/>
              <w:i w:val="0"/>
              <w:iCs w:val="0"/>
              <w:noProof/>
            </w:rPr>
            <w:tab/>
          </w:r>
          <w:r w:rsidR="00E07066" w:rsidRPr="00C7223B">
            <w:rPr>
              <w:rStyle w:val="Hyperlink"/>
              <w:rFonts w:ascii="Century" w:hAnsi="Century"/>
              <w:noProof/>
            </w:rPr>
            <w:t>User Interface Testing</w:t>
          </w:r>
          <w:r w:rsidR="00E07066">
            <w:rPr>
              <w:noProof/>
              <w:webHidden/>
            </w:rPr>
            <w:tab/>
          </w:r>
          <w:r w:rsidR="00E07066">
            <w:rPr>
              <w:noProof/>
              <w:webHidden/>
            </w:rPr>
            <w:fldChar w:fldCharType="begin"/>
          </w:r>
          <w:r w:rsidR="00E07066">
            <w:rPr>
              <w:noProof/>
              <w:webHidden/>
            </w:rPr>
            <w:instrText xml:space="preserve"> PAGEREF _Toc469404467 \h </w:instrText>
          </w:r>
          <w:r w:rsidR="00E07066">
            <w:rPr>
              <w:noProof/>
              <w:webHidden/>
            </w:rPr>
          </w:r>
          <w:r w:rsidR="00E07066">
            <w:rPr>
              <w:noProof/>
              <w:webHidden/>
            </w:rPr>
            <w:fldChar w:fldCharType="separate"/>
          </w:r>
          <w:ins w:id="177" w:author="Admin" w:date="2016-12-12T18:40:00Z">
            <w:r w:rsidR="007C6829">
              <w:rPr>
                <w:noProof/>
                <w:webHidden/>
              </w:rPr>
              <w:t>290</w:t>
            </w:r>
          </w:ins>
          <w:del w:id="178" w:author="Admin" w:date="2016-12-12T18:08:00Z">
            <w:r w:rsidR="00AA1028" w:rsidDel="004409AF">
              <w:rPr>
                <w:noProof/>
                <w:webHidden/>
              </w:rPr>
              <w:delText>319</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"_Toc469404468" </w:instrText>
          </w:r>
          <w:r w:rsidR="00AA1028">
            <w:rPr>
              <w:noProof/>
            </w:rPr>
          </w:r>
          <w:r>
            <w:rPr>
              <w:noProof/>
            </w:rPr>
            <w:fldChar w:fldCharType="separate"/>
          </w:r>
          <w:r w:rsidR="00E07066" w:rsidRPr="00C7223B">
            <w:rPr>
              <w:rStyle w:val="Hyperlink"/>
              <w:rFonts w:ascii="Century" w:hAnsi="Century"/>
              <w:noProof/>
            </w:rPr>
            <w:t>5.2.4</w:t>
          </w:r>
          <w:r w:rsidR="00E07066">
            <w:rPr>
              <w:rFonts w:asciiTheme="minorHAnsi" w:hAnsiTheme="minorHAnsi" w:cstheme="minorBidi"/>
              <w:i w:val="0"/>
              <w:iCs w:val="0"/>
              <w:noProof/>
            </w:rPr>
            <w:tab/>
          </w:r>
          <w:r w:rsidR="00E07066" w:rsidRPr="00C7223B">
            <w:rPr>
              <w:rStyle w:val="Hyperlink"/>
              <w:rFonts w:ascii="Century" w:hAnsi="Century"/>
              <w:noProof/>
            </w:rPr>
            <w:t>Test stages</w:t>
          </w:r>
          <w:r w:rsidR="00E07066">
            <w:rPr>
              <w:noProof/>
              <w:webHidden/>
            </w:rPr>
            <w:tab/>
          </w:r>
          <w:r w:rsidR="00E07066">
            <w:rPr>
              <w:noProof/>
              <w:webHidden/>
            </w:rPr>
            <w:fldChar w:fldCharType="begin"/>
          </w:r>
          <w:r w:rsidR="00E07066">
            <w:rPr>
              <w:noProof/>
              <w:webHidden/>
            </w:rPr>
            <w:instrText xml:space="preserve"> PAGEREF _Toc469404468 \h </w:instrText>
          </w:r>
          <w:r w:rsidR="00E07066">
            <w:rPr>
              <w:noProof/>
              <w:webHidden/>
            </w:rPr>
          </w:r>
          <w:r w:rsidR="00E07066">
            <w:rPr>
              <w:noProof/>
              <w:webHidden/>
            </w:rPr>
            <w:fldChar w:fldCharType="separate"/>
          </w:r>
          <w:ins w:id="179" w:author="Admin" w:date="2016-12-12T18:40:00Z">
            <w:r w:rsidR="007C6829">
              <w:rPr>
                <w:noProof/>
                <w:webHidden/>
              </w:rPr>
              <w:t>290</w:t>
            </w:r>
          </w:ins>
          <w:del w:id="180" w:author="Admin" w:date="2016-12-12T18:08:00Z">
            <w:r w:rsidR="00AA1028" w:rsidDel="004409AF">
              <w:rPr>
                <w:noProof/>
                <w:webHidden/>
              </w:rPr>
              <w:delText>319</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"_Toc469404469" </w:instrText>
          </w:r>
          <w:r w:rsidR="00AA1028">
            <w:rPr>
              <w:noProof/>
            </w:rPr>
          </w:r>
          <w:r>
            <w:rPr>
              <w:noProof/>
            </w:rPr>
            <w:fldChar w:fldCharType="separate"/>
          </w:r>
          <w:r w:rsidR="00E07066" w:rsidRPr="00C7223B">
            <w:rPr>
              <w:rStyle w:val="Hyperlink"/>
              <w:rFonts w:ascii="Century" w:hAnsi="Century"/>
              <w:noProof/>
            </w:rPr>
            <w:t>5.2.5</w:t>
          </w:r>
          <w:r w:rsidR="00E07066">
            <w:rPr>
              <w:rFonts w:asciiTheme="minorHAnsi" w:hAnsiTheme="minorHAnsi" w:cstheme="minorBidi"/>
              <w:i w:val="0"/>
              <w:iCs w:val="0"/>
              <w:noProof/>
            </w:rPr>
            <w:tab/>
          </w:r>
          <w:r w:rsidR="00E07066" w:rsidRPr="00C7223B">
            <w:rPr>
              <w:rStyle w:val="Hyperlink"/>
              <w:rFonts w:ascii="Century" w:hAnsi="Century"/>
              <w:noProof/>
            </w:rPr>
            <w:t>Guarantee the quality model</w:t>
          </w:r>
          <w:r w:rsidR="00E07066">
            <w:rPr>
              <w:noProof/>
              <w:webHidden/>
            </w:rPr>
            <w:tab/>
          </w:r>
          <w:r w:rsidR="00E07066">
            <w:rPr>
              <w:noProof/>
              <w:webHidden/>
            </w:rPr>
            <w:fldChar w:fldCharType="begin"/>
          </w:r>
          <w:r w:rsidR="00E07066">
            <w:rPr>
              <w:noProof/>
              <w:webHidden/>
            </w:rPr>
            <w:instrText xml:space="preserve"> PAGEREF _Toc469404469 \h </w:instrText>
          </w:r>
          <w:r w:rsidR="00E07066">
            <w:rPr>
              <w:noProof/>
              <w:webHidden/>
            </w:rPr>
          </w:r>
          <w:r w:rsidR="00E07066">
            <w:rPr>
              <w:noProof/>
              <w:webHidden/>
            </w:rPr>
            <w:fldChar w:fldCharType="separate"/>
          </w:r>
          <w:ins w:id="181" w:author="Admin" w:date="2016-12-12T18:40:00Z">
            <w:r w:rsidR="007C6829">
              <w:rPr>
                <w:noProof/>
                <w:webHidden/>
              </w:rPr>
              <w:t>291</w:t>
            </w:r>
          </w:ins>
          <w:del w:id="182" w:author="Admin" w:date="2016-12-12T18:08:00Z">
            <w:r w:rsidR="00AA1028" w:rsidDel="004409AF">
              <w:rPr>
                <w:noProof/>
                <w:webHidden/>
              </w:rPr>
              <w:delText>321</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"_Toc469404470" </w:instrText>
          </w:r>
          <w:r w:rsidR="00AA1028">
            <w:rPr>
              <w:noProof/>
            </w:rPr>
          </w:r>
          <w:r>
            <w:rPr>
              <w:noProof/>
            </w:rPr>
            <w:fldChar w:fldCharType="separate"/>
          </w:r>
          <w:r w:rsidR="00E07066" w:rsidRPr="00C7223B">
            <w:rPr>
              <w:rStyle w:val="Hyperlink"/>
              <w:rFonts w:ascii="Century" w:hAnsi="Century"/>
              <w:noProof/>
            </w:rPr>
            <w:t>5.2.6</w:t>
          </w:r>
          <w:r w:rsidR="00E07066">
            <w:rPr>
              <w:rFonts w:asciiTheme="minorHAnsi" w:hAnsiTheme="minorHAnsi" w:cstheme="minorBidi"/>
              <w:i w:val="0"/>
              <w:iCs w:val="0"/>
              <w:noProof/>
            </w:rPr>
            <w:tab/>
          </w:r>
          <w:r w:rsidR="00E07066" w:rsidRPr="00C7223B">
            <w:rPr>
              <w:rStyle w:val="Hyperlink"/>
              <w:rFonts w:ascii="Century" w:hAnsi="Century"/>
              <w:noProof/>
            </w:rPr>
            <w:t>Acceptance Test Criteria</w:t>
          </w:r>
          <w:r w:rsidR="00E07066">
            <w:rPr>
              <w:noProof/>
              <w:webHidden/>
            </w:rPr>
            <w:tab/>
          </w:r>
          <w:r w:rsidR="00E07066">
            <w:rPr>
              <w:noProof/>
              <w:webHidden/>
            </w:rPr>
            <w:fldChar w:fldCharType="begin"/>
          </w:r>
          <w:r w:rsidR="00E07066">
            <w:rPr>
              <w:noProof/>
              <w:webHidden/>
            </w:rPr>
            <w:instrText xml:space="preserve"> PAGEREF _Toc469404470 \h </w:instrText>
          </w:r>
          <w:r w:rsidR="00E07066">
            <w:rPr>
              <w:noProof/>
              <w:webHidden/>
            </w:rPr>
          </w:r>
          <w:r w:rsidR="00E07066">
            <w:rPr>
              <w:noProof/>
              <w:webHidden/>
            </w:rPr>
            <w:fldChar w:fldCharType="separate"/>
          </w:r>
          <w:ins w:id="183" w:author="Admin" w:date="2016-12-12T18:40:00Z">
            <w:r w:rsidR="007C6829">
              <w:rPr>
                <w:noProof/>
                <w:webHidden/>
              </w:rPr>
              <w:t>292</w:t>
            </w:r>
          </w:ins>
          <w:del w:id="184" w:author="Admin" w:date="2016-12-12T18:08:00Z">
            <w:r w:rsidR="00AA1028" w:rsidDel="004409AF">
              <w:rPr>
                <w:noProof/>
                <w:webHidden/>
              </w:rPr>
              <w:delText>322</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"_Toc469404471" </w:instrText>
          </w:r>
          <w:r w:rsidR="00AA1028">
            <w:rPr>
              <w:noProof/>
            </w:rPr>
          </w:r>
          <w:r>
            <w:rPr>
              <w:noProof/>
            </w:rPr>
            <w:fldChar w:fldCharType="separate"/>
          </w:r>
          <w:r w:rsidR="00E07066" w:rsidRPr="00C7223B">
            <w:rPr>
              <w:rStyle w:val="Hyperlink"/>
              <w:rFonts w:ascii="Century" w:hAnsi="Century"/>
              <w:noProof/>
            </w:rPr>
            <w:t>5.2.7</w:t>
          </w:r>
          <w:r w:rsidR="00E07066">
            <w:rPr>
              <w:rFonts w:asciiTheme="minorHAnsi" w:hAnsiTheme="minorHAnsi" w:cstheme="minorBidi"/>
              <w:i w:val="0"/>
              <w:iCs w:val="0"/>
              <w:noProof/>
            </w:rPr>
            <w:tab/>
          </w:r>
          <w:r w:rsidR="00E07066" w:rsidRPr="00C7223B">
            <w:rPr>
              <w:rStyle w:val="Hyperlink"/>
              <w:rFonts w:ascii="Century" w:hAnsi="Century"/>
              <w:noProof/>
            </w:rPr>
            <w:t>Futures to be tested</w:t>
          </w:r>
          <w:r w:rsidR="00E07066">
            <w:rPr>
              <w:noProof/>
              <w:webHidden/>
            </w:rPr>
            <w:tab/>
          </w:r>
          <w:r w:rsidR="00E07066">
            <w:rPr>
              <w:noProof/>
              <w:webHidden/>
            </w:rPr>
            <w:fldChar w:fldCharType="begin"/>
          </w:r>
          <w:r w:rsidR="00E07066">
            <w:rPr>
              <w:noProof/>
              <w:webHidden/>
            </w:rPr>
            <w:instrText xml:space="preserve"> PAGEREF _Toc469404471 \h </w:instrText>
          </w:r>
          <w:r w:rsidR="00E07066">
            <w:rPr>
              <w:noProof/>
              <w:webHidden/>
            </w:rPr>
          </w:r>
          <w:r w:rsidR="00E07066">
            <w:rPr>
              <w:noProof/>
              <w:webHidden/>
            </w:rPr>
            <w:fldChar w:fldCharType="separate"/>
          </w:r>
          <w:ins w:id="185" w:author="Admin" w:date="2016-12-12T18:40:00Z">
            <w:r w:rsidR="007C6829">
              <w:rPr>
                <w:noProof/>
                <w:webHidden/>
              </w:rPr>
              <w:t>293</w:t>
            </w:r>
          </w:ins>
          <w:del w:id="186" w:author="Admin" w:date="2016-12-12T18:08:00Z">
            <w:r w:rsidR="00AA1028" w:rsidDel="004409AF">
              <w:rPr>
                <w:noProof/>
                <w:webHidden/>
              </w:rPr>
              <w:delText>323</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"_Toc469404472" </w:instrText>
          </w:r>
          <w:r w:rsidR="00AA1028">
            <w:rPr>
              <w:noProof/>
            </w:rPr>
          </w:r>
          <w:r>
            <w:rPr>
              <w:noProof/>
            </w:rPr>
            <w:fldChar w:fldCharType="separate"/>
          </w:r>
          <w:r w:rsidR="00E07066" w:rsidRPr="00C7223B">
            <w:rPr>
              <w:rStyle w:val="Hyperlink"/>
              <w:rFonts w:ascii="Century" w:hAnsi="Century"/>
              <w:noProof/>
            </w:rPr>
            <w:t>5.2.8</w:t>
          </w:r>
          <w:r w:rsidR="00E07066">
            <w:rPr>
              <w:rFonts w:asciiTheme="minorHAnsi" w:hAnsiTheme="minorHAnsi" w:cstheme="minorBidi"/>
              <w:i w:val="0"/>
              <w:iCs w:val="0"/>
              <w:noProof/>
            </w:rPr>
            <w:tab/>
          </w:r>
          <w:r w:rsidR="00E07066" w:rsidRPr="00C7223B">
            <w:rPr>
              <w:rStyle w:val="Hyperlink"/>
              <w:rFonts w:ascii="Century" w:hAnsi="Century"/>
              <w:noProof/>
            </w:rPr>
            <w:t>Feature not to be tested</w:t>
          </w:r>
          <w:r w:rsidR="00E07066">
            <w:rPr>
              <w:noProof/>
              <w:webHidden/>
            </w:rPr>
            <w:tab/>
          </w:r>
          <w:r w:rsidR="00E07066">
            <w:rPr>
              <w:noProof/>
              <w:webHidden/>
            </w:rPr>
            <w:fldChar w:fldCharType="begin"/>
          </w:r>
          <w:r w:rsidR="00E07066">
            <w:rPr>
              <w:noProof/>
              <w:webHidden/>
            </w:rPr>
            <w:instrText xml:space="preserve"> PAGEREF _Toc469404472 \h </w:instrText>
          </w:r>
          <w:r w:rsidR="00E07066">
            <w:rPr>
              <w:noProof/>
              <w:webHidden/>
            </w:rPr>
          </w:r>
          <w:r w:rsidR="00E07066">
            <w:rPr>
              <w:noProof/>
              <w:webHidden/>
            </w:rPr>
            <w:fldChar w:fldCharType="separate"/>
          </w:r>
          <w:ins w:id="187" w:author="Admin" w:date="2016-12-12T18:40:00Z">
            <w:r w:rsidR="007C6829">
              <w:rPr>
                <w:noProof/>
                <w:webHidden/>
              </w:rPr>
              <w:t>293</w:t>
            </w:r>
          </w:ins>
          <w:del w:id="188" w:author="Admin" w:date="2016-12-12T18:08:00Z">
            <w:r w:rsidR="00AA1028" w:rsidDel="004409AF">
              <w:rPr>
                <w:noProof/>
                <w:webHidden/>
              </w:rPr>
              <w:delText>323</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"_Toc469404473" </w:instrText>
          </w:r>
          <w:r w:rsidR="00AA1028">
            <w:rPr>
              <w:noProof/>
            </w:rPr>
          </w:r>
          <w:r>
            <w:rPr>
              <w:noProof/>
            </w:rPr>
            <w:fldChar w:fldCharType="separate"/>
          </w:r>
          <w:r w:rsidR="00E07066" w:rsidRPr="00C7223B">
            <w:rPr>
              <w:rStyle w:val="Hyperlink"/>
              <w:rFonts w:ascii="Century" w:hAnsi="Century"/>
              <w:noProof/>
            </w:rPr>
            <w:t>5.2.9</w:t>
          </w:r>
          <w:r w:rsidR="00E07066">
            <w:rPr>
              <w:rFonts w:asciiTheme="minorHAnsi" w:hAnsiTheme="minorHAnsi" w:cstheme="minorBidi"/>
              <w:i w:val="0"/>
              <w:iCs w:val="0"/>
              <w:noProof/>
            </w:rPr>
            <w:tab/>
          </w:r>
          <w:r w:rsidR="00E07066" w:rsidRPr="00C7223B">
            <w:rPr>
              <w:rStyle w:val="Hyperlink"/>
              <w:rFonts w:ascii="Century" w:hAnsi="Century"/>
              <w:noProof/>
            </w:rPr>
            <w:t>Human resource</w:t>
          </w:r>
          <w:r w:rsidR="00E07066">
            <w:rPr>
              <w:noProof/>
              <w:webHidden/>
            </w:rPr>
            <w:tab/>
          </w:r>
          <w:r w:rsidR="00E07066">
            <w:rPr>
              <w:noProof/>
              <w:webHidden/>
            </w:rPr>
            <w:fldChar w:fldCharType="begin"/>
          </w:r>
          <w:r w:rsidR="00E07066">
            <w:rPr>
              <w:noProof/>
              <w:webHidden/>
            </w:rPr>
            <w:instrText xml:space="preserve"> PAGEREF _Toc469404473 \h </w:instrText>
          </w:r>
          <w:r w:rsidR="00E07066">
            <w:rPr>
              <w:noProof/>
              <w:webHidden/>
            </w:rPr>
          </w:r>
          <w:r w:rsidR="00E07066">
            <w:rPr>
              <w:noProof/>
              <w:webHidden/>
            </w:rPr>
            <w:fldChar w:fldCharType="separate"/>
          </w:r>
          <w:ins w:id="189" w:author="Admin" w:date="2016-12-12T18:40:00Z">
            <w:r w:rsidR="007C6829">
              <w:rPr>
                <w:noProof/>
                <w:webHidden/>
              </w:rPr>
              <w:t>293</w:t>
            </w:r>
          </w:ins>
          <w:del w:id="190" w:author="Admin" w:date="2016-12-12T18:08:00Z">
            <w:r w:rsidR="00AA1028" w:rsidDel="004409AF">
              <w:rPr>
                <w:noProof/>
                <w:webHidden/>
              </w:rPr>
              <w:delText>323</w:delText>
            </w:r>
          </w:del>
          <w:r w:rsidR="00E07066">
            <w:rPr>
              <w:noProof/>
              <w:webHidden/>
            </w:rPr>
            <w:fldChar w:fldCharType="end"/>
          </w:r>
          <w:r>
            <w:rPr>
              <w:noProof/>
            </w:rPr>
            <w:fldChar w:fldCharType="end"/>
          </w:r>
        </w:p>
        <w:p w:rsidR="00E07066" w:rsidRDefault="00746720" w:rsidP="006B4A50">
          <w:pPr>
            <w:pStyle w:val="TOC3"/>
            <w:tabs>
              <w:tab w:val="left" w:pos="1200"/>
            </w:tabs>
            <w:rPr>
              <w:rFonts w:asciiTheme="minorHAnsi" w:hAnsiTheme="minorHAnsi" w:cstheme="minorBidi"/>
              <w:i w:val="0"/>
              <w:iCs w:val="0"/>
              <w:noProof/>
            </w:rPr>
          </w:pPr>
          <w:r>
            <w:rPr>
              <w:noProof/>
            </w:rPr>
            <w:fldChar w:fldCharType="begin"/>
          </w:r>
          <w:r>
            <w:rPr>
              <w:noProof/>
            </w:rPr>
            <w:instrText xml:space="preserve"> HYPERLINK \l "_Toc469404474" </w:instrText>
          </w:r>
          <w:r w:rsidR="00AA1028">
            <w:rPr>
              <w:noProof/>
            </w:rPr>
          </w:r>
          <w:r>
            <w:rPr>
              <w:noProof/>
            </w:rPr>
            <w:fldChar w:fldCharType="separate"/>
          </w:r>
          <w:r w:rsidR="00E07066" w:rsidRPr="00C7223B">
            <w:rPr>
              <w:rStyle w:val="Hyperlink"/>
              <w:rFonts w:ascii="Century" w:hAnsi="Century"/>
              <w:noProof/>
            </w:rPr>
            <w:t>5.2.10</w:t>
          </w:r>
          <w:r w:rsidR="00E07066">
            <w:rPr>
              <w:rFonts w:asciiTheme="minorHAnsi" w:hAnsiTheme="minorHAnsi" w:cstheme="minorBidi"/>
              <w:i w:val="0"/>
              <w:iCs w:val="0"/>
              <w:noProof/>
            </w:rPr>
            <w:tab/>
          </w:r>
          <w:r w:rsidR="00E07066" w:rsidRPr="00C7223B">
            <w:rPr>
              <w:rStyle w:val="Hyperlink"/>
              <w:rFonts w:ascii="Century" w:hAnsi="Century"/>
              <w:noProof/>
            </w:rPr>
            <w:t>TEST ENVIRONMENT</w:t>
          </w:r>
          <w:r w:rsidR="00E07066">
            <w:rPr>
              <w:noProof/>
              <w:webHidden/>
            </w:rPr>
            <w:tab/>
          </w:r>
          <w:r w:rsidR="00E07066">
            <w:rPr>
              <w:noProof/>
              <w:webHidden/>
            </w:rPr>
            <w:fldChar w:fldCharType="begin"/>
          </w:r>
          <w:r w:rsidR="00E07066">
            <w:rPr>
              <w:noProof/>
              <w:webHidden/>
            </w:rPr>
            <w:instrText xml:space="preserve"> PAGEREF _Toc469404474 \h </w:instrText>
          </w:r>
          <w:r w:rsidR="00E07066">
            <w:rPr>
              <w:noProof/>
              <w:webHidden/>
            </w:rPr>
          </w:r>
          <w:r w:rsidR="00E07066">
            <w:rPr>
              <w:noProof/>
              <w:webHidden/>
            </w:rPr>
            <w:fldChar w:fldCharType="separate"/>
          </w:r>
          <w:ins w:id="191" w:author="Admin" w:date="2016-12-12T18:40:00Z">
            <w:r w:rsidR="007C6829">
              <w:rPr>
                <w:noProof/>
                <w:webHidden/>
              </w:rPr>
              <w:t>293</w:t>
            </w:r>
          </w:ins>
          <w:del w:id="192" w:author="Admin" w:date="2016-12-12T18:08:00Z">
            <w:r w:rsidR="00AA1028" w:rsidDel="004409AF">
              <w:rPr>
                <w:noProof/>
                <w:webHidden/>
              </w:rPr>
              <w:delText>323</w:delText>
            </w:r>
          </w:del>
          <w:r w:rsidR="00E07066">
            <w:rPr>
              <w:noProof/>
              <w:webHidden/>
            </w:rPr>
            <w:fldChar w:fldCharType="end"/>
          </w:r>
          <w:r>
            <w:rPr>
              <w:noProof/>
            </w:rPr>
            <w:fldChar w:fldCharType="end"/>
          </w:r>
        </w:p>
        <w:p w:rsidR="00E07066" w:rsidRDefault="00746720" w:rsidP="006B4A50">
          <w:pPr>
            <w:pStyle w:val="TOC3"/>
            <w:tabs>
              <w:tab w:val="left" w:pos="1200"/>
            </w:tabs>
            <w:rPr>
              <w:rFonts w:asciiTheme="minorHAnsi" w:hAnsiTheme="minorHAnsi" w:cstheme="minorBidi"/>
              <w:i w:val="0"/>
              <w:iCs w:val="0"/>
              <w:noProof/>
            </w:rPr>
          </w:pPr>
          <w:r>
            <w:rPr>
              <w:noProof/>
            </w:rPr>
            <w:fldChar w:fldCharType="begin"/>
          </w:r>
          <w:r>
            <w:rPr>
              <w:noProof/>
            </w:rPr>
            <w:instrText xml:space="preserve"> HYPERLINK \l "_Toc469404475" </w:instrText>
          </w:r>
          <w:r w:rsidR="00AA1028">
            <w:rPr>
              <w:noProof/>
            </w:rPr>
          </w:r>
          <w:r>
            <w:rPr>
              <w:noProof/>
            </w:rPr>
            <w:fldChar w:fldCharType="separate"/>
          </w:r>
          <w:r w:rsidR="00E07066" w:rsidRPr="00C7223B">
            <w:rPr>
              <w:rStyle w:val="Hyperlink"/>
              <w:rFonts w:ascii="Century" w:hAnsi="Century"/>
              <w:noProof/>
            </w:rPr>
            <w:t>5.2.11</w:t>
          </w:r>
          <w:r w:rsidR="00E07066">
            <w:rPr>
              <w:rFonts w:asciiTheme="minorHAnsi" w:hAnsiTheme="minorHAnsi" w:cstheme="minorBidi"/>
              <w:i w:val="0"/>
              <w:iCs w:val="0"/>
              <w:noProof/>
            </w:rPr>
            <w:tab/>
          </w:r>
          <w:r w:rsidR="00E07066" w:rsidRPr="00C7223B">
            <w:rPr>
              <w:rStyle w:val="Hyperlink"/>
              <w:rFonts w:ascii="Century" w:hAnsi="Century"/>
              <w:noProof/>
            </w:rPr>
            <w:t>TEST MILESTONES</w:t>
          </w:r>
          <w:r w:rsidR="00E07066">
            <w:rPr>
              <w:noProof/>
              <w:webHidden/>
            </w:rPr>
            <w:tab/>
          </w:r>
          <w:r w:rsidR="00E07066">
            <w:rPr>
              <w:noProof/>
              <w:webHidden/>
            </w:rPr>
            <w:fldChar w:fldCharType="begin"/>
          </w:r>
          <w:r w:rsidR="00E07066">
            <w:rPr>
              <w:noProof/>
              <w:webHidden/>
            </w:rPr>
            <w:instrText xml:space="preserve"> PAGEREF _Toc469404475 \h </w:instrText>
          </w:r>
          <w:r w:rsidR="00E07066">
            <w:rPr>
              <w:noProof/>
              <w:webHidden/>
            </w:rPr>
          </w:r>
          <w:r w:rsidR="00E07066">
            <w:rPr>
              <w:noProof/>
              <w:webHidden/>
            </w:rPr>
            <w:fldChar w:fldCharType="separate"/>
          </w:r>
          <w:ins w:id="193" w:author="Admin" w:date="2016-12-12T18:40:00Z">
            <w:r w:rsidR="007C6829">
              <w:rPr>
                <w:noProof/>
                <w:webHidden/>
              </w:rPr>
              <w:t>294</w:t>
            </w:r>
          </w:ins>
          <w:del w:id="194" w:author="Admin" w:date="2016-12-12T18:08:00Z">
            <w:r w:rsidR="00AA1028" w:rsidDel="004409AF">
              <w:rPr>
                <w:noProof/>
                <w:webHidden/>
              </w:rPr>
              <w:delText>324</w:delText>
            </w:r>
          </w:del>
          <w:r w:rsidR="00E07066">
            <w:rPr>
              <w:noProof/>
              <w:webHidden/>
            </w:rPr>
            <w:fldChar w:fldCharType="end"/>
          </w:r>
          <w:r>
            <w:rPr>
              <w:noProof/>
            </w:rPr>
            <w:fldChar w:fldCharType="end"/>
          </w:r>
        </w:p>
        <w:p w:rsidR="00E07066" w:rsidRDefault="00746720" w:rsidP="006B4A50">
          <w:pPr>
            <w:pStyle w:val="TOC3"/>
            <w:tabs>
              <w:tab w:val="left" w:pos="1200"/>
            </w:tabs>
            <w:rPr>
              <w:rFonts w:asciiTheme="minorHAnsi" w:hAnsiTheme="minorHAnsi" w:cstheme="minorBidi"/>
              <w:i w:val="0"/>
              <w:iCs w:val="0"/>
              <w:noProof/>
            </w:rPr>
          </w:pPr>
          <w:r>
            <w:rPr>
              <w:noProof/>
            </w:rPr>
            <w:fldChar w:fldCharType="begin"/>
          </w:r>
          <w:r>
            <w:rPr>
              <w:noProof/>
            </w:rPr>
            <w:instrText xml:space="preserve"> HYPERLINK \l "_Toc469404476" </w:instrText>
          </w:r>
          <w:r w:rsidR="00AA1028">
            <w:rPr>
              <w:noProof/>
            </w:rPr>
          </w:r>
          <w:r>
            <w:rPr>
              <w:noProof/>
            </w:rPr>
            <w:fldChar w:fldCharType="separate"/>
          </w:r>
          <w:r w:rsidR="00E07066" w:rsidRPr="00C7223B">
            <w:rPr>
              <w:rStyle w:val="Hyperlink"/>
              <w:rFonts w:ascii="Century" w:hAnsi="Century"/>
              <w:noProof/>
            </w:rPr>
            <w:t>5.2.12</w:t>
          </w:r>
          <w:r w:rsidR="00E07066">
            <w:rPr>
              <w:rFonts w:asciiTheme="minorHAnsi" w:hAnsiTheme="minorHAnsi" w:cstheme="minorBidi"/>
              <w:i w:val="0"/>
              <w:iCs w:val="0"/>
              <w:noProof/>
            </w:rPr>
            <w:tab/>
          </w:r>
          <w:r w:rsidR="00E07066" w:rsidRPr="00C7223B">
            <w:rPr>
              <w:rStyle w:val="Hyperlink"/>
              <w:rFonts w:ascii="Century" w:hAnsi="Century"/>
              <w:noProof/>
            </w:rPr>
            <w:t>DELIVERABLES</w:t>
          </w:r>
          <w:r w:rsidR="00E07066">
            <w:rPr>
              <w:noProof/>
              <w:webHidden/>
            </w:rPr>
            <w:tab/>
          </w:r>
          <w:r w:rsidR="00E07066">
            <w:rPr>
              <w:noProof/>
              <w:webHidden/>
            </w:rPr>
            <w:fldChar w:fldCharType="begin"/>
          </w:r>
          <w:r w:rsidR="00E07066">
            <w:rPr>
              <w:noProof/>
              <w:webHidden/>
            </w:rPr>
            <w:instrText xml:space="preserve"> PAGEREF _Toc469404476 \h </w:instrText>
          </w:r>
          <w:r w:rsidR="00E07066">
            <w:rPr>
              <w:noProof/>
              <w:webHidden/>
            </w:rPr>
          </w:r>
          <w:r w:rsidR="00E07066">
            <w:rPr>
              <w:noProof/>
              <w:webHidden/>
            </w:rPr>
            <w:fldChar w:fldCharType="separate"/>
          </w:r>
          <w:ins w:id="195" w:author="Admin" w:date="2016-12-12T18:40:00Z">
            <w:r w:rsidR="007C6829">
              <w:rPr>
                <w:noProof/>
                <w:webHidden/>
              </w:rPr>
              <w:t>294</w:t>
            </w:r>
          </w:ins>
          <w:del w:id="196" w:author="Admin" w:date="2016-12-12T18:08:00Z">
            <w:r w:rsidR="00AA1028" w:rsidDel="004409AF">
              <w:rPr>
                <w:noProof/>
                <w:webHidden/>
              </w:rPr>
              <w:delText>325</w:delText>
            </w:r>
          </w:del>
          <w:r w:rsidR="00E07066">
            <w:rPr>
              <w:noProof/>
              <w:webHidden/>
            </w:rPr>
            <w:fldChar w:fldCharType="end"/>
          </w:r>
          <w:r>
            <w:rPr>
              <w:noProof/>
            </w:rP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"_Toc469404477" </w:instrText>
          </w:r>
          <w:r>
            <w:fldChar w:fldCharType="separate"/>
          </w:r>
          <w:r w:rsidR="00E07066" w:rsidRPr="00C7223B">
            <w:rPr>
              <w:rStyle w:val="Hyperlink"/>
              <w:rFonts w:ascii="Century" w:hAnsi="Century"/>
            </w:rPr>
            <w:t>5.3</w:t>
          </w:r>
          <w:r w:rsidR="00E07066">
            <w:rPr>
              <w:rFonts w:asciiTheme="minorHAnsi" w:hAnsiTheme="minorHAnsi" w:cstheme="minorBidi"/>
              <w:iCs w:val="0"/>
              <w:sz w:val="22"/>
              <w:szCs w:val="22"/>
            </w:rPr>
            <w:tab/>
          </w:r>
          <w:r w:rsidR="00E07066" w:rsidRPr="00C7223B">
            <w:rPr>
              <w:rStyle w:val="Hyperlink"/>
              <w:rFonts w:ascii="Century" w:hAnsi="Century"/>
            </w:rPr>
            <w:t>Test case</w:t>
          </w:r>
          <w:r w:rsidR="00E07066">
            <w:rPr>
              <w:webHidden/>
            </w:rPr>
            <w:tab/>
          </w:r>
          <w:r w:rsidR="00E07066">
            <w:rPr>
              <w:webHidden/>
            </w:rPr>
            <w:fldChar w:fldCharType="begin"/>
          </w:r>
          <w:r w:rsidR="00E07066">
            <w:rPr>
              <w:webHidden/>
            </w:rPr>
            <w:instrText xml:space="preserve"> PAGEREF _Toc469404477 \h </w:instrText>
          </w:r>
          <w:r w:rsidR="00E07066">
            <w:rPr>
              <w:webHidden/>
            </w:rPr>
          </w:r>
          <w:r w:rsidR="00E07066">
            <w:rPr>
              <w:webHidden/>
            </w:rPr>
            <w:fldChar w:fldCharType="separate"/>
          </w:r>
          <w:ins w:id="197" w:author="Admin" w:date="2016-12-12T18:40:00Z">
            <w:r w:rsidR="007C6829">
              <w:rPr>
                <w:webHidden/>
              </w:rPr>
              <w:t>295</w:t>
            </w:r>
          </w:ins>
          <w:del w:id="198" w:author="Admin" w:date="2016-12-12T18:08:00Z">
            <w:r w:rsidR="00AA1028" w:rsidDel="004409AF">
              <w:rPr>
                <w:webHidden/>
              </w:rPr>
              <w:delText>325</w:delText>
            </w:r>
          </w:del>
          <w:r w:rsidR="00E07066">
            <w:rPr>
              <w:webHidden/>
            </w:rPr>
            <w:fldChar w:fldCharType="end"/>
          </w:r>
          <w: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"_Toc469404478" </w:instrText>
          </w:r>
          <w:r>
            <w:fldChar w:fldCharType="separate"/>
          </w:r>
          <w:r w:rsidR="00E07066" w:rsidRPr="00C7223B">
            <w:rPr>
              <w:rStyle w:val="Hyperlink"/>
              <w:rFonts w:ascii="Century" w:hAnsi="Century"/>
            </w:rPr>
            <w:t>5.4</w:t>
          </w:r>
          <w:r w:rsidR="00E07066">
            <w:rPr>
              <w:rFonts w:asciiTheme="minorHAnsi" w:hAnsiTheme="minorHAnsi" w:cstheme="minorBidi"/>
              <w:iCs w:val="0"/>
              <w:sz w:val="22"/>
              <w:szCs w:val="22"/>
            </w:rPr>
            <w:tab/>
          </w:r>
          <w:r w:rsidR="00E07066" w:rsidRPr="00C7223B">
            <w:rPr>
              <w:rStyle w:val="Hyperlink"/>
              <w:rFonts w:ascii="Century" w:hAnsi="Century"/>
            </w:rPr>
            <w:t>Test Report</w:t>
          </w:r>
          <w:r w:rsidR="00E07066">
            <w:rPr>
              <w:webHidden/>
            </w:rPr>
            <w:tab/>
          </w:r>
          <w:r w:rsidR="00E07066">
            <w:rPr>
              <w:webHidden/>
            </w:rPr>
            <w:fldChar w:fldCharType="begin"/>
          </w:r>
          <w:r w:rsidR="00E07066">
            <w:rPr>
              <w:webHidden/>
            </w:rPr>
            <w:instrText xml:space="preserve"> PAGEREF _Toc469404478 \h </w:instrText>
          </w:r>
          <w:r w:rsidR="00E07066">
            <w:rPr>
              <w:webHidden/>
            </w:rPr>
          </w:r>
          <w:r w:rsidR="00E07066">
            <w:rPr>
              <w:webHidden/>
            </w:rPr>
            <w:fldChar w:fldCharType="separate"/>
          </w:r>
          <w:ins w:id="199" w:author="Admin" w:date="2016-12-12T18:40:00Z">
            <w:r w:rsidR="007C6829">
              <w:rPr>
                <w:webHidden/>
              </w:rPr>
              <w:t>296</w:t>
            </w:r>
          </w:ins>
          <w:del w:id="200" w:author="Admin" w:date="2016-12-12T18:08:00Z">
            <w:r w:rsidR="00AA1028" w:rsidDel="004409AF">
              <w:rPr>
                <w:webHidden/>
              </w:rPr>
              <w:delText>326</w:delText>
            </w:r>
          </w:del>
          <w:r w:rsidR="00E07066">
            <w:rPr>
              <w:webHidden/>
            </w:rPr>
            <w:fldChar w:fldCharType="end"/>
          </w:r>
          <w: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"_Toc469404479" </w:instrText>
          </w:r>
          <w:r w:rsidR="00AA1028">
            <w:rPr>
              <w:noProof/>
            </w:rPr>
          </w:r>
          <w:r>
            <w:rPr>
              <w:noProof/>
            </w:rPr>
            <w:fldChar w:fldCharType="separate"/>
          </w:r>
          <w:r w:rsidR="00E07066" w:rsidRPr="00C7223B">
            <w:rPr>
              <w:rStyle w:val="Hyperlink"/>
              <w:rFonts w:ascii="Century" w:hAnsi="Century"/>
              <w:noProof/>
            </w:rPr>
            <w:t>5.4.1</w:t>
          </w:r>
          <w:r w:rsidR="00E07066">
            <w:rPr>
              <w:rFonts w:asciiTheme="minorHAnsi" w:hAnsiTheme="minorHAnsi" w:cstheme="minorBidi"/>
              <w:i w:val="0"/>
              <w:iCs w:val="0"/>
              <w:noProof/>
            </w:rPr>
            <w:tab/>
          </w:r>
          <w:r w:rsidR="00E07066" w:rsidRPr="00C7223B">
            <w:rPr>
              <w:rStyle w:val="Hyperlink"/>
              <w:rFonts w:ascii="Century" w:hAnsi="Century"/>
              <w:noProof/>
            </w:rPr>
            <w:t>System test report</w:t>
          </w:r>
          <w:r w:rsidR="00E07066">
            <w:rPr>
              <w:noProof/>
              <w:webHidden/>
            </w:rPr>
            <w:tab/>
          </w:r>
          <w:r w:rsidR="00E07066">
            <w:rPr>
              <w:noProof/>
              <w:webHidden/>
            </w:rPr>
            <w:fldChar w:fldCharType="begin"/>
          </w:r>
          <w:r w:rsidR="00E07066">
            <w:rPr>
              <w:noProof/>
              <w:webHidden/>
            </w:rPr>
            <w:instrText xml:space="preserve"> PAGEREF _Toc469404479 \h </w:instrText>
          </w:r>
          <w:r w:rsidR="00E07066">
            <w:rPr>
              <w:noProof/>
              <w:webHidden/>
            </w:rPr>
          </w:r>
          <w:r w:rsidR="00E07066">
            <w:rPr>
              <w:noProof/>
              <w:webHidden/>
            </w:rPr>
            <w:fldChar w:fldCharType="separate"/>
          </w:r>
          <w:ins w:id="201" w:author="Admin" w:date="2016-12-12T18:40:00Z">
            <w:r w:rsidR="007C6829">
              <w:rPr>
                <w:noProof/>
                <w:webHidden/>
              </w:rPr>
              <w:t>296</w:t>
            </w:r>
          </w:ins>
          <w:del w:id="202" w:author="Admin" w:date="2016-12-12T18:08:00Z">
            <w:r w:rsidR="00AA1028" w:rsidDel="004409AF">
              <w:rPr>
                <w:noProof/>
                <w:webHidden/>
              </w:rPr>
              <w:delText>326</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"_Toc469404480" </w:instrText>
          </w:r>
          <w:r w:rsidR="00AA1028">
            <w:rPr>
              <w:noProof/>
            </w:rPr>
          </w:r>
          <w:r>
            <w:rPr>
              <w:noProof/>
            </w:rPr>
            <w:fldChar w:fldCharType="separate"/>
          </w:r>
          <w:r w:rsidR="00E07066" w:rsidRPr="00C7223B">
            <w:rPr>
              <w:rStyle w:val="Hyperlink"/>
              <w:rFonts w:ascii="Century" w:hAnsi="Century"/>
              <w:noProof/>
            </w:rPr>
            <w:t>5.4.2</w:t>
          </w:r>
          <w:r w:rsidR="00E07066">
            <w:rPr>
              <w:rFonts w:asciiTheme="minorHAnsi" w:hAnsiTheme="minorHAnsi" w:cstheme="minorBidi"/>
              <w:i w:val="0"/>
              <w:iCs w:val="0"/>
              <w:noProof/>
            </w:rPr>
            <w:tab/>
          </w:r>
          <w:r w:rsidR="00E07066" w:rsidRPr="00C7223B">
            <w:rPr>
              <w:rStyle w:val="Hyperlink"/>
              <w:rFonts w:ascii="Century" w:hAnsi="Century"/>
              <w:noProof/>
            </w:rPr>
            <w:t>Integration test report</w:t>
          </w:r>
          <w:r w:rsidR="00E07066">
            <w:rPr>
              <w:noProof/>
              <w:webHidden/>
            </w:rPr>
            <w:tab/>
          </w:r>
          <w:r w:rsidR="00E07066">
            <w:rPr>
              <w:noProof/>
              <w:webHidden/>
            </w:rPr>
            <w:fldChar w:fldCharType="begin"/>
          </w:r>
          <w:r w:rsidR="00E07066">
            <w:rPr>
              <w:noProof/>
              <w:webHidden/>
            </w:rPr>
            <w:instrText xml:space="preserve"> PAGEREF _Toc469404480 \h </w:instrText>
          </w:r>
          <w:r w:rsidR="00E07066">
            <w:rPr>
              <w:noProof/>
              <w:webHidden/>
            </w:rPr>
          </w:r>
          <w:r w:rsidR="00E07066">
            <w:rPr>
              <w:noProof/>
              <w:webHidden/>
            </w:rPr>
            <w:fldChar w:fldCharType="separate"/>
          </w:r>
          <w:ins w:id="203" w:author="Admin" w:date="2016-12-12T18:40:00Z">
            <w:r w:rsidR="007C6829">
              <w:rPr>
                <w:noProof/>
                <w:webHidden/>
              </w:rPr>
              <w:t>296</w:t>
            </w:r>
          </w:ins>
          <w:del w:id="204" w:author="Admin" w:date="2016-12-12T18:08:00Z">
            <w:r w:rsidR="00AA1028" w:rsidDel="004409AF">
              <w:rPr>
                <w:noProof/>
                <w:webHidden/>
              </w:rPr>
              <w:delText>326</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"_Toc469404481" </w:instrText>
          </w:r>
          <w:r w:rsidR="00AA1028">
            <w:rPr>
              <w:noProof/>
            </w:rPr>
          </w:r>
          <w:r>
            <w:rPr>
              <w:noProof/>
            </w:rPr>
            <w:fldChar w:fldCharType="separate"/>
          </w:r>
          <w:r w:rsidR="00E07066" w:rsidRPr="00C7223B">
            <w:rPr>
              <w:rStyle w:val="Hyperlink"/>
              <w:rFonts w:ascii="Century" w:hAnsi="Century"/>
              <w:noProof/>
            </w:rPr>
            <w:t>5.4.3</w:t>
          </w:r>
          <w:r w:rsidR="00E07066">
            <w:rPr>
              <w:rFonts w:asciiTheme="minorHAnsi" w:hAnsiTheme="minorHAnsi" w:cstheme="minorBidi"/>
              <w:i w:val="0"/>
              <w:iCs w:val="0"/>
              <w:noProof/>
            </w:rPr>
            <w:tab/>
          </w:r>
          <w:r w:rsidR="00E07066" w:rsidRPr="00C7223B">
            <w:rPr>
              <w:rStyle w:val="Hyperlink"/>
              <w:rFonts w:ascii="Century" w:hAnsi="Century"/>
              <w:noProof/>
            </w:rPr>
            <w:t>Test report</w:t>
          </w:r>
          <w:r w:rsidR="00E07066">
            <w:rPr>
              <w:noProof/>
              <w:webHidden/>
            </w:rPr>
            <w:tab/>
          </w:r>
          <w:r w:rsidR="00E07066">
            <w:rPr>
              <w:noProof/>
              <w:webHidden/>
            </w:rPr>
            <w:fldChar w:fldCharType="begin"/>
          </w:r>
          <w:r w:rsidR="00E07066">
            <w:rPr>
              <w:noProof/>
              <w:webHidden/>
            </w:rPr>
            <w:instrText xml:space="preserve"> PAGEREF _Toc469404481 \h </w:instrText>
          </w:r>
          <w:r w:rsidR="00E07066">
            <w:rPr>
              <w:noProof/>
              <w:webHidden/>
            </w:rPr>
          </w:r>
          <w:r w:rsidR="00E07066">
            <w:rPr>
              <w:noProof/>
              <w:webHidden/>
            </w:rPr>
            <w:fldChar w:fldCharType="separate"/>
          </w:r>
          <w:ins w:id="205" w:author="Admin" w:date="2016-12-12T18:40:00Z">
            <w:r w:rsidR="007C6829">
              <w:rPr>
                <w:noProof/>
                <w:webHidden/>
              </w:rPr>
              <w:t>296</w:t>
            </w:r>
          </w:ins>
          <w:del w:id="206" w:author="Admin" w:date="2016-12-12T18:08:00Z">
            <w:r w:rsidR="00AA1028" w:rsidDel="004409AF">
              <w:rPr>
                <w:noProof/>
                <w:webHidden/>
              </w:rPr>
              <w:delText>326</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"_Toc469404482" </w:instrText>
          </w:r>
          <w:r w:rsidR="00AA1028">
            <w:rPr>
              <w:noProof/>
            </w:rPr>
          </w:r>
          <w:r>
            <w:rPr>
              <w:noProof/>
            </w:rPr>
            <w:fldChar w:fldCharType="separate"/>
          </w:r>
          <w:r w:rsidR="00E07066" w:rsidRPr="00C7223B">
            <w:rPr>
              <w:rStyle w:val="Hyperlink"/>
              <w:rFonts w:ascii="Century" w:hAnsi="Century"/>
              <w:noProof/>
            </w:rPr>
            <w:t>5.4.4</w:t>
          </w:r>
          <w:r w:rsidR="00E07066">
            <w:rPr>
              <w:rFonts w:asciiTheme="minorHAnsi" w:hAnsiTheme="minorHAnsi" w:cstheme="minorBidi"/>
              <w:i w:val="0"/>
              <w:iCs w:val="0"/>
              <w:noProof/>
            </w:rPr>
            <w:tab/>
          </w:r>
          <w:r w:rsidR="00E07066" w:rsidRPr="00C7223B">
            <w:rPr>
              <w:rStyle w:val="Hyperlink"/>
              <w:rFonts w:ascii="Century" w:hAnsi="Century"/>
              <w:noProof/>
            </w:rPr>
            <w:t>Defect report</w:t>
          </w:r>
          <w:r w:rsidR="00E07066">
            <w:rPr>
              <w:noProof/>
              <w:webHidden/>
            </w:rPr>
            <w:tab/>
          </w:r>
          <w:r w:rsidR="00E07066">
            <w:rPr>
              <w:noProof/>
              <w:webHidden/>
            </w:rPr>
            <w:fldChar w:fldCharType="begin"/>
          </w:r>
          <w:r w:rsidR="00E07066">
            <w:rPr>
              <w:noProof/>
              <w:webHidden/>
            </w:rPr>
            <w:instrText xml:space="preserve"> PAGEREF _Toc469404482 \h </w:instrText>
          </w:r>
          <w:r w:rsidR="00E07066">
            <w:rPr>
              <w:noProof/>
              <w:webHidden/>
            </w:rPr>
          </w:r>
          <w:r w:rsidR="00E07066">
            <w:rPr>
              <w:noProof/>
              <w:webHidden/>
            </w:rPr>
            <w:fldChar w:fldCharType="separate"/>
          </w:r>
          <w:ins w:id="207" w:author="Admin" w:date="2016-12-12T18:40:00Z">
            <w:r w:rsidR="007C6829">
              <w:rPr>
                <w:noProof/>
                <w:webHidden/>
              </w:rPr>
              <w:t>296</w:t>
            </w:r>
          </w:ins>
          <w:del w:id="208" w:author="Admin" w:date="2016-12-12T18:08:00Z">
            <w:r w:rsidR="00AA1028" w:rsidDel="004409AF">
              <w:rPr>
                <w:noProof/>
                <w:webHidden/>
              </w:rPr>
              <w:delText>326</w:delText>
            </w:r>
          </w:del>
          <w:r w:rsidR="00E07066">
            <w:rPr>
              <w:noProof/>
              <w:webHidden/>
            </w:rPr>
            <w:fldChar w:fldCharType="end"/>
          </w:r>
          <w:r>
            <w:rPr>
              <w:noProof/>
            </w:rPr>
            <w:fldChar w:fldCharType="end"/>
          </w:r>
        </w:p>
        <w:p w:rsidR="00E07066" w:rsidRDefault="00746720" w:rsidP="006B4A50">
          <w:pPr>
            <w:pStyle w:val="TOC1"/>
            <w:jc w:val="both"/>
            <w:rPr>
              <w:rFonts w:asciiTheme="minorHAnsi" w:hAnsiTheme="minorHAnsi" w:cstheme="minorBidi"/>
              <w:b w:val="0"/>
            </w:rPr>
          </w:pPr>
          <w:r>
            <w:fldChar w:fldCharType="begin"/>
          </w:r>
          <w:r>
            <w:instrText xml:space="preserve"> HYPERLINK \l "_Toc469404483" </w:instrText>
          </w:r>
          <w:r>
            <w:fldChar w:fldCharType="separate"/>
          </w:r>
          <w:r w:rsidR="00E07066" w:rsidRPr="00C7223B">
            <w:rPr>
              <w:rStyle w:val="Hyperlink"/>
              <w:rFonts w:ascii="Century" w:hAnsi="Century"/>
            </w:rPr>
            <w:t>6</w:t>
          </w:r>
          <w:r w:rsidR="00E07066">
            <w:rPr>
              <w:rFonts w:asciiTheme="minorHAnsi" w:hAnsiTheme="minorHAnsi" w:cstheme="minorBidi"/>
              <w:b w:val="0"/>
            </w:rPr>
            <w:tab/>
          </w:r>
          <w:r w:rsidR="00E07066" w:rsidRPr="00C7223B">
            <w:rPr>
              <w:rStyle w:val="Hyperlink"/>
              <w:rFonts w:ascii="Century" w:hAnsi="Century"/>
            </w:rPr>
            <w:t>USER MANUAL</w:t>
          </w:r>
          <w:r w:rsidR="00E07066">
            <w:rPr>
              <w:webHidden/>
            </w:rPr>
            <w:tab/>
          </w:r>
          <w:r w:rsidR="00E07066">
            <w:rPr>
              <w:webHidden/>
            </w:rPr>
            <w:fldChar w:fldCharType="begin"/>
          </w:r>
          <w:r w:rsidR="00E07066">
            <w:rPr>
              <w:webHidden/>
            </w:rPr>
            <w:instrText xml:space="preserve"> PAGEREF _Toc469404483 \h </w:instrText>
          </w:r>
          <w:r w:rsidR="00E07066">
            <w:rPr>
              <w:webHidden/>
            </w:rPr>
          </w:r>
          <w:r w:rsidR="00E07066">
            <w:rPr>
              <w:webHidden/>
            </w:rPr>
            <w:fldChar w:fldCharType="separate"/>
          </w:r>
          <w:ins w:id="209" w:author="Admin" w:date="2016-12-12T18:40:00Z">
            <w:r w:rsidR="007C6829">
              <w:rPr>
                <w:webHidden/>
              </w:rPr>
              <w:t>298</w:t>
            </w:r>
          </w:ins>
          <w:del w:id="210" w:author="Admin" w:date="2016-12-12T18:08:00Z">
            <w:r w:rsidR="00AA1028" w:rsidDel="004409AF">
              <w:rPr>
                <w:webHidden/>
              </w:rPr>
              <w:delText>328</w:delText>
            </w:r>
          </w:del>
          <w:r w:rsidR="00E07066">
            <w:rPr>
              <w:webHidden/>
            </w:rPr>
            <w:fldChar w:fldCharType="end"/>
          </w:r>
          <w: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"_Toc469404484" </w:instrText>
          </w:r>
          <w:r>
            <w:fldChar w:fldCharType="separate"/>
          </w:r>
          <w:r w:rsidR="00E07066" w:rsidRPr="00C7223B">
            <w:rPr>
              <w:rStyle w:val="Hyperlink"/>
              <w:rFonts w:ascii="Century" w:hAnsi="Century"/>
            </w:rPr>
            <w:t>6.1</w:t>
          </w:r>
          <w:r w:rsidR="00E07066">
            <w:rPr>
              <w:rFonts w:asciiTheme="minorHAnsi" w:hAnsiTheme="minorHAnsi" w:cstheme="minorBidi"/>
              <w:iCs w:val="0"/>
              <w:sz w:val="22"/>
              <w:szCs w:val="22"/>
            </w:rPr>
            <w:tab/>
          </w:r>
          <w:r w:rsidR="00E07066" w:rsidRPr="00C7223B">
            <w:rPr>
              <w:rStyle w:val="Hyperlink"/>
              <w:rFonts w:ascii="Century" w:hAnsi="Century"/>
            </w:rPr>
            <w:t>Introduction</w:t>
          </w:r>
          <w:r w:rsidR="00E07066">
            <w:rPr>
              <w:webHidden/>
            </w:rPr>
            <w:tab/>
          </w:r>
          <w:r w:rsidR="00E07066">
            <w:rPr>
              <w:webHidden/>
            </w:rPr>
            <w:fldChar w:fldCharType="begin"/>
          </w:r>
          <w:r w:rsidR="00E07066">
            <w:rPr>
              <w:webHidden/>
            </w:rPr>
            <w:instrText xml:space="preserve"> PAGEREF _Toc469404484 \h </w:instrText>
          </w:r>
          <w:r w:rsidR="00E07066">
            <w:rPr>
              <w:webHidden/>
            </w:rPr>
          </w:r>
          <w:r w:rsidR="00E07066">
            <w:rPr>
              <w:webHidden/>
            </w:rPr>
            <w:fldChar w:fldCharType="separate"/>
          </w:r>
          <w:ins w:id="211" w:author="Admin" w:date="2016-12-12T18:40:00Z">
            <w:r w:rsidR="007C6829">
              <w:rPr>
                <w:webHidden/>
              </w:rPr>
              <w:t>298</w:t>
            </w:r>
          </w:ins>
          <w:del w:id="212" w:author="Admin" w:date="2016-12-12T18:08:00Z">
            <w:r w:rsidR="00AA1028" w:rsidDel="004409AF">
              <w:rPr>
                <w:webHidden/>
              </w:rPr>
              <w:delText>328</w:delText>
            </w:r>
          </w:del>
          <w:r w:rsidR="00E07066">
            <w:rPr>
              <w:webHidden/>
            </w:rPr>
            <w:fldChar w:fldCharType="end"/>
          </w:r>
          <w: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"_Toc469404485" </w:instrText>
          </w:r>
          <w:r w:rsidR="00AA1028">
            <w:rPr>
              <w:noProof/>
            </w:rPr>
          </w:r>
          <w:r>
            <w:rPr>
              <w:noProof/>
            </w:rPr>
            <w:fldChar w:fldCharType="separate"/>
          </w:r>
          <w:r w:rsidR="00E07066" w:rsidRPr="00C7223B">
            <w:rPr>
              <w:rStyle w:val="Hyperlink"/>
              <w:rFonts w:ascii="Century" w:hAnsi="Century"/>
              <w:noProof/>
            </w:rPr>
            <w:t>6.1.1</w:t>
          </w:r>
          <w:r w:rsidR="00E07066">
            <w:rPr>
              <w:rFonts w:asciiTheme="minorHAnsi" w:hAnsiTheme="minorHAnsi" w:cstheme="minorBidi"/>
              <w:i w:val="0"/>
              <w:iCs w:val="0"/>
              <w:noProof/>
            </w:rPr>
            <w:tab/>
          </w:r>
          <w:r w:rsidR="00E07066" w:rsidRPr="00C7223B">
            <w:rPr>
              <w:rStyle w:val="Hyperlink"/>
              <w:rFonts w:ascii="Century" w:hAnsi="Century"/>
              <w:noProof/>
            </w:rPr>
            <w:t>Purpose</w:t>
          </w:r>
          <w:r w:rsidR="00E07066">
            <w:rPr>
              <w:noProof/>
              <w:webHidden/>
            </w:rPr>
            <w:tab/>
          </w:r>
          <w:r w:rsidR="00E07066">
            <w:rPr>
              <w:noProof/>
              <w:webHidden/>
            </w:rPr>
            <w:fldChar w:fldCharType="begin"/>
          </w:r>
          <w:r w:rsidR="00E07066">
            <w:rPr>
              <w:noProof/>
              <w:webHidden/>
            </w:rPr>
            <w:instrText xml:space="preserve"> PAGEREF _Toc469404485 \h </w:instrText>
          </w:r>
          <w:r w:rsidR="00E07066">
            <w:rPr>
              <w:noProof/>
              <w:webHidden/>
            </w:rPr>
          </w:r>
          <w:r w:rsidR="00E07066">
            <w:rPr>
              <w:noProof/>
              <w:webHidden/>
            </w:rPr>
            <w:fldChar w:fldCharType="separate"/>
          </w:r>
          <w:ins w:id="213" w:author="Admin" w:date="2016-12-12T18:40:00Z">
            <w:r w:rsidR="007C6829">
              <w:rPr>
                <w:noProof/>
                <w:webHidden/>
              </w:rPr>
              <w:t>298</w:t>
            </w:r>
          </w:ins>
          <w:del w:id="214" w:author="Admin" w:date="2016-12-12T18:08:00Z">
            <w:r w:rsidR="00AA1028" w:rsidDel="004409AF">
              <w:rPr>
                <w:noProof/>
                <w:webHidden/>
              </w:rPr>
              <w:delText>328</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"_Toc469404486" </w:instrText>
          </w:r>
          <w:r w:rsidR="00AA1028">
            <w:rPr>
              <w:noProof/>
            </w:rPr>
          </w:r>
          <w:r>
            <w:rPr>
              <w:noProof/>
            </w:rPr>
            <w:fldChar w:fldCharType="separate"/>
          </w:r>
          <w:r w:rsidR="00E07066" w:rsidRPr="00C7223B">
            <w:rPr>
              <w:rStyle w:val="Hyperlink"/>
              <w:rFonts w:ascii="Century" w:hAnsi="Century"/>
              <w:noProof/>
            </w:rPr>
            <w:t>6.1.2</w:t>
          </w:r>
          <w:r w:rsidR="00E07066">
            <w:rPr>
              <w:rFonts w:asciiTheme="minorHAnsi" w:hAnsiTheme="minorHAnsi" w:cstheme="minorBidi"/>
              <w:i w:val="0"/>
              <w:iCs w:val="0"/>
              <w:noProof/>
            </w:rPr>
            <w:tab/>
          </w:r>
          <w:r w:rsidR="00E07066" w:rsidRPr="00C7223B">
            <w:rPr>
              <w:rStyle w:val="Hyperlink"/>
              <w:rFonts w:ascii="Century" w:hAnsi="Century"/>
              <w:noProof/>
            </w:rPr>
            <w:t>Environment</w:t>
          </w:r>
          <w:r w:rsidR="00E07066">
            <w:rPr>
              <w:noProof/>
              <w:webHidden/>
            </w:rPr>
            <w:tab/>
          </w:r>
          <w:r w:rsidR="00E07066">
            <w:rPr>
              <w:noProof/>
              <w:webHidden/>
            </w:rPr>
            <w:fldChar w:fldCharType="begin"/>
          </w:r>
          <w:r w:rsidR="00E07066">
            <w:rPr>
              <w:noProof/>
              <w:webHidden/>
            </w:rPr>
            <w:instrText xml:space="preserve"> PAGEREF _Toc469404486 \h </w:instrText>
          </w:r>
          <w:r w:rsidR="00E07066">
            <w:rPr>
              <w:noProof/>
              <w:webHidden/>
            </w:rPr>
          </w:r>
          <w:r w:rsidR="00E07066">
            <w:rPr>
              <w:noProof/>
              <w:webHidden/>
            </w:rPr>
            <w:fldChar w:fldCharType="separate"/>
          </w:r>
          <w:ins w:id="215" w:author="Admin" w:date="2016-12-12T18:40:00Z">
            <w:r w:rsidR="007C6829">
              <w:rPr>
                <w:noProof/>
                <w:webHidden/>
              </w:rPr>
              <w:t>298</w:t>
            </w:r>
          </w:ins>
          <w:del w:id="216" w:author="Admin" w:date="2016-12-12T18:08:00Z">
            <w:r w:rsidR="00AA1028" w:rsidDel="004409AF">
              <w:rPr>
                <w:noProof/>
                <w:webHidden/>
              </w:rPr>
              <w:delText>328</w:delText>
            </w:r>
          </w:del>
          <w:r w:rsidR="00E07066">
            <w:rPr>
              <w:noProof/>
              <w:webHidden/>
            </w:rPr>
            <w:fldChar w:fldCharType="end"/>
          </w:r>
          <w:r>
            <w:rPr>
              <w:noProof/>
            </w:rP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"_Toc469404487" </w:instrText>
          </w:r>
          <w:r>
            <w:fldChar w:fldCharType="separate"/>
          </w:r>
          <w:r w:rsidR="00E07066" w:rsidRPr="00C7223B">
            <w:rPr>
              <w:rStyle w:val="Hyperlink"/>
              <w:rFonts w:ascii="Century" w:hAnsi="Century"/>
            </w:rPr>
            <w:t>6.2</w:t>
          </w:r>
          <w:r w:rsidR="00E07066">
            <w:rPr>
              <w:rFonts w:asciiTheme="minorHAnsi" w:hAnsiTheme="minorHAnsi" w:cstheme="minorBidi"/>
              <w:iCs w:val="0"/>
              <w:sz w:val="22"/>
              <w:szCs w:val="22"/>
            </w:rPr>
            <w:tab/>
          </w:r>
          <w:r w:rsidR="00E07066" w:rsidRPr="00C7223B">
            <w:rPr>
              <w:rStyle w:val="Hyperlink"/>
              <w:rFonts w:ascii="Century" w:hAnsi="Century"/>
            </w:rPr>
            <w:t>Installation Guideline</w:t>
          </w:r>
          <w:r w:rsidR="00E07066">
            <w:rPr>
              <w:webHidden/>
            </w:rPr>
            <w:tab/>
          </w:r>
          <w:r w:rsidR="00E07066">
            <w:rPr>
              <w:webHidden/>
            </w:rPr>
            <w:fldChar w:fldCharType="begin"/>
          </w:r>
          <w:r w:rsidR="00E07066">
            <w:rPr>
              <w:webHidden/>
            </w:rPr>
            <w:instrText xml:space="preserve"> PAGEREF _Toc469404487 \h </w:instrText>
          </w:r>
          <w:r w:rsidR="00E07066">
            <w:rPr>
              <w:webHidden/>
            </w:rPr>
          </w:r>
          <w:r w:rsidR="00E07066">
            <w:rPr>
              <w:webHidden/>
            </w:rPr>
            <w:fldChar w:fldCharType="separate"/>
          </w:r>
          <w:ins w:id="217" w:author="Admin" w:date="2016-12-12T18:40:00Z">
            <w:r w:rsidR="007C6829">
              <w:rPr>
                <w:webHidden/>
              </w:rPr>
              <w:t>298</w:t>
            </w:r>
          </w:ins>
          <w:del w:id="218" w:author="Admin" w:date="2016-12-12T18:08:00Z">
            <w:r w:rsidR="00AA1028" w:rsidDel="004409AF">
              <w:rPr>
                <w:webHidden/>
              </w:rPr>
              <w:delText>328</w:delText>
            </w:r>
          </w:del>
          <w:r w:rsidR="00E07066">
            <w:rPr>
              <w:webHidden/>
            </w:rPr>
            <w:fldChar w:fldCharType="end"/>
          </w:r>
          <w: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"_Toc469404488" </w:instrText>
          </w:r>
          <w:r w:rsidR="00AA1028">
            <w:rPr>
              <w:noProof/>
            </w:rPr>
          </w:r>
          <w:r>
            <w:rPr>
              <w:noProof/>
            </w:rPr>
            <w:fldChar w:fldCharType="separate"/>
          </w:r>
          <w:r w:rsidR="00E07066" w:rsidRPr="00C7223B">
            <w:rPr>
              <w:rStyle w:val="Hyperlink"/>
              <w:rFonts w:ascii="Century" w:hAnsi="Century"/>
              <w:noProof/>
            </w:rPr>
            <w:t>6.2.1</w:t>
          </w:r>
          <w:r w:rsidR="00E07066">
            <w:rPr>
              <w:rFonts w:asciiTheme="minorHAnsi" w:hAnsiTheme="minorHAnsi" w:cstheme="minorBidi"/>
              <w:i w:val="0"/>
              <w:iCs w:val="0"/>
              <w:noProof/>
            </w:rPr>
            <w:tab/>
          </w:r>
          <w:r w:rsidR="00E07066" w:rsidRPr="00C7223B">
            <w:rPr>
              <w:rStyle w:val="Hyperlink"/>
              <w:rFonts w:ascii="Century" w:hAnsi="Century"/>
              <w:noProof/>
            </w:rPr>
            <w:t>Installing IIS on Windows</w:t>
          </w:r>
          <w:r w:rsidR="00E07066">
            <w:rPr>
              <w:noProof/>
              <w:webHidden/>
            </w:rPr>
            <w:tab/>
          </w:r>
          <w:r w:rsidR="00E07066">
            <w:rPr>
              <w:noProof/>
              <w:webHidden/>
            </w:rPr>
            <w:fldChar w:fldCharType="begin"/>
          </w:r>
          <w:r w:rsidR="00E07066">
            <w:rPr>
              <w:noProof/>
              <w:webHidden/>
            </w:rPr>
            <w:instrText xml:space="preserve"> PAGEREF _Toc469404488 \h </w:instrText>
          </w:r>
          <w:r w:rsidR="00E07066">
            <w:rPr>
              <w:noProof/>
              <w:webHidden/>
            </w:rPr>
          </w:r>
          <w:r w:rsidR="00E07066">
            <w:rPr>
              <w:noProof/>
              <w:webHidden/>
            </w:rPr>
            <w:fldChar w:fldCharType="separate"/>
          </w:r>
          <w:ins w:id="219" w:author="Admin" w:date="2016-12-12T18:40:00Z">
            <w:r w:rsidR="007C6829">
              <w:rPr>
                <w:noProof/>
                <w:webHidden/>
              </w:rPr>
              <w:t>298</w:t>
            </w:r>
          </w:ins>
          <w:del w:id="220" w:author="Admin" w:date="2016-12-12T18:08:00Z">
            <w:r w:rsidR="00AA1028" w:rsidDel="004409AF">
              <w:rPr>
                <w:noProof/>
                <w:webHidden/>
              </w:rPr>
              <w:delText>328</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"_Toc469404489" </w:instrText>
          </w:r>
          <w:r w:rsidR="00AA1028">
            <w:rPr>
              <w:noProof/>
            </w:rPr>
          </w:r>
          <w:r>
            <w:rPr>
              <w:noProof/>
            </w:rPr>
            <w:fldChar w:fldCharType="separate"/>
          </w:r>
          <w:r w:rsidR="00E07066" w:rsidRPr="00C7223B">
            <w:rPr>
              <w:rStyle w:val="Hyperlink"/>
              <w:rFonts w:ascii="Century" w:hAnsi="Century"/>
              <w:noProof/>
            </w:rPr>
            <w:t>6.2.2</w:t>
          </w:r>
          <w:r w:rsidR="00E07066">
            <w:rPr>
              <w:rFonts w:asciiTheme="minorHAnsi" w:hAnsiTheme="minorHAnsi" w:cstheme="minorBidi"/>
              <w:i w:val="0"/>
              <w:iCs w:val="0"/>
              <w:noProof/>
            </w:rPr>
            <w:tab/>
          </w:r>
          <w:r w:rsidR="00E07066" w:rsidRPr="00C7223B">
            <w:rPr>
              <w:rStyle w:val="Hyperlink"/>
              <w:rFonts w:ascii="Century" w:hAnsi="Century"/>
              <w:noProof/>
            </w:rPr>
            <w:t>Add WingS web app into IIS.</w:t>
          </w:r>
          <w:r w:rsidR="00E07066">
            <w:rPr>
              <w:noProof/>
              <w:webHidden/>
            </w:rPr>
            <w:tab/>
          </w:r>
          <w:r w:rsidR="00E07066">
            <w:rPr>
              <w:noProof/>
              <w:webHidden/>
            </w:rPr>
            <w:fldChar w:fldCharType="begin"/>
          </w:r>
          <w:r w:rsidR="00E07066">
            <w:rPr>
              <w:noProof/>
              <w:webHidden/>
            </w:rPr>
            <w:instrText xml:space="preserve"> PAGEREF _Toc469404489 \h </w:instrText>
          </w:r>
          <w:r w:rsidR="00E07066">
            <w:rPr>
              <w:noProof/>
              <w:webHidden/>
            </w:rPr>
          </w:r>
          <w:r w:rsidR="00E07066">
            <w:rPr>
              <w:noProof/>
              <w:webHidden/>
            </w:rPr>
            <w:fldChar w:fldCharType="separate"/>
          </w:r>
          <w:ins w:id="221" w:author="Admin" w:date="2016-12-12T18:40:00Z">
            <w:r w:rsidR="007C6829">
              <w:rPr>
                <w:noProof/>
                <w:webHidden/>
              </w:rPr>
              <w:t>302</w:t>
            </w:r>
          </w:ins>
          <w:del w:id="222" w:author="Admin" w:date="2016-12-12T18:08:00Z">
            <w:r w:rsidR="00AA1028" w:rsidDel="004409AF">
              <w:rPr>
                <w:noProof/>
                <w:webHidden/>
              </w:rPr>
              <w:delText>333</w:delText>
            </w:r>
          </w:del>
          <w:r w:rsidR="00E07066">
            <w:rPr>
              <w:noProof/>
              <w:webHidden/>
            </w:rPr>
            <w:fldChar w:fldCharType="end"/>
          </w:r>
          <w:r>
            <w:rPr>
              <w:noProof/>
            </w:rP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"_Toc469404490" </w:instrText>
          </w:r>
          <w:r>
            <w:fldChar w:fldCharType="separate"/>
          </w:r>
          <w:r w:rsidR="00E07066" w:rsidRPr="00C7223B">
            <w:rPr>
              <w:rStyle w:val="Hyperlink"/>
              <w:rFonts w:ascii="Century" w:hAnsi="Century"/>
            </w:rPr>
            <w:t>6.3</w:t>
          </w:r>
          <w:r w:rsidR="00E07066">
            <w:rPr>
              <w:rFonts w:asciiTheme="minorHAnsi" w:hAnsiTheme="minorHAnsi" w:cstheme="minorBidi"/>
              <w:iCs w:val="0"/>
              <w:sz w:val="22"/>
              <w:szCs w:val="22"/>
            </w:rPr>
            <w:tab/>
          </w:r>
          <w:r w:rsidR="00E07066" w:rsidRPr="00C7223B">
            <w:rPr>
              <w:rStyle w:val="Hyperlink"/>
              <w:rFonts w:ascii="Century" w:hAnsi="Century"/>
            </w:rPr>
            <w:t>User Guideline</w:t>
          </w:r>
          <w:r w:rsidR="00E07066">
            <w:rPr>
              <w:webHidden/>
            </w:rPr>
            <w:tab/>
          </w:r>
          <w:r w:rsidR="00E07066">
            <w:rPr>
              <w:webHidden/>
            </w:rPr>
            <w:fldChar w:fldCharType="begin"/>
          </w:r>
          <w:r w:rsidR="00E07066">
            <w:rPr>
              <w:webHidden/>
            </w:rPr>
            <w:instrText xml:space="preserve"> PAGEREF _Toc469404490 \h </w:instrText>
          </w:r>
          <w:r w:rsidR="00E07066">
            <w:rPr>
              <w:webHidden/>
            </w:rPr>
          </w:r>
          <w:r w:rsidR="00E07066">
            <w:rPr>
              <w:webHidden/>
            </w:rPr>
            <w:fldChar w:fldCharType="separate"/>
          </w:r>
          <w:ins w:id="223" w:author="Admin" w:date="2016-12-12T18:40:00Z">
            <w:r w:rsidR="007C6829">
              <w:rPr>
                <w:webHidden/>
              </w:rPr>
              <w:t>304</w:t>
            </w:r>
          </w:ins>
          <w:del w:id="224" w:author="Admin" w:date="2016-12-12T18:08:00Z">
            <w:r w:rsidR="00AA1028" w:rsidDel="004409AF">
              <w:rPr>
                <w:webHidden/>
              </w:rPr>
              <w:delText>335</w:delText>
            </w:r>
          </w:del>
          <w:r w:rsidR="00E07066">
            <w:rPr>
              <w:webHidden/>
            </w:rPr>
            <w:fldChar w:fldCharType="end"/>
          </w:r>
          <w: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"_Toc469404491" </w:instrText>
          </w:r>
          <w:r w:rsidR="00AA1028">
            <w:rPr>
              <w:noProof/>
            </w:rPr>
          </w:r>
          <w:r>
            <w:rPr>
              <w:noProof/>
            </w:rPr>
            <w:fldChar w:fldCharType="separate"/>
          </w:r>
          <w:r w:rsidR="00E07066" w:rsidRPr="00C7223B">
            <w:rPr>
              <w:rStyle w:val="Hyperlink"/>
              <w:rFonts w:ascii="Century" w:hAnsi="Century"/>
              <w:noProof/>
            </w:rPr>
            <w:t>6.3.1</w:t>
          </w:r>
          <w:r w:rsidR="00E07066">
            <w:rPr>
              <w:rFonts w:asciiTheme="minorHAnsi" w:hAnsiTheme="minorHAnsi" w:cstheme="minorBidi"/>
              <w:i w:val="0"/>
              <w:iCs w:val="0"/>
              <w:noProof/>
            </w:rPr>
            <w:tab/>
          </w:r>
          <w:r w:rsidR="00E07066" w:rsidRPr="00C7223B">
            <w:rPr>
              <w:rStyle w:val="Hyperlink"/>
              <w:rFonts w:ascii="Century" w:hAnsi="Century"/>
              <w:noProof/>
            </w:rPr>
            <w:t>User</w:t>
          </w:r>
          <w:r w:rsidR="00E07066">
            <w:rPr>
              <w:noProof/>
              <w:webHidden/>
            </w:rPr>
            <w:tab/>
          </w:r>
          <w:r w:rsidR="00E07066">
            <w:rPr>
              <w:noProof/>
              <w:webHidden/>
            </w:rPr>
            <w:fldChar w:fldCharType="begin"/>
          </w:r>
          <w:r w:rsidR="00E07066">
            <w:rPr>
              <w:noProof/>
              <w:webHidden/>
            </w:rPr>
            <w:instrText xml:space="preserve"> PAGEREF _Toc469404491 \h </w:instrText>
          </w:r>
          <w:r w:rsidR="00E07066">
            <w:rPr>
              <w:noProof/>
              <w:webHidden/>
            </w:rPr>
          </w:r>
          <w:r w:rsidR="00E07066">
            <w:rPr>
              <w:noProof/>
              <w:webHidden/>
            </w:rPr>
            <w:fldChar w:fldCharType="separate"/>
          </w:r>
          <w:ins w:id="225" w:author="Admin" w:date="2016-12-12T18:40:00Z">
            <w:r w:rsidR="007C6829">
              <w:rPr>
                <w:noProof/>
                <w:webHidden/>
              </w:rPr>
              <w:t>304</w:t>
            </w:r>
          </w:ins>
          <w:del w:id="226" w:author="Admin" w:date="2016-12-12T18:08:00Z">
            <w:r w:rsidR="00AA1028" w:rsidDel="004409AF">
              <w:rPr>
                <w:noProof/>
                <w:webHidden/>
              </w:rPr>
              <w:delText>335</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"_Toc469404492" </w:instrText>
          </w:r>
          <w:r w:rsidR="00AA1028">
            <w:rPr>
              <w:noProof/>
            </w:rPr>
          </w:r>
          <w:r>
            <w:rPr>
              <w:noProof/>
            </w:rPr>
            <w:fldChar w:fldCharType="separate"/>
          </w:r>
          <w:r w:rsidR="00E07066" w:rsidRPr="00C7223B">
            <w:rPr>
              <w:rStyle w:val="Hyperlink"/>
              <w:rFonts w:ascii="Century" w:hAnsi="Century"/>
              <w:noProof/>
            </w:rPr>
            <w:t>6.3.2</w:t>
          </w:r>
          <w:r w:rsidR="00E07066">
            <w:rPr>
              <w:rFonts w:asciiTheme="minorHAnsi" w:hAnsiTheme="minorHAnsi" w:cstheme="minorBidi"/>
              <w:i w:val="0"/>
              <w:iCs w:val="0"/>
              <w:noProof/>
            </w:rPr>
            <w:tab/>
          </w:r>
          <w:r w:rsidR="00E07066" w:rsidRPr="00C7223B">
            <w:rPr>
              <w:rStyle w:val="Hyperlink"/>
              <w:rFonts w:ascii="Century" w:hAnsi="Century"/>
              <w:noProof/>
            </w:rPr>
            <w:t>ADMIN</w:t>
          </w:r>
          <w:r w:rsidR="00E07066">
            <w:rPr>
              <w:noProof/>
              <w:webHidden/>
            </w:rPr>
            <w:tab/>
          </w:r>
          <w:r w:rsidR="00E07066">
            <w:rPr>
              <w:noProof/>
              <w:webHidden/>
            </w:rPr>
            <w:fldChar w:fldCharType="begin"/>
          </w:r>
          <w:r w:rsidR="00E07066">
            <w:rPr>
              <w:noProof/>
              <w:webHidden/>
            </w:rPr>
            <w:instrText xml:space="preserve"> PAGEREF _Toc469404492 \h </w:instrText>
          </w:r>
          <w:r w:rsidR="00E07066">
            <w:rPr>
              <w:noProof/>
              <w:webHidden/>
            </w:rPr>
          </w:r>
          <w:r w:rsidR="00E07066">
            <w:rPr>
              <w:noProof/>
              <w:webHidden/>
            </w:rPr>
            <w:fldChar w:fldCharType="separate"/>
          </w:r>
          <w:ins w:id="227" w:author="Admin" w:date="2016-12-12T18:40:00Z">
            <w:r w:rsidR="007C6829">
              <w:rPr>
                <w:noProof/>
                <w:webHidden/>
              </w:rPr>
              <w:t>331</w:t>
            </w:r>
          </w:ins>
          <w:del w:id="228" w:author="Admin" w:date="2016-12-12T18:08:00Z">
            <w:r w:rsidR="00AA1028" w:rsidDel="004409AF">
              <w:rPr>
                <w:noProof/>
                <w:webHidden/>
              </w:rPr>
              <w:delText>362</w:delText>
            </w:r>
          </w:del>
          <w:r w:rsidR="00E07066">
            <w:rPr>
              <w:noProof/>
              <w:webHidden/>
            </w:rPr>
            <w:fldChar w:fldCharType="end"/>
          </w:r>
          <w:r>
            <w:rPr>
              <w:noProof/>
            </w:rPr>
            <w:fldChar w:fldCharType="end"/>
          </w:r>
        </w:p>
        <w:p w:rsidR="00E07066" w:rsidRDefault="00746720" w:rsidP="006B4A50">
          <w:pPr>
            <w:pStyle w:val="TOC1"/>
            <w:jc w:val="both"/>
            <w:rPr>
              <w:rFonts w:asciiTheme="minorHAnsi" w:hAnsiTheme="minorHAnsi" w:cstheme="minorBidi"/>
              <w:b w:val="0"/>
            </w:rPr>
          </w:pPr>
          <w:r>
            <w:fldChar w:fldCharType="begin"/>
          </w:r>
          <w:r>
            <w:instrText xml:space="preserve"> HYPERLINK \l "_Toc469404493" </w:instrText>
          </w:r>
          <w:r>
            <w:fldChar w:fldCharType="separate"/>
          </w:r>
          <w:r w:rsidR="00E07066" w:rsidRPr="00C7223B">
            <w:rPr>
              <w:rStyle w:val="Hyperlink"/>
              <w:rFonts w:ascii="Century" w:hAnsi="Century"/>
            </w:rPr>
            <w:t>7</w:t>
          </w:r>
          <w:r w:rsidR="00E07066">
            <w:rPr>
              <w:rFonts w:asciiTheme="minorHAnsi" w:hAnsiTheme="minorHAnsi" w:cstheme="minorBidi"/>
              <w:b w:val="0"/>
            </w:rPr>
            <w:tab/>
          </w:r>
          <w:r w:rsidR="00E07066" w:rsidRPr="00C7223B">
            <w:rPr>
              <w:rStyle w:val="Hyperlink"/>
              <w:rFonts w:ascii="Century" w:hAnsi="Century"/>
            </w:rPr>
            <w:t>PROJECT RESULT REPORT</w:t>
          </w:r>
          <w:r w:rsidR="00E07066">
            <w:rPr>
              <w:webHidden/>
            </w:rPr>
            <w:tab/>
          </w:r>
          <w:r w:rsidR="00E07066">
            <w:rPr>
              <w:webHidden/>
            </w:rPr>
            <w:fldChar w:fldCharType="begin"/>
          </w:r>
          <w:r w:rsidR="00E07066">
            <w:rPr>
              <w:webHidden/>
            </w:rPr>
            <w:instrText xml:space="preserve"> PAGEREF _Toc469404493 \h </w:instrText>
          </w:r>
          <w:r w:rsidR="00E07066">
            <w:rPr>
              <w:webHidden/>
            </w:rPr>
          </w:r>
          <w:r w:rsidR="00E07066">
            <w:rPr>
              <w:webHidden/>
            </w:rPr>
            <w:fldChar w:fldCharType="separate"/>
          </w:r>
          <w:ins w:id="229" w:author="Admin" w:date="2016-12-12T18:40:00Z">
            <w:r w:rsidR="007C6829">
              <w:rPr>
                <w:webHidden/>
              </w:rPr>
              <w:t>339</w:t>
            </w:r>
          </w:ins>
          <w:del w:id="230" w:author="Admin" w:date="2016-12-12T18:08:00Z">
            <w:r w:rsidR="00AA1028" w:rsidDel="004409AF">
              <w:rPr>
                <w:webHidden/>
              </w:rPr>
              <w:delText>370</w:delText>
            </w:r>
          </w:del>
          <w:r w:rsidR="00E07066">
            <w:rPr>
              <w:webHidden/>
            </w:rPr>
            <w:fldChar w:fldCharType="end"/>
          </w:r>
          <w: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"_Toc469404494" </w:instrText>
          </w:r>
          <w:r>
            <w:fldChar w:fldCharType="separate"/>
          </w:r>
          <w:r w:rsidR="00E07066" w:rsidRPr="00C7223B">
            <w:rPr>
              <w:rStyle w:val="Hyperlink"/>
              <w:rFonts w:ascii="Century" w:hAnsi="Century"/>
            </w:rPr>
            <w:t>7.1</w:t>
          </w:r>
          <w:r w:rsidR="00E07066">
            <w:rPr>
              <w:rFonts w:asciiTheme="minorHAnsi" w:hAnsiTheme="minorHAnsi" w:cstheme="minorBidi"/>
              <w:iCs w:val="0"/>
              <w:sz w:val="22"/>
              <w:szCs w:val="22"/>
            </w:rPr>
            <w:tab/>
          </w:r>
          <w:r w:rsidR="00E07066" w:rsidRPr="00C7223B">
            <w:rPr>
              <w:rStyle w:val="Hyperlink"/>
              <w:rFonts w:ascii="Century" w:hAnsi="Century"/>
            </w:rPr>
            <w:t>Product Judging</w:t>
          </w:r>
          <w:r w:rsidR="00E07066">
            <w:rPr>
              <w:webHidden/>
            </w:rPr>
            <w:tab/>
          </w:r>
          <w:r w:rsidR="00E07066">
            <w:rPr>
              <w:webHidden/>
            </w:rPr>
            <w:fldChar w:fldCharType="begin"/>
          </w:r>
          <w:r w:rsidR="00E07066">
            <w:rPr>
              <w:webHidden/>
            </w:rPr>
            <w:instrText xml:space="preserve"> PAGEREF _Toc469404494 \h </w:instrText>
          </w:r>
          <w:r w:rsidR="00E07066">
            <w:rPr>
              <w:webHidden/>
            </w:rPr>
          </w:r>
          <w:r w:rsidR="00E07066">
            <w:rPr>
              <w:webHidden/>
            </w:rPr>
            <w:fldChar w:fldCharType="separate"/>
          </w:r>
          <w:ins w:id="231" w:author="Admin" w:date="2016-12-12T18:40:00Z">
            <w:r w:rsidR="007C6829">
              <w:rPr>
                <w:webHidden/>
              </w:rPr>
              <w:t>339</w:t>
            </w:r>
          </w:ins>
          <w:del w:id="232" w:author="Admin" w:date="2016-12-12T18:08:00Z">
            <w:r w:rsidR="00AA1028" w:rsidDel="004409AF">
              <w:rPr>
                <w:webHidden/>
              </w:rPr>
              <w:delText>370</w:delText>
            </w:r>
          </w:del>
          <w:r w:rsidR="00E07066">
            <w:rPr>
              <w:webHidden/>
            </w:rPr>
            <w:fldChar w:fldCharType="end"/>
          </w:r>
          <w: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"_Toc469404495" </w:instrText>
          </w:r>
          <w:r w:rsidR="00AA1028">
            <w:rPr>
              <w:noProof/>
            </w:rPr>
          </w:r>
          <w:r>
            <w:rPr>
              <w:noProof/>
            </w:rPr>
            <w:fldChar w:fldCharType="separate"/>
          </w:r>
          <w:r w:rsidR="00E07066" w:rsidRPr="00C7223B">
            <w:rPr>
              <w:rStyle w:val="Hyperlink"/>
              <w:rFonts w:ascii="Century" w:hAnsi="Century"/>
              <w:noProof/>
            </w:rPr>
            <w:t>7.1.1</w:t>
          </w:r>
          <w:r w:rsidR="00E07066">
            <w:rPr>
              <w:rFonts w:asciiTheme="minorHAnsi" w:hAnsiTheme="minorHAnsi" w:cstheme="minorBidi"/>
              <w:i w:val="0"/>
              <w:iCs w:val="0"/>
              <w:noProof/>
            </w:rPr>
            <w:tab/>
          </w:r>
          <w:r w:rsidR="00E07066" w:rsidRPr="00C7223B">
            <w:rPr>
              <w:rStyle w:val="Hyperlink"/>
              <w:rFonts w:ascii="Century" w:hAnsi="Century"/>
              <w:noProof/>
            </w:rPr>
            <w:t>Advantage of Dandelion system</w:t>
          </w:r>
          <w:r w:rsidR="00E07066">
            <w:rPr>
              <w:noProof/>
              <w:webHidden/>
            </w:rPr>
            <w:tab/>
          </w:r>
          <w:r w:rsidR="00E07066">
            <w:rPr>
              <w:noProof/>
              <w:webHidden/>
            </w:rPr>
            <w:fldChar w:fldCharType="begin"/>
          </w:r>
          <w:r w:rsidR="00E07066">
            <w:rPr>
              <w:noProof/>
              <w:webHidden/>
            </w:rPr>
            <w:instrText xml:space="preserve"> PAGEREF _Toc469404495 \h </w:instrText>
          </w:r>
          <w:r w:rsidR="00E07066">
            <w:rPr>
              <w:noProof/>
              <w:webHidden/>
            </w:rPr>
          </w:r>
          <w:r w:rsidR="00E07066">
            <w:rPr>
              <w:noProof/>
              <w:webHidden/>
            </w:rPr>
            <w:fldChar w:fldCharType="separate"/>
          </w:r>
          <w:ins w:id="233" w:author="Admin" w:date="2016-12-12T18:40:00Z">
            <w:r w:rsidR="007C6829">
              <w:rPr>
                <w:noProof/>
                <w:webHidden/>
              </w:rPr>
              <w:t>339</w:t>
            </w:r>
          </w:ins>
          <w:del w:id="234" w:author="Admin" w:date="2016-12-12T18:08:00Z">
            <w:r w:rsidR="00AA1028" w:rsidDel="004409AF">
              <w:rPr>
                <w:noProof/>
                <w:webHidden/>
              </w:rPr>
              <w:delText>370</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"_Toc469404496" </w:instrText>
          </w:r>
          <w:r w:rsidR="00AA1028">
            <w:rPr>
              <w:noProof/>
            </w:rPr>
          </w:r>
          <w:r>
            <w:rPr>
              <w:noProof/>
            </w:rPr>
            <w:fldChar w:fldCharType="separate"/>
          </w:r>
          <w:r w:rsidR="00E07066" w:rsidRPr="00C7223B">
            <w:rPr>
              <w:rStyle w:val="Hyperlink"/>
              <w:rFonts w:ascii="Century" w:hAnsi="Century"/>
              <w:noProof/>
            </w:rPr>
            <w:t>7.1.2</w:t>
          </w:r>
          <w:r w:rsidR="00E07066">
            <w:rPr>
              <w:rFonts w:asciiTheme="minorHAnsi" w:hAnsiTheme="minorHAnsi" w:cstheme="minorBidi"/>
              <w:i w:val="0"/>
              <w:iCs w:val="0"/>
              <w:noProof/>
            </w:rPr>
            <w:tab/>
          </w:r>
          <w:r w:rsidR="00E07066" w:rsidRPr="00C7223B">
            <w:rPr>
              <w:rStyle w:val="Hyperlink"/>
              <w:rFonts w:ascii="Century" w:hAnsi="Century"/>
              <w:noProof/>
            </w:rPr>
            <w:t>Current Limitations</w:t>
          </w:r>
          <w:r w:rsidR="00E07066">
            <w:rPr>
              <w:noProof/>
              <w:webHidden/>
            </w:rPr>
            <w:tab/>
          </w:r>
          <w:r w:rsidR="00E07066">
            <w:rPr>
              <w:noProof/>
              <w:webHidden/>
            </w:rPr>
            <w:fldChar w:fldCharType="begin"/>
          </w:r>
          <w:r w:rsidR="00E07066">
            <w:rPr>
              <w:noProof/>
              <w:webHidden/>
            </w:rPr>
            <w:instrText xml:space="preserve"> PAGEREF _Toc469404496 \h </w:instrText>
          </w:r>
          <w:r w:rsidR="00E07066">
            <w:rPr>
              <w:noProof/>
              <w:webHidden/>
            </w:rPr>
          </w:r>
          <w:r w:rsidR="00E07066">
            <w:rPr>
              <w:noProof/>
              <w:webHidden/>
            </w:rPr>
            <w:fldChar w:fldCharType="separate"/>
          </w:r>
          <w:ins w:id="235" w:author="Admin" w:date="2016-12-12T18:40:00Z">
            <w:r w:rsidR="007C6829">
              <w:rPr>
                <w:noProof/>
                <w:webHidden/>
              </w:rPr>
              <w:t>339</w:t>
            </w:r>
          </w:ins>
          <w:del w:id="236" w:author="Admin" w:date="2016-12-12T18:08:00Z">
            <w:r w:rsidR="00AA1028" w:rsidDel="004409AF">
              <w:rPr>
                <w:noProof/>
                <w:webHidden/>
              </w:rPr>
              <w:delText>370</w:delText>
            </w:r>
          </w:del>
          <w:r w:rsidR="00E07066">
            <w:rPr>
              <w:noProof/>
              <w:webHidden/>
            </w:rPr>
            <w:fldChar w:fldCharType="end"/>
          </w:r>
          <w:r>
            <w:rPr>
              <w:noProof/>
            </w:rPr>
            <w:fldChar w:fldCharType="end"/>
          </w:r>
        </w:p>
        <w:p w:rsidR="00E07066" w:rsidRDefault="00746720" w:rsidP="006B4A50">
          <w:pPr>
            <w:pStyle w:val="TOC3"/>
            <w:rPr>
              <w:rFonts w:asciiTheme="minorHAnsi" w:hAnsiTheme="minorHAnsi" w:cstheme="minorBidi"/>
              <w:i w:val="0"/>
              <w:iCs w:val="0"/>
              <w:noProof/>
            </w:rPr>
          </w:pPr>
          <w:r>
            <w:rPr>
              <w:noProof/>
            </w:rPr>
            <w:fldChar w:fldCharType="begin"/>
          </w:r>
          <w:r>
            <w:rPr>
              <w:noProof/>
            </w:rPr>
            <w:instrText xml:space="preserve"> HYPERLINK \l "_Toc469404497" </w:instrText>
          </w:r>
          <w:r w:rsidR="00AA1028">
            <w:rPr>
              <w:noProof/>
            </w:rPr>
          </w:r>
          <w:r>
            <w:rPr>
              <w:noProof/>
            </w:rPr>
            <w:fldChar w:fldCharType="separate"/>
          </w:r>
          <w:r w:rsidR="00E07066" w:rsidRPr="00C7223B">
            <w:rPr>
              <w:rStyle w:val="Hyperlink"/>
              <w:rFonts w:ascii="Century" w:hAnsi="Century"/>
              <w:noProof/>
            </w:rPr>
            <w:t>7.1.3</w:t>
          </w:r>
          <w:r w:rsidR="00E07066">
            <w:rPr>
              <w:rFonts w:asciiTheme="minorHAnsi" w:hAnsiTheme="minorHAnsi" w:cstheme="minorBidi"/>
              <w:i w:val="0"/>
              <w:iCs w:val="0"/>
              <w:noProof/>
            </w:rPr>
            <w:tab/>
          </w:r>
          <w:r w:rsidR="00E07066" w:rsidRPr="00C7223B">
            <w:rPr>
              <w:rStyle w:val="Hyperlink"/>
              <w:rFonts w:ascii="Century" w:hAnsi="Century"/>
              <w:noProof/>
            </w:rPr>
            <w:t>Expectation in Future</w:t>
          </w:r>
          <w:r w:rsidR="00E07066">
            <w:rPr>
              <w:noProof/>
              <w:webHidden/>
            </w:rPr>
            <w:tab/>
          </w:r>
          <w:r w:rsidR="00E07066">
            <w:rPr>
              <w:noProof/>
              <w:webHidden/>
            </w:rPr>
            <w:fldChar w:fldCharType="begin"/>
          </w:r>
          <w:r w:rsidR="00E07066">
            <w:rPr>
              <w:noProof/>
              <w:webHidden/>
            </w:rPr>
            <w:instrText xml:space="preserve"> PAGEREF _Toc469404497 \h </w:instrText>
          </w:r>
          <w:r w:rsidR="00E07066">
            <w:rPr>
              <w:noProof/>
              <w:webHidden/>
            </w:rPr>
          </w:r>
          <w:r w:rsidR="00E07066">
            <w:rPr>
              <w:noProof/>
              <w:webHidden/>
            </w:rPr>
            <w:fldChar w:fldCharType="separate"/>
          </w:r>
          <w:ins w:id="237" w:author="Admin" w:date="2016-12-12T18:40:00Z">
            <w:r w:rsidR="007C6829">
              <w:rPr>
                <w:noProof/>
                <w:webHidden/>
              </w:rPr>
              <w:t>339</w:t>
            </w:r>
          </w:ins>
          <w:del w:id="238" w:author="Admin" w:date="2016-12-12T18:08:00Z">
            <w:r w:rsidR="00AA1028" w:rsidDel="004409AF">
              <w:rPr>
                <w:noProof/>
                <w:webHidden/>
              </w:rPr>
              <w:delText>370</w:delText>
            </w:r>
          </w:del>
          <w:r w:rsidR="00E07066">
            <w:rPr>
              <w:noProof/>
              <w:webHidden/>
            </w:rPr>
            <w:fldChar w:fldCharType="end"/>
          </w:r>
          <w:r>
            <w:rPr>
              <w:noProof/>
            </w:rP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"_Toc469404498" </w:instrText>
          </w:r>
          <w:r>
            <w:fldChar w:fldCharType="separate"/>
          </w:r>
          <w:r w:rsidR="00E07066" w:rsidRPr="00C7223B">
            <w:rPr>
              <w:rStyle w:val="Hyperlink"/>
              <w:rFonts w:ascii="Century" w:hAnsi="Century"/>
            </w:rPr>
            <w:t>7.2</w:t>
          </w:r>
          <w:r w:rsidR="00E07066">
            <w:rPr>
              <w:rFonts w:asciiTheme="minorHAnsi" w:hAnsiTheme="minorHAnsi" w:cstheme="minorBidi"/>
              <w:iCs w:val="0"/>
              <w:sz w:val="22"/>
              <w:szCs w:val="22"/>
            </w:rPr>
            <w:tab/>
          </w:r>
          <w:r w:rsidR="00E07066" w:rsidRPr="00C7223B">
            <w:rPr>
              <w:rStyle w:val="Hyperlink"/>
              <w:rFonts w:ascii="Century" w:hAnsi="Century"/>
            </w:rPr>
            <w:t>Project Summary</w:t>
          </w:r>
          <w:r w:rsidR="00E07066">
            <w:rPr>
              <w:webHidden/>
            </w:rPr>
            <w:tab/>
          </w:r>
          <w:r w:rsidR="00E07066">
            <w:rPr>
              <w:webHidden/>
            </w:rPr>
            <w:fldChar w:fldCharType="begin"/>
          </w:r>
          <w:r w:rsidR="00E07066">
            <w:rPr>
              <w:webHidden/>
            </w:rPr>
            <w:instrText xml:space="preserve"> PAGEREF _Toc469404498 \h </w:instrText>
          </w:r>
          <w:r w:rsidR="00E07066">
            <w:rPr>
              <w:webHidden/>
            </w:rPr>
          </w:r>
          <w:r w:rsidR="00E07066">
            <w:rPr>
              <w:webHidden/>
            </w:rPr>
            <w:fldChar w:fldCharType="separate"/>
          </w:r>
          <w:ins w:id="239" w:author="Admin" w:date="2016-12-12T18:40:00Z">
            <w:r w:rsidR="007C6829">
              <w:rPr>
                <w:webHidden/>
              </w:rPr>
              <w:t>339</w:t>
            </w:r>
          </w:ins>
          <w:del w:id="240" w:author="Admin" w:date="2016-12-12T18:08:00Z">
            <w:r w:rsidR="00AA1028" w:rsidDel="004409AF">
              <w:rPr>
                <w:webHidden/>
              </w:rPr>
              <w:delText>370</w:delText>
            </w:r>
          </w:del>
          <w:r w:rsidR="00E07066">
            <w:rPr>
              <w:webHidden/>
            </w:rPr>
            <w:fldChar w:fldCharType="end"/>
          </w:r>
          <w:r>
            <w:fldChar w:fldCharType="end"/>
          </w:r>
        </w:p>
        <w:p w:rsidR="00E07066" w:rsidRDefault="00746720" w:rsidP="006B4A50">
          <w:pPr>
            <w:pStyle w:val="TOC2"/>
            <w:rPr>
              <w:rFonts w:asciiTheme="minorHAnsi" w:hAnsiTheme="minorHAnsi" w:cstheme="minorBidi"/>
              <w:iCs w:val="0"/>
              <w:sz w:val="22"/>
              <w:szCs w:val="22"/>
            </w:rPr>
          </w:pPr>
          <w:r>
            <w:fldChar w:fldCharType="begin"/>
          </w:r>
          <w:r>
            <w:instrText xml:space="preserve"> HYPERLINK \l "_Toc469404499" </w:instrText>
          </w:r>
          <w:r>
            <w:fldChar w:fldCharType="separate"/>
          </w:r>
          <w:r w:rsidR="00E07066" w:rsidRPr="00C7223B">
            <w:rPr>
              <w:rStyle w:val="Hyperlink"/>
              <w:rFonts w:ascii="Century" w:hAnsi="Century"/>
            </w:rPr>
            <w:t>7.3</w:t>
          </w:r>
          <w:r w:rsidR="00E07066">
            <w:rPr>
              <w:rFonts w:asciiTheme="minorHAnsi" w:hAnsiTheme="minorHAnsi" w:cstheme="minorBidi"/>
              <w:iCs w:val="0"/>
              <w:sz w:val="22"/>
              <w:szCs w:val="22"/>
            </w:rPr>
            <w:tab/>
          </w:r>
          <w:r w:rsidR="00E07066" w:rsidRPr="00C7223B">
            <w:rPr>
              <w:rStyle w:val="Hyperlink"/>
              <w:rFonts w:ascii="Century" w:hAnsi="Century"/>
            </w:rPr>
            <w:t>Lesson Learnt</w:t>
          </w:r>
          <w:r w:rsidR="00E07066">
            <w:rPr>
              <w:webHidden/>
            </w:rPr>
            <w:tab/>
          </w:r>
          <w:r w:rsidR="00E07066">
            <w:rPr>
              <w:webHidden/>
            </w:rPr>
            <w:fldChar w:fldCharType="begin"/>
          </w:r>
          <w:r w:rsidR="00E07066">
            <w:rPr>
              <w:webHidden/>
            </w:rPr>
            <w:instrText xml:space="preserve"> PAGEREF _Toc469404499 \h </w:instrText>
          </w:r>
          <w:r w:rsidR="00E07066">
            <w:rPr>
              <w:webHidden/>
            </w:rPr>
          </w:r>
          <w:r w:rsidR="00E07066">
            <w:rPr>
              <w:webHidden/>
            </w:rPr>
            <w:fldChar w:fldCharType="separate"/>
          </w:r>
          <w:ins w:id="241" w:author="Admin" w:date="2016-12-12T18:40:00Z">
            <w:r w:rsidR="007C6829">
              <w:rPr>
                <w:webHidden/>
              </w:rPr>
              <w:t>340</w:t>
            </w:r>
          </w:ins>
          <w:del w:id="242" w:author="Admin" w:date="2016-12-12T18:08:00Z">
            <w:r w:rsidR="00AA1028" w:rsidDel="004409AF">
              <w:rPr>
                <w:webHidden/>
              </w:rPr>
              <w:delText>372</w:delText>
            </w:r>
          </w:del>
          <w:r w:rsidR="00E07066">
            <w:rPr>
              <w:webHidden/>
            </w:rPr>
            <w:fldChar w:fldCharType="end"/>
          </w:r>
          <w:r>
            <w:fldChar w:fldCharType="end"/>
          </w:r>
        </w:p>
        <w:p w:rsidR="00E07066" w:rsidRDefault="00746720" w:rsidP="006B4A50">
          <w:pPr>
            <w:pStyle w:val="TOC1"/>
            <w:jc w:val="both"/>
            <w:rPr>
              <w:rFonts w:asciiTheme="minorHAnsi" w:hAnsiTheme="minorHAnsi" w:cstheme="minorBidi"/>
              <w:b w:val="0"/>
            </w:rPr>
          </w:pPr>
          <w:r>
            <w:fldChar w:fldCharType="begin"/>
          </w:r>
          <w:r>
            <w:instrText xml:space="preserve"> HYPERLINK \l "_Toc469404500" </w:instrText>
          </w:r>
          <w:r>
            <w:fldChar w:fldCharType="separate"/>
          </w:r>
          <w:r w:rsidR="00E07066" w:rsidRPr="00C7223B">
            <w:rPr>
              <w:rStyle w:val="Hyperlink"/>
              <w:rFonts w:ascii="Century" w:hAnsi="Century"/>
            </w:rPr>
            <w:t>8</w:t>
          </w:r>
          <w:r w:rsidR="00E07066">
            <w:rPr>
              <w:rFonts w:asciiTheme="minorHAnsi" w:hAnsiTheme="minorHAnsi" w:cstheme="minorBidi"/>
              <w:b w:val="0"/>
            </w:rPr>
            <w:tab/>
          </w:r>
          <w:r w:rsidR="00E07066" w:rsidRPr="00C7223B">
            <w:rPr>
              <w:rStyle w:val="Hyperlink"/>
              <w:rFonts w:ascii="Century" w:hAnsi="Century"/>
            </w:rPr>
            <w:t>REFERENCES</w:t>
          </w:r>
          <w:r w:rsidR="00E07066">
            <w:rPr>
              <w:webHidden/>
            </w:rPr>
            <w:tab/>
          </w:r>
          <w:r w:rsidR="00E07066">
            <w:rPr>
              <w:webHidden/>
            </w:rPr>
            <w:fldChar w:fldCharType="begin"/>
          </w:r>
          <w:r w:rsidR="00E07066">
            <w:rPr>
              <w:webHidden/>
            </w:rPr>
            <w:instrText xml:space="preserve"> PAGEREF _Toc469404500 \h </w:instrText>
          </w:r>
          <w:r w:rsidR="00E07066">
            <w:rPr>
              <w:webHidden/>
            </w:rPr>
          </w:r>
          <w:r w:rsidR="00E07066">
            <w:rPr>
              <w:webHidden/>
            </w:rPr>
            <w:fldChar w:fldCharType="separate"/>
          </w:r>
          <w:ins w:id="243" w:author="Admin" w:date="2016-12-12T18:40:00Z">
            <w:r w:rsidR="007C6829">
              <w:rPr>
                <w:webHidden/>
              </w:rPr>
              <w:t>341</w:t>
            </w:r>
          </w:ins>
          <w:del w:id="244" w:author="Admin" w:date="2016-12-12T18:08:00Z">
            <w:r w:rsidR="00AA1028" w:rsidDel="004409AF">
              <w:rPr>
                <w:webHidden/>
              </w:rPr>
              <w:delText>372</w:delText>
            </w:r>
          </w:del>
          <w:r w:rsidR="00E07066">
            <w:rPr>
              <w:webHidden/>
            </w:rPr>
            <w:fldChar w:fldCharType="end"/>
          </w:r>
          <w:r>
            <w:fldChar w:fldCharType="end"/>
          </w:r>
        </w:p>
        <w:p w:rsidR="00251D1E" w:rsidRPr="000D195A" w:rsidRDefault="000D1E85" w:rsidP="006B4A50">
          <w:pPr>
            <w:spacing w:line="276" w:lineRule="auto"/>
            <w:jc w:val="both"/>
            <w:rPr>
              <w:rFonts w:ascii="Century" w:hAnsi="Century" w:cs="Times New Roman"/>
            </w:rPr>
          </w:pPr>
          <w:r w:rsidRPr="000D195A">
            <w:rPr>
              <w:rFonts w:ascii="Century" w:hAnsi="Century" w:cs="Times New Roman"/>
              <w:b/>
              <w:bCs/>
              <w:noProof/>
            </w:rPr>
            <w:fldChar w:fldCharType="end"/>
          </w:r>
        </w:p>
      </w:sdtContent>
    </w:sdt>
    <w:p w:rsidR="003F2197" w:rsidRPr="000D195A" w:rsidRDefault="003F2197" w:rsidP="006B4A50">
      <w:pPr>
        <w:jc w:val="both"/>
        <w:rPr>
          <w:rFonts w:ascii="Century" w:hAnsi="Century"/>
          <w:b/>
          <w:color w:val="00B050"/>
          <w:sz w:val="60"/>
          <w:szCs w:val="60"/>
        </w:rPr>
      </w:pPr>
      <w:r w:rsidRPr="000D195A">
        <w:rPr>
          <w:rFonts w:ascii="Century" w:hAnsi="Century"/>
          <w:b/>
          <w:color w:val="00B050"/>
          <w:sz w:val="60"/>
          <w:szCs w:val="60"/>
        </w:rPr>
        <w:br w:type="page"/>
      </w:r>
    </w:p>
    <w:p w:rsidR="00735562" w:rsidRPr="000D195A" w:rsidRDefault="009E1872" w:rsidP="006B4A50">
      <w:pPr>
        <w:pStyle w:val="Heading1"/>
        <w:numPr>
          <w:ilvl w:val="0"/>
          <w:numId w:val="2"/>
        </w:numPr>
        <w:spacing w:line="240" w:lineRule="auto"/>
        <w:jc w:val="both"/>
        <w:rPr>
          <w:rFonts w:ascii="Century" w:hAnsi="Century" w:cs="Times New Roman"/>
          <w:szCs w:val="28"/>
        </w:rPr>
      </w:pPr>
      <w:bookmarkStart w:id="245" w:name="_Toc469404379"/>
      <w:r w:rsidRPr="000D195A">
        <w:rPr>
          <w:rFonts w:ascii="Century" w:hAnsi="Century" w:cs="Times New Roman"/>
          <w:szCs w:val="28"/>
        </w:rPr>
        <w:lastRenderedPageBreak/>
        <w:t>I</w:t>
      </w:r>
      <w:r w:rsidR="00647144" w:rsidRPr="000D195A">
        <w:rPr>
          <w:rFonts w:ascii="Century" w:hAnsi="Century" w:cs="Times New Roman"/>
          <w:szCs w:val="28"/>
        </w:rPr>
        <w:t>NTRODUCTION</w:t>
      </w:r>
      <w:bookmarkEnd w:id="245"/>
    </w:p>
    <w:p w:rsidR="007B6A67" w:rsidRPr="000D195A" w:rsidRDefault="007B6A67" w:rsidP="006B4A50">
      <w:pPr>
        <w:pStyle w:val="Heading2"/>
        <w:spacing w:before="200" w:after="120" w:line="240" w:lineRule="auto"/>
        <w:ind w:left="180" w:hanging="180"/>
        <w:jc w:val="both"/>
        <w:rPr>
          <w:rFonts w:ascii="Century" w:hAnsi="Century" w:cs="Times New Roman"/>
          <w:szCs w:val="24"/>
        </w:rPr>
      </w:pPr>
      <w:bookmarkStart w:id="246" w:name="_Toc396213086"/>
      <w:bookmarkStart w:id="247" w:name="_Toc430290447"/>
      <w:bookmarkStart w:id="248" w:name="_Toc430713124"/>
      <w:bookmarkStart w:id="249" w:name="_Toc469404380"/>
      <w:r w:rsidRPr="000D195A">
        <w:rPr>
          <w:rFonts w:ascii="Century" w:hAnsi="Century" w:cs="Times New Roman"/>
          <w:szCs w:val="24"/>
        </w:rPr>
        <w:t>Purpose</w:t>
      </w:r>
      <w:bookmarkEnd w:id="246"/>
      <w:bookmarkEnd w:id="247"/>
      <w:bookmarkEnd w:id="248"/>
      <w:bookmarkEnd w:id="249"/>
    </w:p>
    <w:p w:rsidR="007B6A67" w:rsidRPr="000D195A" w:rsidRDefault="007B6A67" w:rsidP="006B4A50">
      <w:pPr>
        <w:tabs>
          <w:tab w:val="left" w:pos="0"/>
        </w:tabs>
        <w:spacing w:after="120" w:line="240" w:lineRule="auto"/>
        <w:ind w:firstLine="720"/>
        <w:jc w:val="both"/>
        <w:rPr>
          <w:rFonts w:ascii="Century" w:hAnsi="Century" w:cs="Times New Roman"/>
        </w:rPr>
      </w:pPr>
      <w:r w:rsidRPr="000D195A">
        <w:rPr>
          <w:rFonts w:ascii="Century" w:hAnsi="Century" w:cs="Times New Roman"/>
        </w:rPr>
        <w:t xml:space="preserve">This document is created as the introduction for event </w:t>
      </w:r>
      <w:r w:rsidRPr="000D195A">
        <w:rPr>
          <w:rFonts w:ascii="Century" w:hAnsi="Century" w:cs="Times New Roman"/>
          <w:lang w:val="vi-VN"/>
        </w:rPr>
        <w:t>WingS</w:t>
      </w:r>
      <w:r w:rsidRPr="000D195A">
        <w:rPr>
          <w:rFonts w:ascii="Century" w:hAnsi="Century" w:cs="Times New Roman"/>
        </w:rPr>
        <w:t xml:space="preserve"> – our Capstone Event at FPT University. In this document, we will descript the overview of some existing systems, the initial idea for our event, a brief description about our expected system and some potential risks, critical assumptions, constrains. Moreover, this document also shows opportunities what it offers for users.</w:t>
      </w:r>
    </w:p>
    <w:p w:rsidR="007B6A67" w:rsidRPr="000D195A" w:rsidRDefault="007B6A67" w:rsidP="006B4A50">
      <w:pPr>
        <w:pStyle w:val="Heading2"/>
        <w:spacing w:before="200" w:after="120" w:line="240" w:lineRule="auto"/>
        <w:ind w:left="0" w:firstLine="0"/>
        <w:jc w:val="both"/>
        <w:rPr>
          <w:rFonts w:ascii="Century" w:hAnsi="Century" w:cs="Times New Roman"/>
          <w:szCs w:val="24"/>
          <w:lang w:val="vi-VN"/>
        </w:rPr>
      </w:pPr>
      <w:bookmarkStart w:id="250" w:name="_Toc396213087"/>
      <w:bookmarkStart w:id="251" w:name="_Toc430290448"/>
      <w:bookmarkStart w:id="252" w:name="_Toc430713125"/>
      <w:bookmarkStart w:id="253" w:name="_Toc469404381"/>
      <w:r w:rsidRPr="000D195A">
        <w:rPr>
          <w:rFonts w:ascii="Century" w:hAnsi="Century" w:cs="Times New Roman"/>
          <w:szCs w:val="24"/>
          <w:lang w:val="vi-VN"/>
        </w:rPr>
        <w:t>Acronyms and Definitions</w:t>
      </w:r>
      <w:bookmarkEnd w:id="250"/>
      <w:bookmarkEnd w:id="251"/>
      <w:bookmarkEnd w:id="252"/>
      <w:bookmarkEnd w:id="253"/>
    </w:p>
    <w:tbl>
      <w:tblPr>
        <w:tblpPr w:leftFromText="180" w:rightFromText="180" w:vertAnchor="text" w:tblpY="1"/>
        <w:tblW w:w="8635" w:type="dxa"/>
        <w:tblLook w:val="04A0" w:firstRow="1" w:lastRow="0" w:firstColumn="1" w:lastColumn="0" w:noHBand="0" w:noVBand="1"/>
      </w:tblPr>
      <w:tblGrid>
        <w:gridCol w:w="2695"/>
        <w:gridCol w:w="5940"/>
      </w:tblGrid>
      <w:tr w:rsidR="007B6A67" w:rsidRPr="000D195A" w:rsidTr="00AF6C87">
        <w:tc>
          <w:tcPr>
            <w:tcW w:w="2695" w:type="dxa"/>
            <w:tcBorders>
              <w:top w:val="single" w:sz="4" w:space="0" w:color="auto"/>
              <w:left w:val="single" w:sz="4" w:space="0" w:color="auto"/>
              <w:bottom w:val="single" w:sz="4" w:space="0" w:color="auto"/>
              <w:right w:val="single" w:sz="4" w:space="0" w:color="auto"/>
            </w:tcBorders>
            <w:shd w:val="clear" w:color="auto" w:fill="92D050"/>
          </w:tcPr>
          <w:p w:rsidR="007B6A67" w:rsidRPr="000D195A" w:rsidRDefault="007B6A67" w:rsidP="006B4A50">
            <w:pPr>
              <w:spacing w:line="240" w:lineRule="auto"/>
              <w:jc w:val="both"/>
              <w:rPr>
                <w:rFonts w:ascii="Century" w:hAnsi="Century" w:cs="Times New Roman"/>
                <w:b/>
              </w:rPr>
            </w:pPr>
            <w:r w:rsidRPr="000D195A">
              <w:rPr>
                <w:rFonts w:ascii="Century" w:hAnsi="Century" w:cs="Times New Roman"/>
                <w:b/>
              </w:rPr>
              <w:t>Acronym &amp; Abbreviation</w:t>
            </w:r>
          </w:p>
        </w:tc>
        <w:tc>
          <w:tcPr>
            <w:tcW w:w="5940" w:type="dxa"/>
            <w:tcBorders>
              <w:top w:val="single" w:sz="4" w:space="0" w:color="auto"/>
              <w:left w:val="single" w:sz="4" w:space="0" w:color="auto"/>
              <w:bottom w:val="single" w:sz="4" w:space="0" w:color="auto"/>
              <w:right w:val="single" w:sz="4" w:space="0" w:color="auto"/>
            </w:tcBorders>
            <w:shd w:val="clear" w:color="auto" w:fill="92D050"/>
          </w:tcPr>
          <w:p w:rsidR="007B6A67" w:rsidRPr="000D195A" w:rsidRDefault="007B6A67" w:rsidP="006B4A50">
            <w:pPr>
              <w:spacing w:line="240" w:lineRule="auto"/>
              <w:jc w:val="both"/>
              <w:rPr>
                <w:rFonts w:ascii="Century" w:hAnsi="Century" w:cs="Times New Roman"/>
                <w:b/>
              </w:rPr>
            </w:pPr>
            <w:r w:rsidRPr="000D195A">
              <w:rPr>
                <w:rFonts w:ascii="Century" w:hAnsi="Century" w:cs="Times New Roman"/>
                <w:b/>
              </w:rPr>
              <w:t>Definition</w:t>
            </w:r>
          </w:p>
        </w:tc>
      </w:tr>
      <w:tr w:rsidR="007B6A67" w:rsidRPr="000D195A" w:rsidTr="008562FB">
        <w:tc>
          <w:tcPr>
            <w:tcW w:w="2695" w:type="dxa"/>
            <w:tcBorders>
              <w:top w:val="single" w:sz="4" w:space="0" w:color="auto"/>
              <w:left w:val="single" w:sz="4" w:space="0" w:color="auto"/>
              <w:bottom w:val="single" w:sz="4" w:space="0" w:color="auto"/>
              <w:right w:val="single" w:sz="4" w:space="0" w:color="auto"/>
            </w:tcBorders>
          </w:tcPr>
          <w:p w:rsidR="007B6A67" w:rsidRPr="000D195A" w:rsidRDefault="007B6A67" w:rsidP="006B4A50">
            <w:pPr>
              <w:spacing w:line="240" w:lineRule="auto"/>
              <w:jc w:val="both"/>
              <w:rPr>
                <w:rFonts w:ascii="Century" w:hAnsi="Century" w:cs="Times New Roman"/>
              </w:rPr>
            </w:pPr>
            <w:r w:rsidRPr="000D195A">
              <w:rPr>
                <w:rFonts w:ascii="Century" w:hAnsi="Century" w:cs="Times New Roman"/>
              </w:rPr>
              <w:t>WS</w:t>
            </w:r>
          </w:p>
        </w:tc>
        <w:tc>
          <w:tcPr>
            <w:tcW w:w="5940" w:type="dxa"/>
            <w:tcBorders>
              <w:top w:val="single" w:sz="4" w:space="0" w:color="auto"/>
              <w:left w:val="single" w:sz="4" w:space="0" w:color="auto"/>
              <w:bottom w:val="single" w:sz="4" w:space="0" w:color="auto"/>
              <w:right w:val="single" w:sz="4" w:space="0" w:color="auto"/>
            </w:tcBorders>
          </w:tcPr>
          <w:p w:rsidR="007B6A67" w:rsidRPr="000D195A" w:rsidRDefault="007B6A67" w:rsidP="006B4A50">
            <w:pPr>
              <w:spacing w:line="240" w:lineRule="auto"/>
              <w:jc w:val="both"/>
              <w:rPr>
                <w:rFonts w:ascii="Century" w:hAnsi="Century" w:cs="Times New Roman"/>
                <w:lang w:val="vi-VN"/>
              </w:rPr>
            </w:pPr>
            <w:r w:rsidRPr="000D195A">
              <w:rPr>
                <w:rFonts w:ascii="Century" w:hAnsi="Century" w:cs="Times New Roman"/>
                <w:lang w:val="vi-VN"/>
              </w:rPr>
              <w:t>WingS</w:t>
            </w:r>
          </w:p>
        </w:tc>
      </w:tr>
      <w:tr w:rsidR="007B6A67" w:rsidRPr="000D195A" w:rsidTr="00AF6C87">
        <w:tc>
          <w:tcPr>
            <w:tcW w:w="2695" w:type="dxa"/>
            <w:tcBorders>
              <w:top w:val="single" w:sz="4" w:space="0" w:color="auto"/>
              <w:left w:val="single" w:sz="4" w:space="0" w:color="auto"/>
              <w:bottom w:val="single" w:sz="4" w:space="0" w:color="auto"/>
              <w:right w:val="single" w:sz="4" w:space="0" w:color="auto"/>
            </w:tcBorders>
          </w:tcPr>
          <w:p w:rsidR="007B6A67" w:rsidRPr="000D195A" w:rsidRDefault="007B6A67" w:rsidP="006B4A50">
            <w:pPr>
              <w:spacing w:line="240" w:lineRule="auto"/>
              <w:jc w:val="both"/>
              <w:rPr>
                <w:rFonts w:ascii="Century" w:hAnsi="Century" w:cs="Times New Roman"/>
              </w:rPr>
            </w:pPr>
            <w:r w:rsidRPr="000D195A">
              <w:rPr>
                <w:rFonts w:ascii="Century" w:hAnsi="Century" w:cs="Times New Roman"/>
              </w:rPr>
              <w:t>FU</w:t>
            </w:r>
          </w:p>
        </w:tc>
        <w:tc>
          <w:tcPr>
            <w:tcW w:w="5940" w:type="dxa"/>
            <w:tcBorders>
              <w:top w:val="single" w:sz="4" w:space="0" w:color="auto"/>
              <w:left w:val="single" w:sz="4" w:space="0" w:color="auto"/>
              <w:bottom w:val="single" w:sz="4" w:space="0" w:color="auto"/>
              <w:right w:val="single" w:sz="4" w:space="0" w:color="auto"/>
            </w:tcBorders>
          </w:tcPr>
          <w:p w:rsidR="007B6A67" w:rsidRPr="000D195A" w:rsidRDefault="007B6A67" w:rsidP="006B4A50">
            <w:pPr>
              <w:spacing w:line="240" w:lineRule="auto"/>
              <w:jc w:val="both"/>
              <w:rPr>
                <w:rFonts w:ascii="Century" w:hAnsi="Century" w:cs="Times New Roman"/>
              </w:rPr>
            </w:pPr>
            <w:r w:rsidRPr="000D195A">
              <w:rPr>
                <w:rFonts w:ascii="Century" w:hAnsi="Century" w:cs="Times New Roman"/>
              </w:rPr>
              <w:t>FPT University</w:t>
            </w:r>
          </w:p>
        </w:tc>
      </w:tr>
      <w:tr w:rsidR="007B6A67" w:rsidRPr="000D195A" w:rsidTr="00AF6C87">
        <w:tc>
          <w:tcPr>
            <w:tcW w:w="2695" w:type="dxa"/>
            <w:tcBorders>
              <w:top w:val="single" w:sz="4" w:space="0" w:color="auto"/>
              <w:left w:val="single" w:sz="4" w:space="0" w:color="auto"/>
              <w:bottom w:val="single" w:sz="4" w:space="0" w:color="auto"/>
              <w:right w:val="single" w:sz="4" w:space="0" w:color="auto"/>
            </w:tcBorders>
          </w:tcPr>
          <w:p w:rsidR="007B6A67" w:rsidRPr="000D195A" w:rsidRDefault="007B6A67" w:rsidP="006B4A50">
            <w:pPr>
              <w:spacing w:line="240" w:lineRule="auto"/>
              <w:jc w:val="both"/>
              <w:rPr>
                <w:rFonts w:ascii="Century" w:hAnsi="Century" w:cs="Times New Roman"/>
              </w:rPr>
            </w:pPr>
            <w:r w:rsidRPr="000D195A">
              <w:rPr>
                <w:rFonts w:ascii="Century" w:hAnsi="Century" w:cs="Times New Roman"/>
              </w:rPr>
              <w:t>Q&amp;A</w:t>
            </w:r>
          </w:p>
        </w:tc>
        <w:tc>
          <w:tcPr>
            <w:tcW w:w="5940" w:type="dxa"/>
            <w:tcBorders>
              <w:top w:val="single" w:sz="4" w:space="0" w:color="auto"/>
              <w:left w:val="single" w:sz="4" w:space="0" w:color="auto"/>
              <w:bottom w:val="single" w:sz="4" w:space="0" w:color="auto"/>
              <w:right w:val="single" w:sz="4" w:space="0" w:color="auto"/>
            </w:tcBorders>
          </w:tcPr>
          <w:p w:rsidR="007B6A67" w:rsidRPr="000D195A" w:rsidRDefault="007B6A67" w:rsidP="006B4A50">
            <w:pPr>
              <w:spacing w:line="240" w:lineRule="auto"/>
              <w:jc w:val="both"/>
              <w:rPr>
                <w:rFonts w:ascii="Century" w:hAnsi="Century" w:cs="Times New Roman"/>
              </w:rPr>
            </w:pPr>
            <w:r w:rsidRPr="000D195A">
              <w:rPr>
                <w:rFonts w:ascii="Century" w:hAnsi="Century" w:cs="Times New Roman"/>
              </w:rPr>
              <w:t>Question and Answer</w:t>
            </w:r>
          </w:p>
        </w:tc>
      </w:tr>
    </w:tbl>
    <w:p w:rsidR="00AA1028" w:rsidRPr="00AA1028" w:rsidRDefault="00AA1028" w:rsidP="006B4A50">
      <w:pPr>
        <w:spacing w:line="240" w:lineRule="auto"/>
        <w:jc w:val="both"/>
        <w:rPr>
          <w:rFonts w:ascii="Century" w:hAnsi="Century" w:cs="Times New Roman"/>
          <w:b/>
          <w:sz w:val="6"/>
        </w:rPr>
      </w:pPr>
    </w:p>
    <w:p w:rsidR="00D419A5" w:rsidRPr="000D195A" w:rsidRDefault="007B6A67" w:rsidP="006B4A50">
      <w:pPr>
        <w:spacing w:line="240" w:lineRule="auto"/>
        <w:jc w:val="both"/>
        <w:rPr>
          <w:rFonts w:ascii="Century" w:hAnsi="Century" w:cs="Times New Roman"/>
        </w:rPr>
      </w:pPr>
      <w:r w:rsidRPr="000D195A">
        <w:rPr>
          <w:rFonts w:ascii="Century" w:hAnsi="Century" w:cs="Times New Roman"/>
          <w:b/>
        </w:rPr>
        <w:t>Table 1-1:</w:t>
      </w:r>
      <w:r w:rsidRPr="000D195A">
        <w:rPr>
          <w:rFonts w:ascii="Century" w:hAnsi="Century" w:cs="Times New Roman"/>
        </w:rPr>
        <w:t xml:space="preserve"> Definitions and Acronyms</w:t>
      </w:r>
    </w:p>
    <w:p w:rsidR="007B6A67" w:rsidRPr="000D195A" w:rsidRDefault="007B6A67" w:rsidP="006B4A50">
      <w:pPr>
        <w:pStyle w:val="Heading2"/>
        <w:spacing w:before="200" w:after="120" w:line="240" w:lineRule="auto"/>
        <w:ind w:left="0" w:firstLine="0"/>
        <w:jc w:val="both"/>
        <w:rPr>
          <w:rFonts w:ascii="Century" w:hAnsi="Century" w:cs="Times New Roman"/>
          <w:szCs w:val="24"/>
          <w:lang w:val="vi-VN"/>
        </w:rPr>
      </w:pPr>
      <w:bookmarkStart w:id="254" w:name="_Toc396213088"/>
      <w:bookmarkStart w:id="255" w:name="_Toc430290449"/>
      <w:bookmarkStart w:id="256" w:name="_Toc430713126"/>
      <w:bookmarkStart w:id="257" w:name="_Toc469404382"/>
      <w:r w:rsidRPr="000D195A">
        <w:rPr>
          <w:rFonts w:ascii="Century" w:hAnsi="Century" w:cs="Times New Roman"/>
          <w:szCs w:val="24"/>
          <w:lang w:val="vi-VN"/>
        </w:rPr>
        <w:t>A</w:t>
      </w:r>
      <w:bookmarkEnd w:id="254"/>
      <w:bookmarkEnd w:id="255"/>
      <w:bookmarkEnd w:id="256"/>
      <w:r w:rsidRPr="000D195A">
        <w:rPr>
          <w:rFonts w:ascii="Century" w:hAnsi="Century" w:cs="Times New Roman"/>
          <w:szCs w:val="24"/>
        </w:rPr>
        <w:t>bstract</w:t>
      </w:r>
      <w:bookmarkEnd w:id="257"/>
    </w:p>
    <w:p w:rsidR="007B6A67" w:rsidRPr="000D195A" w:rsidRDefault="007B6A67" w:rsidP="006B4A50">
      <w:pPr>
        <w:tabs>
          <w:tab w:val="left" w:leader="dot" w:pos="9356"/>
        </w:tabs>
        <w:spacing w:before="120" w:after="120" w:line="240" w:lineRule="auto"/>
        <w:ind w:firstLine="720"/>
        <w:jc w:val="both"/>
        <w:rPr>
          <w:rFonts w:ascii="Century" w:eastAsiaTheme="majorEastAsia" w:hAnsi="Century" w:cs="Times New Roman"/>
          <w:bCs/>
        </w:rPr>
      </w:pPr>
      <w:r w:rsidRPr="000D195A">
        <w:rPr>
          <w:rFonts w:ascii="Century" w:eastAsiaTheme="majorEastAsia" w:hAnsi="Century" w:cs="Times New Roman"/>
          <w:bCs/>
        </w:rPr>
        <w:t>WS makes connections that enable people to help themselves and each other. Website allows users (who created organization) create charity topics or event as long as it follows our rules to help other people. Donors can also take part in a event by donating money through a single donation or supporting event as a regular donor publicly or privately, not to profit financially. Instead, charity topic creators offer rewards to thank backers for their support. We hope our event can help as much people as we can in our country.</w:t>
      </w:r>
    </w:p>
    <w:p w:rsidR="007B6A67" w:rsidRPr="000D195A" w:rsidRDefault="007B6A67" w:rsidP="006B4A50">
      <w:pPr>
        <w:tabs>
          <w:tab w:val="left" w:leader="dot" w:pos="9356"/>
        </w:tabs>
        <w:spacing w:before="120" w:after="120" w:line="360" w:lineRule="auto"/>
        <w:ind w:firstLine="720"/>
        <w:jc w:val="both"/>
        <w:rPr>
          <w:rFonts w:ascii="Century" w:eastAsiaTheme="majorEastAsia" w:hAnsi="Century" w:cs="Times New Roman"/>
          <w:bCs/>
        </w:rPr>
      </w:pPr>
    </w:p>
    <w:p w:rsidR="007B6A67" w:rsidRPr="000D195A" w:rsidRDefault="007B6A67" w:rsidP="006B4A50">
      <w:pPr>
        <w:spacing w:line="276" w:lineRule="auto"/>
        <w:jc w:val="both"/>
        <w:rPr>
          <w:rFonts w:ascii="Century" w:eastAsiaTheme="majorEastAsia" w:hAnsi="Century" w:cs="Times New Roman"/>
          <w:bCs/>
        </w:rPr>
      </w:pPr>
    </w:p>
    <w:p w:rsidR="007B6A67" w:rsidRPr="000D195A" w:rsidRDefault="00D419A5" w:rsidP="006B4A50">
      <w:pPr>
        <w:jc w:val="both"/>
        <w:rPr>
          <w:rFonts w:ascii="Century" w:eastAsiaTheme="majorEastAsia" w:hAnsi="Century" w:cs="Times New Roman"/>
          <w:bCs/>
        </w:rPr>
      </w:pPr>
      <w:r w:rsidRPr="000D195A">
        <w:rPr>
          <w:rFonts w:ascii="Century" w:eastAsiaTheme="majorEastAsia" w:hAnsi="Century" w:cs="Times New Roman"/>
          <w:bCs/>
        </w:rPr>
        <w:br w:type="page"/>
      </w:r>
    </w:p>
    <w:p w:rsidR="007B6A67" w:rsidRPr="000D195A" w:rsidRDefault="007B6A67" w:rsidP="006B4A50">
      <w:pPr>
        <w:pStyle w:val="Heading2"/>
        <w:spacing w:before="200" w:after="120" w:line="240" w:lineRule="auto"/>
        <w:ind w:left="0" w:firstLine="0"/>
        <w:jc w:val="both"/>
        <w:rPr>
          <w:rFonts w:ascii="Century" w:hAnsi="Century"/>
        </w:rPr>
      </w:pPr>
      <w:bookmarkStart w:id="258" w:name="_Toc396213089"/>
      <w:bookmarkStart w:id="259" w:name="_Toc430290450"/>
      <w:bookmarkStart w:id="260" w:name="_Toc430713127"/>
      <w:bookmarkStart w:id="261" w:name="_Toc469404383"/>
      <w:r w:rsidRPr="000D195A">
        <w:rPr>
          <w:rFonts w:ascii="Century" w:hAnsi="Century" w:cs="Times New Roman"/>
          <w:szCs w:val="24"/>
        </w:rPr>
        <w:lastRenderedPageBreak/>
        <w:t>L</w:t>
      </w:r>
      <w:bookmarkEnd w:id="258"/>
      <w:bookmarkEnd w:id="259"/>
      <w:bookmarkEnd w:id="260"/>
      <w:r w:rsidR="00FD619A" w:rsidRPr="000D195A">
        <w:rPr>
          <w:rFonts w:ascii="Century" w:hAnsi="Century" w:cs="Times New Roman"/>
          <w:szCs w:val="24"/>
        </w:rPr>
        <w:t>iterature review</w:t>
      </w:r>
      <w:bookmarkEnd w:id="261"/>
    </w:p>
    <w:p w:rsidR="007B6A67" w:rsidRPr="000D195A" w:rsidRDefault="007B6A67" w:rsidP="006B4A50">
      <w:pPr>
        <w:spacing w:line="240" w:lineRule="auto"/>
        <w:ind w:firstLine="720"/>
        <w:jc w:val="both"/>
        <w:rPr>
          <w:rFonts w:ascii="Century" w:hAnsi="Century" w:cs="Times New Roman"/>
        </w:rPr>
      </w:pPr>
      <w:r w:rsidRPr="000D195A">
        <w:rPr>
          <w:rFonts w:ascii="Century" w:hAnsi="Century" w:cs="Times New Roman"/>
        </w:rPr>
        <w:t>There are many charity organizations in Vietnam, but few of them can make connections between the organizations and people who need help. Some kind of charity organization website: childrenofvietnam.org, lovingkindnessvietnam.org.</w:t>
      </w:r>
    </w:p>
    <w:p w:rsidR="007B6A67" w:rsidRPr="000D195A" w:rsidRDefault="007B6A67" w:rsidP="006B4A50">
      <w:pPr>
        <w:pStyle w:val="ListParagraph"/>
        <w:numPr>
          <w:ilvl w:val="0"/>
          <w:numId w:val="149"/>
        </w:numPr>
        <w:spacing w:before="0" w:after="200" w:line="240" w:lineRule="auto"/>
        <w:rPr>
          <w:rFonts w:ascii="Century" w:hAnsi="Century"/>
          <w:b/>
          <w:sz w:val="28"/>
          <w:lang w:val="vi-VN"/>
        </w:rPr>
      </w:pPr>
      <w:r w:rsidRPr="000D195A">
        <w:rPr>
          <w:rFonts w:ascii="Century" w:hAnsi="Century"/>
          <w:b/>
          <w:sz w:val="28"/>
          <w:lang w:val="vi-VN"/>
        </w:rPr>
        <w:t>Childrenofvietnam</w:t>
      </w:r>
    </w:p>
    <w:p w:rsidR="007B6A67" w:rsidRPr="000D195A" w:rsidRDefault="007B6A67" w:rsidP="006B4A50">
      <w:pPr>
        <w:spacing w:line="240" w:lineRule="auto"/>
        <w:jc w:val="both"/>
        <w:rPr>
          <w:rFonts w:ascii="Century" w:hAnsi="Century" w:cs="Times New Roman"/>
          <w:b/>
          <w:sz w:val="28"/>
        </w:rPr>
      </w:pPr>
      <w:r w:rsidRPr="000D195A">
        <w:rPr>
          <w:rFonts w:ascii="Century" w:hAnsi="Century"/>
          <w:noProof/>
          <w:lang w:eastAsia="en-US"/>
        </w:rPr>
        <w:drawing>
          <wp:inline distT="0" distB="0" distL="0" distR="0" wp14:anchorId="61722477" wp14:editId="72EDDE91">
            <wp:extent cx="5486400" cy="31229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122930"/>
                    </a:xfrm>
                    <a:prstGeom prst="rect">
                      <a:avLst/>
                    </a:prstGeom>
                  </pic:spPr>
                </pic:pic>
              </a:graphicData>
            </a:graphic>
          </wp:inline>
        </w:drawing>
      </w:r>
    </w:p>
    <w:p w:rsidR="007B6A67" w:rsidRPr="000D195A" w:rsidRDefault="007B6A67" w:rsidP="006B4A50">
      <w:pPr>
        <w:spacing w:line="240" w:lineRule="auto"/>
        <w:jc w:val="both"/>
        <w:rPr>
          <w:rFonts w:ascii="Century" w:hAnsi="Century" w:cs="Times New Roman"/>
          <w:lang w:val="vi-VN"/>
        </w:rPr>
      </w:pPr>
      <w:r w:rsidRPr="000D195A">
        <w:rPr>
          <w:rFonts w:ascii="Century" w:hAnsi="Century" w:cs="Times New Roman"/>
          <w:b/>
        </w:rPr>
        <w:t>Figure 1-1:</w:t>
      </w:r>
      <w:r w:rsidRPr="000D195A">
        <w:rPr>
          <w:rFonts w:ascii="Century" w:hAnsi="Century" w:cs="Times New Roman"/>
        </w:rPr>
        <w:t xml:space="preserve"> Website </w:t>
      </w:r>
      <w:r w:rsidRPr="000D195A">
        <w:rPr>
          <w:rFonts w:ascii="Century" w:hAnsi="Century" w:cs="Times New Roman"/>
          <w:lang w:val="vi-VN"/>
        </w:rPr>
        <w:t>Childrenofvietnam</w:t>
      </w:r>
    </w:p>
    <w:p w:rsidR="007B6A67" w:rsidRPr="00AA1028" w:rsidRDefault="007B6A67" w:rsidP="006B4A50">
      <w:pPr>
        <w:spacing w:line="240" w:lineRule="auto"/>
        <w:jc w:val="both"/>
        <w:rPr>
          <w:rFonts w:ascii="Century" w:hAnsi="Century" w:cs="Times New Roman"/>
          <w:sz w:val="2"/>
          <w:lang w:val="vi-VN"/>
        </w:rPr>
      </w:pPr>
    </w:p>
    <w:p w:rsidR="007B6A67" w:rsidRPr="00AA1028" w:rsidRDefault="007B6A67" w:rsidP="006B4A50">
      <w:pPr>
        <w:spacing w:line="240" w:lineRule="auto"/>
        <w:jc w:val="both"/>
        <w:rPr>
          <w:rFonts w:ascii="Century" w:hAnsi="Century" w:cs="Times New Roman"/>
          <w:b/>
          <w:sz w:val="2"/>
        </w:rPr>
      </w:pPr>
    </w:p>
    <w:p w:rsidR="007B6A67" w:rsidRPr="000D195A" w:rsidRDefault="007B6A67" w:rsidP="006B4A50">
      <w:pPr>
        <w:spacing w:line="240" w:lineRule="auto"/>
        <w:ind w:firstLine="720"/>
        <w:jc w:val="both"/>
        <w:rPr>
          <w:rFonts w:ascii="Century" w:hAnsi="Century" w:cs="Times New Roman"/>
        </w:rPr>
      </w:pPr>
      <w:r w:rsidRPr="000D195A">
        <w:rPr>
          <w:rFonts w:ascii="Century" w:hAnsi="Century" w:cs="Times New Roman"/>
          <w:lang w:val="vi-VN"/>
        </w:rPr>
        <w:t>Childrenofvietnam</w:t>
      </w:r>
      <w:r w:rsidRPr="000D195A">
        <w:rPr>
          <w:rFonts w:ascii="Century" w:hAnsi="Century" w:cs="Times New Roman"/>
        </w:rPr>
        <w:t xml:space="preserve"> is a website </w:t>
      </w:r>
      <w:r w:rsidRPr="000D195A">
        <w:rPr>
          <w:rFonts w:ascii="Century" w:hAnsi="Century" w:cs="Times New Roman"/>
          <w:lang w:val="vi-VN"/>
        </w:rPr>
        <w:t xml:space="preserve">works solely as a volunteer, and does not receive a salary or compensation. </w:t>
      </w:r>
      <w:r w:rsidRPr="000D195A">
        <w:rPr>
          <w:rFonts w:ascii="Century" w:hAnsi="Century" w:cs="Times New Roman"/>
        </w:rPr>
        <w:t>They</w:t>
      </w:r>
      <w:r w:rsidRPr="000D195A">
        <w:rPr>
          <w:rFonts w:ascii="Century" w:hAnsi="Century" w:cs="Times New Roman"/>
          <w:lang w:val="vi-VN"/>
        </w:rPr>
        <w:t xml:space="preserve"> spend nothing on marketing, advertising, or solicitations</w:t>
      </w:r>
      <w:r w:rsidRPr="000D195A">
        <w:rPr>
          <w:rFonts w:ascii="Century" w:hAnsi="Century" w:cs="Times New Roman"/>
        </w:rPr>
        <w:t>.</w:t>
      </w:r>
    </w:p>
    <w:p w:rsidR="007B6A67" w:rsidRPr="000D195A" w:rsidRDefault="007B6A67" w:rsidP="006B4A50">
      <w:pPr>
        <w:pStyle w:val="ListParagraph"/>
        <w:numPr>
          <w:ilvl w:val="0"/>
          <w:numId w:val="13"/>
        </w:numPr>
        <w:spacing w:before="0" w:after="200" w:line="240" w:lineRule="auto"/>
        <w:rPr>
          <w:rFonts w:ascii="Century" w:hAnsi="Century"/>
          <w:b/>
          <w:u w:val="single"/>
        </w:rPr>
      </w:pPr>
      <w:r w:rsidRPr="000D195A">
        <w:rPr>
          <w:rFonts w:ascii="Century" w:hAnsi="Century"/>
          <w:b/>
          <w:u w:val="single"/>
        </w:rPr>
        <w:t>Advantages:</w:t>
      </w:r>
    </w:p>
    <w:p w:rsidR="007B6A67" w:rsidRPr="000D195A" w:rsidRDefault="007B6A67" w:rsidP="006B4A50">
      <w:pPr>
        <w:pStyle w:val="ListParagraph"/>
        <w:numPr>
          <w:ilvl w:val="0"/>
          <w:numId w:val="11"/>
        </w:numPr>
        <w:spacing w:before="0" w:after="200" w:line="240" w:lineRule="auto"/>
        <w:rPr>
          <w:rFonts w:ascii="Century" w:hAnsi="Century"/>
        </w:rPr>
      </w:pPr>
      <w:r w:rsidRPr="000D195A">
        <w:rPr>
          <w:rFonts w:ascii="Century" w:hAnsi="Century"/>
        </w:rPr>
        <w:t>Has friendly user interface</w:t>
      </w:r>
    </w:p>
    <w:p w:rsidR="007B6A67" w:rsidRPr="000D195A" w:rsidRDefault="007B6A67" w:rsidP="006B4A50">
      <w:pPr>
        <w:pStyle w:val="ListParagraph"/>
        <w:numPr>
          <w:ilvl w:val="0"/>
          <w:numId w:val="13"/>
        </w:numPr>
        <w:spacing w:before="0" w:after="200" w:line="240" w:lineRule="auto"/>
        <w:rPr>
          <w:rFonts w:ascii="Century" w:hAnsi="Century"/>
          <w:b/>
          <w:u w:val="single"/>
        </w:rPr>
      </w:pPr>
      <w:r w:rsidRPr="000D195A">
        <w:rPr>
          <w:rFonts w:ascii="Century" w:hAnsi="Century"/>
          <w:b/>
          <w:u w:val="single"/>
        </w:rPr>
        <w:t>Disadvantages:</w:t>
      </w:r>
    </w:p>
    <w:p w:rsidR="007B6A67" w:rsidRPr="000D195A" w:rsidRDefault="007B6A67" w:rsidP="006B4A50">
      <w:pPr>
        <w:pStyle w:val="ListParagraph"/>
        <w:numPr>
          <w:ilvl w:val="0"/>
          <w:numId w:val="11"/>
        </w:numPr>
        <w:spacing w:before="0" w:after="200" w:line="240" w:lineRule="auto"/>
        <w:rPr>
          <w:rFonts w:ascii="Century" w:hAnsi="Century"/>
        </w:rPr>
      </w:pPr>
      <w:r w:rsidRPr="000D195A">
        <w:rPr>
          <w:rFonts w:ascii="Century" w:hAnsi="Century"/>
        </w:rPr>
        <w:t xml:space="preserve">Only support PayPal. The language is English. </w:t>
      </w:r>
    </w:p>
    <w:p w:rsidR="007B6A67" w:rsidRPr="000D195A" w:rsidRDefault="007B6A67" w:rsidP="006B4A50">
      <w:pPr>
        <w:pStyle w:val="ListParagraph"/>
        <w:numPr>
          <w:ilvl w:val="0"/>
          <w:numId w:val="11"/>
        </w:numPr>
        <w:spacing w:before="0" w:after="200" w:line="240" w:lineRule="auto"/>
        <w:rPr>
          <w:rFonts w:ascii="Century" w:hAnsi="Century"/>
        </w:rPr>
      </w:pPr>
      <w:r w:rsidRPr="000D195A">
        <w:rPr>
          <w:rFonts w:ascii="Century" w:hAnsi="Century"/>
        </w:rPr>
        <w:t>No marketing or advertising so it is not popular in Vietnam.</w:t>
      </w:r>
    </w:p>
    <w:p w:rsidR="00AF6C87" w:rsidRPr="000D195A" w:rsidRDefault="007B6A67" w:rsidP="006B4A50">
      <w:pPr>
        <w:pStyle w:val="ListParagraph"/>
        <w:numPr>
          <w:ilvl w:val="0"/>
          <w:numId w:val="11"/>
        </w:numPr>
        <w:spacing w:before="0" w:after="200" w:line="240" w:lineRule="auto"/>
        <w:rPr>
          <w:rFonts w:ascii="Century" w:hAnsi="Century"/>
        </w:rPr>
      </w:pPr>
      <w:r w:rsidRPr="000D195A">
        <w:rPr>
          <w:rFonts w:ascii="Century" w:hAnsi="Century"/>
        </w:rPr>
        <w:t>Only about children.</w:t>
      </w:r>
    </w:p>
    <w:p w:rsidR="00760BBF" w:rsidRDefault="00760BBF" w:rsidP="006B4A50">
      <w:pPr>
        <w:spacing w:after="200" w:line="360" w:lineRule="auto"/>
        <w:jc w:val="both"/>
        <w:rPr>
          <w:rFonts w:ascii="Century" w:hAnsi="Century"/>
        </w:rPr>
      </w:pPr>
    </w:p>
    <w:p w:rsidR="00AA1028" w:rsidRDefault="00AA1028" w:rsidP="006B4A50">
      <w:pPr>
        <w:spacing w:after="200"/>
        <w:jc w:val="both"/>
        <w:rPr>
          <w:rFonts w:ascii="Century" w:hAnsi="Century"/>
        </w:rPr>
      </w:pPr>
    </w:p>
    <w:p w:rsidR="00AA1028" w:rsidRDefault="00AA1028" w:rsidP="006B4A50">
      <w:pPr>
        <w:spacing w:after="200"/>
        <w:jc w:val="both"/>
        <w:rPr>
          <w:rFonts w:ascii="Century" w:hAnsi="Century"/>
        </w:rPr>
      </w:pPr>
    </w:p>
    <w:p w:rsidR="00AA1028" w:rsidRDefault="00AA1028" w:rsidP="006B4A50">
      <w:pPr>
        <w:spacing w:after="200"/>
        <w:jc w:val="both"/>
        <w:rPr>
          <w:rFonts w:ascii="Century" w:hAnsi="Century"/>
        </w:rPr>
      </w:pPr>
    </w:p>
    <w:p w:rsidR="00AA1028" w:rsidRDefault="00AA1028" w:rsidP="006B4A50">
      <w:pPr>
        <w:spacing w:after="200"/>
        <w:jc w:val="both"/>
        <w:rPr>
          <w:rFonts w:ascii="Century" w:hAnsi="Century"/>
        </w:rPr>
      </w:pPr>
    </w:p>
    <w:p w:rsidR="00AA1028" w:rsidRDefault="00AA1028" w:rsidP="006B4A50">
      <w:pPr>
        <w:spacing w:after="200"/>
        <w:jc w:val="both"/>
        <w:rPr>
          <w:rFonts w:ascii="Century" w:hAnsi="Century"/>
        </w:rPr>
      </w:pPr>
    </w:p>
    <w:p w:rsidR="00AA1028" w:rsidRDefault="00AA1028" w:rsidP="006B4A50">
      <w:pPr>
        <w:spacing w:after="200"/>
        <w:jc w:val="both"/>
        <w:rPr>
          <w:rFonts w:ascii="Century" w:hAnsi="Century"/>
        </w:rPr>
      </w:pPr>
    </w:p>
    <w:p w:rsidR="00AA1028" w:rsidRPr="00AA1028" w:rsidRDefault="00AA1028" w:rsidP="006B4A50">
      <w:pPr>
        <w:spacing w:after="200"/>
        <w:jc w:val="both"/>
        <w:rPr>
          <w:rFonts w:ascii="Century" w:hAnsi="Century"/>
          <w:sz w:val="4"/>
        </w:rPr>
      </w:pPr>
    </w:p>
    <w:p w:rsidR="007B6A67" w:rsidRPr="000D195A" w:rsidRDefault="007B6A67" w:rsidP="006B4A50">
      <w:pPr>
        <w:pStyle w:val="ListParagraph"/>
        <w:numPr>
          <w:ilvl w:val="0"/>
          <w:numId w:val="148"/>
        </w:numPr>
        <w:spacing w:before="0" w:after="200"/>
        <w:rPr>
          <w:rFonts w:ascii="Century" w:hAnsi="Century"/>
          <w:b/>
          <w:sz w:val="28"/>
          <w:szCs w:val="28"/>
          <w:lang w:val="vi-VN"/>
        </w:rPr>
      </w:pPr>
      <w:r w:rsidRPr="000D195A">
        <w:rPr>
          <w:rFonts w:ascii="Century" w:hAnsi="Century"/>
          <w:b/>
          <w:sz w:val="28"/>
          <w:szCs w:val="28"/>
          <w:lang w:val="vi-VN"/>
        </w:rPr>
        <w:lastRenderedPageBreak/>
        <w:t>Lovingkindnessvietnam</w:t>
      </w:r>
    </w:p>
    <w:p w:rsidR="007B6A67" w:rsidRPr="000D195A" w:rsidRDefault="007B6A67" w:rsidP="006B4A50">
      <w:pPr>
        <w:spacing w:line="276" w:lineRule="auto"/>
        <w:jc w:val="both"/>
        <w:rPr>
          <w:rFonts w:ascii="Century" w:hAnsi="Century" w:cs="Times New Roman"/>
          <w:b/>
          <w:sz w:val="28"/>
          <w:szCs w:val="28"/>
        </w:rPr>
      </w:pPr>
      <w:r w:rsidRPr="000D195A">
        <w:rPr>
          <w:rFonts w:ascii="Century" w:hAnsi="Century"/>
          <w:noProof/>
          <w:lang w:eastAsia="en-US"/>
        </w:rPr>
        <w:drawing>
          <wp:inline distT="0" distB="0" distL="0" distR="0" wp14:anchorId="2A804BC0" wp14:editId="16E6CDF5">
            <wp:extent cx="5486400" cy="2580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580005"/>
                    </a:xfrm>
                    <a:prstGeom prst="rect">
                      <a:avLst/>
                    </a:prstGeom>
                  </pic:spPr>
                </pic:pic>
              </a:graphicData>
            </a:graphic>
          </wp:inline>
        </w:drawing>
      </w:r>
    </w:p>
    <w:p w:rsidR="007B6A67" w:rsidRPr="000D195A" w:rsidRDefault="007B6A67" w:rsidP="006B4A50">
      <w:pPr>
        <w:spacing w:line="240" w:lineRule="auto"/>
        <w:jc w:val="both"/>
        <w:rPr>
          <w:rFonts w:ascii="Century" w:hAnsi="Century" w:cs="Times New Roman"/>
          <w:b/>
          <w:sz w:val="28"/>
        </w:rPr>
      </w:pPr>
      <w:r w:rsidRPr="000D195A">
        <w:rPr>
          <w:rFonts w:ascii="Century" w:hAnsi="Century" w:cs="Times New Roman"/>
          <w:b/>
        </w:rPr>
        <w:t>Figure 1-2:</w:t>
      </w:r>
      <w:r w:rsidRPr="000D195A">
        <w:rPr>
          <w:rFonts w:ascii="Century" w:hAnsi="Century" w:cs="Times New Roman"/>
        </w:rPr>
        <w:t xml:space="preserve"> Website </w:t>
      </w:r>
      <w:r w:rsidRPr="000D195A">
        <w:rPr>
          <w:rFonts w:ascii="Century" w:hAnsi="Century" w:cs="Times New Roman"/>
          <w:lang w:val="vi-VN"/>
        </w:rPr>
        <w:t>lovingkindnessvietnam</w:t>
      </w:r>
    </w:p>
    <w:p w:rsidR="007B6A67" w:rsidRPr="000D195A" w:rsidRDefault="007B6A67" w:rsidP="006B4A50">
      <w:pPr>
        <w:spacing w:line="240" w:lineRule="auto"/>
        <w:ind w:firstLine="720"/>
        <w:jc w:val="both"/>
        <w:rPr>
          <w:rFonts w:ascii="Century" w:hAnsi="Century" w:cs="Times New Roman"/>
        </w:rPr>
      </w:pPr>
      <w:r w:rsidRPr="000D195A">
        <w:rPr>
          <w:rFonts w:ascii="Century" w:hAnsi="Century" w:cs="Times New Roman"/>
        </w:rPr>
        <w:t xml:space="preserve">The mission of </w:t>
      </w:r>
      <w:r w:rsidRPr="000D195A">
        <w:rPr>
          <w:rFonts w:ascii="Century" w:hAnsi="Century" w:cs="Times New Roman"/>
          <w:lang w:val="vi-VN"/>
        </w:rPr>
        <w:t>Lovingkindness</w:t>
      </w:r>
      <w:r w:rsidRPr="000D195A">
        <w:rPr>
          <w:rFonts w:ascii="Century" w:hAnsi="Century" w:cs="Times New Roman"/>
        </w:rPr>
        <w:t xml:space="preserve"> V</w:t>
      </w:r>
      <w:r w:rsidRPr="000D195A">
        <w:rPr>
          <w:rFonts w:ascii="Century" w:hAnsi="Century" w:cs="Times New Roman"/>
          <w:lang w:val="vi-VN"/>
        </w:rPr>
        <w:t>ietnam</w:t>
      </w:r>
      <w:r w:rsidRPr="000D195A">
        <w:rPr>
          <w:rFonts w:ascii="Century" w:hAnsi="Century" w:cs="Times New Roman"/>
        </w:rPr>
        <w:t xml:space="preserve"> is to directly aid those in need throughout the area surround Nha Trang, Vietnam. Seeking out and visit the wonderful orphanages, charity schools, and communities, identify how best to improve the health and wellbeing of the children, and put into place programs to bring about lasting change. As they are a small charity dedicated to one area, they can oversee c</w:t>
      </w:r>
      <w:r w:rsidR="00AF6C87" w:rsidRPr="000D195A">
        <w:rPr>
          <w:rFonts w:ascii="Century" w:hAnsi="Century" w:cs="Times New Roman"/>
        </w:rPr>
        <w:t>ustomized from donors overseas.</w:t>
      </w:r>
    </w:p>
    <w:p w:rsidR="007B6A67" w:rsidRPr="000D195A" w:rsidRDefault="007B6A67" w:rsidP="006B4A50">
      <w:pPr>
        <w:pStyle w:val="ListParagraph"/>
        <w:numPr>
          <w:ilvl w:val="0"/>
          <w:numId w:val="12"/>
        </w:numPr>
        <w:spacing w:before="0" w:after="200" w:line="240" w:lineRule="auto"/>
        <w:rPr>
          <w:rFonts w:ascii="Century" w:hAnsi="Century"/>
          <w:b/>
          <w:sz w:val="24"/>
          <w:u w:val="single"/>
        </w:rPr>
      </w:pPr>
      <w:r w:rsidRPr="000D195A">
        <w:rPr>
          <w:rFonts w:ascii="Century" w:hAnsi="Century"/>
          <w:b/>
          <w:sz w:val="24"/>
          <w:u w:val="single"/>
        </w:rPr>
        <w:t>Advantages:</w:t>
      </w:r>
    </w:p>
    <w:p w:rsidR="007B6A67" w:rsidRPr="000D195A" w:rsidRDefault="007B6A67" w:rsidP="006B4A50">
      <w:pPr>
        <w:pStyle w:val="ListParagraph"/>
        <w:numPr>
          <w:ilvl w:val="1"/>
          <w:numId w:val="11"/>
        </w:numPr>
        <w:spacing w:before="0" w:after="200" w:line="240" w:lineRule="auto"/>
        <w:rPr>
          <w:rFonts w:ascii="Century" w:hAnsi="Century"/>
        </w:rPr>
      </w:pPr>
      <w:r w:rsidRPr="000D195A">
        <w:rPr>
          <w:rFonts w:ascii="Century" w:hAnsi="Century"/>
        </w:rPr>
        <w:t xml:space="preserve">Has friendly user interface </w:t>
      </w:r>
    </w:p>
    <w:p w:rsidR="007B6A67" w:rsidRPr="000D195A" w:rsidRDefault="007B6A67" w:rsidP="006B4A50">
      <w:pPr>
        <w:pStyle w:val="ListParagraph"/>
        <w:numPr>
          <w:ilvl w:val="0"/>
          <w:numId w:val="12"/>
        </w:numPr>
        <w:spacing w:before="0" w:after="200" w:line="240" w:lineRule="auto"/>
        <w:rPr>
          <w:rFonts w:ascii="Century" w:hAnsi="Century"/>
          <w:b/>
          <w:sz w:val="24"/>
          <w:u w:val="single"/>
        </w:rPr>
      </w:pPr>
      <w:r w:rsidRPr="000D195A">
        <w:rPr>
          <w:rFonts w:ascii="Century" w:hAnsi="Century"/>
          <w:b/>
          <w:sz w:val="24"/>
          <w:u w:val="single"/>
        </w:rPr>
        <w:t>Disadvantages:</w:t>
      </w:r>
    </w:p>
    <w:p w:rsidR="007B6A67" w:rsidRPr="000D195A" w:rsidRDefault="007B6A67" w:rsidP="006B4A50">
      <w:pPr>
        <w:pStyle w:val="ListParagraph"/>
        <w:spacing w:after="200" w:line="240" w:lineRule="auto"/>
        <w:ind w:left="1080"/>
        <w:rPr>
          <w:rFonts w:ascii="Century" w:hAnsi="Century"/>
          <w:b/>
          <w:sz w:val="24"/>
          <w:u w:val="single"/>
        </w:rPr>
      </w:pPr>
    </w:p>
    <w:p w:rsidR="007B6A67" w:rsidRPr="000D195A" w:rsidRDefault="007B6A67" w:rsidP="006B4A50">
      <w:pPr>
        <w:pStyle w:val="ListParagraph"/>
        <w:numPr>
          <w:ilvl w:val="1"/>
          <w:numId w:val="11"/>
        </w:numPr>
        <w:spacing w:before="0" w:after="200" w:line="240" w:lineRule="auto"/>
        <w:rPr>
          <w:rFonts w:ascii="Century" w:hAnsi="Century"/>
        </w:rPr>
      </w:pPr>
      <w:r w:rsidRPr="000D195A">
        <w:rPr>
          <w:rFonts w:ascii="Century" w:hAnsi="Century"/>
        </w:rPr>
        <w:t xml:space="preserve">Only support PayPal. The language is English. </w:t>
      </w:r>
    </w:p>
    <w:p w:rsidR="00AF6C87" w:rsidRPr="00AA1028" w:rsidRDefault="007B6A67" w:rsidP="006B4A50">
      <w:pPr>
        <w:pStyle w:val="ListParagraph"/>
        <w:numPr>
          <w:ilvl w:val="1"/>
          <w:numId w:val="11"/>
        </w:numPr>
        <w:spacing w:before="0" w:after="200" w:line="240" w:lineRule="auto"/>
        <w:rPr>
          <w:rFonts w:ascii="Century" w:hAnsi="Century"/>
        </w:rPr>
      </w:pPr>
      <w:r w:rsidRPr="000D195A">
        <w:rPr>
          <w:rFonts w:ascii="Century" w:hAnsi="Century"/>
        </w:rPr>
        <w:t>No marketing or advertising so it is not popular in Vietnam.</w:t>
      </w:r>
    </w:p>
    <w:p w:rsidR="00565DE7" w:rsidRPr="000D195A" w:rsidRDefault="007B6A67" w:rsidP="006B4A50">
      <w:pPr>
        <w:pStyle w:val="Heading2"/>
        <w:spacing w:before="200" w:after="120" w:line="276" w:lineRule="auto"/>
        <w:ind w:left="0" w:firstLine="0"/>
        <w:jc w:val="both"/>
        <w:rPr>
          <w:rFonts w:ascii="Century" w:hAnsi="Century" w:cs="Times New Roman"/>
          <w:szCs w:val="24"/>
        </w:rPr>
      </w:pPr>
      <w:bookmarkStart w:id="262" w:name="_Toc396213090"/>
      <w:bookmarkStart w:id="263" w:name="_Toc430290451"/>
      <w:bookmarkStart w:id="264" w:name="_Toc430713128"/>
      <w:bookmarkStart w:id="265" w:name="_Toc469404384"/>
      <w:r w:rsidRPr="000D195A">
        <w:rPr>
          <w:rFonts w:ascii="Century" w:hAnsi="Century" w:cs="Times New Roman"/>
          <w:szCs w:val="24"/>
        </w:rPr>
        <w:t>P</w:t>
      </w:r>
      <w:bookmarkEnd w:id="262"/>
      <w:bookmarkEnd w:id="263"/>
      <w:bookmarkEnd w:id="264"/>
      <w:r w:rsidR="001842BB" w:rsidRPr="000D195A">
        <w:rPr>
          <w:rFonts w:ascii="Century" w:hAnsi="Century" w:cs="Times New Roman"/>
          <w:szCs w:val="24"/>
        </w:rPr>
        <w:t>roposal</w:t>
      </w:r>
      <w:bookmarkEnd w:id="265"/>
    </w:p>
    <w:p w:rsidR="007B6A67" w:rsidRPr="000D195A" w:rsidRDefault="007B6A67" w:rsidP="006B4A50">
      <w:pPr>
        <w:pStyle w:val="Heading3"/>
        <w:jc w:val="both"/>
        <w:rPr>
          <w:rFonts w:ascii="Century" w:hAnsi="Century" w:cs="Times New Roman"/>
          <w:lang w:val="vi-VN"/>
        </w:rPr>
      </w:pPr>
      <w:bookmarkStart w:id="266" w:name="_Toc396213091"/>
      <w:bookmarkStart w:id="267" w:name="_Toc430290452"/>
      <w:bookmarkStart w:id="268" w:name="_Toc430713129"/>
      <w:bookmarkStart w:id="269" w:name="_Toc469404385"/>
      <w:r w:rsidRPr="000D195A">
        <w:rPr>
          <w:rFonts w:ascii="Century" w:hAnsi="Century" w:cs="Times New Roman"/>
          <w:lang w:val="vi-VN"/>
        </w:rPr>
        <w:t>The idea</w:t>
      </w:r>
      <w:bookmarkEnd w:id="266"/>
      <w:bookmarkEnd w:id="267"/>
      <w:bookmarkEnd w:id="268"/>
      <w:bookmarkEnd w:id="269"/>
    </w:p>
    <w:p w:rsidR="007B6A67" w:rsidRPr="000D195A" w:rsidRDefault="007B6A67" w:rsidP="006B4A50">
      <w:pPr>
        <w:spacing w:line="276" w:lineRule="auto"/>
        <w:ind w:firstLine="720"/>
        <w:jc w:val="both"/>
        <w:rPr>
          <w:rFonts w:ascii="Century" w:hAnsi="Century" w:cs="Times New Roman"/>
        </w:rPr>
      </w:pPr>
      <w:r w:rsidRPr="000D195A">
        <w:rPr>
          <w:rFonts w:ascii="Century" w:hAnsi="Century" w:cs="Times New Roman"/>
          <w:color w:val="141823"/>
          <w:shd w:val="clear" w:color="auto" w:fill="FFFFFF"/>
        </w:rPr>
        <w:t xml:space="preserve">Nowadays in our country, there are many people have difficult circumstances. Besides that, many organizations and personals have financial condition and possibilities for helping. But the problem is they can’t meet the other. Thanks for Internet, </w:t>
      </w:r>
      <w:r w:rsidRPr="000D195A">
        <w:rPr>
          <w:rFonts w:ascii="Century" w:eastAsiaTheme="majorEastAsia" w:hAnsi="Century" w:cs="Times New Roman"/>
          <w:bCs/>
        </w:rPr>
        <w:t>WS can</w:t>
      </w:r>
      <w:r w:rsidRPr="000D195A">
        <w:rPr>
          <w:rFonts w:ascii="Century" w:hAnsi="Century" w:cs="Times New Roman"/>
          <w:color w:val="141823"/>
          <w:shd w:val="clear" w:color="auto" w:fill="FFFFFF"/>
        </w:rPr>
        <w:t xml:space="preserve"> solve this problem by</w:t>
      </w:r>
      <w:r w:rsidRPr="000D195A">
        <w:rPr>
          <w:rFonts w:ascii="Century" w:eastAsiaTheme="majorEastAsia" w:hAnsi="Century" w:cs="Times New Roman"/>
          <w:bCs/>
        </w:rPr>
        <w:t xml:space="preserve"> making connections that enable people to help themselves and each other</w:t>
      </w:r>
      <w:r w:rsidRPr="000D195A">
        <w:rPr>
          <w:rFonts w:ascii="Century" w:hAnsi="Century" w:cs="Times New Roman"/>
          <w:color w:val="141823"/>
          <w:shd w:val="clear" w:color="auto" w:fill="FFFFFF"/>
        </w:rPr>
        <w:t>.</w:t>
      </w:r>
    </w:p>
    <w:p w:rsidR="007B6A67" w:rsidRPr="000D195A" w:rsidRDefault="007B6A67" w:rsidP="006B4A50">
      <w:pPr>
        <w:pStyle w:val="Heading3"/>
        <w:jc w:val="both"/>
        <w:rPr>
          <w:rFonts w:ascii="Century" w:hAnsi="Century" w:cs="Times New Roman"/>
        </w:rPr>
      </w:pPr>
      <w:bookmarkStart w:id="270" w:name="_Toc396213092"/>
      <w:bookmarkStart w:id="271" w:name="_Toc430290453"/>
      <w:bookmarkStart w:id="272" w:name="_Toc430713130"/>
      <w:bookmarkStart w:id="273" w:name="_Toc469404386"/>
      <w:r w:rsidRPr="000D195A">
        <w:rPr>
          <w:rFonts w:ascii="Century" w:hAnsi="Century" w:cs="Times New Roman"/>
        </w:rPr>
        <w:t>Objectives</w:t>
      </w:r>
      <w:bookmarkEnd w:id="270"/>
      <w:bookmarkEnd w:id="271"/>
      <w:bookmarkEnd w:id="272"/>
      <w:bookmarkEnd w:id="273"/>
    </w:p>
    <w:p w:rsidR="007B6A67" w:rsidRPr="000D195A" w:rsidRDefault="007B6A67" w:rsidP="006B4A50">
      <w:pPr>
        <w:spacing w:after="120" w:line="276" w:lineRule="auto"/>
        <w:ind w:firstLine="720"/>
        <w:jc w:val="both"/>
        <w:rPr>
          <w:rFonts w:ascii="Century" w:hAnsi="Century" w:cs="Times New Roman"/>
        </w:rPr>
      </w:pPr>
      <w:r w:rsidRPr="000D195A">
        <w:rPr>
          <w:rFonts w:ascii="Century" w:hAnsi="Century" w:cs="Times New Roman"/>
        </w:rPr>
        <w:t xml:space="preserve">This event is the Capstone Event in FPT University studying program. </w:t>
      </w:r>
    </w:p>
    <w:p w:rsidR="007B6A67" w:rsidRPr="000D195A" w:rsidRDefault="007B6A67" w:rsidP="006B4A50">
      <w:pPr>
        <w:spacing w:after="120" w:line="240" w:lineRule="auto"/>
        <w:ind w:firstLine="720"/>
        <w:jc w:val="both"/>
        <w:rPr>
          <w:rFonts w:ascii="Century" w:hAnsi="Century" w:cs="Times New Roman"/>
        </w:rPr>
      </w:pPr>
      <w:r w:rsidRPr="000D195A">
        <w:rPr>
          <w:rFonts w:ascii="Century" w:hAnsi="Century" w:cs="Times New Roman"/>
        </w:rPr>
        <w:t>First, this event is responsibility for all team members. So we must complete all requirements from teacher and FU. During the time doing event, we can learn how to develop a event, how to manage event, how to working in group, how to control time, how to perform teamwork effectively. Moreover, we also have experience in .NET technology, website designing, software testing. Therefore, we think this event is very necessary for us to improve skills, knowledge which we studied in FU. This event also makes our CV more beautiful after graduating from FU. This is also an opportunity for us to prove capacity with recruiters.</w:t>
      </w:r>
    </w:p>
    <w:p w:rsidR="007B6A67" w:rsidRPr="000D195A" w:rsidRDefault="007B6A67" w:rsidP="006B4A50">
      <w:pPr>
        <w:spacing w:after="120" w:line="240" w:lineRule="auto"/>
        <w:jc w:val="both"/>
        <w:rPr>
          <w:rFonts w:ascii="Century" w:hAnsi="Century" w:cs="Times New Roman"/>
        </w:rPr>
      </w:pPr>
      <w:r w:rsidRPr="000D195A">
        <w:rPr>
          <w:rFonts w:ascii="Century" w:hAnsi="Century" w:cs="Times New Roman"/>
        </w:rPr>
        <w:lastRenderedPageBreak/>
        <w:t>Second, we hope that out event can help the other people and we h</w:t>
      </w:r>
      <w:r w:rsidR="00AF6C87" w:rsidRPr="000D195A">
        <w:rPr>
          <w:rFonts w:ascii="Century" w:hAnsi="Century" w:cs="Times New Roman"/>
        </w:rPr>
        <w:t>ope to make our country better.</w:t>
      </w:r>
    </w:p>
    <w:p w:rsidR="007B6A67" w:rsidRPr="000D195A" w:rsidRDefault="007B6A67" w:rsidP="006B4A50">
      <w:pPr>
        <w:pStyle w:val="Heading3"/>
        <w:spacing w:line="240" w:lineRule="auto"/>
        <w:jc w:val="both"/>
        <w:rPr>
          <w:rFonts w:ascii="Century" w:hAnsi="Century" w:cs="Times New Roman"/>
          <w:lang w:val="vi-VN"/>
        </w:rPr>
      </w:pPr>
      <w:bookmarkStart w:id="274" w:name="_Toc396213093"/>
      <w:bookmarkStart w:id="275" w:name="_Toc430290454"/>
      <w:bookmarkStart w:id="276" w:name="_Toc430713131"/>
      <w:bookmarkStart w:id="277" w:name="_Toc469404387"/>
      <w:r w:rsidRPr="000D195A">
        <w:rPr>
          <w:rFonts w:ascii="Century" w:hAnsi="Century" w:cs="Times New Roman"/>
          <w:lang w:val="vi-VN"/>
        </w:rPr>
        <w:t>Brief description about system</w:t>
      </w:r>
      <w:bookmarkEnd w:id="274"/>
      <w:bookmarkEnd w:id="275"/>
      <w:bookmarkEnd w:id="276"/>
      <w:bookmarkEnd w:id="277"/>
    </w:p>
    <w:p w:rsidR="007B6A67" w:rsidRPr="000D195A" w:rsidRDefault="007B6A67" w:rsidP="006B4A50">
      <w:pPr>
        <w:spacing w:after="120" w:line="240" w:lineRule="auto"/>
        <w:ind w:firstLine="720"/>
        <w:jc w:val="both"/>
        <w:rPr>
          <w:rFonts w:ascii="Century" w:hAnsi="Century" w:cs="Times New Roman"/>
          <w:szCs w:val="24"/>
        </w:rPr>
      </w:pPr>
      <w:r w:rsidRPr="000D195A">
        <w:rPr>
          <w:rFonts w:ascii="Century" w:hAnsi="Century" w:cs="Times New Roman"/>
          <w:szCs w:val="24"/>
        </w:rPr>
        <w:t>This software has friendly and attractive interface, users can easily find out the event to donate or create a new event when they have enough capacity and capability. User also can send opinion to admin if they need help.</w:t>
      </w:r>
    </w:p>
    <w:p w:rsidR="007B6A67" w:rsidRPr="000D195A" w:rsidRDefault="007B6A67" w:rsidP="006B4A50">
      <w:pPr>
        <w:spacing w:after="120" w:line="240" w:lineRule="auto"/>
        <w:ind w:firstLine="720"/>
        <w:jc w:val="both"/>
        <w:rPr>
          <w:rFonts w:ascii="Century" w:hAnsi="Century" w:cs="Times New Roman"/>
          <w:szCs w:val="24"/>
        </w:rPr>
      </w:pPr>
      <w:r w:rsidRPr="000D195A">
        <w:rPr>
          <w:rFonts w:ascii="Century" w:hAnsi="Century" w:cs="Times New Roman"/>
          <w:szCs w:val="24"/>
        </w:rPr>
        <w:t xml:space="preserve">WS uses familiar technologies as: Bootstraps, .NET MVC5, AngularJS…, and we are planning to develop a mobile version for easily </w:t>
      </w:r>
      <w:r w:rsidR="00AF6C87" w:rsidRPr="000D195A">
        <w:rPr>
          <w:rFonts w:ascii="Century" w:hAnsi="Century" w:cs="Times New Roman"/>
          <w:szCs w:val="24"/>
        </w:rPr>
        <w:t>connecting.</w:t>
      </w:r>
    </w:p>
    <w:p w:rsidR="007B6A67" w:rsidRPr="000D195A" w:rsidRDefault="007B6A67" w:rsidP="006B4A50">
      <w:pPr>
        <w:spacing w:after="120" w:line="276" w:lineRule="auto"/>
        <w:jc w:val="both"/>
        <w:rPr>
          <w:rFonts w:ascii="Century" w:hAnsi="Century" w:cs="Times New Roman"/>
          <w:szCs w:val="24"/>
        </w:rPr>
      </w:pPr>
      <w:r w:rsidRPr="000D195A">
        <w:rPr>
          <w:rFonts w:ascii="Century" w:hAnsi="Century" w:cs="Times New Roman"/>
          <w:noProof/>
          <w:szCs w:val="24"/>
          <w:lang w:eastAsia="en-US"/>
        </w:rPr>
        <w:drawing>
          <wp:inline distT="0" distB="0" distL="0" distR="0" wp14:anchorId="2F77F53D" wp14:editId="2807F8B5">
            <wp:extent cx="5029200" cy="4937760"/>
            <wp:effectExtent l="0" t="0" r="0" b="0"/>
            <wp:docPr id="216407" name="Picture 216407" descr="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4937760"/>
                    </a:xfrm>
                    <a:prstGeom prst="rect">
                      <a:avLst/>
                    </a:prstGeom>
                    <a:noFill/>
                    <a:ln>
                      <a:noFill/>
                    </a:ln>
                  </pic:spPr>
                </pic:pic>
              </a:graphicData>
            </a:graphic>
          </wp:inline>
        </w:drawing>
      </w:r>
    </w:p>
    <w:p w:rsidR="007B6A67" w:rsidRPr="000D195A" w:rsidRDefault="007B6A67" w:rsidP="006B4A50">
      <w:pPr>
        <w:spacing w:line="276" w:lineRule="auto"/>
        <w:jc w:val="both"/>
        <w:rPr>
          <w:rFonts w:ascii="Century" w:hAnsi="Century" w:cs="Times New Roman"/>
          <w:b/>
          <w:sz w:val="28"/>
        </w:rPr>
      </w:pPr>
      <w:r w:rsidRPr="000D195A">
        <w:rPr>
          <w:rFonts w:ascii="Century" w:hAnsi="Century" w:cs="Times New Roman"/>
          <w:b/>
        </w:rPr>
        <w:t>Figure 1-3:</w:t>
      </w:r>
      <w:r w:rsidRPr="000D195A">
        <w:rPr>
          <w:rFonts w:ascii="Century" w:hAnsi="Century" w:cs="Times New Roman"/>
        </w:rPr>
        <w:t xml:space="preserve"> Brief descriptions diagram of WS system</w:t>
      </w:r>
    </w:p>
    <w:p w:rsidR="007B6A67" w:rsidRDefault="007B6A67" w:rsidP="006B4A50">
      <w:pPr>
        <w:pStyle w:val="Heading3"/>
        <w:jc w:val="both"/>
        <w:rPr>
          <w:rFonts w:ascii="Century" w:hAnsi="Century" w:cs="Times New Roman"/>
        </w:rPr>
      </w:pPr>
      <w:bookmarkStart w:id="278" w:name="_Toc396213094"/>
      <w:bookmarkStart w:id="279" w:name="_Toc430290455"/>
      <w:bookmarkStart w:id="280" w:name="_Toc430713132"/>
      <w:bookmarkStart w:id="281" w:name="_Toc469404388"/>
      <w:r w:rsidRPr="000D195A">
        <w:rPr>
          <w:rFonts w:ascii="Century" w:hAnsi="Century" w:cs="Times New Roman"/>
          <w:lang w:val="vi-VN"/>
        </w:rPr>
        <w:t>System features</w:t>
      </w:r>
      <w:bookmarkEnd w:id="278"/>
      <w:bookmarkEnd w:id="279"/>
      <w:bookmarkEnd w:id="280"/>
      <w:bookmarkEnd w:id="281"/>
    </w:p>
    <w:p w:rsidR="00AA1028" w:rsidRPr="00AA1028" w:rsidRDefault="00AA1028" w:rsidP="006B4A50">
      <w:pPr>
        <w:jc w:val="both"/>
        <w:rPr>
          <w:sz w:val="6"/>
        </w:rPr>
      </w:pPr>
    </w:p>
    <w:p w:rsidR="007B6A67" w:rsidRPr="000D195A" w:rsidRDefault="007B6A67" w:rsidP="006B4A50">
      <w:pPr>
        <w:pStyle w:val="Body"/>
        <w:spacing w:before="0" w:after="120"/>
        <w:rPr>
          <w:rFonts w:ascii="Century" w:hAnsi="Century"/>
          <w:lang w:eastAsia="ja-JP"/>
        </w:rPr>
      </w:pPr>
      <w:bookmarkStart w:id="282" w:name="_Toc396213095"/>
      <w:r w:rsidRPr="000D195A">
        <w:rPr>
          <w:rFonts w:ascii="Century" w:hAnsi="Century"/>
          <w:lang w:eastAsia="ja-JP"/>
        </w:rPr>
        <w:t xml:space="preserve">About the features of WS, we focus to provide for users main features as searching, create new event, create thread, donate, message etc. Admin can manage members, manage organization, manage database, manage contribute database and manage Q&amp;A. </w:t>
      </w:r>
    </w:p>
    <w:p w:rsidR="0021630D" w:rsidRDefault="007B6A67" w:rsidP="006B4A50">
      <w:pPr>
        <w:pStyle w:val="Body"/>
        <w:spacing w:before="0" w:after="120"/>
        <w:rPr>
          <w:rFonts w:ascii="Century" w:hAnsi="Century"/>
          <w:lang w:eastAsia="ja-JP"/>
        </w:rPr>
      </w:pPr>
      <w:r w:rsidRPr="000D195A">
        <w:rPr>
          <w:rFonts w:ascii="Century" w:hAnsi="Century"/>
          <w:lang w:eastAsia="ja-JP"/>
        </w:rPr>
        <w:t>In here, we focus on features which can help users can understand the best way what user want to have with features of WS. There are the detailed features of WS:</w:t>
      </w:r>
    </w:p>
    <w:p w:rsidR="007B6A67" w:rsidRPr="0021630D" w:rsidRDefault="0021630D" w:rsidP="006B4A50">
      <w:pPr>
        <w:jc w:val="both"/>
        <w:rPr>
          <w:rFonts w:ascii="Century" w:hAnsi="Century" w:cs="Times New Roman"/>
          <w:iCs/>
        </w:rPr>
      </w:pPr>
      <w:r>
        <w:rPr>
          <w:rFonts w:ascii="Century" w:hAnsi="Century"/>
        </w:rPr>
        <w:br w:type="page"/>
      </w:r>
    </w:p>
    <w:p w:rsidR="007B6A67" w:rsidRPr="000D195A" w:rsidRDefault="007B6A67" w:rsidP="006B4A50">
      <w:pPr>
        <w:pStyle w:val="Heading4"/>
        <w:jc w:val="both"/>
        <w:rPr>
          <w:rFonts w:ascii="Century" w:hAnsi="Century"/>
        </w:rPr>
      </w:pPr>
      <w:bookmarkStart w:id="283" w:name="_Toc430290456"/>
      <w:bookmarkStart w:id="284" w:name="_Toc430713133"/>
      <w:r w:rsidRPr="000D195A">
        <w:rPr>
          <w:rFonts w:ascii="Century" w:hAnsi="Century"/>
        </w:rPr>
        <w:lastRenderedPageBreak/>
        <w:t>Client features</w:t>
      </w:r>
      <w:bookmarkEnd w:id="283"/>
      <w:bookmarkEnd w:id="284"/>
    </w:p>
    <w:p w:rsidR="007B6A67" w:rsidRPr="000D195A" w:rsidRDefault="007B6A67" w:rsidP="006B4A50">
      <w:pPr>
        <w:pStyle w:val="ListParagraph"/>
        <w:numPr>
          <w:ilvl w:val="0"/>
          <w:numId w:val="17"/>
        </w:numPr>
        <w:spacing w:before="0" w:after="200"/>
        <w:rPr>
          <w:rFonts w:ascii="Century" w:hAnsi="Century"/>
        </w:rPr>
      </w:pPr>
      <w:r w:rsidRPr="000D195A">
        <w:rPr>
          <w:rFonts w:ascii="Century" w:hAnsi="Century"/>
        </w:rPr>
        <w:t>Register: User can register an account and login to use all features of WS.</w:t>
      </w:r>
    </w:p>
    <w:p w:rsidR="007B6A67" w:rsidRPr="000D195A" w:rsidRDefault="007B6A67" w:rsidP="006B4A50">
      <w:pPr>
        <w:pStyle w:val="ListParagraph"/>
        <w:numPr>
          <w:ilvl w:val="0"/>
          <w:numId w:val="17"/>
        </w:numPr>
        <w:spacing w:before="0" w:after="200"/>
        <w:rPr>
          <w:rFonts w:ascii="Century" w:hAnsi="Century"/>
        </w:rPr>
      </w:pPr>
      <w:r w:rsidRPr="000D195A">
        <w:rPr>
          <w:rFonts w:ascii="Century" w:hAnsi="Century"/>
        </w:rPr>
        <w:t>Login/Logout: Users login/logout an account to use or exit system WS.</w:t>
      </w:r>
    </w:p>
    <w:p w:rsidR="007B6A67" w:rsidRPr="000D195A" w:rsidRDefault="007B6A67" w:rsidP="006B4A50">
      <w:pPr>
        <w:pStyle w:val="ListParagraph"/>
        <w:numPr>
          <w:ilvl w:val="0"/>
          <w:numId w:val="17"/>
        </w:numPr>
        <w:spacing w:before="0" w:after="200"/>
        <w:rPr>
          <w:rFonts w:ascii="Century" w:hAnsi="Century"/>
        </w:rPr>
      </w:pPr>
      <w:r w:rsidRPr="000D195A">
        <w:rPr>
          <w:rFonts w:ascii="Century" w:hAnsi="Century"/>
        </w:rPr>
        <w:t>Event</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Create new event: Organization can create new program with basic info, contact, timeline and content.</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Update program Information: User can change and update information of program which has been created.</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Chat room: An event has a room chat where all user whom connected in can chat with the others.</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Comment/Remind: Users can comment/remind an program to follow and discuss with another users.</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Report: User can report a event which violate regulation to administrator.</w:t>
      </w:r>
    </w:p>
    <w:p w:rsidR="007B6A67" w:rsidRPr="000D195A" w:rsidRDefault="007B6A67" w:rsidP="006B4A50">
      <w:pPr>
        <w:pStyle w:val="ListParagraph"/>
        <w:numPr>
          <w:ilvl w:val="0"/>
          <w:numId w:val="17"/>
        </w:numPr>
        <w:spacing w:before="0" w:after="200"/>
        <w:rPr>
          <w:rFonts w:ascii="Century" w:hAnsi="Century"/>
        </w:rPr>
      </w:pPr>
      <w:r w:rsidRPr="000D195A">
        <w:rPr>
          <w:rFonts w:ascii="Century" w:hAnsi="Century"/>
        </w:rPr>
        <w:t>Thread:</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Create new thread: Users can create new thread for discuss with other or get ideal about creating an event</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Comment/Remind: Users can comment/remind a thread to follow and discuss with another users.</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Report: User can report a thread which violate regulation to administrator</w:t>
      </w:r>
    </w:p>
    <w:p w:rsidR="007B6A67" w:rsidRPr="000D195A" w:rsidRDefault="007B6A67" w:rsidP="006B4A50">
      <w:pPr>
        <w:pStyle w:val="ListParagraph"/>
        <w:spacing w:after="200"/>
        <w:ind w:left="1440"/>
        <w:rPr>
          <w:rFonts w:ascii="Century" w:hAnsi="Century"/>
        </w:rPr>
      </w:pPr>
    </w:p>
    <w:p w:rsidR="007B6A67" w:rsidRPr="000D195A" w:rsidRDefault="007B6A67" w:rsidP="006B4A50">
      <w:pPr>
        <w:pStyle w:val="ListParagraph"/>
        <w:numPr>
          <w:ilvl w:val="0"/>
          <w:numId w:val="18"/>
        </w:numPr>
        <w:spacing w:before="0" w:after="200"/>
        <w:rPr>
          <w:rFonts w:ascii="Century" w:hAnsi="Century"/>
        </w:rPr>
      </w:pPr>
      <w:r w:rsidRPr="000D195A">
        <w:rPr>
          <w:rFonts w:ascii="Century" w:hAnsi="Century"/>
        </w:rPr>
        <w:t>Donate: User can donate money to help event and get point rewards.</w:t>
      </w:r>
    </w:p>
    <w:p w:rsidR="007B6A67" w:rsidRPr="000D195A" w:rsidRDefault="007B6A67" w:rsidP="006B4A50">
      <w:pPr>
        <w:pStyle w:val="ListParagraph"/>
        <w:numPr>
          <w:ilvl w:val="0"/>
          <w:numId w:val="17"/>
        </w:numPr>
        <w:spacing w:before="0" w:after="200"/>
        <w:rPr>
          <w:rFonts w:ascii="Century" w:hAnsi="Century"/>
        </w:rPr>
      </w:pPr>
      <w:r w:rsidRPr="000D195A">
        <w:rPr>
          <w:rFonts w:ascii="Century" w:hAnsi="Century"/>
        </w:rPr>
        <w:t>Organization:</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Create new organization: Users can request create new organization.</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Create a new  event to raise donate.</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Update profile: Organization can change or update information.</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Manage created event.</w:t>
      </w:r>
    </w:p>
    <w:p w:rsidR="007B6A67" w:rsidRPr="000D195A" w:rsidRDefault="007B6A67" w:rsidP="006B4A50">
      <w:pPr>
        <w:pStyle w:val="ListParagraph"/>
        <w:numPr>
          <w:ilvl w:val="0"/>
          <w:numId w:val="18"/>
        </w:numPr>
        <w:spacing w:before="0" w:after="200"/>
        <w:rPr>
          <w:rFonts w:ascii="Century" w:hAnsi="Century"/>
        </w:rPr>
      </w:pPr>
      <w:r w:rsidRPr="000D195A">
        <w:rPr>
          <w:rFonts w:ascii="Century" w:hAnsi="Century"/>
        </w:rPr>
        <w:t>Profile:</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Change password: User can change password to keep security.</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Update profile: User can change or update information.</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Manage created event, donated event, created thread. View statistical event had created, backed.</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Sent/Receive message: Users can send to or receive from other users to discuss about event.</w:t>
      </w:r>
    </w:p>
    <w:p w:rsidR="007B6A67" w:rsidRPr="000D195A" w:rsidRDefault="007B6A67" w:rsidP="006B4A50">
      <w:pPr>
        <w:pStyle w:val="ListParagraph"/>
        <w:numPr>
          <w:ilvl w:val="0"/>
          <w:numId w:val="18"/>
        </w:numPr>
        <w:spacing w:before="0" w:after="200"/>
        <w:rPr>
          <w:rFonts w:ascii="Century" w:hAnsi="Century"/>
        </w:rPr>
      </w:pPr>
      <w:r w:rsidRPr="000D195A">
        <w:rPr>
          <w:rFonts w:ascii="Century" w:hAnsi="Century"/>
        </w:rPr>
        <w:t>Search:</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Users can search any what they want follow: account, thread, event, organization.</w:t>
      </w:r>
    </w:p>
    <w:p w:rsidR="007B6A67" w:rsidRPr="000D195A" w:rsidRDefault="007B6A67" w:rsidP="006B4A50">
      <w:pPr>
        <w:pStyle w:val="ListParagraph"/>
        <w:numPr>
          <w:ilvl w:val="0"/>
          <w:numId w:val="17"/>
        </w:numPr>
        <w:spacing w:before="0" w:after="200"/>
        <w:rPr>
          <w:rFonts w:ascii="Century" w:hAnsi="Century"/>
        </w:rPr>
      </w:pPr>
      <w:r w:rsidRPr="000D195A">
        <w:rPr>
          <w:rFonts w:ascii="Century" w:hAnsi="Century"/>
        </w:rPr>
        <w:t>Message:</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Users can message with others: members or admin.</w:t>
      </w:r>
    </w:p>
    <w:p w:rsidR="007B6A67" w:rsidRPr="000D195A" w:rsidRDefault="007B6A67" w:rsidP="006B4A50">
      <w:pPr>
        <w:pStyle w:val="ListParagraph"/>
        <w:numPr>
          <w:ilvl w:val="0"/>
          <w:numId w:val="17"/>
        </w:numPr>
        <w:spacing w:before="0" w:after="200"/>
        <w:rPr>
          <w:rFonts w:ascii="Century" w:hAnsi="Century"/>
        </w:rPr>
      </w:pPr>
      <w:r w:rsidRPr="000D195A">
        <w:rPr>
          <w:rFonts w:ascii="Century" w:hAnsi="Century"/>
        </w:rPr>
        <w:t>Report:</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Users can report others users, events, threads, organizations.</w:t>
      </w:r>
    </w:p>
    <w:p w:rsidR="007B6A67" w:rsidRPr="000D195A" w:rsidRDefault="007B6A67" w:rsidP="006B4A50">
      <w:pPr>
        <w:pStyle w:val="Heading4"/>
        <w:jc w:val="both"/>
        <w:rPr>
          <w:rFonts w:ascii="Century" w:hAnsi="Century"/>
        </w:rPr>
      </w:pPr>
      <w:bookmarkStart w:id="285" w:name="_Toc430290457"/>
      <w:bookmarkStart w:id="286" w:name="_Toc430713134"/>
      <w:r w:rsidRPr="000D195A">
        <w:rPr>
          <w:rFonts w:ascii="Century" w:hAnsi="Century"/>
        </w:rPr>
        <w:t>Admin features</w:t>
      </w:r>
      <w:bookmarkEnd w:id="285"/>
      <w:bookmarkEnd w:id="286"/>
    </w:p>
    <w:p w:rsidR="007B6A67" w:rsidRPr="000D195A" w:rsidRDefault="007B6A67" w:rsidP="006B4A50">
      <w:pPr>
        <w:pStyle w:val="ListParagraph"/>
        <w:numPr>
          <w:ilvl w:val="0"/>
          <w:numId w:val="17"/>
        </w:numPr>
        <w:spacing w:before="0" w:after="200"/>
        <w:rPr>
          <w:rFonts w:ascii="Century" w:hAnsi="Century"/>
        </w:rPr>
      </w:pPr>
      <w:r w:rsidRPr="000D195A">
        <w:rPr>
          <w:rFonts w:ascii="Century" w:hAnsi="Century"/>
        </w:rPr>
        <w:t>Manage user:</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lastRenderedPageBreak/>
        <w:t>Search user: Admin can search with name of user and system will display simple information about that user(name, email, phone number)</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Inactive/active user: admin can set user’s account to inactive or active.</w:t>
      </w:r>
    </w:p>
    <w:p w:rsidR="007B6A67" w:rsidRPr="000D195A" w:rsidRDefault="007B6A67" w:rsidP="006B4A50">
      <w:pPr>
        <w:pStyle w:val="ListParagraph"/>
        <w:numPr>
          <w:ilvl w:val="0"/>
          <w:numId w:val="17"/>
        </w:numPr>
        <w:spacing w:before="0" w:after="200"/>
        <w:rPr>
          <w:rFonts w:ascii="Century" w:hAnsi="Century"/>
        </w:rPr>
      </w:pPr>
      <w:r w:rsidRPr="000D195A">
        <w:rPr>
          <w:rFonts w:ascii="Century" w:hAnsi="Century"/>
        </w:rPr>
        <w:t xml:space="preserve">Manage event: </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 xml:space="preserve">Search event: </w:t>
      </w:r>
    </w:p>
    <w:p w:rsidR="007B6A67" w:rsidRPr="000D195A" w:rsidRDefault="007B6A67" w:rsidP="006B4A50">
      <w:pPr>
        <w:pStyle w:val="ListParagraph"/>
        <w:numPr>
          <w:ilvl w:val="2"/>
          <w:numId w:val="16"/>
        </w:numPr>
        <w:spacing w:before="0" w:after="200"/>
        <w:rPr>
          <w:rFonts w:ascii="Century" w:hAnsi="Century"/>
        </w:rPr>
      </w:pPr>
      <w:r w:rsidRPr="000D195A">
        <w:rPr>
          <w:rFonts w:ascii="Century" w:hAnsi="Century"/>
        </w:rPr>
        <w:t>Search with event name: Admin can search with name of event and system will display simple information about that event.</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Edit status: Admin can set status of an event: Inactive/active depend on report.</w:t>
      </w:r>
    </w:p>
    <w:p w:rsidR="007B6A67" w:rsidRPr="000D195A" w:rsidRDefault="007B6A67" w:rsidP="006B4A50">
      <w:pPr>
        <w:pStyle w:val="ListParagraph"/>
        <w:numPr>
          <w:ilvl w:val="0"/>
          <w:numId w:val="17"/>
        </w:numPr>
        <w:spacing w:before="0" w:after="200"/>
        <w:rPr>
          <w:rFonts w:ascii="Century" w:hAnsi="Century"/>
        </w:rPr>
      </w:pPr>
      <w:r w:rsidRPr="000D195A">
        <w:rPr>
          <w:rFonts w:ascii="Century" w:hAnsi="Century"/>
        </w:rPr>
        <w:t xml:space="preserve">Manage thread: </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 xml:space="preserve">Search thread : </w:t>
      </w:r>
    </w:p>
    <w:p w:rsidR="007B6A67" w:rsidRPr="000D195A" w:rsidRDefault="007B6A67" w:rsidP="006B4A50">
      <w:pPr>
        <w:pStyle w:val="ListParagraph"/>
        <w:numPr>
          <w:ilvl w:val="2"/>
          <w:numId w:val="16"/>
        </w:numPr>
        <w:spacing w:before="0" w:after="200"/>
        <w:rPr>
          <w:rFonts w:ascii="Century" w:hAnsi="Century"/>
        </w:rPr>
      </w:pPr>
      <w:r w:rsidRPr="000D195A">
        <w:rPr>
          <w:rFonts w:ascii="Century" w:hAnsi="Century"/>
        </w:rPr>
        <w:t>Search with thread name: Admin can search with name of thread and system will display simple information about that thread.</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Edit status: Admin can set status of an thread: Inactive/active depend on report.</w:t>
      </w:r>
    </w:p>
    <w:p w:rsidR="007B6A67" w:rsidRPr="000D195A" w:rsidRDefault="007B6A67" w:rsidP="006B4A50">
      <w:pPr>
        <w:pStyle w:val="ListParagraph"/>
        <w:numPr>
          <w:ilvl w:val="0"/>
          <w:numId w:val="17"/>
        </w:numPr>
        <w:spacing w:before="0" w:after="200"/>
        <w:rPr>
          <w:rFonts w:ascii="Century" w:hAnsi="Century"/>
        </w:rPr>
      </w:pPr>
      <w:r w:rsidRPr="000D195A">
        <w:rPr>
          <w:rFonts w:ascii="Century" w:hAnsi="Century"/>
        </w:rPr>
        <w:t xml:space="preserve">Manage organization: </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Admin manages creating organization requests from users. It means admin can accept or not a request.</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Edit status: Admin can set status of an organization: Inactive/active depend on report.</w:t>
      </w:r>
    </w:p>
    <w:p w:rsidR="007B6A67" w:rsidRPr="000D195A" w:rsidRDefault="007B6A67" w:rsidP="006B4A50">
      <w:pPr>
        <w:pStyle w:val="ListParagraph"/>
        <w:numPr>
          <w:ilvl w:val="0"/>
          <w:numId w:val="17"/>
        </w:numPr>
        <w:spacing w:before="0" w:after="200"/>
        <w:rPr>
          <w:rFonts w:ascii="Century" w:hAnsi="Century"/>
        </w:rPr>
      </w:pPr>
      <w:r w:rsidRPr="000D195A">
        <w:rPr>
          <w:rFonts w:ascii="Century" w:hAnsi="Century"/>
        </w:rPr>
        <w:t xml:space="preserve">Manage report: </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Admin recives reports of users. It means admin can accept or not a request.</w:t>
      </w:r>
    </w:p>
    <w:p w:rsidR="007B6A67" w:rsidRPr="000D195A" w:rsidRDefault="007B6A67" w:rsidP="006B4A50">
      <w:pPr>
        <w:pStyle w:val="ListParagraph"/>
        <w:numPr>
          <w:ilvl w:val="0"/>
          <w:numId w:val="17"/>
        </w:numPr>
        <w:spacing w:before="0" w:after="200"/>
        <w:rPr>
          <w:rFonts w:ascii="Century" w:hAnsi="Century"/>
        </w:rPr>
      </w:pPr>
      <w:r w:rsidRPr="000D195A">
        <w:rPr>
          <w:rFonts w:ascii="Century" w:hAnsi="Century"/>
        </w:rPr>
        <w:t>Message: Admin can view received messages/sent messages.</w:t>
      </w:r>
    </w:p>
    <w:p w:rsidR="0017369B" w:rsidRDefault="007B6A67" w:rsidP="006B4A50">
      <w:pPr>
        <w:pStyle w:val="ListParagraph"/>
        <w:numPr>
          <w:ilvl w:val="1"/>
          <w:numId w:val="15"/>
        </w:numPr>
        <w:spacing w:before="0" w:after="200"/>
        <w:rPr>
          <w:rFonts w:ascii="Century" w:hAnsi="Century"/>
        </w:rPr>
      </w:pPr>
      <w:r w:rsidRPr="000D195A">
        <w:rPr>
          <w:rFonts w:ascii="Century" w:hAnsi="Century"/>
        </w:rPr>
        <w:t xml:space="preserve">Compose new message: Admin can compose new message to send to user. </w:t>
      </w:r>
    </w:p>
    <w:p w:rsidR="0017369B" w:rsidRDefault="0017369B" w:rsidP="006B4A50">
      <w:pPr>
        <w:jc w:val="both"/>
        <w:rPr>
          <w:rFonts w:ascii="Century" w:hAnsi="Century" w:cs="Times New Roman"/>
          <w:iCs/>
        </w:rPr>
      </w:pPr>
      <w:r>
        <w:rPr>
          <w:rFonts w:ascii="Century" w:hAnsi="Century"/>
        </w:rPr>
        <w:br w:type="page"/>
      </w:r>
    </w:p>
    <w:p w:rsidR="007B6A67" w:rsidRPr="000D195A" w:rsidRDefault="007B6A67" w:rsidP="006B4A50">
      <w:pPr>
        <w:pStyle w:val="ListParagraph"/>
        <w:numPr>
          <w:ilvl w:val="1"/>
          <w:numId w:val="15"/>
        </w:numPr>
        <w:spacing w:before="0" w:after="200"/>
        <w:rPr>
          <w:rFonts w:ascii="Century" w:hAnsi="Century"/>
        </w:rPr>
      </w:pPr>
    </w:p>
    <w:p w:rsidR="007B6A67" w:rsidRPr="000D195A" w:rsidRDefault="007B6A67" w:rsidP="006B4A50">
      <w:pPr>
        <w:pStyle w:val="Heading2"/>
        <w:jc w:val="both"/>
        <w:rPr>
          <w:rFonts w:ascii="Century" w:hAnsi="Century" w:cs="Times New Roman"/>
        </w:rPr>
      </w:pPr>
      <w:bookmarkStart w:id="287" w:name="_Toc430290458"/>
      <w:bookmarkStart w:id="288" w:name="_Toc430713135"/>
      <w:bookmarkStart w:id="289" w:name="_Toc469404389"/>
      <w:r w:rsidRPr="000D195A">
        <w:rPr>
          <w:rFonts w:ascii="Century" w:hAnsi="Century" w:cs="Times New Roman"/>
        </w:rPr>
        <w:t>B</w:t>
      </w:r>
      <w:bookmarkEnd w:id="282"/>
      <w:bookmarkEnd w:id="287"/>
      <w:bookmarkEnd w:id="288"/>
      <w:r w:rsidR="00944A6C" w:rsidRPr="000D195A">
        <w:rPr>
          <w:rFonts w:ascii="Century" w:hAnsi="Century" w:cs="Times New Roman"/>
        </w:rPr>
        <w:t>enefits from project</w:t>
      </w:r>
      <w:bookmarkEnd w:id="289"/>
    </w:p>
    <w:p w:rsidR="007B6A67" w:rsidRPr="000D195A" w:rsidRDefault="007B6A67" w:rsidP="006B4A50">
      <w:pPr>
        <w:pStyle w:val="Heading3"/>
        <w:jc w:val="both"/>
        <w:rPr>
          <w:rFonts w:ascii="Century" w:hAnsi="Century" w:cs="Times New Roman"/>
          <w:lang w:val="vi-VN"/>
        </w:rPr>
      </w:pPr>
      <w:bookmarkStart w:id="290" w:name="_Toc396213096"/>
      <w:bookmarkStart w:id="291" w:name="_Toc430290459"/>
      <w:bookmarkStart w:id="292" w:name="_Toc430713136"/>
      <w:bookmarkStart w:id="293" w:name="_Toc469404390"/>
      <w:r w:rsidRPr="000D195A">
        <w:rPr>
          <w:rFonts w:ascii="Century" w:hAnsi="Century" w:cs="Times New Roman"/>
          <w:lang w:val="vi-VN"/>
        </w:rPr>
        <w:t xml:space="preserve">For our </w:t>
      </w:r>
      <w:bookmarkEnd w:id="290"/>
      <w:bookmarkEnd w:id="291"/>
      <w:bookmarkEnd w:id="292"/>
      <w:r w:rsidR="00DC3768" w:rsidRPr="000D195A">
        <w:rPr>
          <w:rFonts w:ascii="Century" w:hAnsi="Century" w:cs="Times New Roman"/>
        </w:rPr>
        <w:t>team</w:t>
      </w:r>
      <w:bookmarkEnd w:id="293"/>
    </w:p>
    <w:p w:rsidR="007B6A67" w:rsidRPr="000D195A" w:rsidRDefault="007B6A67" w:rsidP="006B4A50">
      <w:pPr>
        <w:spacing w:line="276" w:lineRule="auto"/>
        <w:jc w:val="both"/>
        <w:rPr>
          <w:rFonts w:ascii="Century" w:hAnsi="Century" w:cs="Times New Roman"/>
        </w:rPr>
      </w:pPr>
      <w:r w:rsidRPr="000D195A">
        <w:rPr>
          <w:rFonts w:ascii="Century" w:hAnsi="Century" w:cs="Times New Roman"/>
        </w:rPr>
        <w:t xml:space="preserve">After developing and implementing this event, our </w:t>
      </w:r>
      <w:r w:rsidR="00464149" w:rsidRPr="000D195A">
        <w:rPr>
          <w:rFonts w:ascii="Century" w:hAnsi="Century" w:cs="Times New Roman"/>
        </w:rPr>
        <w:t>team</w:t>
      </w:r>
      <w:r w:rsidRPr="000D195A">
        <w:rPr>
          <w:rFonts w:ascii="Century" w:hAnsi="Century" w:cs="Times New Roman"/>
        </w:rPr>
        <w:t xml:space="preserve"> will get some benefits: </w:t>
      </w:r>
    </w:p>
    <w:p w:rsidR="007B6A67" w:rsidRPr="000D195A" w:rsidRDefault="007B6A67" w:rsidP="006B4A50">
      <w:pPr>
        <w:pStyle w:val="ListParagraph"/>
        <w:numPr>
          <w:ilvl w:val="0"/>
          <w:numId w:val="19"/>
        </w:numPr>
        <w:spacing w:before="0" w:after="200"/>
        <w:rPr>
          <w:rFonts w:ascii="Century" w:hAnsi="Century"/>
        </w:rPr>
      </w:pPr>
      <w:r w:rsidRPr="000D195A">
        <w:rPr>
          <w:rFonts w:ascii="Century" w:hAnsi="Century"/>
        </w:rPr>
        <w:t>Have more experiences</w:t>
      </w:r>
      <w:r w:rsidR="0027642B" w:rsidRPr="000D195A">
        <w:rPr>
          <w:rFonts w:ascii="Century" w:hAnsi="Century"/>
        </w:rPr>
        <w:t xml:space="preserve"> and knowledge</w:t>
      </w:r>
      <w:r w:rsidRPr="000D195A">
        <w:rPr>
          <w:rFonts w:ascii="Century" w:hAnsi="Century"/>
        </w:rPr>
        <w:t xml:space="preserve"> </w:t>
      </w:r>
      <w:r w:rsidR="0027642B" w:rsidRPr="000D195A">
        <w:rPr>
          <w:rFonts w:ascii="Century" w:hAnsi="Century"/>
        </w:rPr>
        <w:t>about</w:t>
      </w:r>
      <w:r w:rsidRPr="000D195A">
        <w:rPr>
          <w:rFonts w:ascii="Century" w:hAnsi="Century"/>
        </w:rPr>
        <w:t xml:space="preserve"> software event management how to manage plan, time, member and risk.</w:t>
      </w:r>
    </w:p>
    <w:p w:rsidR="007B6A67" w:rsidRPr="000D195A" w:rsidRDefault="007B6A67" w:rsidP="006B4A50">
      <w:pPr>
        <w:pStyle w:val="ListParagraph"/>
        <w:numPr>
          <w:ilvl w:val="0"/>
          <w:numId w:val="19"/>
        </w:numPr>
        <w:spacing w:before="0" w:after="200"/>
        <w:rPr>
          <w:rFonts w:ascii="Century" w:hAnsi="Century"/>
        </w:rPr>
      </w:pPr>
      <w:r w:rsidRPr="000D195A">
        <w:rPr>
          <w:rFonts w:ascii="Century" w:hAnsi="Century"/>
        </w:rPr>
        <w:t>Have more knowledge and skill about .NET MVC5 and AngularJS programming</w:t>
      </w:r>
    </w:p>
    <w:p w:rsidR="0017369B" w:rsidRPr="0017369B" w:rsidRDefault="007B6A67" w:rsidP="006B4A50">
      <w:pPr>
        <w:pStyle w:val="ListParagraph"/>
        <w:numPr>
          <w:ilvl w:val="0"/>
          <w:numId w:val="19"/>
        </w:numPr>
        <w:spacing w:before="0" w:after="200"/>
        <w:rPr>
          <w:rFonts w:ascii="Century" w:hAnsi="Century"/>
        </w:rPr>
      </w:pPr>
      <w:r w:rsidRPr="0017369B">
        <w:rPr>
          <w:rFonts w:ascii="Century" w:hAnsi="Century"/>
        </w:rPr>
        <w:t>Know how to communicate with team members and</w:t>
      </w:r>
      <w:bookmarkStart w:id="294" w:name="_Toc396213097"/>
      <w:bookmarkStart w:id="295" w:name="_Toc430290460"/>
      <w:bookmarkStart w:id="296" w:name="_Toc430713137"/>
      <w:r w:rsidR="0017369B" w:rsidRPr="0017369B">
        <w:rPr>
          <w:rFonts w:ascii="Century" w:hAnsi="Century"/>
        </w:rPr>
        <w:t xml:space="preserve"> how to teamwork more effective</w:t>
      </w:r>
    </w:p>
    <w:p w:rsidR="007B6A67" w:rsidRPr="0017369B" w:rsidRDefault="007B6A67" w:rsidP="006B4A50">
      <w:pPr>
        <w:pStyle w:val="Heading3"/>
        <w:jc w:val="both"/>
        <w:rPr>
          <w:lang w:val="vi-VN"/>
        </w:rPr>
      </w:pPr>
      <w:bookmarkStart w:id="297" w:name="_Toc469404391"/>
      <w:r w:rsidRPr="0017369B">
        <w:rPr>
          <w:lang w:val="vi-VN"/>
        </w:rPr>
        <w:t>For Community</w:t>
      </w:r>
      <w:bookmarkEnd w:id="294"/>
      <w:bookmarkEnd w:id="295"/>
      <w:bookmarkEnd w:id="296"/>
      <w:bookmarkEnd w:id="297"/>
    </w:p>
    <w:p w:rsidR="007B6A67" w:rsidRPr="006B4A50" w:rsidRDefault="007B6A67" w:rsidP="006B4A50">
      <w:pPr>
        <w:spacing w:line="276" w:lineRule="auto"/>
        <w:jc w:val="both"/>
        <w:rPr>
          <w:rFonts w:ascii="Century" w:hAnsi="Century" w:cs="Times New Roman"/>
          <w:spacing w:val="-4"/>
        </w:rPr>
      </w:pPr>
      <w:r w:rsidRPr="006B4A50">
        <w:rPr>
          <w:rFonts w:ascii="Century" w:hAnsi="Century" w:cs="Times New Roman"/>
          <w:spacing w:val="-4"/>
        </w:rPr>
        <w:t>Just need to have a device that connect to the internet and any web browser, user can:</w:t>
      </w:r>
    </w:p>
    <w:p w:rsidR="007B6A67" w:rsidRPr="000D195A" w:rsidRDefault="007B6A67" w:rsidP="006B4A50">
      <w:pPr>
        <w:pStyle w:val="ListParagraph"/>
        <w:numPr>
          <w:ilvl w:val="0"/>
          <w:numId w:val="20"/>
        </w:numPr>
        <w:spacing w:before="0" w:after="200"/>
        <w:rPr>
          <w:rFonts w:ascii="Century" w:hAnsi="Century"/>
        </w:rPr>
      </w:pPr>
      <w:r w:rsidRPr="000D195A">
        <w:rPr>
          <w:rFonts w:ascii="Century" w:hAnsi="Century"/>
        </w:rPr>
        <w:t>Easy join to a charity event to help other people who need.</w:t>
      </w:r>
    </w:p>
    <w:p w:rsidR="00EE766F" w:rsidRDefault="007B6A67" w:rsidP="006B4A50">
      <w:pPr>
        <w:pStyle w:val="ListParagraph"/>
        <w:numPr>
          <w:ilvl w:val="0"/>
          <w:numId w:val="20"/>
        </w:numPr>
        <w:spacing w:before="0" w:after="200"/>
        <w:rPr>
          <w:rFonts w:ascii="Century" w:hAnsi="Century"/>
        </w:rPr>
      </w:pPr>
      <w:bookmarkStart w:id="298" w:name="_Toc396213098"/>
      <w:bookmarkStart w:id="299" w:name="_Toc430290461"/>
      <w:bookmarkStart w:id="300" w:name="_Toc430713138"/>
      <w:r w:rsidRPr="00EE766F">
        <w:rPr>
          <w:rFonts w:ascii="Century" w:hAnsi="Century"/>
        </w:rPr>
        <w:t>Easy to create a new charity event</w:t>
      </w:r>
      <w:bookmarkEnd w:id="298"/>
      <w:bookmarkEnd w:id="299"/>
      <w:bookmarkEnd w:id="300"/>
    </w:p>
    <w:p w:rsidR="007B6A67" w:rsidRPr="00EE766F" w:rsidRDefault="00FC3A08" w:rsidP="006B4A50">
      <w:pPr>
        <w:pStyle w:val="ListParagraph"/>
        <w:numPr>
          <w:ilvl w:val="0"/>
          <w:numId w:val="20"/>
        </w:numPr>
        <w:spacing w:before="0" w:after="200"/>
        <w:rPr>
          <w:rFonts w:ascii="Century" w:hAnsi="Century"/>
        </w:rPr>
      </w:pPr>
      <w:r w:rsidRPr="00EE766F">
        <w:rPr>
          <w:rFonts w:ascii="Century" w:hAnsi="Century"/>
        </w:rPr>
        <w:t>Critical Assumption and Constrains</w:t>
      </w:r>
    </w:p>
    <w:p w:rsidR="007B6A67" w:rsidRPr="000D195A" w:rsidRDefault="007B6A67" w:rsidP="006B4A50">
      <w:pPr>
        <w:pStyle w:val="ListParagraph"/>
        <w:numPr>
          <w:ilvl w:val="0"/>
          <w:numId w:val="20"/>
        </w:numPr>
        <w:spacing w:before="0" w:after="200"/>
        <w:rPr>
          <w:rFonts w:ascii="Century" w:hAnsi="Century"/>
        </w:rPr>
      </w:pPr>
      <w:r w:rsidRPr="000D195A">
        <w:rPr>
          <w:rFonts w:ascii="Century" w:hAnsi="Century"/>
        </w:rPr>
        <w:t>Critical assumption:</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 xml:space="preserve">Training: All developers can train .NET and AngularJS in </w:t>
      </w:r>
      <w:r w:rsidR="003754CB" w:rsidRPr="000D195A">
        <w:rPr>
          <w:rFonts w:ascii="Century" w:hAnsi="Century"/>
        </w:rPr>
        <w:t>7-10 days</w:t>
      </w:r>
      <w:r w:rsidRPr="000D195A">
        <w:rPr>
          <w:rFonts w:ascii="Century" w:hAnsi="Century"/>
        </w:rPr>
        <w:t xml:space="preserve">. Before starting this </w:t>
      </w:r>
      <w:r w:rsidR="00307347" w:rsidRPr="000D195A">
        <w:rPr>
          <w:rFonts w:ascii="Century" w:hAnsi="Century"/>
        </w:rPr>
        <w:t>project</w:t>
      </w:r>
      <w:r w:rsidRPr="000D195A">
        <w:rPr>
          <w:rFonts w:ascii="Century" w:hAnsi="Century"/>
        </w:rPr>
        <w:t xml:space="preserve">, </w:t>
      </w:r>
      <w:r w:rsidR="00091BE4" w:rsidRPr="000D195A">
        <w:rPr>
          <w:rFonts w:ascii="Century" w:hAnsi="Century"/>
        </w:rPr>
        <w:t>only</w:t>
      </w:r>
      <w:r w:rsidRPr="000D195A">
        <w:rPr>
          <w:rFonts w:ascii="Century" w:hAnsi="Century"/>
        </w:rPr>
        <w:t xml:space="preserve"> 2 members in our team have knowledge about .NET </w:t>
      </w:r>
      <w:r w:rsidR="000D7FD6" w:rsidRPr="000D195A">
        <w:rPr>
          <w:rFonts w:ascii="Century" w:hAnsi="Century"/>
        </w:rPr>
        <w:t xml:space="preserve">MVC5 </w:t>
      </w:r>
      <w:r w:rsidRPr="000D195A">
        <w:rPr>
          <w:rFonts w:ascii="Century" w:hAnsi="Century"/>
        </w:rPr>
        <w:t xml:space="preserve">and one member have knowledge about AngularJS, but with programming techniques which we studied at FU, we have to try the best to not missing any deadline in </w:t>
      </w:r>
      <w:r w:rsidR="00433B8C" w:rsidRPr="000D195A">
        <w:rPr>
          <w:rFonts w:ascii="Century" w:hAnsi="Century"/>
        </w:rPr>
        <w:t>project</w:t>
      </w:r>
      <w:r w:rsidRPr="000D195A">
        <w:rPr>
          <w:rFonts w:ascii="Century" w:hAnsi="Century"/>
        </w:rPr>
        <w:t xml:space="preserve"> plan. </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 xml:space="preserve">Human resources: Assume that all members in team have a good healthy to do their tasks. </w:t>
      </w:r>
    </w:p>
    <w:p w:rsidR="007B6A67" w:rsidRPr="000D195A" w:rsidRDefault="007B6A67" w:rsidP="006B4A50">
      <w:pPr>
        <w:pStyle w:val="ListParagraph"/>
        <w:numPr>
          <w:ilvl w:val="0"/>
          <w:numId w:val="21"/>
        </w:numPr>
        <w:tabs>
          <w:tab w:val="center" w:pos="4320"/>
        </w:tabs>
        <w:spacing w:before="0" w:after="200"/>
        <w:rPr>
          <w:rFonts w:ascii="Century" w:eastAsiaTheme="majorEastAsia" w:hAnsi="Century"/>
          <w:bCs/>
        </w:rPr>
      </w:pPr>
      <w:r w:rsidRPr="000D195A">
        <w:rPr>
          <w:rFonts w:ascii="Century" w:eastAsiaTheme="majorEastAsia" w:hAnsi="Century"/>
          <w:bCs/>
        </w:rPr>
        <w:t>Constraints:</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Quality: The products must be run well when users perform main functions in Google Chrome 53</w:t>
      </w:r>
    </w:p>
    <w:p w:rsidR="007B6A67" w:rsidRPr="000D195A" w:rsidRDefault="007B6A67" w:rsidP="006B4A50">
      <w:pPr>
        <w:pStyle w:val="ListParagraph"/>
        <w:numPr>
          <w:ilvl w:val="1"/>
          <w:numId w:val="17"/>
        </w:numPr>
        <w:spacing w:before="0" w:after="200"/>
        <w:rPr>
          <w:rFonts w:ascii="Century" w:hAnsi="Century"/>
        </w:rPr>
      </w:pPr>
      <w:r w:rsidRPr="000D195A">
        <w:rPr>
          <w:rFonts w:ascii="Century" w:hAnsi="Century"/>
        </w:rPr>
        <w:t>Process: We have to follow the software processing of FPT Software</w:t>
      </w:r>
    </w:p>
    <w:p w:rsidR="00C116DE" w:rsidRPr="006B4A50" w:rsidRDefault="007B6A67" w:rsidP="006B4A50">
      <w:pPr>
        <w:pStyle w:val="ListParagraph"/>
        <w:numPr>
          <w:ilvl w:val="1"/>
          <w:numId w:val="17"/>
        </w:numPr>
        <w:spacing w:before="0" w:after="200"/>
        <w:rPr>
          <w:rFonts w:ascii="Century" w:hAnsi="Century"/>
        </w:rPr>
      </w:pPr>
      <w:r w:rsidRPr="000D195A">
        <w:rPr>
          <w:rFonts w:ascii="Century" w:hAnsi="Century"/>
        </w:rPr>
        <w:t>Human resources: There are 5 members in our team, each member have to study 2 subjects (Japanese and JIT) at school.</w:t>
      </w:r>
    </w:p>
    <w:p w:rsidR="007B6A67" w:rsidRPr="000D195A" w:rsidRDefault="000D296D" w:rsidP="006B4A50">
      <w:pPr>
        <w:pStyle w:val="Heading2"/>
        <w:jc w:val="both"/>
        <w:rPr>
          <w:rFonts w:ascii="Century" w:hAnsi="Century" w:cs="Times New Roman"/>
        </w:rPr>
      </w:pPr>
      <w:bookmarkStart w:id="301" w:name="_Toc469404392"/>
      <w:r w:rsidRPr="000D195A">
        <w:rPr>
          <w:rFonts w:ascii="Century" w:hAnsi="Century" w:cs="Times New Roman"/>
        </w:rPr>
        <w:t>Potential Risks</w:t>
      </w:r>
      <w:bookmarkEnd w:id="301"/>
    </w:p>
    <w:p w:rsidR="007B6A67" w:rsidRPr="000D195A" w:rsidRDefault="007B6A67" w:rsidP="006B4A50">
      <w:pPr>
        <w:spacing w:line="276" w:lineRule="auto"/>
        <w:jc w:val="both"/>
        <w:rPr>
          <w:rFonts w:ascii="Century" w:hAnsi="Century" w:cs="Times New Roman"/>
        </w:rPr>
      </w:pPr>
      <w:r w:rsidRPr="000D195A">
        <w:rPr>
          <w:rFonts w:ascii="Century" w:hAnsi="Century" w:cs="Times New Roman"/>
        </w:rPr>
        <w:t>After studying about this event, we find out some problem that we may be encountered:</w:t>
      </w:r>
    </w:p>
    <w:p w:rsidR="007B6A67" w:rsidRPr="000D195A" w:rsidRDefault="007B6A67" w:rsidP="006B4A50">
      <w:pPr>
        <w:pStyle w:val="ListParagraph"/>
        <w:numPr>
          <w:ilvl w:val="0"/>
          <w:numId w:val="21"/>
        </w:numPr>
        <w:tabs>
          <w:tab w:val="center" w:pos="4320"/>
        </w:tabs>
        <w:spacing w:before="0" w:after="200"/>
        <w:rPr>
          <w:rFonts w:ascii="Century" w:eastAsiaTheme="majorEastAsia" w:hAnsi="Century"/>
          <w:bCs/>
        </w:rPr>
      </w:pPr>
      <w:r w:rsidRPr="000D195A">
        <w:rPr>
          <w:rFonts w:ascii="Century" w:eastAsiaTheme="majorEastAsia" w:hAnsi="Century"/>
          <w:bCs/>
        </w:rPr>
        <w:t>Under-estimate scope and time or miss deadline because lack of experience in group working, managing and controlling work.</w:t>
      </w:r>
    </w:p>
    <w:p w:rsidR="007B6A67" w:rsidRPr="000D195A" w:rsidRDefault="007B6A67" w:rsidP="006B4A50">
      <w:pPr>
        <w:pStyle w:val="ListParagraph"/>
        <w:numPr>
          <w:ilvl w:val="0"/>
          <w:numId w:val="21"/>
        </w:numPr>
        <w:tabs>
          <w:tab w:val="center" w:pos="4320"/>
        </w:tabs>
        <w:spacing w:before="0" w:after="200"/>
        <w:rPr>
          <w:rFonts w:ascii="Century" w:eastAsiaTheme="majorEastAsia" w:hAnsi="Century"/>
          <w:bCs/>
        </w:rPr>
      </w:pPr>
      <w:r w:rsidRPr="000D195A">
        <w:rPr>
          <w:rFonts w:ascii="Century" w:eastAsiaTheme="majorEastAsia" w:hAnsi="Century"/>
          <w:bCs/>
        </w:rPr>
        <w:t>Loss data, source code before uploading data to server because of careless.</w:t>
      </w:r>
    </w:p>
    <w:p w:rsidR="007B6A67" w:rsidRPr="000D195A" w:rsidRDefault="007B6A67" w:rsidP="006B4A50">
      <w:pPr>
        <w:pStyle w:val="ListParagraph"/>
        <w:numPr>
          <w:ilvl w:val="0"/>
          <w:numId w:val="21"/>
        </w:numPr>
        <w:tabs>
          <w:tab w:val="center" w:pos="4320"/>
        </w:tabs>
        <w:spacing w:before="0" w:after="200"/>
        <w:rPr>
          <w:rFonts w:ascii="Century" w:eastAsiaTheme="majorEastAsia" w:hAnsi="Century"/>
          <w:bCs/>
        </w:rPr>
      </w:pPr>
      <w:r w:rsidRPr="000D195A">
        <w:rPr>
          <w:rFonts w:ascii="Century" w:eastAsiaTheme="majorEastAsia" w:hAnsi="Century"/>
          <w:bCs/>
        </w:rPr>
        <w:t>Equipment got broken because of careless or accident.</w:t>
      </w:r>
    </w:p>
    <w:p w:rsidR="007B6A67" w:rsidRPr="000D195A" w:rsidRDefault="007B6A67" w:rsidP="006B4A50">
      <w:pPr>
        <w:pStyle w:val="ListParagraph"/>
        <w:numPr>
          <w:ilvl w:val="0"/>
          <w:numId w:val="21"/>
        </w:numPr>
        <w:tabs>
          <w:tab w:val="center" w:pos="4320"/>
        </w:tabs>
        <w:spacing w:before="0" w:after="200"/>
        <w:rPr>
          <w:rFonts w:ascii="Century" w:eastAsiaTheme="majorEastAsia" w:hAnsi="Century"/>
          <w:bCs/>
        </w:rPr>
      </w:pPr>
      <w:r w:rsidRPr="000D195A">
        <w:rPr>
          <w:rFonts w:ascii="Century" w:eastAsiaTheme="majorEastAsia" w:hAnsi="Century"/>
          <w:bCs/>
        </w:rPr>
        <w:lastRenderedPageBreak/>
        <w:t>Human resources: Team member cannot complete their works because of health reasons, key member leave team or un-cooperating on team.</w:t>
      </w:r>
    </w:p>
    <w:p w:rsidR="007B6A67" w:rsidRPr="000D195A" w:rsidRDefault="007B6A67" w:rsidP="006B4A50">
      <w:pPr>
        <w:pStyle w:val="ListParagraph"/>
        <w:numPr>
          <w:ilvl w:val="0"/>
          <w:numId w:val="21"/>
        </w:numPr>
        <w:tabs>
          <w:tab w:val="center" w:pos="4320"/>
        </w:tabs>
        <w:spacing w:before="0" w:after="200"/>
        <w:rPr>
          <w:rFonts w:ascii="Century" w:eastAsiaTheme="majorEastAsia" w:hAnsi="Century"/>
          <w:bCs/>
        </w:rPr>
      </w:pPr>
      <w:r w:rsidRPr="000D195A">
        <w:rPr>
          <w:rFonts w:ascii="Century" w:eastAsiaTheme="majorEastAsia" w:hAnsi="Century"/>
          <w:bCs/>
        </w:rPr>
        <w:t>Change requirements: Requirement changed when some functions cannot be completed or some technologies is not suitable.</w:t>
      </w:r>
    </w:p>
    <w:p w:rsidR="003F2197" w:rsidRPr="000D195A" w:rsidRDefault="003F2197" w:rsidP="006B4A50">
      <w:pPr>
        <w:jc w:val="both"/>
        <w:rPr>
          <w:rFonts w:ascii="Century" w:eastAsiaTheme="majorEastAsia" w:hAnsi="Century"/>
          <w:bCs/>
        </w:rPr>
      </w:pPr>
      <w:r w:rsidRPr="000D195A">
        <w:rPr>
          <w:rFonts w:ascii="Century" w:eastAsiaTheme="majorEastAsia" w:hAnsi="Century"/>
          <w:bCs/>
        </w:rPr>
        <w:br w:type="page"/>
      </w:r>
    </w:p>
    <w:p w:rsidR="003975BA" w:rsidRPr="000D195A" w:rsidRDefault="00377095" w:rsidP="006B4A50">
      <w:pPr>
        <w:pStyle w:val="Heading1"/>
        <w:jc w:val="both"/>
        <w:rPr>
          <w:rFonts w:ascii="Century" w:hAnsi="Century"/>
        </w:rPr>
      </w:pPr>
      <w:bookmarkStart w:id="302" w:name="_Toc469404393"/>
      <w:r w:rsidRPr="000D195A">
        <w:rPr>
          <w:rFonts w:ascii="Century" w:hAnsi="Century"/>
        </w:rPr>
        <w:lastRenderedPageBreak/>
        <w:t>PROJECT MANAGEMENT</w:t>
      </w:r>
      <w:bookmarkEnd w:id="302"/>
    </w:p>
    <w:p w:rsidR="00CB389B" w:rsidRPr="000D195A" w:rsidRDefault="00CB389B" w:rsidP="006B4A50">
      <w:pPr>
        <w:pStyle w:val="Heading2"/>
        <w:jc w:val="both"/>
        <w:rPr>
          <w:rFonts w:ascii="Century" w:hAnsi="Century"/>
        </w:rPr>
      </w:pPr>
      <w:bookmarkStart w:id="303" w:name="_Toc430709026"/>
      <w:bookmarkStart w:id="304" w:name="_Toc469404394"/>
      <w:r w:rsidRPr="000D195A">
        <w:rPr>
          <w:rFonts w:ascii="Century" w:hAnsi="Century"/>
        </w:rPr>
        <w:t>Introduction</w:t>
      </w:r>
      <w:bookmarkEnd w:id="303"/>
      <w:bookmarkEnd w:id="304"/>
    </w:p>
    <w:p w:rsidR="00CB389B" w:rsidRPr="000D195A" w:rsidRDefault="00CB389B" w:rsidP="006B4A50">
      <w:pPr>
        <w:pStyle w:val="Heading3"/>
        <w:jc w:val="both"/>
        <w:rPr>
          <w:rFonts w:ascii="Century" w:hAnsi="Century"/>
        </w:rPr>
      </w:pPr>
      <w:bookmarkStart w:id="305" w:name="_Toc430709027"/>
      <w:bookmarkStart w:id="306" w:name="_Toc469404395"/>
      <w:r w:rsidRPr="000D195A">
        <w:rPr>
          <w:rFonts w:ascii="Century" w:hAnsi="Century"/>
        </w:rPr>
        <w:t>Purpose</w:t>
      </w:r>
      <w:bookmarkEnd w:id="305"/>
      <w:bookmarkEnd w:id="306"/>
    </w:p>
    <w:p w:rsidR="00CB389B" w:rsidRPr="000D195A" w:rsidRDefault="00CB389B" w:rsidP="006B4A50">
      <w:pPr>
        <w:spacing w:line="276" w:lineRule="auto"/>
        <w:jc w:val="both"/>
        <w:rPr>
          <w:rFonts w:ascii="Century" w:hAnsi="Century" w:cs="Times New Roman"/>
          <w:color w:val="000000"/>
        </w:rPr>
      </w:pPr>
      <w:r w:rsidRPr="000D195A">
        <w:rPr>
          <w:rFonts w:ascii="Century" w:hAnsi="Century" w:cs="Times New Roman"/>
          <w:color w:val="000000"/>
        </w:rPr>
        <w:t>This part is the project management plan of WingS (WS) Project – our Capstone Project</w:t>
      </w:r>
      <w:r w:rsidRPr="000D195A">
        <w:rPr>
          <w:rFonts w:ascii="Century" w:hAnsi="Century" w:cs="Times New Roman"/>
          <w:color w:val="000000"/>
        </w:rPr>
        <w:br/>
        <w:t>in FPT University. It is included the project overview, project organization, tools and</w:t>
      </w:r>
      <w:r w:rsidRPr="000D195A">
        <w:rPr>
          <w:rFonts w:ascii="Century" w:hAnsi="Century" w:cs="Times New Roman"/>
          <w:color w:val="000000"/>
        </w:rPr>
        <w:br/>
        <w:t>infrastructures, schedule of this project.</w:t>
      </w:r>
    </w:p>
    <w:p w:rsidR="00CB389B" w:rsidRPr="000D195A" w:rsidRDefault="00CB389B" w:rsidP="006B4A50">
      <w:pPr>
        <w:pStyle w:val="Heading3"/>
        <w:jc w:val="both"/>
        <w:rPr>
          <w:rFonts w:ascii="Century" w:hAnsi="Century" w:cs="Times New Roman"/>
        </w:rPr>
      </w:pPr>
      <w:bookmarkStart w:id="307" w:name="_Toc430709028"/>
      <w:bookmarkStart w:id="308" w:name="_Toc469404396"/>
      <w:r w:rsidRPr="000D195A">
        <w:rPr>
          <w:rFonts w:ascii="Century" w:hAnsi="Century"/>
        </w:rPr>
        <w:t>Definitions and Acronyms</w:t>
      </w:r>
      <w:bookmarkEnd w:id="307"/>
      <w:bookmarkEnd w:id="308"/>
    </w:p>
    <w:tbl>
      <w:tblPr>
        <w:tblStyle w:val="GridTable4-Accent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4930"/>
        <w:gridCol w:w="2145"/>
      </w:tblGrid>
      <w:tr w:rsidR="00CB389B" w:rsidRPr="000D195A" w:rsidTr="00CB3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none" w:sz="0" w:space="0" w:color="auto"/>
              <w:left w:val="none" w:sz="0" w:space="0" w:color="auto"/>
              <w:bottom w:val="none" w:sz="0" w:space="0" w:color="auto"/>
              <w:right w:val="none" w:sz="0" w:space="0" w:color="auto"/>
            </w:tcBorders>
            <w:vAlign w:val="center"/>
          </w:tcPr>
          <w:p w:rsidR="00CB389B" w:rsidRPr="000D195A" w:rsidRDefault="00CB389B" w:rsidP="006B4A50">
            <w:pPr>
              <w:pStyle w:val="NormalIndent"/>
              <w:jc w:val="both"/>
            </w:pPr>
            <w:r w:rsidRPr="000D195A">
              <w:t>Acronym</w:t>
            </w:r>
          </w:p>
        </w:tc>
        <w:tc>
          <w:tcPr>
            <w:tcW w:w="4930" w:type="dxa"/>
            <w:tcBorders>
              <w:top w:val="none" w:sz="0" w:space="0" w:color="auto"/>
              <w:left w:val="none" w:sz="0" w:space="0" w:color="auto"/>
              <w:bottom w:val="none" w:sz="0" w:space="0" w:color="auto"/>
              <w:right w:val="none" w:sz="0" w:space="0" w:color="auto"/>
            </w:tcBorders>
            <w:vAlign w:val="center"/>
          </w:tcPr>
          <w:p w:rsidR="00CB389B" w:rsidRPr="000D195A" w:rsidRDefault="00CB389B"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b w:val="0"/>
                <w:color w:val="auto"/>
              </w:rPr>
              <w:t>Definition</w:t>
            </w:r>
          </w:p>
        </w:tc>
        <w:tc>
          <w:tcPr>
            <w:tcW w:w="2145" w:type="dxa"/>
            <w:tcBorders>
              <w:top w:val="none" w:sz="0" w:space="0" w:color="auto"/>
              <w:left w:val="none" w:sz="0" w:space="0" w:color="auto"/>
              <w:bottom w:val="none" w:sz="0" w:space="0" w:color="auto"/>
              <w:right w:val="none" w:sz="0" w:space="0" w:color="auto"/>
            </w:tcBorders>
            <w:vAlign w:val="center"/>
          </w:tcPr>
          <w:p w:rsidR="00CB389B" w:rsidRPr="000D195A" w:rsidRDefault="00CB389B"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b w:val="0"/>
                <w:color w:val="auto"/>
              </w:rPr>
              <w:t>Note</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BA</w:t>
            </w:r>
          </w:p>
        </w:tc>
        <w:tc>
          <w:tcPr>
            <w:tcW w:w="4930" w:type="dxa"/>
            <w:shd w:val="clear" w:color="auto" w:fill="auto"/>
          </w:tcPr>
          <w:p w:rsidR="00CB389B" w:rsidRPr="000D195A" w:rsidRDefault="00CB389B" w:rsidP="006B4A50">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Business Analyst</w:t>
            </w:r>
          </w:p>
        </w:tc>
        <w:tc>
          <w:tcPr>
            <w:tcW w:w="2145" w:type="dxa"/>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BU</w:t>
            </w:r>
          </w:p>
        </w:tc>
        <w:tc>
          <w:tcPr>
            <w:tcW w:w="4930" w:type="dxa"/>
            <w:shd w:val="clear" w:color="auto" w:fill="auto"/>
          </w:tcPr>
          <w:p w:rsidR="00CB389B" w:rsidRPr="000D195A" w:rsidRDefault="00CB389B" w:rsidP="006B4A50">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Business Unit</w:t>
            </w:r>
          </w:p>
        </w:tc>
        <w:tc>
          <w:tcPr>
            <w:tcW w:w="2145" w:type="dxa"/>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CC</w:t>
            </w:r>
          </w:p>
        </w:tc>
        <w:tc>
          <w:tcPr>
            <w:tcW w:w="4930" w:type="dxa"/>
            <w:shd w:val="clear" w:color="auto" w:fill="auto"/>
          </w:tcPr>
          <w:p w:rsidR="00CB389B" w:rsidRPr="000D195A" w:rsidRDefault="00CB389B" w:rsidP="006B4A50">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Infrastructure Configuration Controller</w:t>
            </w:r>
          </w:p>
        </w:tc>
        <w:tc>
          <w:tcPr>
            <w:tcW w:w="2145" w:type="dxa"/>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CM</w:t>
            </w:r>
          </w:p>
        </w:tc>
        <w:tc>
          <w:tcPr>
            <w:tcW w:w="4930" w:type="dxa"/>
            <w:shd w:val="clear" w:color="auto" w:fill="auto"/>
          </w:tcPr>
          <w:p w:rsidR="00CB389B" w:rsidRPr="000D195A" w:rsidRDefault="00CB389B" w:rsidP="006B4A50">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Configuration  Management</w:t>
            </w:r>
          </w:p>
        </w:tc>
        <w:tc>
          <w:tcPr>
            <w:tcW w:w="2145" w:type="dxa"/>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WS</w:t>
            </w:r>
          </w:p>
        </w:tc>
        <w:tc>
          <w:tcPr>
            <w:tcW w:w="4930" w:type="dxa"/>
            <w:shd w:val="clear" w:color="auto" w:fill="auto"/>
          </w:tcPr>
          <w:p w:rsidR="00CB389B" w:rsidRPr="000D195A" w:rsidRDefault="00CB389B" w:rsidP="006B4A50">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WingS</w:t>
            </w:r>
          </w:p>
        </w:tc>
        <w:tc>
          <w:tcPr>
            <w:tcW w:w="2145" w:type="dxa"/>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 xml:space="preserve">ORG </w:t>
            </w:r>
          </w:p>
        </w:tc>
        <w:tc>
          <w:tcPr>
            <w:tcW w:w="4930" w:type="dxa"/>
            <w:shd w:val="clear" w:color="auto" w:fill="auto"/>
          </w:tcPr>
          <w:p w:rsidR="00CB389B" w:rsidRPr="000D195A" w:rsidRDefault="00CB389B" w:rsidP="006B4A50">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Organization</w:t>
            </w:r>
          </w:p>
        </w:tc>
        <w:tc>
          <w:tcPr>
            <w:tcW w:w="2145" w:type="dxa"/>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DEV</w:t>
            </w:r>
          </w:p>
        </w:tc>
        <w:tc>
          <w:tcPr>
            <w:tcW w:w="4930" w:type="dxa"/>
            <w:shd w:val="clear" w:color="auto" w:fill="auto"/>
          </w:tcPr>
          <w:p w:rsidR="00CB389B" w:rsidRPr="000D195A" w:rsidRDefault="00CB389B" w:rsidP="006B4A50">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Developer</w:t>
            </w:r>
          </w:p>
        </w:tc>
        <w:tc>
          <w:tcPr>
            <w:tcW w:w="2145" w:type="dxa"/>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PIC</w:t>
            </w:r>
          </w:p>
        </w:tc>
        <w:tc>
          <w:tcPr>
            <w:tcW w:w="4930" w:type="dxa"/>
            <w:shd w:val="clear" w:color="auto" w:fill="auto"/>
          </w:tcPr>
          <w:p w:rsidR="00CB389B" w:rsidRPr="000D195A" w:rsidRDefault="00CB389B" w:rsidP="006B4A50">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Person in charge</w:t>
            </w:r>
          </w:p>
        </w:tc>
        <w:tc>
          <w:tcPr>
            <w:tcW w:w="2145" w:type="dxa"/>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PM</w:t>
            </w:r>
          </w:p>
        </w:tc>
        <w:tc>
          <w:tcPr>
            <w:tcW w:w="4930" w:type="dxa"/>
            <w:shd w:val="clear" w:color="auto" w:fill="auto"/>
          </w:tcPr>
          <w:p w:rsidR="00CB389B" w:rsidRPr="000D195A" w:rsidRDefault="00CB389B" w:rsidP="006B4A50">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Project Manager</w:t>
            </w:r>
          </w:p>
        </w:tc>
        <w:tc>
          <w:tcPr>
            <w:tcW w:w="2145" w:type="dxa"/>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PTL</w:t>
            </w:r>
          </w:p>
        </w:tc>
        <w:tc>
          <w:tcPr>
            <w:tcW w:w="4930" w:type="dxa"/>
            <w:shd w:val="clear" w:color="auto" w:fill="auto"/>
          </w:tcPr>
          <w:p w:rsidR="00CB389B" w:rsidRPr="000D195A" w:rsidRDefault="00CB389B" w:rsidP="006B4A50">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Project Technical Leader</w:t>
            </w:r>
          </w:p>
        </w:tc>
        <w:tc>
          <w:tcPr>
            <w:tcW w:w="2145" w:type="dxa"/>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QA</w:t>
            </w:r>
          </w:p>
        </w:tc>
        <w:tc>
          <w:tcPr>
            <w:tcW w:w="4930" w:type="dxa"/>
            <w:shd w:val="clear" w:color="auto" w:fill="auto"/>
          </w:tcPr>
          <w:p w:rsidR="00CB389B" w:rsidRPr="000D195A" w:rsidRDefault="00CB389B" w:rsidP="006B4A50">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Quality Assurance Officer</w:t>
            </w:r>
          </w:p>
        </w:tc>
        <w:tc>
          <w:tcPr>
            <w:tcW w:w="2145" w:type="dxa"/>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SRS</w:t>
            </w:r>
          </w:p>
        </w:tc>
        <w:tc>
          <w:tcPr>
            <w:tcW w:w="4930" w:type="dxa"/>
            <w:shd w:val="clear" w:color="auto" w:fill="auto"/>
          </w:tcPr>
          <w:p w:rsidR="00CB389B" w:rsidRPr="000D195A" w:rsidRDefault="00CB389B" w:rsidP="006B4A50">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Software Requirement Specification</w:t>
            </w:r>
          </w:p>
        </w:tc>
        <w:tc>
          <w:tcPr>
            <w:tcW w:w="2145" w:type="dxa"/>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TC</w:t>
            </w:r>
          </w:p>
        </w:tc>
        <w:tc>
          <w:tcPr>
            <w:tcW w:w="4930" w:type="dxa"/>
            <w:shd w:val="clear" w:color="auto" w:fill="auto"/>
          </w:tcPr>
          <w:p w:rsidR="00CB389B" w:rsidRPr="000D195A" w:rsidRDefault="00CB389B" w:rsidP="006B4A50">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Test Case</w:t>
            </w:r>
          </w:p>
        </w:tc>
        <w:tc>
          <w:tcPr>
            <w:tcW w:w="2145" w:type="dxa"/>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PCB</w:t>
            </w:r>
          </w:p>
        </w:tc>
        <w:tc>
          <w:tcPr>
            <w:tcW w:w="4930" w:type="dxa"/>
            <w:shd w:val="clear" w:color="auto" w:fill="auto"/>
          </w:tcPr>
          <w:p w:rsidR="00CB389B" w:rsidRPr="000D195A" w:rsidRDefault="00CB389B" w:rsidP="006B4A50">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Process Capability Baseline</w:t>
            </w:r>
          </w:p>
        </w:tc>
        <w:tc>
          <w:tcPr>
            <w:tcW w:w="2145" w:type="dxa"/>
            <w:shd w:val="clear" w:color="auto" w:fill="auto"/>
          </w:tcPr>
          <w:p w:rsidR="00CB389B" w:rsidRPr="000D195A" w:rsidRDefault="00CB389B" w:rsidP="006B4A50">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bl>
    <w:p w:rsidR="00CB389B" w:rsidRPr="000D195A" w:rsidRDefault="00CB389B" w:rsidP="006B4A50">
      <w:pPr>
        <w:pStyle w:val="Table2-1"/>
        <w:jc w:val="both"/>
        <w:rPr>
          <w:rFonts w:ascii="Century" w:hAnsi="Century"/>
        </w:rPr>
      </w:pPr>
      <w:r w:rsidRPr="000D195A">
        <w:rPr>
          <w:rFonts w:ascii="Century" w:hAnsi="Century"/>
        </w:rPr>
        <w:t>Definitions and acronyms</w:t>
      </w:r>
    </w:p>
    <w:p w:rsidR="00CB389B" w:rsidRPr="000D195A" w:rsidRDefault="00CB389B" w:rsidP="006B4A50">
      <w:pPr>
        <w:spacing w:line="276" w:lineRule="auto"/>
        <w:jc w:val="both"/>
        <w:rPr>
          <w:rFonts w:ascii="Century" w:hAnsi="Century" w:cs="Times New Roman"/>
        </w:rPr>
      </w:pPr>
      <w:r w:rsidRPr="000D195A">
        <w:rPr>
          <w:rFonts w:ascii="Century" w:hAnsi="Century" w:cs="Times New Roman"/>
        </w:rPr>
        <w:br w:type="page"/>
      </w:r>
    </w:p>
    <w:p w:rsidR="00CB389B" w:rsidRPr="000D195A" w:rsidRDefault="00CB389B" w:rsidP="006B4A50">
      <w:pPr>
        <w:pStyle w:val="Heading2"/>
        <w:jc w:val="both"/>
        <w:rPr>
          <w:rFonts w:ascii="Century" w:hAnsi="Century"/>
        </w:rPr>
      </w:pPr>
      <w:bookmarkStart w:id="309" w:name="_Toc452446886"/>
      <w:bookmarkStart w:id="310" w:name="_Toc396221079"/>
      <w:bookmarkStart w:id="311" w:name="_Toc430709029"/>
      <w:bookmarkStart w:id="312" w:name="_Toc469404397"/>
      <w:r w:rsidRPr="000D195A">
        <w:rPr>
          <w:rFonts w:ascii="Century" w:hAnsi="Century"/>
        </w:rPr>
        <w:lastRenderedPageBreak/>
        <w:t>P</w:t>
      </w:r>
      <w:bookmarkEnd w:id="309"/>
      <w:bookmarkEnd w:id="310"/>
      <w:bookmarkEnd w:id="311"/>
      <w:r w:rsidRPr="000D195A">
        <w:rPr>
          <w:rFonts w:ascii="Century" w:hAnsi="Century"/>
        </w:rPr>
        <w:t>roject overview</w:t>
      </w:r>
      <w:bookmarkEnd w:id="312"/>
    </w:p>
    <w:p w:rsidR="00CB389B" w:rsidRPr="000D195A" w:rsidRDefault="00CB389B" w:rsidP="006B4A50">
      <w:pPr>
        <w:pStyle w:val="Heading3"/>
        <w:jc w:val="both"/>
        <w:rPr>
          <w:rFonts w:ascii="Century" w:hAnsi="Century" w:cs="Times New Roman"/>
        </w:rPr>
      </w:pPr>
      <w:bookmarkStart w:id="313" w:name="_Toc396221080"/>
      <w:bookmarkStart w:id="314" w:name="_Toc430709030"/>
      <w:bookmarkStart w:id="315" w:name="_Toc469404398"/>
      <w:r w:rsidRPr="000D195A">
        <w:rPr>
          <w:rFonts w:ascii="Century" w:hAnsi="Century" w:cs="Times New Roman"/>
        </w:rPr>
        <w:t>Project Description</w:t>
      </w:r>
      <w:bookmarkEnd w:id="313"/>
      <w:bookmarkEnd w:id="314"/>
      <w:bookmarkEnd w:id="315"/>
    </w:p>
    <w:tbl>
      <w:tblPr>
        <w:tblStyle w:val="GridTable6Colorful-Accent6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B389B" w:rsidRPr="000D195A" w:rsidTr="00CB389B">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shd w:val="clear" w:color="auto" w:fill="70AD47" w:themeFill="accent6"/>
            <w:vAlign w:val="center"/>
            <w:hideMark/>
          </w:tcPr>
          <w:p w:rsidR="00CB389B" w:rsidRPr="000D195A" w:rsidRDefault="00CB389B" w:rsidP="006B4A50">
            <w:pPr>
              <w:pStyle w:val="bangcategory"/>
              <w:framePr w:wrap="around"/>
              <w:jc w:val="both"/>
            </w:pPr>
            <w:r w:rsidRPr="000D195A">
              <w:t>Project Code</w:t>
            </w:r>
          </w:p>
        </w:tc>
        <w:tc>
          <w:tcPr>
            <w:tcW w:w="2143" w:type="dxa"/>
            <w:tcBorders>
              <w:bottom w:val="none" w:sz="0" w:space="0" w:color="auto"/>
            </w:tcBorders>
            <w:shd w:val="clear" w:color="auto" w:fill="auto"/>
            <w:vAlign w:val="center"/>
            <w:hideMark/>
          </w:tcPr>
          <w:p w:rsidR="00CB389B" w:rsidRPr="000D195A" w:rsidRDefault="00CB389B"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b w:val="0"/>
                <w:color w:val="auto"/>
              </w:rPr>
              <w:t>WS</w:t>
            </w:r>
          </w:p>
        </w:tc>
        <w:tc>
          <w:tcPr>
            <w:tcW w:w="1997" w:type="dxa"/>
            <w:tcBorders>
              <w:bottom w:val="none" w:sz="0" w:space="0" w:color="auto"/>
            </w:tcBorders>
            <w:shd w:val="clear" w:color="auto" w:fill="70AD47" w:themeFill="accent6"/>
            <w:vAlign w:val="center"/>
            <w:hideMark/>
          </w:tcPr>
          <w:p w:rsidR="00CB389B" w:rsidRPr="000D195A" w:rsidRDefault="00CB389B" w:rsidP="006B4A50">
            <w:pPr>
              <w:pStyle w:val="bangcategory"/>
              <w:framePr w:wrap="around"/>
              <w:jc w:val="both"/>
              <w:cnfStyle w:val="100000000000" w:firstRow="1" w:lastRow="0" w:firstColumn="0" w:lastColumn="0" w:oddVBand="0" w:evenVBand="0" w:oddHBand="0" w:evenHBand="0" w:firstRowFirstColumn="0" w:firstRowLastColumn="0" w:lastRowFirstColumn="0" w:lastRowLastColumn="0"/>
            </w:pPr>
            <w:r w:rsidRPr="000D195A">
              <w:t>Contract Type</w:t>
            </w:r>
          </w:p>
        </w:tc>
        <w:tc>
          <w:tcPr>
            <w:tcW w:w="2045" w:type="dxa"/>
            <w:tcBorders>
              <w:bottom w:val="none" w:sz="0" w:space="0" w:color="auto"/>
            </w:tcBorders>
            <w:shd w:val="clear" w:color="auto" w:fill="auto"/>
            <w:vAlign w:val="center"/>
            <w:hideMark/>
          </w:tcPr>
          <w:p w:rsidR="00CB389B" w:rsidRPr="000D195A" w:rsidRDefault="00CB389B"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b w:val="0"/>
                <w:color w:val="auto"/>
              </w:rPr>
              <w:t>None</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rsidR="00CB389B" w:rsidRPr="000D195A" w:rsidRDefault="00CB389B" w:rsidP="006B4A50">
            <w:pPr>
              <w:pStyle w:val="bangcategory"/>
              <w:framePr w:wrap="around"/>
              <w:jc w:val="both"/>
            </w:pPr>
            <w:r w:rsidRPr="000D195A">
              <w:t>Customer</w:t>
            </w:r>
          </w:p>
        </w:tc>
        <w:tc>
          <w:tcPr>
            <w:tcW w:w="2143" w:type="dxa"/>
            <w:shd w:val="clear" w:color="auto" w:fill="auto"/>
            <w:vAlign w:val="center"/>
            <w:hideMark/>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FPT University</w:t>
            </w:r>
          </w:p>
        </w:tc>
        <w:tc>
          <w:tcPr>
            <w:tcW w:w="1997" w:type="dxa"/>
            <w:shd w:val="clear" w:color="auto" w:fill="70AD47" w:themeFill="accent6"/>
            <w:vAlign w:val="center"/>
            <w:hideMark/>
          </w:tcPr>
          <w:p w:rsidR="00CB389B" w:rsidRPr="000D195A" w:rsidRDefault="00CB389B" w:rsidP="006B4A50">
            <w:pPr>
              <w:pStyle w:val="bangcategory"/>
              <w:framePr w:wrap="around"/>
              <w:jc w:val="both"/>
              <w:cnfStyle w:val="000000100000" w:firstRow="0" w:lastRow="0" w:firstColumn="0" w:lastColumn="0" w:oddVBand="0" w:evenVBand="0" w:oddHBand="1" w:evenHBand="0" w:firstRowFirstColumn="0" w:firstRowLastColumn="0" w:lastRowFirstColumn="0" w:lastRowLastColumn="0"/>
            </w:pPr>
            <w:r w:rsidRPr="000D195A">
              <w:t>2nd Customer</w:t>
            </w:r>
          </w:p>
        </w:tc>
        <w:tc>
          <w:tcPr>
            <w:tcW w:w="2045" w:type="dxa"/>
            <w:shd w:val="clear" w:color="auto" w:fill="auto"/>
            <w:vAlign w:val="center"/>
            <w:hideMark/>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None</w:t>
            </w:r>
          </w:p>
        </w:tc>
      </w:tr>
      <w:tr w:rsidR="00CB389B" w:rsidRPr="000D195A" w:rsidTr="00CB389B">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rsidR="00CB389B" w:rsidRPr="000D195A" w:rsidRDefault="00CB389B" w:rsidP="006B4A50">
            <w:pPr>
              <w:pStyle w:val="bangcategory"/>
              <w:framePr w:wrap="around"/>
              <w:jc w:val="both"/>
            </w:pPr>
            <w:r w:rsidRPr="000D195A">
              <w:t>Project Level</w:t>
            </w:r>
          </w:p>
        </w:tc>
        <w:tc>
          <w:tcPr>
            <w:tcW w:w="2143" w:type="dxa"/>
            <w:shd w:val="clear" w:color="auto" w:fill="auto"/>
            <w:vAlign w:val="center"/>
            <w:hideMark/>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Group</w:t>
            </w:r>
          </w:p>
        </w:tc>
        <w:tc>
          <w:tcPr>
            <w:tcW w:w="1997" w:type="dxa"/>
            <w:shd w:val="clear" w:color="auto" w:fill="70AD47" w:themeFill="accent6"/>
            <w:vAlign w:val="center"/>
            <w:hideMark/>
          </w:tcPr>
          <w:p w:rsidR="00CB389B" w:rsidRPr="000D195A" w:rsidRDefault="00CB389B" w:rsidP="006B4A50">
            <w:pPr>
              <w:pStyle w:val="bangcategory"/>
              <w:framePr w:wrap="around"/>
              <w:jc w:val="both"/>
              <w:cnfStyle w:val="000000000000" w:firstRow="0" w:lastRow="0" w:firstColumn="0" w:lastColumn="0" w:oddVBand="0" w:evenVBand="0" w:oddHBand="0" w:evenHBand="0" w:firstRowFirstColumn="0" w:firstRowLastColumn="0" w:lastRowFirstColumn="0" w:lastRowLastColumn="0"/>
            </w:pPr>
            <w:r w:rsidRPr="000D195A">
              <w:t>Project Rank</w:t>
            </w:r>
          </w:p>
        </w:tc>
        <w:tc>
          <w:tcPr>
            <w:tcW w:w="2045" w:type="dxa"/>
            <w:shd w:val="clear" w:color="auto" w:fill="auto"/>
            <w:vAlign w:val="center"/>
            <w:hideMark/>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None</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rsidR="00CB389B" w:rsidRPr="000D195A" w:rsidRDefault="00CB389B" w:rsidP="006B4A50">
            <w:pPr>
              <w:pStyle w:val="bangcategory"/>
              <w:framePr w:wrap="around"/>
              <w:jc w:val="both"/>
            </w:pPr>
            <w:r w:rsidRPr="000D195A">
              <w:t>Application Type</w:t>
            </w:r>
          </w:p>
        </w:tc>
        <w:tc>
          <w:tcPr>
            <w:tcW w:w="2143" w:type="dxa"/>
            <w:shd w:val="clear" w:color="auto" w:fill="auto"/>
            <w:vAlign w:val="center"/>
            <w:hideMark/>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Website</w:t>
            </w:r>
          </w:p>
        </w:tc>
        <w:tc>
          <w:tcPr>
            <w:tcW w:w="1997" w:type="dxa"/>
            <w:shd w:val="clear" w:color="auto" w:fill="70AD47" w:themeFill="accent6"/>
            <w:vAlign w:val="center"/>
            <w:hideMark/>
          </w:tcPr>
          <w:p w:rsidR="00CB389B" w:rsidRPr="000D195A" w:rsidRDefault="00CB389B" w:rsidP="006B4A50">
            <w:pPr>
              <w:pStyle w:val="bangcategory"/>
              <w:framePr w:wrap="around"/>
              <w:jc w:val="both"/>
              <w:cnfStyle w:val="000000100000" w:firstRow="0" w:lastRow="0" w:firstColumn="0" w:lastColumn="0" w:oddVBand="0" w:evenVBand="0" w:oddHBand="1" w:evenHBand="0" w:firstRowFirstColumn="0" w:firstRowLastColumn="0" w:lastRowFirstColumn="0" w:lastRowLastColumn="0"/>
            </w:pPr>
            <w:r w:rsidRPr="000D195A">
              <w:t>Project Manager</w:t>
            </w:r>
          </w:p>
        </w:tc>
        <w:tc>
          <w:tcPr>
            <w:tcW w:w="2045" w:type="dxa"/>
            <w:shd w:val="clear" w:color="auto" w:fill="auto"/>
            <w:vAlign w:val="center"/>
            <w:hideMark/>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Đào Tr</w:t>
            </w:r>
            <w:r w:rsidRPr="000D195A">
              <w:rPr>
                <w:rFonts w:ascii="Cambria" w:hAnsi="Cambria" w:cs="Cambria"/>
                <w:color w:val="auto"/>
              </w:rPr>
              <w:t>ọ</w:t>
            </w:r>
            <w:r w:rsidRPr="000D195A">
              <w:rPr>
                <w:rFonts w:ascii="Century" w:hAnsi="Century" w:cs="Times New Roman"/>
                <w:color w:val="auto"/>
              </w:rPr>
              <w:t>ng Nghĩa</w:t>
            </w:r>
          </w:p>
        </w:tc>
      </w:tr>
      <w:tr w:rsidR="00CB389B" w:rsidRPr="000D195A" w:rsidTr="00CB389B">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rsidR="00CB389B" w:rsidRPr="000D195A" w:rsidRDefault="00CB389B" w:rsidP="006B4A50">
            <w:pPr>
              <w:pStyle w:val="bangcategory"/>
              <w:framePr w:wrap="around"/>
              <w:jc w:val="both"/>
            </w:pPr>
            <w:r w:rsidRPr="000D195A">
              <w:t>Project Category</w:t>
            </w:r>
          </w:p>
        </w:tc>
        <w:tc>
          <w:tcPr>
            <w:tcW w:w="2143" w:type="dxa"/>
            <w:shd w:val="clear" w:color="auto" w:fill="auto"/>
            <w:vAlign w:val="center"/>
            <w:hideMark/>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Development</w:t>
            </w:r>
          </w:p>
        </w:tc>
        <w:tc>
          <w:tcPr>
            <w:tcW w:w="1997" w:type="dxa"/>
            <w:shd w:val="clear" w:color="auto" w:fill="70AD47" w:themeFill="accent6"/>
            <w:vAlign w:val="center"/>
            <w:hideMark/>
          </w:tcPr>
          <w:p w:rsidR="00CB389B" w:rsidRPr="000D195A" w:rsidRDefault="00CB389B" w:rsidP="006B4A50">
            <w:pPr>
              <w:pStyle w:val="bangcategory"/>
              <w:framePr w:wrap="around"/>
              <w:jc w:val="both"/>
              <w:cnfStyle w:val="000000000000" w:firstRow="0" w:lastRow="0" w:firstColumn="0" w:lastColumn="0" w:oddVBand="0" w:evenVBand="0" w:oddHBand="0" w:evenHBand="0" w:firstRowFirstColumn="0" w:firstRowLastColumn="0" w:lastRowFirstColumn="0" w:lastRowLastColumn="0"/>
            </w:pPr>
            <w:r w:rsidRPr="000D195A">
              <w:t>Business Domain</w:t>
            </w:r>
          </w:p>
        </w:tc>
        <w:tc>
          <w:tcPr>
            <w:tcW w:w="2045" w:type="dxa"/>
            <w:shd w:val="clear" w:color="auto" w:fill="auto"/>
            <w:vAlign w:val="center"/>
            <w:hideMark/>
          </w:tcPr>
          <w:p w:rsidR="00CB389B" w:rsidRPr="000D195A" w:rsidRDefault="00CB389B" w:rsidP="006B4A50">
            <w:pPr>
              <w:keepNext/>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E-commerce</w:t>
            </w:r>
          </w:p>
        </w:tc>
      </w:tr>
    </w:tbl>
    <w:p w:rsidR="00CB389B" w:rsidRPr="000D195A" w:rsidRDefault="00CB389B" w:rsidP="006B4A50">
      <w:pPr>
        <w:pStyle w:val="Table2-1"/>
        <w:jc w:val="both"/>
        <w:rPr>
          <w:rFonts w:ascii="Century" w:hAnsi="Century"/>
        </w:rPr>
      </w:pPr>
      <w:bookmarkStart w:id="316" w:name="_Toc396221081"/>
      <w:r w:rsidRPr="000D195A">
        <w:rPr>
          <w:rFonts w:ascii="Century" w:hAnsi="Century"/>
        </w:rPr>
        <w:t>Project Description</w:t>
      </w:r>
    </w:p>
    <w:p w:rsidR="00CB389B" w:rsidRPr="000D195A" w:rsidRDefault="00CB389B" w:rsidP="006B4A50">
      <w:pPr>
        <w:pStyle w:val="Heading3"/>
        <w:jc w:val="both"/>
        <w:rPr>
          <w:rFonts w:ascii="Century" w:hAnsi="Century" w:cs="Times New Roman"/>
        </w:rPr>
      </w:pPr>
      <w:bookmarkStart w:id="317" w:name="_Toc430709031"/>
      <w:bookmarkStart w:id="318" w:name="_Toc469404399"/>
      <w:r w:rsidRPr="000D195A">
        <w:rPr>
          <w:rFonts w:ascii="Century" w:hAnsi="Century" w:cs="Times New Roman"/>
        </w:rPr>
        <w:t>Scope and Purpose</w:t>
      </w:r>
      <w:bookmarkEnd w:id="316"/>
      <w:bookmarkEnd w:id="317"/>
      <w:bookmarkEnd w:id="318"/>
    </w:p>
    <w:p w:rsidR="00CB389B" w:rsidRPr="000D195A" w:rsidRDefault="00CB389B" w:rsidP="006B4A50">
      <w:pPr>
        <w:pStyle w:val="Heading4"/>
        <w:jc w:val="both"/>
        <w:rPr>
          <w:rFonts w:ascii="Century" w:hAnsi="Century" w:cs="Times New Roman"/>
        </w:rPr>
      </w:pPr>
      <w:bookmarkStart w:id="319" w:name="_Toc430709032"/>
      <w:r w:rsidRPr="000D195A">
        <w:rPr>
          <w:rFonts w:ascii="Century" w:hAnsi="Century" w:cs="Times New Roman"/>
        </w:rPr>
        <w:t>Purpose of Project</w:t>
      </w:r>
      <w:bookmarkEnd w:id="319"/>
      <w:r w:rsidRPr="000D195A">
        <w:rPr>
          <w:rFonts w:ascii="Century" w:hAnsi="Century" w:cs="Times New Roman"/>
        </w:rPr>
        <w:t xml:space="preserve"> </w:t>
      </w:r>
    </w:p>
    <w:p w:rsidR="00CB389B" w:rsidRPr="000D195A" w:rsidRDefault="00CB389B" w:rsidP="006B4A50">
      <w:pPr>
        <w:spacing w:line="276" w:lineRule="auto"/>
        <w:ind w:firstLine="720"/>
        <w:jc w:val="both"/>
        <w:rPr>
          <w:rFonts w:ascii="Century" w:hAnsi="Century" w:cs="Times New Roman"/>
          <w:iCs/>
          <w:color w:val="000000" w:themeColor="text1"/>
          <w:lang w:eastAsia="de-DE"/>
        </w:rPr>
      </w:pPr>
      <w:r w:rsidRPr="000D195A">
        <w:rPr>
          <w:rFonts w:ascii="Century" w:hAnsi="Century" w:cs="Times New Roman"/>
          <w:iCs/>
          <w:color w:val="000000" w:themeColor="text1"/>
          <w:lang w:eastAsia="de-DE"/>
        </w:rPr>
        <w:t>WS makes connections that enable people to help themselves and each other. Website allows users (person or organizations) create charity topics or raise fund project as long as it follows our rules to help other people. Backers can also take part in a project by donating money through a single donation or supporting project as a regular donor publicly or privately, not to profit financially. Instead, project creators offer rewards to thank backers for their support. We hope our project can help as much people as we can in our country.</w:t>
      </w:r>
    </w:p>
    <w:p w:rsidR="00CB389B" w:rsidRPr="000D195A" w:rsidRDefault="00CB389B" w:rsidP="006B4A50">
      <w:pPr>
        <w:pStyle w:val="Heading4"/>
        <w:jc w:val="both"/>
        <w:rPr>
          <w:rFonts w:ascii="Century" w:hAnsi="Century" w:cs="Times New Roman"/>
        </w:rPr>
      </w:pPr>
      <w:bookmarkStart w:id="320" w:name="_Toc430709033"/>
      <w:r w:rsidRPr="000D195A">
        <w:rPr>
          <w:rFonts w:ascii="Century" w:hAnsi="Century" w:cs="Times New Roman"/>
        </w:rPr>
        <w:t>Scope of Project</w:t>
      </w:r>
      <w:bookmarkEnd w:id="320"/>
    </w:p>
    <w:p w:rsidR="00CB389B" w:rsidRPr="000D195A" w:rsidRDefault="00CB389B" w:rsidP="006B4A50">
      <w:pPr>
        <w:spacing w:line="276" w:lineRule="auto"/>
        <w:ind w:firstLine="720"/>
        <w:jc w:val="both"/>
        <w:rPr>
          <w:rFonts w:ascii="Century" w:hAnsi="Century" w:cs="Times New Roman"/>
        </w:rPr>
      </w:pPr>
      <w:r w:rsidRPr="000D195A">
        <w:rPr>
          <w:rFonts w:ascii="Century" w:hAnsi="Century" w:cs="Times New Roman"/>
        </w:rPr>
        <w:t>The scope of this project contains: Requirement Analysis, Design, Coding and Testing (Unit Test, Integration Test, and System Test).</w:t>
      </w:r>
    </w:p>
    <w:p w:rsidR="00CB389B" w:rsidRPr="000D195A" w:rsidRDefault="00CB389B" w:rsidP="006B4A50">
      <w:pPr>
        <w:pStyle w:val="Heading5"/>
        <w:jc w:val="both"/>
        <w:rPr>
          <w:rFonts w:ascii="Century" w:hAnsi="Century"/>
        </w:rPr>
      </w:pPr>
      <w:bookmarkStart w:id="321" w:name="_Toc430709034"/>
      <w:r w:rsidRPr="000D195A">
        <w:rPr>
          <w:rFonts w:ascii="Century" w:hAnsi="Century"/>
        </w:rPr>
        <w:t>The functions of Project</w:t>
      </w:r>
      <w:bookmarkEnd w:id="321"/>
      <w:r w:rsidRPr="000D195A">
        <w:rPr>
          <w:rFonts w:ascii="Century" w:hAnsi="Century"/>
        </w:rPr>
        <w:t xml:space="preserve"> </w:t>
      </w:r>
    </w:p>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These are the functions of WS’s project:</w:t>
      </w:r>
    </w:p>
    <w:p w:rsidR="00CB389B" w:rsidRPr="000D195A" w:rsidRDefault="00CB389B" w:rsidP="006B4A50">
      <w:pPr>
        <w:pStyle w:val="Heading5"/>
        <w:jc w:val="both"/>
        <w:rPr>
          <w:rFonts w:ascii="Century" w:hAnsi="Century"/>
        </w:rPr>
      </w:pPr>
      <w:r w:rsidRPr="000D195A">
        <w:rPr>
          <w:rFonts w:ascii="Century" w:hAnsi="Century"/>
        </w:rPr>
        <w:t>Client User Module.</w:t>
      </w:r>
      <w:bookmarkStart w:id="322" w:name="_Toc396221082"/>
    </w:p>
    <w:p w:rsidR="00CB389B" w:rsidRPr="000D195A" w:rsidRDefault="00CB389B" w:rsidP="006B4A50">
      <w:pPr>
        <w:pStyle w:val="ListParagraph"/>
        <w:numPr>
          <w:ilvl w:val="0"/>
          <w:numId w:val="30"/>
        </w:numPr>
        <w:spacing w:before="0" w:after="200"/>
        <w:rPr>
          <w:rFonts w:ascii="Century" w:hAnsi="Century"/>
          <w:color w:val="000000" w:themeColor="text1"/>
          <w:lang w:eastAsia="de-DE"/>
        </w:rPr>
      </w:pPr>
      <w:r w:rsidRPr="000D195A">
        <w:rPr>
          <w:rFonts w:ascii="Century" w:hAnsi="Century"/>
          <w:b/>
          <w:color w:val="000000" w:themeColor="text1"/>
          <w:lang w:eastAsia="de-DE"/>
        </w:rPr>
        <w:t>Register</w:t>
      </w:r>
      <w:r w:rsidRPr="000D195A">
        <w:rPr>
          <w:rFonts w:ascii="Century" w:hAnsi="Century"/>
          <w:color w:val="000000" w:themeColor="text1"/>
          <w:lang w:eastAsia="de-DE"/>
        </w:rPr>
        <w:t>: User can register an account and login to use all features of WS.</w:t>
      </w:r>
    </w:p>
    <w:p w:rsidR="00CB389B" w:rsidRPr="000D195A" w:rsidRDefault="00CB389B" w:rsidP="006B4A50">
      <w:pPr>
        <w:pStyle w:val="ListParagraph"/>
        <w:numPr>
          <w:ilvl w:val="0"/>
          <w:numId w:val="30"/>
        </w:numPr>
        <w:spacing w:before="0" w:after="200"/>
        <w:rPr>
          <w:rFonts w:ascii="Century" w:hAnsi="Century"/>
          <w:color w:val="000000" w:themeColor="text1"/>
          <w:lang w:eastAsia="de-DE"/>
        </w:rPr>
      </w:pPr>
      <w:r w:rsidRPr="000D195A">
        <w:rPr>
          <w:rFonts w:ascii="Century" w:hAnsi="Century"/>
          <w:b/>
          <w:color w:val="000000" w:themeColor="text1"/>
          <w:lang w:eastAsia="de-DE"/>
        </w:rPr>
        <w:t>Login/Logout</w:t>
      </w:r>
      <w:r w:rsidRPr="000D195A">
        <w:rPr>
          <w:rFonts w:ascii="Century" w:hAnsi="Century"/>
          <w:color w:val="000000" w:themeColor="text1"/>
          <w:lang w:eastAsia="de-DE"/>
        </w:rPr>
        <w:t>: Users login/logout an account to use or exit system WS.</w:t>
      </w:r>
    </w:p>
    <w:p w:rsidR="00CB389B" w:rsidRPr="000D195A" w:rsidRDefault="00CB389B" w:rsidP="006B4A50">
      <w:pPr>
        <w:pStyle w:val="ListParagraph"/>
        <w:numPr>
          <w:ilvl w:val="0"/>
          <w:numId w:val="30"/>
        </w:numPr>
        <w:spacing w:before="0" w:after="200"/>
        <w:rPr>
          <w:rFonts w:ascii="Century" w:hAnsi="Century"/>
          <w:color w:val="000000" w:themeColor="text1"/>
          <w:lang w:eastAsia="de-DE"/>
        </w:rPr>
      </w:pPr>
      <w:r w:rsidRPr="000D195A">
        <w:rPr>
          <w:rFonts w:ascii="Century" w:hAnsi="Century"/>
          <w:b/>
          <w:color w:val="000000" w:themeColor="text1"/>
          <w:lang w:eastAsia="de-DE"/>
        </w:rPr>
        <w:t>Search</w:t>
      </w:r>
      <w:r w:rsidRPr="000D195A">
        <w:rPr>
          <w:rFonts w:ascii="Century" w:hAnsi="Century"/>
          <w:color w:val="000000" w:themeColor="text1"/>
          <w:lang w:eastAsia="de-DE"/>
        </w:rPr>
        <w:t>: User and guest can search with: name of users,  title of threads, event , name of organization, and system will display all of post relate to keywords.</w:t>
      </w:r>
    </w:p>
    <w:p w:rsidR="00CB389B" w:rsidRPr="000D195A" w:rsidRDefault="00CB389B" w:rsidP="006B4A50">
      <w:pPr>
        <w:pStyle w:val="ListParagraph"/>
        <w:numPr>
          <w:ilvl w:val="0"/>
          <w:numId w:val="30"/>
        </w:numPr>
        <w:spacing w:before="0" w:after="200"/>
        <w:rPr>
          <w:rFonts w:ascii="Century" w:hAnsi="Century"/>
          <w:color w:val="000000" w:themeColor="text1"/>
          <w:lang w:eastAsia="de-DE"/>
        </w:rPr>
      </w:pPr>
      <w:r w:rsidRPr="000D195A">
        <w:rPr>
          <w:rFonts w:ascii="Century" w:hAnsi="Century"/>
          <w:b/>
          <w:color w:val="000000" w:themeColor="text1"/>
          <w:lang w:eastAsia="de-DE"/>
        </w:rPr>
        <w:t xml:space="preserve">Raise Request: </w:t>
      </w:r>
      <w:r w:rsidRPr="000D195A">
        <w:rPr>
          <w:rFonts w:ascii="Century" w:hAnsi="Century"/>
          <w:color w:val="000000" w:themeColor="text1"/>
          <w:lang w:eastAsia="de-DE"/>
        </w:rPr>
        <w:t>User can request to create an Organization. Admin can accept or refuse.</w:t>
      </w:r>
    </w:p>
    <w:p w:rsidR="00CB389B" w:rsidRPr="000D195A" w:rsidRDefault="00CB389B" w:rsidP="006B4A50">
      <w:pPr>
        <w:pStyle w:val="ListParagraph"/>
        <w:numPr>
          <w:ilvl w:val="0"/>
          <w:numId w:val="30"/>
        </w:numPr>
        <w:spacing w:before="0" w:after="200"/>
        <w:rPr>
          <w:rFonts w:ascii="Century" w:hAnsi="Century"/>
          <w:b/>
          <w:color w:val="000000" w:themeColor="text1"/>
          <w:lang w:eastAsia="de-DE"/>
        </w:rPr>
      </w:pPr>
      <w:r w:rsidRPr="000D195A">
        <w:rPr>
          <w:rFonts w:ascii="Century" w:hAnsi="Century"/>
          <w:b/>
          <w:color w:val="000000" w:themeColor="text1"/>
          <w:lang w:eastAsia="de-DE"/>
        </w:rPr>
        <w:t>Thread:</w:t>
      </w:r>
    </w:p>
    <w:p w:rsidR="00CB389B" w:rsidRPr="000D195A" w:rsidRDefault="00CB389B" w:rsidP="006B4A50">
      <w:pPr>
        <w:pStyle w:val="ListParagraph"/>
        <w:numPr>
          <w:ilvl w:val="1"/>
          <w:numId w:val="30"/>
        </w:numPr>
        <w:spacing w:before="0" w:after="200"/>
        <w:rPr>
          <w:rFonts w:ascii="Century" w:hAnsi="Century"/>
          <w:color w:val="000000" w:themeColor="text1"/>
          <w:lang w:eastAsia="de-DE"/>
        </w:rPr>
      </w:pPr>
      <w:r w:rsidRPr="000D195A">
        <w:rPr>
          <w:rFonts w:ascii="Century" w:hAnsi="Century"/>
          <w:b/>
          <w:color w:val="000000" w:themeColor="text1"/>
          <w:lang w:eastAsia="de-DE"/>
        </w:rPr>
        <w:t>Create New Thread:</w:t>
      </w:r>
      <w:r w:rsidRPr="000D195A">
        <w:rPr>
          <w:rFonts w:ascii="Century" w:hAnsi="Century"/>
          <w:color w:val="000000" w:themeColor="text1"/>
          <w:lang w:eastAsia="de-DE"/>
        </w:rPr>
        <w:t xml:space="preserve"> User (ORG) can create new post with basic info, timeline, clip and some pictures.</w:t>
      </w:r>
    </w:p>
    <w:p w:rsidR="00CB389B" w:rsidRPr="000D195A" w:rsidRDefault="00CB389B" w:rsidP="006B4A50">
      <w:pPr>
        <w:pStyle w:val="ListParagraph"/>
        <w:numPr>
          <w:ilvl w:val="1"/>
          <w:numId w:val="30"/>
        </w:numPr>
        <w:spacing w:before="0" w:after="200"/>
        <w:rPr>
          <w:rFonts w:ascii="Century" w:hAnsi="Century"/>
          <w:color w:val="000000" w:themeColor="text1"/>
          <w:lang w:eastAsia="de-DE"/>
        </w:rPr>
      </w:pPr>
      <w:r w:rsidRPr="000D195A">
        <w:rPr>
          <w:rFonts w:ascii="Century" w:hAnsi="Century"/>
          <w:b/>
          <w:color w:val="000000" w:themeColor="text1"/>
          <w:lang w:eastAsia="de-DE"/>
        </w:rPr>
        <w:t>Update Post Information</w:t>
      </w:r>
      <w:r w:rsidRPr="000D195A">
        <w:rPr>
          <w:rFonts w:ascii="Century" w:hAnsi="Century"/>
          <w:color w:val="000000" w:themeColor="text1"/>
          <w:lang w:eastAsia="de-DE"/>
        </w:rPr>
        <w:t>: User can change and update information of post which created.</w:t>
      </w:r>
    </w:p>
    <w:p w:rsidR="00CB389B" w:rsidRPr="000D195A" w:rsidRDefault="00CB389B" w:rsidP="006B4A50">
      <w:pPr>
        <w:pStyle w:val="ListParagraph"/>
        <w:numPr>
          <w:ilvl w:val="1"/>
          <w:numId w:val="30"/>
        </w:numPr>
        <w:spacing w:before="0" w:after="200"/>
        <w:rPr>
          <w:rFonts w:ascii="Century" w:hAnsi="Century"/>
          <w:color w:val="000000" w:themeColor="text1"/>
          <w:lang w:eastAsia="de-DE"/>
        </w:rPr>
      </w:pPr>
      <w:r w:rsidRPr="000D195A">
        <w:rPr>
          <w:rFonts w:ascii="Century" w:hAnsi="Century"/>
          <w:b/>
          <w:color w:val="000000" w:themeColor="text1"/>
          <w:lang w:eastAsia="de-DE"/>
        </w:rPr>
        <w:t>Comment /Like/Share</w:t>
      </w:r>
      <w:r w:rsidRPr="000D195A">
        <w:rPr>
          <w:rFonts w:ascii="Century" w:hAnsi="Century"/>
          <w:color w:val="000000" w:themeColor="text1"/>
          <w:lang w:eastAsia="de-DE"/>
        </w:rPr>
        <w:t>: Users can comment/remind/like/share a post to follow and discuss with another users.</w:t>
      </w:r>
    </w:p>
    <w:p w:rsidR="00CB389B" w:rsidRPr="000D195A" w:rsidRDefault="00CB389B" w:rsidP="006B4A50">
      <w:pPr>
        <w:pStyle w:val="ListParagraph"/>
        <w:numPr>
          <w:ilvl w:val="1"/>
          <w:numId w:val="30"/>
        </w:numPr>
        <w:spacing w:before="0" w:after="200"/>
        <w:rPr>
          <w:rFonts w:ascii="Century" w:hAnsi="Century"/>
          <w:color w:val="000000" w:themeColor="text1"/>
          <w:lang w:eastAsia="de-DE"/>
        </w:rPr>
      </w:pPr>
      <w:r w:rsidRPr="000D195A">
        <w:rPr>
          <w:rFonts w:ascii="Century" w:hAnsi="Century"/>
          <w:b/>
          <w:color w:val="000000" w:themeColor="text1"/>
          <w:lang w:eastAsia="de-DE"/>
        </w:rPr>
        <w:t>Report:</w:t>
      </w:r>
      <w:r w:rsidRPr="000D195A">
        <w:rPr>
          <w:rFonts w:ascii="Century" w:hAnsi="Century"/>
          <w:color w:val="000000" w:themeColor="text1"/>
          <w:lang w:eastAsia="de-DE"/>
        </w:rPr>
        <w:t xml:space="preserve"> User can report a post or Organization which violate regulation to administrator.</w:t>
      </w:r>
    </w:p>
    <w:p w:rsidR="00CB389B" w:rsidRPr="000D195A" w:rsidRDefault="00CB389B" w:rsidP="006B4A50">
      <w:pPr>
        <w:pStyle w:val="ListParagraph"/>
        <w:numPr>
          <w:ilvl w:val="0"/>
          <w:numId w:val="30"/>
        </w:numPr>
        <w:spacing w:before="0" w:after="200"/>
        <w:rPr>
          <w:rFonts w:ascii="Century" w:hAnsi="Century"/>
          <w:b/>
          <w:color w:val="000000" w:themeColor="text1"/>
          <w:lang w:eastAsia="de-DE"/>
        </w:rPr>
      </w:pPr>
      <w:r w:rsidRPr="000D195A">
        <w:rPr>
          <w:rFonts w:ascii="Century" w:hAnsi="Century"/>
          <w:b/>
          <w:color w:val="000000" w:themeColor="text1"/>
          <w:lang w:eastAsia="de-DE"/>
        </w:rPr>
        <w:t>Event:</w:t>
      </w:r>
    </w:p>
    <w:p w:rsidR="00CB389B" w:rsidRPr="000D195A" w:rsidRDefault="00CB389B" w:rsidP="006B4A50">
      <w:pPr>
        <w:pStyle w:val="ListParagraph"/>
        <w:numPr>
          <w:ilvl w:val="1"/>
          <w:numId w:val="30"/>
        </w:numPr>
        <w:spacing w:before="0" w:after="200"/>
        <w:rPr>
          <w:rFonts w:ascii="Century" w:hAnsi="Century"/>
          <w:color w:val="000000" w:themeColor="text1"/>
          <w:lang w:eastAsia="de-DE"/>
        </w:rPr>
      </w:pPr>
      <w:r w:rsidRPr="000D195A">
        <w:rPr>
          <w:rFonts w:ascii="Century" w:hAnsi="Century"/>
          <w:b/>
          <w:color w:val="000000" w:themeColor="text1"/>
          <w:lang w:eastAsia="de-DE"/>
        </w:rPr>
        <w:lastRenderedPageBreak/>
        <w:t>Create New Event:</w:t>
      </w:r>
      <w:r w:rsidRPr="000D195A">
        <w:rPr>
          <w:rFonts w:ascii="Century" w:hAnsi="Century"/>
          <w:color w:val="000000" w:themeColor="text1"/>
          <w:lang w:eastAsia="de-DE"/>
        </w:rPr>
        <w:t xml:space="preserve"> ORG can create new event with basic info, timeline, clip and some pictures.</w:t>
      </w:r>
    </w:p>
    <w:p w:rsidR="00CB389B" w:rsidRPr="000D195A" w:rsidRDefault="00CB389B" w:rsidP="006B4A50">
      <w:pPr>
        <w:pStyle w:val="ListParagraph"/>
        <w:numPr>
          <w:ilvl w:val="1"/>
          <w:numId w:val="30"/>
        </w:numPr>
        <w:spacing w:before="0" w:after="200"/>
        <w:rPr>
          <w:rFonts w:ascii="Century" w:hAnsi="Century"/>
          <w:color w:val="000000" w:themeColor="text1"/>
          <w:lang w:eastAsia="de-DE"/>
        </w:rPr>
      </w:pPr>
      <w:r w:rsidRPr="000D195A">
        <w:rPr>
          <w:rFonts w:ascii="Century" w:hAnsi="Century"/>
          <w:b/>
          <w:color w:val="000000" w:themeColor="text1"/>
          <w:lang w:eastAsia="de-DE"/>
        </w:rPr>
        <w:t>Update Event Information</w:t>
      </w:r>
      <w:r w:rsidRPr="000D195A">
        <w:rPr>
          <w:rFonts w:ascii="Century" w:hAnsi="Century"/>
          <w:color w:val="000000" w:themeColor="text1"/>
          <w:lang w:eastAsia="de-DE"/>
        </w:rPr>
        <w:t>: ORG can change and update information of post which created.</w:t>
      </w:r>
    </w:p>
    <w:p w:rsidR="00CB389B" w:rsidRPr="000D195A" w:rsidRDefault="00CB389B" w:rsidP="006B4A50">
      <w:pPr>
        <w:pStyle w:val="ListParagraph"/>
        <w:numPr>
          <w:ilvl w:val="1"/>
          <w:numId w:val="30"/>
        </w:numPr>
        <w:spacing w:before="0" w:after="200"/>
        <w:rPr>
          <w:rFonts w:ascii="Century" w:hAnsi="Century"/>
          <w:color w:val="000000" w:themeColor="text1"/>
          <w:lang w:eastAsia="de-DE"/>
        </w:rPr>
      </w:pPr>
      <w:r w:rsidRPr="000D195A">
        <w:rPr>
          <w:rFonts w:ascii="Century" w:hAnsi="Century"/>
          <w:b/>
          <w:color w:val="000000" w:themeColor="text1"/>
          <w:lang w:eastAsia="de-DE"/>
        </w:rPr>
        <w:t>Comment /Like/Share</w:t>
      </w:r>
      <w:r w:rsidRPr="000D195A">
        <w:rPr>
          <w:rFonts w:ascii="Century" w:hAnsi="Century"/>
          <w:color w:val="000000" w:themeColor="text1"/>
          <w:lang w:eastAsia="de-DE"/>
        </w:rPr>
        <w:t>: Users can comment/remind/like/share a post to follow and discuss with another users.</w:t>
      </w:r>
    </w:p>
    <w:p w:rsidR="00CB389B" w:rsidRPr="000D195A" w:rsidRDefault="00CB389B" w:rsidP="006B4A50">
      <w:pPr>
        <w:pStyle w:val="ListParagraph"/>
        <w:numPr>
          <w:ilvl w:val="1"/>
          <w:numId w:val="30"/>
        </w:numPr>
        <w:spacing w:before="0" w:after="200"/>
        <w:rPr>
          <w:rFonts w:ascii="Century" w:hAnsi="Century"/>
          <w:color w:val="000000" w:themeColor="text1"/>
          <w:lang w:eastAsia="de-DE"/>
        </w:rPr>
      </w:pPr>
      <w:r w:rsidRPr="000D195A">
        <w:rPr>
          <w:rFonts w:ascii="Century" w:hAnsi="Century"/>
          <w:b/>
          <w:color w:val="000000" w:themeColor="text1"/>
          <w:lang w:eastAsia="de-DE"/>
        </w:rPr>
        <w:t>Report:</w:t>
      </w:r>
      <w:r w:rsidRPr="000D195A">
        <w:rPr>
          <w:rFonts w:ascii="Century" w:hAnsi="Century"/>
          <w:color w:val="000000" w:themeColor="text1"/>
          <w:lang w:eastAsia="de-DE"/>
        </w:rPr>
        <w:t xml:space="preserve"> User can report a post or Organization which violate regulation to administrator.</w:t>
      </w:r>
    </w:p>
    <w:p w:rsidR="00CB389B" w:rsidRPr="000D195A" w:rsidRDefault="00CB389B" w:rsidP="006B4A50">
      <w:pPr>
        <w:pStyle w:val="ListParagraph"/>
        <w:numPr>
          <w:ilvl w:val="1"/>
          <w:numId w:val="30"/>
        </w:numPr>
        <w:spacing w:before="0" w:after="200"/>
        <w:rPr>
          <w:rFonts w:ascii="Century" w:hAnsi="Century"/>
          <w:color w:val="000000" w:themeColor="text1"/>
          <w:lang w:eastAsia="de-DE"/>
        </w:rPr>
      </w:pPr>
    </w:p>
    <w:p w:rsidR="00CB389B" w:rsidRPr="000D195A" w:rsidRDefault="00CB389B" w:rsidP="006B4A50">
      <w:pPr>
        <w:pStyle w:val="ListParagraph"/>
        <w:numPr>
          <w:ilvl w:val="0"/>
          <w:numId w:val="30"/>
        </w:numPr>
        <w:spacing w:before="0" w:after="200"/>
        <w:rPr>
          <w:rFonts w:ascii="Century" w:hAnsi="Century"/>
          <w:color w:val="000000" w:themeColor="text1"/>
          <w:lang w:eastAsia="de-DE"/>
        </w:rPr>
      </w:pPr>
      <w:r w:rsidRPr="000D195A">
        <w:rPr>
          <w:rFonts w:ascii="Century" w:hAnsi="Century"/>
          <w:b/>
          <w:color w:val="000000" w:themeColor="text1"/>
          <w:lang w:eastAsia="de-DE"/>
        </w:rPr>
        <w:t>Donate</w:t>
      </w:r>
      <w:r w:rsidRPr="000D195A">
        <w:rPr>
          <w:rFonts w:ascii="Century" w:hAnsi="Century"/>
          <w:color w:val="000000" w:themeColor="text1"/>
          <w:lang w:eastAsia="de-DE"/>
        </w:rPr>
        <w:t>: User can donate money,</w:t>
      </w:r>
      <w:r w:rsidRPr="000D195A">
        <w:rPr>
          <w:rFonts w:ascii="Century" w:hAnsi="Century"/>
        </w:rPr>
        <w:t xml:space="preserve"> </w:t>
      </w:r>
      <w:r w:rsidRPr="000D195A">
        <w:rPr>
          <w:rFonts w:ascii="Century" w:hAnsi="Century"/>
          <w:color w:val="000000" w:themeColor="text1"/>
          <w:lang w:eastAsia="de-DE"/>
        </w:rPr>
        <w:t xml:space="preserve">clothes or others for Organization to charity. </w:t>
      </w:r>
    </w:p>
    <w:p w:rsidR="00CB389B" w:rsidRPr="000D195A" w:rsidRDefault="00CB389B" w:rsidP="006B4A50">
      <w:pPr>
        <w:pStyle w:val="ListParagraph"/>
        <w:numPr>
          <w:ilvl w:val="0"/>
          <w:numId w:val="30"/>
        </w:numPr>
        <w:spacing w:before="0" w:after="200"/>
        <w:rPr>
          <w:rFonts w:ascii="Century" w:hAnsi="Century"/>
          <w:b/>
          <w:color w:val="000000" w:themeColor="text1"/>
          <w:lang w:eastAsia="de-DE"/>
        </w:rPr>
      </w:pPr>
      <w:r w:rsidRPr="000D195A">
        <w:rPr>
          <w:rFonts w:ascii="Century" w:hAnsi="Century"/>
          <w:b/>
          <w:color w:val="000000" w:themeColor="text1"/>
          <w:lang w:eastAsia="de-DE"/>
        </w:rPr>
        <w:t>Profile:</w:t>
      </w:r>
    </w:p>
    <w:p w:rsidR="00CB389B" w:rsidRPr="000D195A" w:rsidRDefault="00CB389B" w:rsidP="006B4A50">
      <w:pPr>
        <w:pStyle w:val="ListParagraph"/>
        <w:numPr>
          <w:ilvl w:val="1"/>
          <w:numId w:val="30"/>
        </w:numPr>
        <w:spacing w:before="0" w:after="200"/>
        <w:rPr>
          <w:rFonts w:ascii="Century" w:hAnsi="Century"/>
          <w:color w:val="000000" w:themeColor="text1"/>
          <w:lang w:eastAsia="de-DE"/>
        </w:rPr>
      </w:pPr>
      <w:r w:rsidRPr="000D195A">
        <w:rPr>
          <w:rFonts w:ascii="Century" w:hAnsi="Century"/>
          <w:b/>
          <w:color w:val="000000" w:themeColor="text1"/>
          <w:lang w:eastAsia="de-DE"/>
        </w:rPr>
        <w:t>Change password:</w:t>
      </w:r>
      <w:r w:rsidRPr="000D195A">
        <w:rPr>
          <w:rFonts w:ascii="Century" w:hAnsi="Century"/>
          <w:color w:val="000000" w:themeColor="text1"/>
          <w:lang w:eastAsia="de-DE"/>
        </w:rPr>
        <w:t xml:space="preserve"> User can change password to keep security.</w:t>
      </w:r>
    </w:p>
    <w:p w:rsidR="00CB389B" w:rsidRPr="000D195A" w:rsidRDefault="00CB389B" w:rsidP="006B4A50">
      <w:pPr>
        <w:pStyle w:val="ListParagraph"/>
        <w:numPr>
          <w:ilvl w:val="1"/>
          <w:numId w:val="30"/>
        </w:numPr>
        <w:spacing w:before="0" w:after="200"/>
        <w:rPr>
          <w:rFonts w:ascii="Century" w:hAnsi="Century"/>
          <w:color w:val="000000" w:themeColor="text1"/>
          <w:lang w:eastAsia="de-DE"/>
        </w:rPr>
      </w:pPr>
      <w:r w:rsidRPr="000D195A">
        <w:rPr>
          <w:rFonts w:ascii="Century" w:hAnsi="Century"/>
          <w:b/>
          <w:color w:val="000000" w:themeColor="text1"/>
          <w:lang w:eastAsia="de-DE"/>
        </w:rPr>
        <w:t>Update profile:</w:t>
      </w:r>
      <w:r w:rsidRPr="000D195A">
        <w:rPr>
          <w:rFonts w:ascii="Century" w:hAnsi="Century"/>
          <w:color w:val="000000" w:themeColor="text1"/>
          <w:lang w:eastAsia="de-DE"/>
        </w:rPr>
        <w:t xml:space="preserve"> User can change or update information.</w:t>
      </w:r>
    </w:p>
    <w:p w:rsidR="00CB389B" w:rsidRPr="000D195A" w:rsidRDefault="00CB389B" w:rsidP="006B4A50">
      <w:pPr>
        <w:pStyle w:val="ListParagraph"/>
        <w:numPr>
          <w:ilvl w:val="1"/>
          <w:numId w:val="30"/>
        </w:numPr>
        <w:spacing w:before="0" w:after="200"/>
        <w:rPr>
          <w:rFonts w:ascii="Century" w:hAnsi="Century"/>
          <w:color w:val="000000" w:themeColor="text1"/>
          <w:lang w:eastAsia="de-DE"/>
        </w:rPr>
      </w:pPr>
      <w:r w:rsidRPr="000D195A">
        <w:rPr>
          <w:rFonts w:ascii="Century" w:hAnsi="Century"/>
          <w:b/>
          <w:color w:val="000000" w:themeColor="text1"/>
          <w:lang w:eastAsia="de-DE"/>
        </w:rPr>
        <w:t>Manage created posts, reminded posts:</w:t>
      </w:r>
      <w:r w:rsidRPr="000D195A">
        <w:rPr>
          <w:rFonts w:ascii="Century" w:hAnsi="Century"/>
          <w:color w:val="000000" w:themeColor="text1"/>
          <w:lang w:eastAsia="de-DE"/>
        </w:rPr>
        <w:t xml:space="preserve"> User (ORG) can follow process of post, post reminded. View statistical post had created, reminded.</w:t>
      </w:r>
    </w:p>
    <w:p w:rsidR="00CB389B" w:rsidRPr="000D195A" w:rsidRDefault="00CB389B" w:rsidP="006B4A50">
      <w:pPr>
        <w:pStyle w:val="ListParagraph"/>
        <w:numPr>
          <w:ilvl w:val="1"/>
          <w:numId w:val="30"/>
        </w:numPr>
        <w:spacing w:before="0" w:after="200"/>
        <w:rPr>
          <w:rFonts w:ascii="Century" w:hAnsi="Century"/>
          <w:color w:val="000000" w:themeColor="text1"/>
          <w:lang w:eastAsia="de-DE"/>
        </w:rPr>
      </w:pPr>
      <w:r w:rsidRPr="000D195A">
        <w:rPr>
          <w:rFonts w:ascii="Century" w:hAnsi="Century"/>
          <w:b/>
          <w:color w:val="000000" w:themeColor="text1"/>
          <w:lang w:eastAsia="de-DE"/>
        </w:rPr>
        <w:t>Sent/Receive message:</w:t>
      </w:r>
      <w:r w:rsidRPr="000D195A">
        <w:rPr>
          <w:rFonts w:ascii="Century" w:hAnsi="Century"/>
          <w:color w:val="000000" w:themeColor="text1"/>
          <w:lang w:eastAsia="de-DE"/>
        </w:rPr>
        <w:t xml:space="preserve"> Users can send or receive from organizations or admin to discuss about post or problem.</w:t>
      </w:r>
    </w:p>
    <w:p w:rsidR="00CB389B" w:rsidRPr="000D195A" w:rsidRDefault="00CB389B" w:rsidP="006B4A50">
      <w:pPr>
        <w:pStyle w:val="Heading5"/>
        <w:jc w:val="both"/>
        <w:rPr>
          <w:rFonts w:ascii="Century" w:hAnsi="Century"/>
        </w:rPr>
      </w:pPr>
      <w:r w:rsidRPr="000D195A">
        <w:rPr>
          <w:rFonts w:ascii="Century" w:hAnsi="Century"/>
        </w:rPr>
        <w:t>Admin Module</w:t>
      </w:r>
    </w:p>
    <w:p w:rsidR="00CB389B" w:rsidRPr="000D195A" w:rsidRDefault="00CB389B" w:rsidP="006B4A50">
      <w:pPr>
        <w:pStyle w:val="ListParagraph"/>
        <w:numPr>
          <w:ilvl w:val="0"/>
          <w:numId w:val="31"/>
        </w:numPr>
        <w:spacing w:before="0" w:after="160"/>
        <w:rPr>
          <w:rFonts w:ascii="Century" w:hAnsi="Century"/>
          <w:b/>
          <w:color w:val="000000" w:themeColor="text1"/>
          <w:lang w:eastAsia="de-DE"/>
        </w:rPr>
      </w:pPr>
      <w:r w:rsidRPr="000D195A">
        <w:rPr>
          <w:rFonts w:ascii="Century" w:hAnsi="Century"/>
          <w:b/>
          <w:color w:val="000000" w:themeColor="text1"/>
          <w:lang w:eastAsia="de-DE"/>
        </w:rPr>
        <w:t>Login/Logout</w:t>
      </w:r>
      <w:r w:rsidRPr="000D195A">
        <w:rPr>
          <w:rFonts w:ascii="Century" w:hAnsi="Century"/>
          <w:color w:val="000000" w:themeColor="text1"/>
          <w:lang w:eastAsia="de-DE"/>
        </w:rPr>
        <w:t>: Admin login/logout an account to use or exit system WS</w:t>
      </w:r>
    </w:p>
    <w:p w:rsidR="00CB389B" w:rsidRPr="000D195A" w:rsidRDefault="00CB389B" w:rsidP="006B4A50">
      <w:pPr>
        <w:pStyle w:val="ListParagraph"/>
        <w:numPr>
          <w:ilvl w:val="0"/>
          <w:numId w:val="31"/>
        </w:numPr>
        <w:spacing w:before="0" w:after="160"/>
        <w:rPr>
          <w:rFonts w:ascii="Century" w:hAnsi="Century"/>
          <w:b/>
          <w:color w:val="000000" w:themeColor="text1"/>
          <w:lang w:eastAsia="de-DE"/>
        </w:rPr>
      </w:pPr>
      <w:r w:rsidRPr="000D195A">
        <w:rPr>
          <w:rFonts w:ascii="Century" w:hAnsi="Century"/>
          <w:b/>
          <w:color w:val="000000" w:themeColor="text1"/>
          <w:lang w:eastAsia="de-DE"/>
        </w:rPr>
        <w:t>Manage user:</w:t>
      </w:r>
    </w:p>
    <w:p w:rsidR="00CB389B" w:rsidRPr="000D195A" w:rsidRDefault="00CB389B" w:rsidP="006B4A50">
      <w:pPr>
        <w:pStyle w:val="ListParagraph"/>
        <w:numPr>
          <w:ilvl w:val="1"/>
          <w:numId w:val="31"/>
        </w:numPr>
        <w:spacing w:before="0" w:after="160"/>
        <w:rPr>
          <w:rFonts w:ascii="Century" w:hAnsi="Century"/>
          <w:color w:val="000000" w:themeColor="text1"/>
          <w:lang w:eastAsia="de-DE"/>
        </w:rPr>
      </w:pPr>
      <w:r w:rsidRPr="000D195A">
        <w:rPr>
          <w:rFonts w:ascii="Century" w:hAnsi="Century"/>
          <w:color w:val="000000" w:themeColor="text1"/>
          <w:lang w:eastAsia="de-DE"/>
        </w:rPr>
        <w:t>Search user:</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name of user and system will display simple information about that user (name, email,...)</w:t>
      </w:r>
    </w:p>
    <w:p w:rsidR="00CB389B" w:rsidRPr="000D195A" w:rsidRDefault="00CB389B" w:rsidP="006B4A50">
      <w:pPr>
        <w:pStyle w:val="ListParagraph"/>
        <w:numPr>
          <w:ilvl w:val="1"/>
          <w:numId w:val="31"/>
        </w:numPr>
        <w:spacing w:before="0" w:after="160"/>
        <w:rPr>
          <w:rFonts w:ascii="Century" w:hAnsi="Century"/>
          <w:b/>
          <w:color w:val="000000" w:themeColor="text1"/>
          <w:lang w:eastAsia="de-DE"/>
        </w:rPr>
      </w:pPr>
      <w:r w:rsidRPr="000D195A">
        <w:rPr>
          <w:rFonts w:ascii="Century" w:hAnsi="Century"/>
          <w:color w:val="000000" w:themeColor="text1"/>
          <w:lang w:eastAsia="de-DE"/>
        </w:rPr>
        <w:t>Ban/Unban user: admin can set user’s account to block or unblock.</w:t>
      </w:r>
    </w:p>
    <w:p w:rsidR="00CB389B" w:rsidRPr="000D195A" w:rsidRDefault="00CB389B" w:rsidP="006B4A50">
      <w:pPr>
        <w:pStyle w:val="ListParagraph"/>
        <w:numPr>
          <w:ilvl w:val="0"/>
          <w:numId w:val="31"/>
        </w:numPr>
        <w:spacing w:before="0" w:after="160"/>
        <w:rPr>
          <w:rFonts w:ascii="Century" w:hAnsi="Century"/>
          <w:b/>
          <w:color w:val="000000" w:themeColor="text1"/>
          <w:lang w:eastAsia="de-DE"/>
        </w:rPr>
      </w:pPr>
      <w:r w:rsidRPr="000D195A">
        <w:rPr>
          <w:rFonts w:ascii="Century" w:hAnsi="Century"/>
          <w:b/>
          <w:color w:val="000000" w:themeColor="text1"/>
          <w:lang w:eastAsia="de-DE"/>
        </w:rPr>
        <w:t xml:space="preserve">Manage Thread: </w:t>
      </w:r>
    </w:p>
    <w:p w:rsidR="00CB389B" w:rsidRPr="000D195A" w:rsidRDefault="00CB389B" w:rsidP="006B4A50">
      <w:pPr>
        <w:pStyle w:val="ListParagraph"/>
        <w:numPr>
          <w:ilvl w:val="1"/>
          <w:numId w:val="31"/>
        </w:numPr>
        <w:spacing w:before="0" w:after="160"/>
        <w:rPr>
          <w:rFonts w:ascii="Century" w:hAnsi="Century"/>
          <w:color w:val="000000" w:themeColor="text1"/>
          <w:lang w:eastAsia="de-DE"/>
        </w:rPr>
      </w:pPr>
      <w:r w:rsidRPr="000D195A">
        <w:rPr>
          <w:rFonts w:ascii="Century" w:hAnsi="Century"/>
          <w:color w:val="000000" w:themeColor="text1"/>
          <w:lang w:eastAsia="de-DE"/>
        </w:rPr>
        <w:t xml:space="preserve">Search post : </w:t>
      </w:r>
    </w:p>
    <w:p w:rsidR="00CB389B" w:rsidRPr="000D195A" w:rsidRDefault="00CB389B" w:rsidP="006B4A50">
      <w:pPr>
        <w:pStyle w:val="ListParagraph"/>
        <w:numPr>
          <w:ilvl w:val="2"/>
          <w:numId w:val="31"/>
        </w:numPr>
        <w:spacing w:before="0" w:after="160"/>
        <w:rPr>
          <w:rFonts w:ascii="Century" w:hAnsi="Century"/>
          <w:color w:val="000000" w:themeColor="text1"/>
          <w:lang w:eastAsia="de-DE"/>
        </w:rPr>
      </w:pPr>
      <w:r w:rsidRPr="000D195A">
        <w:rPr>
          <w:rFonts w:ascii="Century" w:hAnsi="Century"/>
          <w:color w:val="000000" w:themeColor="text1"/>
          <w:lang w:eastAsia="de-DE"/>
        </w:rPr>
        <w:t>Search with thread title:</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title of post and system will display all of post relate to keywords.</w:t>
      </w:r>
    </w:p>
    <w:p w:rsidR="00CB389B" w:rsidRPr="000D195A" w:rsidRDefault="00CB389B" w:rsidP="006B4A50">
      <w:pPr>
        <w:pStyle w:val="ListParagraph"/>
        <w:numPr>
          <w:ilvl w:val="1"/>
          <w:numId w:val="31"/>
        </w:numPr>
        <w:spacing w:before="0" w:after="200"/>
        <w:rPr>
          <w:rFonts w:ascii="Century" w:hAnsi="Century"/>
        </w:rPr>
      </w:pPr>
      <w:r w:rsidRPr="000D195A">
        <w:rPr>
          <w:rFonts w:ascii="Century" w:hAnsi="Century"/>
          <w:color w:val="000000" w:themeColor="text1"/>
          <w:lang w:eastAsia="de-DE"/>
        </w:rPr>
        <w:t>Edit thread status: Admin can set status of a thread: Inactive/active depend on report</w:t>
      </w:r>
      <w:r w:rsidRPr="000D195A">
        <w:rPr>
          <w:rFonts w:ascii="Century" w:hAnsi="Century"/>
        </w:rPr>
        <w:t>.</w:t>
      </w:r>
    </w:p>
    <w:p w:rsidR="00CB389B" w:rsidRPr="000D195A" w:rsidRDefault="00CB389B" w:rsidP="006B4A50">
      <w:pPr>
        <w:pStyle w:val="ListParagraph"/>
        <w:numPr>
          <w:ilvl w:val="0"/>
          <w:numId w:val="31"/>
        </w:numPr>
        <w:spacing w:before="0" w:after="160"/>
        <w:rPr>
          <w:rFonts w:ascii="Century" w:hAnsi="Century"/>
          <w:color w:val="000000" w:themeColor="text1"/>
          <w:lang w:eastAsia="de-DE"/>
        </w:rPr>
      </w:pPr>
      <w:r w:rsidRPr="000D195A">
        <w:rPr>
          <w:rFonts w:ascii="Century" w:hAnsi="Century"/>
          <w:b/>
          <w:color w:val="000000" w:themeColor="text1"/>
          <w:lang w:eastAsia="de-DE"/>
        </w:rPr>
        <w:t>Manage Event :</w:t>
      </w:r>
      <w:r w:rsidRPr="000D195A">
        <w:rPr>
          <w:rFonts w:ascii="Century" w:hAnsi="Century"/>
          <w:color w:val="000000" w:themeColor="text1"/>
          <w:lang w:eastAsia="de-DE"/>
        </w:rPr>
        <w:t>.</w:t>
      </w:r>
    </w:p>
    <w:p w:rsidR="00CB389B" w:rsidRPr="000D195A" w:rsidRDefault="00CB389B" w:rsidP="006B4A50">
      <w:pPr>
        <w:pStyle w:val="ListParagraph"/>
        <w:numPr>
          <w:ilvl w:val="1"/>
          <w:numId w:val="31"/>
        </w:numPr>
        <w:spacing w:before="0" w:after="160"/>
        <w:rPr>
          <w:rFonts w:ascii="Century" w:hAnsi="Century"/>
          <w:color w:val="000000" w:themeColor="text1"/>
          <w:lang w:eastAsia="de-DE"/>
        </w:rPr>
      </w:pPr>
      <w:r w:rsidRPr="000D195A">
        <w:rPr>
          <w:rFonts w:ascii="Century" w:hAnsi="Century"/>
          <w:b/>
          <w:color w:val="000000" w:themeColor="text1"/>
          <w:lang w:eastAsia="de-DE"/>
        </w:rPr>
        <w:t xml:space="preserve"> </w:t>
      </w:r>
      <w:r w:rsidRPr="000D195A">
        <w:rPr>
          <w:rFonts w:ascii="Century" w:hAnsi="Century"/>
          <w:color w:val="000000" w:themeColor="text1"/>
          <w:lang w:eastAsia="de-DE"/>
        </w:rPr>
        <w:t xml:space="preserve">Search event : </w:t>
      </w:r>
    </w:p>
    <w:p w:rsidR="00CB389B" w:rsidRPr="000D195A" w:rsidRDefault="00CB389B" w:rsidP="006B4A50">
      <w:pPr>
        <w:pStyle w:val="ListParagraph"/>
        <w:numPr>
          <w:ilvl w:val="2"/>
          <w:numId w:val="31"/>
        </w:numPr>
        <w:spacing w:before="0" w:after="160"/>
        <w:rPr>
          <w:rFonts w:ascii="Century" w:hAnsi="Century"/>
          <w:color w:val="000000" w:themeColor="text1"/>
          <w:lang w:eastAsia="de-DE"/>
        </w:rPr>
      </w:pPr>
      <w:r w:rsidRPr="000D195A">
        <w:rPr>
          <w:rFonts w:ascii="Century" w:hAnsi="Century"/>
          <w:color w:val="000000" w:themeColor="text1"/>
          <w:lang w:eastAsia="de-DE"/>
        </w:rPr>
        <w:t>Search with event title:</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title of event and system will display all of event relate to keywords.</w:t>
      </w:r>
    </w:p>
    <w:p w:rsidR="00CB389B" w:rsidRPr="000D195A" w:rsidRDefault="00CB389B" w:rsidP="006B4A50">
      <w:pPr>
        <w:pStyle w:val="ListParagraph"/>
        <w:numPr>
          <w:ilvl w:val="1"/>
          <w:numId w:val="31"/>
        </w:numPr>
        <w:spacing w:before="0" w:after="200"/>
        <w:rPr>
          <w:rFonts w:ascii="Century" w:hAnsi="Century"/>
        </w:rPr>
      </w:pPr>
      <w:r w:rsidRPr="000D195A">
        <w:rPr>
          <w:rFonts w:ascii="Century" w:hAnsi="Century"/>
          <w:color w:val="000000" w:themeColor="text1"/>
          <w:lang w:eastAsia="de-DE"/>
        </w:rPr>
        <w:t>Edit event status: Admin can set status of a event: Inactive/active depend on report</w:t>
      </w:r>
      <w:r w:rsidRPr="000D195A">
        <w:rPr>
          <w:rFonts w:ascii="Century" w:hAnsi="Century"/>
        </w:rPr>
        <w:t>.</w:t>
      </w:r>
    </w:p>
    <w:p w:rsidR="00CB389B" w:rsidRPr="000D195A" w:rsidRDefault="00CB389B" w:rsidP="006B4A50">
      <w:pPr>
        <w:pStyle w:val="ListParagraph"/>
        <w:numPr>
          <w:ilvl w:val="0"/>
          <w:numId w:val="31"/>
        </w:numPr>
        <w:spacing w:before="0" w:after="160"/>
        <w:rPr>
          <w:rFonts w:ascii="Century" w:hAnsi="Century"/>
          <w:color w:val="000000" w:themeColor="text1"/>
          <w:lang w:eastAsia="de-DE"/>
        </w:rPr>
      </w:pPr>
      <w:r w:rsidRPr="000D195A">
        <w:rPr>
          <w:rFonts w:ascii="Century" w:hAnsi="Century"/>
          <w:b/>
          <w:color w:val="000000" w:themeColor="text1"/>
          <w:lang w:eastAsia="de-DE"/>
        </w:rPr>
        <w:t>Manage Organization :</w:t>
      </w:r>
      <w:r w:rsidRPr="000D195A">
        <w:rPr>
          <w:rFonts w:ascii="Century" w:hAnsi="Century"/>
          <w:color w:val="000000" w:themeColor="text1"/>
          <w:lang w:eastAsia="de-DE"/>
        </w:rPr>
        <w:t>.</w:t>
      </w:r>
    </w:p>
    <w:p w:rsidR="00CB389B" w:rsidRPr="000D195A" w:rsidRDefault="00CB389B" w:rsidP="006B4A50">
      <w:pPr>
        <w:pStyle w:val="ListParagraph"/>
        <w:numPr>
          <w:ilvl w:val="1"/>
          <w:numId w:val="31"/>
        </w:numPr>
        <w:spacing w:before="0" w:after="160"/>
        <w:rPr>
          <w:rFonts w:ascii="Century" w:hAnsi="Century"/>
          <w:color w:val="000000" w:themeColor="text1"/>
          <w:lang w:eastAsia="de-DE"/>
        </w:rPr>
      </w:pPr>
      <w:r w:rsidRPr="000D195A">
        <w:rPr>
          <w:rFonts w:ascii="Century" w:hAnsi="Century"/>
          <w:b/>
          <w:color w:val="000000" w:themeColor="text1"/>
          <w:lang w:eastAsia="de-DE"/>
        </w:rPr>
        <w:t xml:space="preserve"> </w:t>
      </w:r>
      <w:r w:rsidRPr="000D195A">
        <w:rPr>
          <w:rFonts w:ascii="Century" w:hAnsi="Century"/>
          <w:color w:val="000000" w:themeColor="text1"/>
          <w:lang w:eastAsia="de-DE"/>
        </w:rPr>
        <w:t xml:space="preserve">Search Organization : </w:t>
      </w:r>
    </w:p>
    <w:p w:rsidR="00CB389B" w:rsidRPr="000D195A" w:rsidRDefault="00CB389B" w:rsidP="006B4A50">
      <w:pPr>
        <w:pStyle w:val="ListParagraph"/>
        <w:numPr>
          <w:ilvl w:val="2"/>
          <w:numId w:val="31"/>
        </w:numPr>
        <w:spacing w:before="0" w:after="160"/>
        <w:rPr>
          <w:rFonts w:ascii="Century" w:hAnsi="Century"/>
          <w:color w:val="000000" w:themeColor="text1"/>
          <w:lang w:eastAsia="de-DE"/>
        </w:rPr>
      </w:pPr>
      <w:r w:rsidRPr="000D195A">
        <w:rPr>
          <w:rFonts w:ascii="Century" w:hAnsi="Century"/>
          <w:color w:val="000000" w:themeColor="text1"/>
          <w:lang w:eastAsia="de-DE"/>
        </w:rPr>
        <w:t>Search with organization title:</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name of organization and system will display all of event relate to keywords.</w:t>
      </w:r>
    </w:p>
    <w:p w:rsidR="00CB389B" w:rsidRPr="000D195A" w:rsidRDefault="00CB389B" w:rsidP="006B4A50">
      <w:pPr>
        <w:pStyle w:val="ListParagraph"/>
        <w:numPr>
          <w:ilvl w:val="1"/>
          <w:numId w:val="31"/>
        </w:numPr>
        <w:spacing w:before="0" w:after="200"/>
        <w:rPr>
          <w:rFonts w:ascii="Century" w:hAnsi="Century"/>
        </w:rPr>
      </w:pPr>
      <w:r w:rsidRPr="000D195A">
        <w:rPr>
          <w:rFonts w:ascii="Century" w:hAnsi="Century"/>
          <w:color w:val="000000" w:themeColor="text1"/>
          <w:lang w:eastAsia="de-DE"/>
        </w:rPr>
        <w:lastRenderedPageBreak/>
        <w:t>Edit organization status: Admin can set status of a organization: Inactive/active depend on report</w:t>
      </w:r>
      <w:r w:rsidRPr="000D195A">
        <w:rPr>
          <w:rFonts w:ascii="Century" w:hAnsi="Century"/>
        </w:rPr>
        <w:t>.</w:t>
      </w:r>
    </w:p>
    <w:p w:rsidR="00CB389B" w:rsidRPr="000D195A" w:rsidRDefault="00CB389B" w:rsidP="006B4A50">
      <w:pPr>
        <w:pStyle w:val="ListParagraph"/>
        <w:spacing w:before="0" w:after="160"/>
        <w:ind w:left="1800"/>
        <w:rPr>
          <w:rFonts w:ascii="Century" w:hAnsi="Century"/>
        </w:rPr>
      </w:pPr>
    </w:p>
    <w:p w:rsidR="00CB389B" w:rsidRPr="000D195A" w:rsidRDefault="00CB389B" w:rsidP="006B4A50">
      <w:pPr>
        <w:pStyle w:val="ListParagraph"/>
        <w:numPr>
          <w:ilvl w:val="0"/>
          <w:numId w:val="31"/>
        </w:numPr>
        <w:spacing w:before="0" w:after="160"/>
        <w:rPr>
          <w:rFonts w:ascii="Century" w:hAnsi="Century"/>
          <w:color w:val="000000" w:themeColor="text1"/>
          <w:lang w:eastAsia="de-DE"/>
        </w:rPr>
      </w:pPr>
      <w:r w:rsidRPr="000D195A">
        <w:rPr>
          <w:rFonts w:ascii="Century" w:hAnsi="Century"/>
          <w:b/>
          <w:color w:val="000000" w:themeColor="text1"/>
          <w:lang w:eastAsia="de-DE"/>
        </w:rPr>
        <w:t xml:space="preserve">Manage Donate: </w:t>
      </w:r>
      <w:r w:rsidRPr="000D195A">
        <w:rPr>
          <w:rFonts w:ascii="Century" w:hAnsi="Century"/>
          <w:color w:val="000000" w:themeColor="text1"/>
          <w:lang w:eastAsia="de-DE"/>
        </w:rPr>
        <w:t>Admin can view users who donated . Also, Admin can view amount of money, numbers of clothes.. to rank for users.</w:t>
      </w:r>
    </w:p>
    <w:p w:rsidR="00CB389B" w:rsidRPr="000D195A" w:rsidRDefault="00CB389B" w:rsidP="006B4A50">
      <w:pPr>
        <w:pStyle w:val="ListParagraph"/>
        <w:numPr>
          <w:ilvl w:val="0"/>
          <w:numId w:val="31"/>
        </w:numPr>
        <w:spacing w:before="0" w:after="160"/>
        <w:rPr>
          <w:rFonts w:ascii="Century" w:hAnsi="Century"/>
          <w:b/>
          <w:color w:val="000000" w:themeColor="text1"/>
          <w:lang w:eastAsia="de-DE"/>
        </w:rPr>
      </w:pPr>
      <w:r w:rsidRPr="000D195A">
        <w:rPr>
          <w:rFonts w:ascii="Century" w:hAnsi="Century"/>
          <w:b/>
          <w:color w:val="000000" w:themeColor="text1"/>
          <w:lang w:eastAsia="de-DE"/>
        </w:rPr>
        <w:t xml:space="preserve">Manage Requests Of Users: </w:t>
      </w:r>
    </w:p>
    <w:p w:rsidR="00CB389B" w:rsidRPr="000D195A" w:rsidRDefault="00CB389B" w:rsidP="006B4A50">
      <w:pPr>
        <w:pStyle w:val="ListParagraph"/>
        <w:numPr>
          <w:ilvl w:val="1"/>
          <w:numId w:val="31"/>
        </w:numPr>
        <w:spacing w:before="0" w:after="160"/>
        <w:rPr>
          <w:rFonts w:ascii="Century" w:hAnsi="Century"/>
          <w:color w:val="000000" w:themeColor="text1"/>
          <w:lang w:eastAsia="de-DE"/>
        </w:rPr>
      </w:pPr>
      <w:r w:rsidRPr="000D195A">
        <w:rPr>
          <w:rFonts w:ascii="Century" w:hAnsi="Century"/>
          <w:color w:val="000000" w:themeColor="text1"/>
          <w:lang w:eastAsia="de-DE"/>
        </w:rPr>
        <w:t>View/Accept/Decline: Admin can View/Accept/Decline requests : raise a ORG, report a post of users.</w:t>
      </w:r>
    </w:p>
    <w:p w:rsidR="00CB389B" w:rsidRPr="000D195A" w:rsidRDefault="00CB389B" w:rsidP="006B4A50">
      <w:pPr>
        <w:pStyle w:val="ListParagraph"/>
        <w:numPr>
          <w:ilvl w:val="0"/>
          <w:numId w:val="31"/>
        </w:numPr>
        <w:spacing w:before="0" w:after="160"/>
        <w:rPr>
          <w:rFonts w:ascii="Century" w:hAnsi="Century"/>
          <w:color w:val="000000" w:themeColor="text1"/>
          <w:lang w:eastAsia="de-DE"/>
        </w:rPr>
      </w:pPr>
      <w:r w:rsidRPr="000D195A">
        <w:rPr>
          <w:rFonts w:ascii="Century" w:hAnsi="Century"/>
          <w:b/>
          <w:color w:val="000000" w:themeColor="text1"/>
          <w:lang w:eastAsia="de-DE"/>
        </w:rPr>
        <w:t xml:space="preserve">Message: </w:t>
      </w:r>
      <w:r w:rsidRPr="000D195A">
        <w:rPr>
          <w:rFonts w:ascii="Century" w:hAnsi="Century"/>
          <w:color w:val="000000" w:themeColor="text1"/>
          <w:lang w:eastAsia="de-DE"/>
        </w:rPr>
        <w:t>Admin can view received messages/sent messages.</w:t>
      </w:r>
    </w:p>
    <w:p w:rsidR="00CB389B" w:rsidRPr="000D195A" w:rsidRDefault="00CB389B" w:rsidP="006B4A50">
      <w:pPr>
        <w:pStyle w:val="ListParagraph"/>
        <w:numPr>
          <w:ilvl w:val="1"/>
          <w:numId w:val="31"/>
        </w:numPr>
        <w:spacing w:before="0" w:after="160"/>
        <w:rPr>
          <w:rFonts w:ascii="Century" w:hAnsi="Century"/>
          <w:color w:val="000000" w:themeColor="text1"/>
          <w:lang w:eastAsia="de-DE"/>
        </w:rPr>
      </w:pPr>
      <w:r w:rsidRPr="000D195A">
        <w:rPr>
          <w:rFonts w:ascii="Century" w:hAnsi="Century"/>
          <w:color w:val="000000" w:themeColor="text1"/>
          <w:lang w:eastAsia="de-DE"/>
        </w:rPr>
        <w:t xml:space="preserve">Compose new message: Admin can compose new message to send to user. </w:t>
      </w:r>
    </w:p>
    <w:p w:rsidR="00CB389B" w:rsidRPr="000D195A" w:rsidRDefault="00CB389B" w:rsidP="006B4A50">
      <w:pPr>
        <w:pStyle w:val="ListParagraph"/>
        <w:numPr>
          <w:ilvl w:val="1"/>
          <w:numId w:val="31"/>
        </w:numPr>
        <w:spacing w:before="0" w:after="160"/>
        <w:rPr>
          <w:rFonts w:ascii="Century" w:hAnsi="Century"/>
          <w:color w:val="000000" w:themeColor="text1"/>
          <w:lang w:eastAsia="de-DE"/>
        </w:rPr>
      </w:pPr>
      <w:r w:rsidRPr="000D195A">
        <w:rPr>
          <w:rFonts w:ascii="Century" w:hAnsi="Century"/>
          <w:color w:val="000000" w:themeColor="text1"/>
          <w:lang w:eastAsia="de-DE"/>
        </w:rPr>
        <w:t>Delete message: Admin can delete received messages/sent messages.</w:t>
      </w:r>
    </w:p>
    <w:p w:rsidR="00CB389B" w:rsidRPr="000D195A" w:rsidRDefault="00CB389B" w:rsidP="006B4A50">
      <w:pPr>
        <w:pStyle w:val="Heading3"/>
        <w:jc w:val="both"/>
        <w:rPr>
          <w:rFonts w:ascii="Century" w:hAnsi="Century" w:cs="Times New Roman"/>
        </w:rPr>
      </w:pPr>
      <w:bookmarkStart w:id="323" w:name="_Toc430709035"/>
      <w:bookmarkStart w:id="324" w:name="_Toc469404400"/>
      <w:r w:rsidRPr="000D195A">
        <w:rPr>
          <w:rFonts w:ascii="Century" w:hAnsi="Century" w:cs="Times New Roman"/>
        </w:rPr>
        <w:t>Assumptions and Constraints</w:t>
      </w:r>
      <w:bookmarkEnd w:id="322"/>
      <w:bookmarkEnd w:id="323"/>
      <w:bookmarkEnd w:id="324"/>
      <w:r w:rsidRPr="000D195A">
        <w:rPr>
          <w:rFonts w:ascii="Century" w:hAnsi="Century" w:cs="Times New Roman"/>
        </w:rPr>
        <w:t xml:space="preserve"> </w:t>
      </w:r>
    </w:p>
    <w:tbl>
      <w:tblPr>
        <w:tblStyle w:val="GridTable4-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5347"/>
        <w:gridCol w:w="2737"/>
      </w:tblGrid>
      <w:tr w:rsidR="00CB389B" w:rsidRPr="000D195A" w:rsidTr="00CB3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none" w:sz="0" w:space="0" w:color="auto"/>
              <w:left w:val="none" w:sz="0" w:space="0" w:color="auto"/>
              <w:bottom w:val="none" w:sz="0" w:space="0" w:color="auto"/>
              <w:right w:val="none" w:sz="0" w:space="0" w:color="auto"/>
            </w:tcBorders>
          </w:tcPr>
          <w:p w:rsidR="00CB389B" w:rsidRPr="000D195A" w:rsidRDefault="00CB389B" w:rsidP="006B4A50">
            <w:pPr>
              <w:pStyle w:val="NormalIndent"/>
              <w:jc w:val="both"/>
            </w:pPr>
            <w:r w:rsidRPr="000D195A">
              <w:t>No</w:t>
            </w:r>
          </w:p>
        </w:tc>
        <w:tc>
          <w:tcPr>
            <w:tcW w:w="3093" w:type="pct"/>
            <w:tcBorders>
              <w:top w:val="none" w:sz="0" w:space="0" w:color="auto"/>
              <w:left w:val="none" w:sz="0" w:space="0" w:color="auto"/>
              <w:bottom w:val="none" w:sz="0" w:space="0" w:color="auto"/>
              <w:right w:val="none" w:sz="0" w:space="0" w:color="auto"/>
            </w:tcBorders>
          </w:tcPr>
          <w:p w:rsidR="00CB389B" w:rsidRPr="000D195A" w:rsidRDefault="00CB389B" w:rsidP="006B4A50">
            <w:pPr>
              <w:pStyle w:val="NormalIndent"/>
              <w:jc w:val="both"/>
              <w:cnfStyle w:val="100000000000" w:firstRow="1" w:lastRow="0" w:firstColumn="0" w:lastColumn="0" w:oddVBand="0" w:evenVBand="0" w:oddHBand="0" w:evenHBand="0" w:firstRowFirstColumn="0" w:firstRowLastColumn="0" w:lastRowFirstColumn="0" w:lastRowLastColumn="0"/>
            </w:pPr>
            <w:r w:rsidRPr="000D195A">
              <w:t>Description</w:t>
            </w:r>
          </w:p>
        </w:tc>
        <w:tc>
          <w:tcPr>
            <w:tcW w:w="1583" w:type="pct"/>
            <w:tcBorders>
              <w:top w:val="none" w:sz="0" w:space="0" w:color="auto"/>
              <w:left w:val="none" w:sz="0" w:space="0" w:color="auto"/>
              <w:bottom w:val="none" w:sz="0" w:space="0" w:color="auto"/>
              <w:right w:val="none" w:sz="0" w:space="0" w:color="auto"/>
            </w:tcBorders>
          </w:tcPr>
          <w:p w:rsidR="00CB389B" w:rsidRPr="000D195A" w:rsidRDefault="00CB389B" w:rsidP="006B4A50">
            <w:pPr>
              <w:pStyle w:val="NormalIndent"/>
              <w:jc w:val="both"/>
              <w:cnfStyle w:val="100000000000" w:firstRow="1" w:lastRow="0" w:firstColumn="0" w:lastColumn="0" w:oddVBand="0" w:evenVBand="0" w:oddHBand="0" w:evenHBand="0" w:firstRowFirstColumn="0" w:firstRowLastColumn="0" w:lastRowFirstColumn="0" w:lastRowLastColumn="0"/>
            </w:pPr>
            <w:r w:rsidRPr="000D195A">
              <w:t>Note</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rsidR="00CB389B" w:rsidRPr="000D195A" w:rsidRDefault="00CB389B" w:rsidP="006B4A50">
            <w:pPr>
              <w:pStyle w:val="NormalIndent"/>
              <w:jc w:val="both"/>
            </w:pPr>
            <w:r w:rsidRPr="000D195A">
              <w:t>Assumptions</w:t>
            </w:r>
          </w:p>
        </w:tc>
      </w:tr>
      <w:tr w:rsidR="00CB389B" w:rsidRPr="000D195A" w:rsidTr="00CB389B">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rsidR="00CB389B" w:rsidRPr="000D195A" w:rsidRDefault="00CB389B" w:rsidP="006B4A50">
            <w:pPr>
              <w:pStyle w:val="NormalIndent"/>
              <w:jc w:val="both"/>
            </w:pPr>
            <w:r w:rsidRPr="000D195A">
              <w:t>1</w:t>
            </w:r>
          </w:p>
        </w:tc>
        <w:tc>
          <w:tcPr>
            <w:tcW w:w="3093" w:type="pct"/>
          </w:tcPr>
          <w:p w:rsidR="00CB389B" w:rsidRPr="000D195A" w:rsidRDefault="00CB389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Customer reviewers will get seven days to approve a milestone document. If no comments are received within this time period, it will be considered as approved.</w:t>
            </w:r>
          </w:p>
        </w:tc>
        <w:tc>
          <w:tcPr>
            <w:tcW w:w="1583" w:type="pct"/>
          </w:tcPr>
          <w:p w:rsidR="00CB389B" w:rsidRPr="000D195A" w:rsidRDefault="00CB389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External Interfaces</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rsidR="00CB389B" w:rsidRPr="000D195A" w:rsidRDefault="00CB389B" w:rsidP="006B4A50">
            <w:pPr>
              <w:pStyle w:val="NormalIndent"/>
              <w:jc w:val="both"/>
            </w:pPr>
            <w:r w:rsidRPr="000D195A">
              <w:t>Constraints</w:t>
            </w:r>
          </w:p>
        </w:tc>
      </w:tr>
      <w:tr w:rsidR="00CB389B" w:rsidRPr="000D195A"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rsidR="00CB389B" w:rsidRPr="000D195A" w:rsidRDefault="00CB389B" w:rsidP="006B4A50">
            <w:pPr>
              <w:pStyle w:val="NormalIndent"/>
              <w:jc w:val="both"/>
            </w:pPr>
            <w:r w:rsidRPr="000D195A">
              <w:t>1</w:t>
            </w:r>
          </w:p>
        </w:tc>
        <w:tc>
          <w:tcPr>
            <w:tcW w:w="3093" w:type="pct"/>
            <w:shd w:val="clear" w:color="auto" w:fill="auto"/>
          </w:tcPr>
          <w:p w:rsidR="00CB389B" w:rsidRPr="000D195A" w:rsidRDefault="00CB389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This project must be completed and delivered before 16/12/2016</w:t>
            </w:r>
          </w:p>
        </w:tc>
        <w:tc>
          <w:tcPr>
            <w:tcW w:w="1583" w:type="pct"/>
            <w:shd w:val="clear" w:color="auto" w:fill="auto"/>
          </w:tcPr>
          <w:p w:rsidR="00CB389B" w:rsidRPr="000D195A" w:rsidRDefault="00CB389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Schedule</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rsidR="00CB389B" w:rsidRPr="000D195A" w:rsidRDefault="00CB389B" w:rsidP="006B4A50">
            <w:pPr>
              <w:pStyle w:val="NormalIndent"/>
              <w:jc w:val="both"/>
            </w:pPr>
            <w:r w:rsidRPr="000D195A">
              <w:t>2</w:t>
            </w:r>
          </w:p>
        </w:tc>
        <w:tc>
          <w:tcPr>
            <w:tcW w:w="3093" w:type="pct"/>
            <w:shd w:val="clear" w:color="auto" w:fill="auto"/>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In doing project processing, PM must submit report (include 6 reports) on certain date.</w:t>
            </w:r>
          </w:p>
        </w:tc>
        <w:tc>
          <w:tcPr>
            <w:tcW w:w="1583" w:type="pct"/>
            <w:shd w:val="clear" w:color="auto" w:fill="auto"/>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Schedule</w:t>
            </w:r>
          </w:p>
        </w:tc>
      </w:tr>
      <w:tr w:rsidR="00CB389B" w:rsidRPr="000D195A"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rsidR="00CB389B" w:rsidRPr="000D195A" w:rsidRDefault="00CB389B" w:rsidP="006B4A50">
            <w:pPr>
              <w:pStyle w:val="NormalIndent"/>
              <w:jc w:val="both"/>
            </w:pPr>
            <w:r w:rsidRPr="000D195A">
              <w:t>3</w:t>
            </w:r>
          </w:p>
        </w:tc>
        <w:tc>
          <w:tcPr>
            <w:tcW w:w="3093" w:type="pct"/>
            <w:shd w:val="clear" w:color="auto" w:fill="auto"/>
          </w:tcPr>
          <w:p w:rsidR="00CB389B" w:rsidRPr="000D195A" w:rsidRDefault="00CB389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Software Requirement Specification Document and Project Plan must be completed</w:t>
            </w:r>
            <w:r w:rsidRPr="000D195A">
              <w:rPr>
                <w:b/>
              </w:rPr>
              <w:t xml:space="preserve"> </w:t>
            </w:r>
            <w:r w:rsidRPr="000D195A">
              <w:t>within</w:t>
            </w:r>
            <w:r w:rsidRPr="000D195A">
              <w:rPr>
                <w:b/>
              </w:rPr>
              <w:t xml:space="preserve"> </w:t>
            </w:r>
            <w:r w:rsidRPr="000D195A">
              <w:t>10</w:t>
            </w:r>
            <w:r w:rsidRPr="000D195A">
              <w:rPr>
                <w:b/>
              </w:rPr>
              <w:t xml:space="preserve"> </w:t>
            </w:r>
            <w:r w:rsidRPr="000D195A">
              <w:t>days</w:t>
            </w:r>
            <w:r w:rsidRPr="000D195A">
              <w:rPr>
                <w:b/>
              </w:rPr>
              <w:t xml:space="preserve"> </w:t>
            </w:r>
            <w:r w:rsidRPr="000D195A">
              <w:t>since</w:t>
            </w:r>
            <w:r w:rsidRPr="000D195A">
              <w:rPr>
                <w:b/>
              </w:rPr>
              <w:t xml:space="preserve"> </w:t>
            </w:r>
            <w:r w:rsidRPr="000D195A">
              <w:t xml:space="preserve">7/09/2016 </w:t>
            </w:r>
          </w:p>
          <w:p w:rsidR="00CB389B" w:rsidRPr="000D195A" w:rsidRDefault="00CB389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rPr>
                <w:b/>
              </w:rPr>
              <w:t>Deadline</w:t>
            </w:r>
            <w:r w:rsidRPr="000D195A">
              <w:t>: 16/09/2016</w:t>
            </w:r>
          </w:p>
        </w:tc>
        <w:tc>
          <w:tcPr>
            <w:tcW w:w="1583" w:type="pct"/>
            <w:shd w:val="clear" w:color="auto" w:fill="auto"/>
          </w:tcPr>
          <w:p w:rsidR="00CB389B" w:rsidRPr="000D195A" w:rsidRDefault="00CB389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Schedule</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rsidR="00CB389B" w:rsidRPr="000D195A" w:rsidRDefault="00CB389B" w:rsidP="006B4A50">
            <w:pPr>
              <w:pStyle w:val="NormalIndent"/>
              <w:jc w:val="both"/>
            </w:pPr>
            <w:r w:rsidRPr="000D195A">
              <w:t>4</w:t>
            </w:r>
          </w:p>
        </w:tc>
        <w:tc>
          <w:tcPr>
            <w:tcW w:w="3093" w:type="pct"/>
            <w:shd w:val="clear" w:color="auto" w:fill="auto"/>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 xml:space="preserve">Design Document (include Architecture Design, Screen Design, Database Design) must be completed within 17 days since 22/09/2016 </w:t>
            </w:r>
          </w:p>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rPr>
                <w:b/>
              </w:rPr>
              <w:t>Deadline</w:t>
            </w:r>
            <w:r w:rsidRPr="000D195A">
              <w:t>:</w:t>
            </w:r>
            <w:r w:rsidRPr="000D195A">
              <w:rPr>
                <w:b/>
              </w:rPr>
              <w:t xml:space="preserve"> </w:t>
            </w:r>
            <w:r w:rsidRPr="000D195A">
              <w:t>20/10/2016</w:t>
            </w:r>
          </w:p>
        </w:tc>
        <w:tc>
          <w:tcPr>
            <w:tcW w:w="1583" w:type="pct"/>
            <w:shd w:val="clear" w:color="auto" w:fill="auto"/>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Schedule</w:t>
            </w:r>
          </w:p>
        </w:tc>
      </w:tr>
      <w:tr w:rsidR="00CB389B" w:rsidRPr="000D195A"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rsidR="00CB389B" w:rsidRPr="000D195A" w:rsidRDefault="00CB389B" w:rsidP="006B4A50">
            <w:pPr>
              <w:pStyle w:val="NormalIndent"/>
              <w:jc w:val="both"/>
            </w:pPr>
            <w:r w:rsidRPr="000D195A">
              <w:t>5</w:t>
            </w:r>
          </w:p>
        </w:tc>
        <w:tc>
          <w:tcPr>
            <w:tcW w:w="3093" w:type="pct"/>
            <w:shd w:val="clear" w:color="auto" w:fill="auto"/>
          </w:tcPr>
          <w:p w:rsidR="00CB389B" w:rsidRPr="000D195A" w:rsidRDefault="00CB389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Completed coding activity and have unit test result within 18 days since 20/10/2016</w:t>
            </w:r>
          </w:p>
          <w:p w:rsidR="00CB389B" w:rsidRPr="000D195A" w:rsidRDefault="00CB389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rPr>
                <w:b/>
              </w:rPr>
              <w:t>Deadline</w:t>
            </w:r>
            <w:r w:rsidRPr="000D195A">
              <w:t>: 18/11/2016</w:t>
            </w:r>
          </w:p>
        </w:tc>
        <w:tc>
          <w:tcPr>
            <w:tcW w:w="1583" w:type="pct"/>
            <w:shd w:val="clear" w:color="auto" w:fill="auto"/>
          </w:tcPr>
          <w:p w:rsidR="00CB389B" w:rsidRPr="000D195A" w:rsidRDefault="00CB389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Schedule</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rsidR="00CB389B" w:rsidRPr="000D195A" w:rsidRDefault="00CB389B" w:rsidP="006B4A50">
            <w:pPr>
              <w:pStyle w:val="NormalIndent"/>
              <w:jc w:val="both"/>
            </w:pPr>
            <w:r w:rsidRPr="000D195A">
              <w:lastRenderedPageBreak/>
              <w:t>6</w:t>
            </w:r>
          </w:p>
        </w:tc>
        <w:tc>
          <w:tcPr>
            <w:tcW w:w="3093" w:type="pct"/>
            <w:shd w:val="clear" w:color="auto" w:fill="auto"/>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Integration Test</w:t>
            </w:r>
            <w:r w:rsidRPr="000D195A">
              <w:rPr>
                <w:b/>
              </w:rPr>
              <w:t xml:space="preserve"> </w:t>
            </w:r>
            <w:r w:rsidRPr="000D195A">
              <w:t>Plan (include test plan and test case…) must be completed within</w:t>
            </w:r>
            <w:r w:rsidRPr="000D195A">
              <w:rPr>
                <w:b/>
              </w:rPr>
              <w:t xml:space="preserve"> </w:t>
            </w:r>
            <w:r w:rsidRPr="000D195A">
              <w:t>20</w:t>
            </w:r>
            <w:r w:rsidRPr="000D195A">
              <w:rPr>
                <w:b/>
              </w:rPr>
              <w:t xml:space="preserve"> </w:t>
            </w:r>
            <w:r w:rsidRPr="000D195A">
              <w:t>days</w:t>
            </w:r>
            <w:r w:rsidRPr="000D195A">
              <w:rPr>
                <w:b/>
              </w:rPr>
              <w:t xml:space="preserve"> </w:t>
            </w:r>
            <w:r w:rsidRPr="000D195A">
              <w:t>since</w:t>
            </w:r>
            <w:r w:rsidRPr="000D195A">
              <w:rPr>
                <w:b/>
              </w:rPr>
              <w:t xml:space="preserve"> </w:t>
            </w:r>
            <w:r w:rsidRPr="000D195A">
              <w:t>1/11/2016</w:t>
            </w:r>
          </w:p>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rPr>
                <w:b/>
              </w:rPr>
              <w:t>Deadline</w:t>
            </w:r>
            <w:r w:rsidRPr="000D195A">
              <w:t>: 28/11/2016</w:t>
            </w:r>
          </w:p>
        </w:tc>
        <w:tc>
          <w:tcPr>
            <w:tcW w:w="1583" w:type="pct"/>
            <w:shd w:val="clear" w:color="auto" w:fill="auto"/>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Schedule</w:t>
            </w:r>
          </w:p>
        </w:tc>
      </w:tr>
      <w:tr w:rsidR="00CB389B" w:rsidRPr="000D195A"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rsidR="00CB389B" w:rsidRPr="000D195A" w:rsidRDefault="00CB389B" w:rsidP="006B4A50">
            <w:pPr>
              <w:pStyle w:val="NormalIndent"/>
              <w:jc w:val="both"/>
            </w:pPr>
            <w:r w:rsidRPr="000D195A">
              <w:t>8</w:t>
            </w:r>
          </w:p>
        </w:tc>
        <w:tc>
          <w:tcPr>
            <w:tcW w:w="3093" w:type="pct"/>
            <w:shd w:val="clear" w:color="auto" w:fill="auto"/>
          </w:tcPr>
          <w:p w:rsidR="00CB389B" w:rsidRPr="000D195A" w:rsidRDefault="00CB389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Deliver report about User manual, software package and installation guide on 2 days since 6/12/2016</w:t>
            </w:r>
          </w:p>
          <w:p w:rsidR="00CB389B" w:rsidRPr="000D195A" w:rsidRDefault="00CB389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rPr>
                <w:b/>
              </w:rPr>
              <w:t>Deadline</w:t>
            </w:r>
            <w:r w:rsidRPr="000D195A">
              <w:t>: 10/12/2016</w:t>
            </w:r>
          </w:p>
        </w:tc>
        <w:tc>
          <w:tcPr>
            <w:tcW w:w="1583" w:type="pct"/>
            <w:shd w:val="clear" w:color="auto" w:fill="auto"/>
          </w:tcPr>
          <w:p w:rsidR="00CB389B" w:rsidRPr="000D195A" w:rsidRDefault="00CB389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Schedule</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rsidR="00CB389B" w:rsidRPr="000D195A" w:rsidRDefault="00CB389B" w:rsidP="006B4A50">
            <w:pPr>
              <w:pStyle w:val="NormalIndent"/>
              <w:jc w:val="both"/>
            </w:pPr>
            <w:r w:rsidRPr="000D195A">
              <w:t>9</w:t>
            </w:r>
          </w:p>
        </w:tc>
        <w:tc>
          <w:tcPr>
            <w:tcW w:w="3093" w:type="pct"/>
            <w:shd w:val="clear" w:color="auto" w:fill="auto"/>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Complete all of document and application before finishing</w:t>
            </w:r>
            <w:r w:rsidRPr="000D195A">
              <w:rPr>
                <w:b/>
              </w:rPr>
              <w:t xml:space="preserve"> </w:t>
            </w:r>
            <w:r w:rsidRPr="000D195A">
              <w:t>the</w:t>
            </w:r>
            <w:r w:rsidRPr="000D195A">
              <w:rPr>
                <w:b/>
              </w:rPr>
              <w:t xml:space="preserve"> </w:t>
            </w:r>
            <w:r w:rsidRPr="000D195A">
              <w:t>project</w:t>
            </w:r>
            <w:r w:rsidRPr="000D195A">
              <w:rPr>
                <w:b/>
              </w:rPr>
              <w:t xml:space="preserve"> </w:t>
            </w:r>
            <w:r w:rsidRPr="000D195A">
              <w:t>on</w:t>
            </w:r>
            <w:r w:rsidRPr="000D195A">
              <w:rPr>
                <w:b/>
              </w:rPr>
              <w:t xml:space="preserve"> </w:t>
            </w:r>
            <w:r w:rsidRPr="000D195A">
              <w:t>12/12/2016</w:t>
            </w:r>
          </w:p>
        </w:tc>
        <w:tc>
          <w:tcPr>
            <w:tcW w:w="1583" w:type="pct"/>
            <w:shd w:val="clear" w:color="auto" w:fill="auto"/>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Schedule</w:t>
            </w:r>
          </w:p>
        </w:tc>
      </w:tr>
      <w:tr w:rsidR="00CB389B" w:rsidRPr="000D195A"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rsidR="00CB389B" w:rsidRPr="000D195A" w:rsidRDefault="00CB389B" w:rsidP="006B4A50">
            <w:pPr>
              <w:pStyle w:val="NormalIndent"/>
              <w:jc w:val="both"/>
            </w:pPr>
            <w:r w:rsidRPr="000D195A">
              <w:t>10</w:t>
            </w:r>
          </w:p>
        </w:tc>
        <w:tc>
          <w:tcPr>
            <w:tcW w:w="3093" w:type="pct"/>
            <w:shd w:val="clear" w:color="auto" w:fill="auto"/>
          </w:tcPr>
          <w:p w:rsidR="00CB389B" w:rsidRPr="000D195A" w:rsidRDefault="00CB389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Project contains 6 members</w:t>
            </w:r>
          </w:p>
        </w:tc>
        <w:tc>
          <w:tcPr>
            <w:tcW w:w="1583" w:type="pct"/>
            <w:shd w:val="clear" w:color="auto" w:fill="auto"/>
          </w:tcPr>
          <w:p w:rsidR="00CB389B" w:rsidRPr="000D195A" w:rsidRDefault="00CB389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Resource</w:t>
            </w:r>
          </w:p>
        </w:tc>
      </w:tr>
    </w:tbl>
    <w:p w:rsidR="00CB389B" w:rsidRPr="000D195A" w:rsidRDefault="00CB389B" w:rsidP="006B4A50">
      <w:pPr>
        <w:pStyle w:val="Table2-1"/>
        <w:jc w:val="both"/>
        <w:rPr>
          <w:rFonts w:ascii="Century" w:hAnsi="Century"/>
        </w:rPr>
      </w:pPr>
      <w:r w:rsidRPr="000D195A">
        <w:rPr>
          <w:rFonts w:ascii="Century" w:hAnsi="Century"/>
        </w:rPr>
        <w:t>Project Description</w:t>
      </w:r>
    </w:p>
    <w:p w:rsidR="00D47299" w:rsidRDefault="00D47299" w:rsidP="006B4A50">
      <w:pPr>
        <w:jc w:val="both"/>
        <w:rPr>
          <w:rFonts w:ascii="Century" w:eastAsiaTheme="majorEastAsia" w:hAnsi="Century" w:cs="Times New Roman"/>
          <w:b/>
          <w:color w:val="5B9BD5" w:themeColor="accent1"/>
          <w:sz w:val="24"/>
          <w:szCs w:val="24"/>
        </w:rPr>
      </w:pPr>
      <w:bookmarkStart w:id="325" w:name="_Project_Objectives"/>
      <w:bookmarkStart w:id="326" w:name="_Toc396221083"/>
      <w:bookmarkStart w:id="327" w:name="_Toc430709036"/>
      <w:bookmarkEnd w:id="325"/>
      <w:r>
        <w:rPr>
          <w:rFonts w:ascii="Century" w:hAnsi="Century" w:cs="Times New Roman"/>
        </w:rPr>
        <w:br w:type="page"/>
      </w:r>
    </w:p>
    <w:p w:rsidR="00CB389B" w:rsidRPr="000D195A" w:rsidRDefault="00CB389B" w:rsidP="006B4A50">
      <w:pPr>
        <w:pStyle w:val="Heading3"/>
        <w:jc w:val="both"/>
        <w:rPr>
          <w:rFonts w:ascii="Century" w:hAnsi="Century" w:cs="Times New Roman"/>
        </w:rPr>
      </w:pPr>
      <w:bookmarkStart w:id="328" w:name="_Toc469404401"/>
      <w:r w:rsidRPr="000D195A">
        <w:rPr>
          <w:rFonts w:ascii="Century" w:hAnsi="Century" w:cs="Times New Roman"/>
        </w:rPr>
        <w:lastRenderedPageBreak/>
        <w:t>Project Objectives</w:t>
      </w:r>
      <w:bookmarkEnd w:id="326"/>
      <w:bookmarkEnd w:id="327"/>
      <w:bookmarkEnd w:id="328"/>
    </w:p>
    <w:p w:rsidR="00CB389B" w:rsidRPr="000D195A" w:rsidRDefault="00CB389B" w:rsidP="006B4A50">
      <w:pPr>
        <w:pStyle w:val="Heading4"/>
        <w:jc w:val="both"/>
        <w:rPr>
          <w:rFonts w:ascii="Century" w:hAnsi="Century" w:cs="Times New Roman"/>
        </w:rPr>
      </w:pPr>
      <w:bookmarkStart w:id="329" w:name="_Toc430709037"/>
      <w:r w:rsidRPr="000D195A">
        <w:rPr>
          <w:rFonts w:ascii="Century" w:hAnsi="Century" w:cs="Times New Roman"/>
        </w:rPr>
        <w:t>Standard Objectives</w:t>
      </w:r>
      <w:bookmarkEnd w:id="329"/>
    </w:p>
    <w:tbl>
      <w:tblPr>
        <w:tblStyle w:val="GridTable4-Accent61"/>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254"/>
        <w:gridCol w:w="1806"/>
        <w:gridCol w:w="2225"/>
      </w:tblGrid>
      <w:tr w:rsidR="00CB389B" w:rsidRPr="000D195A" w:rsidTr="00CB3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hideMark/>
          </w:tcPr>
          <w:p w:rsidR="00CB389B" w:rsidRPr="000D195A" w:rsidRDefault="00CB389B" w:rsidP="006B4A50">
            <w:pPr>
              <w:pStyle w:val="NormalIndent"/>
              <w:jc w:val="both"/>
            </w:pPr>
            <w:r w:rsidRPr="000D195A">
              <w:t>Metrics</w:t>
            </w:r>
          </w:p>
        </w:tc>
        <w:tc>
          <w:tcPr>
            <w:tcW w:w="1156" w:type="dxa"/>
            <w:tcBorders>
              <w:top w:val="none" w:sz="0" w:space="0" w:color="auto"/>
              <w:left w:val="none" w:sz="0" w:space="0" w:color="auto"/>
              <w:bottom w:val="none" w:sz="0" w:space="0" w:color="auto"/>
              <w:right w:val="none" w:sz="0" w:space="0" w:color="auto"/>
            </w:tcBorders>
            <w:hideMark/>
          </w:tcPr>
          <w:p w:rsidR="00CB389B" w:rsidRPr="000D195A" w:rsidRDefault="00CB389B" w:rsidP="006B4A50">
            <w:pPr>
              <w:pStyle w:val="NormalIndent"/>
              <w:jc w:val="both"/>
              <w:cnfStyle w:val="100000000000" w:firstRow="1" w:lastRow="0" w:firstColumn="0" w:lastColumn="0" w:oddVBand="0" w:evenVBand="0" w:oddHBand="0" w:evenHBand="0" w:firstRowFirstColumn="0" w:firstRowLastColumn="0" w:lastRowFirstColumn="0" w:lastRowLastColumn="0"/>
            </w:pPr>
            <w:r w:rsidRPr="000D195A">
              <w:t>Unit</w:t>
            </w:r>
          </w:p>
        </w:tc>
        <w:tc>
          <w:tcPr>
            <w:tcW w:w="1254" w:type="dxa"/>
            <w:tcBorders>
              <w:top w:val="none" w:sz="0" w:space="0" w:color="auto"/>
              <w:left w:val="none" w:sz="0" w:space="0" w:color="auto"/>
              <w:bottom w:val="none" w:sz="0" w:space="0" w:color="auto"/>
              <w:right w:val="none" w:sz="0" w:space="0" w:color="auto"/>
            </w:tcBorders>
            <w:hideMark/>
          </w:tcPr>
          <w:p w:rsidR="00CB389B" w:rsidRPr="000D195A" w:rsidRDefault="00CB389B" w:rsidP="006B4A50">
            <w:pPr>
              <w:pStyle w:val="NormalIndent"/>
              <w:jc w:val="both"/>
              <w:cnfStyle w:val="100000000000" w:firstRow="1" w:lastRow="0" w:firstColumn="0" w:lastColumn="0" w:oddVBand="0" w:evenVBand="0" w:oddHBand="0" w:evenHBand="0" w:firstRowFirstColumn="0" w:firstRowLastColumn="0" w:lastRowFirstColumn="0" w:lastRowLastColumn="0"/>
            </w:pPr>
            <w:r w:rsidRPr="000D195A">
              <w:t>Committed</w:t>
            </w:r>
          </w:p>
        </w:tc>
        <w:tc>
          <w:tcPr>
            <w:tcW w:w="1806" w:type="dxa"/>
            <w:tcBorders>
              <w:top w:val="none" w:sz="0" w:space="0" w:color="auto"/>
              <w:left w:val="none" w:sz="0" w:space="0" w:color="auto"/>
              <w:bottom w:val="none" w:sz="0" w:space="0" w:color="auto"/>
              <w:right w:val="none" w:sz="0" w:space="0" w:color="auto"/>
            </w:tcBorders>
            <w:hideMark/>
          </w:tcPr>
          <w:p w:rsidR="00CB389B" w:rsidRPr="000D195A" w:rsidRDefault="00CB389B" w:rsidP="006B4A50">
            <w:pPr>
              <w:pStyle w:val="NormalIndent"/>
              <w:jc w:val="both"/>
              <w:cnfStyle w:val="100000000000" w:firstRow="1" w:lastRow="0" w:firstColumn="0" w:lastColumn="0" w:oddVBand="0" w:evenVBand="0" w:oddHBand="0" w:evenHBand="0" w:firstRowFirstColumn="0" w:firstRowLastColumn="0" w:lastRowFirstColumn="0" w:lastRowLastColumn="0"/>
            </w:pPr>
            <w:r w:rsidRPr="000D195A">
              <w:t>Re-committed</w:t>
            </w:r>
          </w:p>
        </w:tc>
        <w:tc>
          <w:tcPr>
            <w:tcW w:w="2225" w:type="dxa"/>
            <w:tcBorders>
              <w:top w:val="none" w:sz="0" w:space="0" w:color="auto"/>
              <w:left w:val="none" w:sz="0" w:space="0" w:color="auto"/>
              <w:bottom w:val="none" w:sz="0" w:space="0" w:color="auto"/>
              <w:right w:val="none" w:sz="0" w:space="0" w:color="auto"/>
            </w:tcBorders>
            <w:hideMark/>
          </w:tcPr>
          <w:p w:rsidR="00CB389B" w:rsidRPr="000D195A" w:rsidRDefault="00CB389B" w:rsidP="006B4A50">
            <w:pPr>
              <w:pStyle w:val="NormalIndent"/>
              <w:jc w:val="both"/>
              <w:cnfStyle w:val="100000000000" w:firstRow="1" w:lastRow="0" w:firstColumn="0" w:lastColumn="0" w:oddVBand="0" w:evenVBand="0" w:oddHBand="0" w:evenHBand="0" w:firstRowFirstColumn="0" w:firstRowLastColumn="0" w:lastRowFirstColumn="0" w:lastRowLastColumn="0"/>
            </w:pPr>
            <w:r w:rsidRPr="000D195A">
              <w:t>Note</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Start Date</w:t>
            </w:r>
          </w:p>
        </w:tc>
        <w:tc>
          <w:tcPr>
            <w:tcW w:w="1156" w:type="dxa"/>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tcW w:w="1254"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05-09-2016</w:t>
            </w:r>
          </w:p>
        </w:tc>
        <w:tc>
          <w:tcPr>
            <w:tcW w:w="1806" w:type="dxa"/>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tcW w:w="2225" w:type="dxa"/>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rsidTr="00CB389B">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End Date</w:t>
            </w:r>
          </w:p>
        </w:tc>
        <w:tc>
          <w:tcPr>
            <w:tcW w:w="1156" w:type="dxa"/>
            <w:shd w:val="clear" w:color="auto" w:fill="auto"/>
          </w:tcPr>
          <w:p w:rsidR="00CB389B" w:rsidRPr="000D195A" w:rsidRDefault="00CB389B" w:rsidP="006B4A50">
            <w:pPr>
              <w:pStyle w:val="bang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tcW w:w="1254"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16-12-2016</w:t>
            </w:r>
          </w:p>
        </w:tc>
        <w:tc>
          <w:tcPr>
            <w:tcW w:w="1806" w:type="dxa"/>
            <w:shd w:val="clear" w:color="auto" w:fill="auto"/>
          </w:tcPr>
          <w:p w:rsidR="00CB389B" w:rsidRPr="000D195A" w:rsidRDefault="00CB389B" w:rsidP="006B4A50">
            <w:pPr>
              <w:pStyle w:val="bang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tcW w:w="2225" w:type="dxa"/>
            <w:shd w:val="clear" w:color="auto" w:fill="auto"/>
          </w:tcPr>
          <w:p w:rsidR="00CB389B" w:rsidRPr="000D195A" w:rsidRDefault="00CB389B" w:rsidP="006B4A50">
            <w:pPr>
              <w:pStyle w:val="bang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Duration</w:t>
            </w:r>
          </w:p>
        </w:tc>
        <w:tc>
          <w:tcPr>
            <w:tcW w:w="1156"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Day</w:t>
            </w:r>
          </w:p>
        </w:tc>
        <w:tc>
          <w:tcPr>
            <w:tcW w:w="1254"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75</w:t>
            </w:r>
          </w:p>
        </w:tc>
        <w:tc>
          <w:tcPr>
            <w:tcW w:w="1806" w:type="dxa"/>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tcW w:w="2225" w:type="dxa"/>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rsidTr="00CB389B">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Team Size</w:t>
            </w:r>
          </w:p>
        </w:tc>
        <w:tc>
          <w:tcPr>
            <w:tcW w:w="1156"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w:t>
            </w:r>
          </w:p>
        </w:tc>
        <w:tc>
          <w:tcPr>
            <w:tcW w:w="1254"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w:t>
            </w:r>
          </w:p>
        </w:tc>
        <w:tc>
          <w:tcPr>
            <w:tcW w:w="1806" w:type="dxa"/>
            <w:shd w:val="clear" w:color="auto" w:fill="auto"/>
          </w:tcPr>
          <w:p w:rsidR="00CB389B" w:rsidRPr="000D195A" w:rsidRDefault="00CB389B" w:rsidP="006B4A50">
            <w:pPr>
              <w:pStyle w:val="bang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tcW w:w="2225" w:type="dxa"/>
            <w:shd w:val="clear" w:color="auto" w:fill="auto"/>
          </w:tcPr>
          <w:p w:rsidR="00CB389B" w:rsidRPr="000D195A" w:rsidRDefault="00CB389B" w:rsidP="006B4A50">
            <w:pPr>
              <w:pStyle w:val="bang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Billable Effort</w:t>
            </w:r>
          </w:p>
        </w:tc>
        <w:tc>
          <w:tcPr>
            <w:tcW w:w="1156"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Person-day</w:t>
            </w:r>
          </w:p>
        </w:tc>
        <w:tc>
          <w:tcPr>
            <w:tcW w:w="1254"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375</w:t>
            </w:r>
          </w:p>
        </w:tc>
        <w:tc>
          <w:tcPr>
            <w:tcW w:w="1806" w:type="dxa"/>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tcW w:w="2225" w:type="dxa"/>
            <w:shd w:val="clear" w:color="auto" w:fill="auto"/>
            <w:hideMark/>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rsidTr="00CB389B">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Calendar effort</w:t>
            </w:r>
          </w:p>
        </w:tc>
        <w:tc>
          <w:tcPr>
            <w:tcW w:w="1156"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Person-day</w:t>
            </w:r>
          </w:p>
        </w:tc>
        <w:tc>
          <w:tcPr>
            <w:tcW w:w="1254"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375</w:t>
            </w:r>
          </w:p>
        </w:tc>
        <w:tc>
          <w:tcPr>
            <w:tcW w:w="1806" w:type="dxa"/>
            <w:shd w:val="clear" w:color="auto" w:fill="auto"/>
          </w:tcPr>
          <w:p w:rsidR="00CB389B" w:rsidRPr="000D195A" w:rsidRDefault="00CB389B" w:rsidP="006B4A50">
            <w:pPr>
              <w:pStyle w:val="bang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tcW w:w="2225" w:type="dxa"/>
            <w:shd w:val="clear" w:color="auto" w:fill="auto"/>
            <w:hideMark/>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Effort Usage</w:t>
            </w:r>
          </w:p>
        </w:tc>
        <w:tc>
          <w:tcPr>
            <w:tcW w:w="1156"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w:t>
            </w:r>
          </w:p>
        </w:tc>
        <w:tc>
          <w:tcPr>
            <w:tcW w:w="1254"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100</w:t>
            </w:r>
          </w:p>
        </w:tc>
        <w:tc>
          <w:tcPr>
            <w:tcW w:w="1806" w:type="dxa"/>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tcW w:w="2225" w:type="dxa"/>
            <w:shd w:val="clear" w:color="auto" w:fill="auto"/>
            <w:hideMark/>
          </w:tcPr>
          <w:p w:rsidR="00CB389B" w:rsidRPr="000D195A" w:rsidRDefault="00CB389B" w:rsidP="006B4A50">
            <w:pPr>
              <w:pStyle w:val="bang0"/>
              <w:keepNext/>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bl>
    <w:p w:rsidR="00B41917" w:rsidRPr="00D47299" w:rsidRDefault="00CB389B" w:rsidP="006B4A50">
      <w:pPr>
        <w:pStyle w:val="Table2-1"/>
        <w:jc w:val="both"/>
        <w:rPr>
          <w:rFonts w:ascii="Century" w:hAnsi="Century"/>
        </w:rPr>
      </w:pPr>
      <w:r w:rsidRPr="00D47299">
        <w:rPr>
          <w:rFonts w:ascii="Century" w:hAnsi="Century"/>
        </w:rPr>
        <w:t>Standard Objectives 1</w:t>
      </w:r>
    </w:p>
    <w:p w:rsidR="00CB389B" w:rsidRPr="000D195A" w:rsidRDefault="00CB389B" w:rsidP="006B4A50">
      <w:pPr>
        <w:pStyle w:val="Table2-1"/>
        <w:jc w:val="both"/>
        <w:rPr>
          <w:rFonts w:ascii="Century" w:hAnsi="Century"/>
        </w:rPr>
      </w:pPr>
    </w:p>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23"/>
        <w:gridCol w:w="1312"/>
        <w:gridCol w:w="3309"/>
      </w:tblGrid>
      <w:tr w:rsidR="00CB389B" w:rsidRPr="000D195A"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70AD47" w:themeFill="accent6"/>
          </w:tcPr>
          <w:p w:rsidR="00CB389B" w:rsidRPr="000D195A" w:rsidRDefault="00CB389B" w:rsidP="006B4A50">
            <w:pPr>
              <w:pStyle w:val="NormalIndent"/>
              <w:jc w:val="both"/>
            </w:pPr>
            <w:r w:rsidRPr="000D195A">
              <w:t>Metrics</w:t>
            </w:r>
          </w:p>
        </w:tc>
        <w:tc>
          <w:tcPr>
            <w:tcW w:w="759" w:type="pct"/>
            <w:vMerge w:val="restart"/>
            <w:shd w:val="clear" w:color="auto" w:fill="70AD47" w:themeFill="accent6"/>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rsidR="00CB389B" w:rsidRPr="000D195A" w:rsidRDefault="00CB389B" w:rsidP="006B4A50">
            <w:pPr>
              <w:pStyle w:val="NormalIndent"/>
              <w:jc w:val="both"/>
            </w:pPr>
            <w:r w:rsidRPr="000D195A">
              <w:t>Basic for setting Goals</w:t>
            </w:r>
          </w:p>
        </w:tc>
      </w:tr>
      <w:tr w:rsidR="00CB389B" w:rsidRPr="000D195A" w:rsidTr="00CB389B">
        <w:trPr>
          <w:jc w:val="center"/>
        </w:trPr>
        <w:tc>
          <w:tcPr>
            <w:cnfStyle w:val="000010000000" w:firstRow="0" w:lastRow="0" w:firstColumn="0" w:lastColumn="0" w:oddVBand="1" w:evenVBand="0" w:oddHBand="0" w:evenHBand="0" w:firstRowFirstColumn="0" w:firstRowLastColumn="0" w:lastRowFirstColumn="0" w:lastRowLastColumn="0"/>
            <w:tcW w:w="2327" w:type="pct"/>
            <w:vMerge/>
          </w:tcPr>
          <w:p w:rsidR="00CB389B" w:rsidRPr="000D195A" w:rsidRDefault="00CB389B" w:rsidP="006B4A50">
            <w:pPr>
              <w:pStyle w:val="NormalIndent"/>
              <w:jc w:val="both"/>
            </w:pPr>
          </w:p>
        </w:tc>
        <w:tc>
          <w:tcPr>
            <w:tcW w:w="759" w:type="pct"/>
            <w:vMerge/>
          </w:tcPr>
          <w:p w:rsidR="00CB389B" w:rsidRPr="000D195A" w:rsidRDefault="00CB389B" w:rsidP="006B4A50">
            <w:pPr>
              <w:pStyle w:val="NormalIndent"/>
              <w:jc w:val="both"/>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rsidR="00CB389B" w:rsidRPr="000D195A" w:rsidRDefault="00CB389B" w:rsidP="006B4A50">
            <w:pPr>
              <w:pStyle w:val="NormalIndent"/>
              <w:jc w:val="both"/>
            </w:pPr>
            <w:r w:rsidRPr="000D195A">
              <w:t>Average</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Customer Satisfaction</w:t>
            </w:r>
          </w:p>
        </w:tc>
        <w:tc>
          <w:tcPr>
            <w:tcW w:w="759" w:type="pct"/>
            <w:shd w:val="clear" w:color="auto" w:fill="auto"/>
            <w:vAlign w:val="center"/>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9.5</w:t>
            </w:r>
          </w:p>
        </w:tc>
      </w:tr>
      <w:tr w:rsidR="00CB389B" w:rsidRPr="000D195A" w:rsidTr="00CB389B">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Leakage</w:t>
            </w:r>
          </w:p>
        </w:tc>
        <w:tc>
          <w:tcPr>
            <w:tcW w:w="759" w:type="pct"/>
            <w:shd w:val="clear" w:color="auto" w:fill="auto"/>
            <w:vAlign w:val="center"/>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5</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Effort Efficiency</w:t>
            </w:r>
          </w:p>
        </w:tc>
        <w:tc>
          <w:tcPr>
            <w:tcW w:w="759" w:type="pct"/>
            <w:shd w:val="clear" w:color="auto" w:fill="auto"/>
            <w:vAlign w:val="center"/>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95</w:t>
            </w:r>
          </w:p>
        </w:tc>
      </w:tr>
      <w:tr w:rsidR="00CB389B" w:rsidRPr="000D195A" w:rsidTr="00CB389B">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Timeliness</w:t>
            </w:r>
          </w:p>
        </w:tc>
        <w:tc>
          <w:tcPr>
            <w:tcW w:w="759" w:type="pct"/>
            <w:shd w:val="clear" w:color="auto" w:fill="auto"/>
            <w:vAlign w:val="center"/>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rsidR="00CB389B" w:rsidRPr="000D195A" w:rsidRDefault="00CB389B" w:rsidP="006B4A50">
            <w:pPr>
              <w:pStyle w:val="bang0"/>
              <w:keepNext/>
              <w:ind w:left="0"/>
              <w:jc w:val="both"/>
              <w:rPr>
                <w:rFonts w:ascii="Century" w:hAnsi="Century" w:cs="Times New Roman"/>
                <w:sz w:val="22"/>
                <w:szCs w:val="22"/>
              </w:rPr>
            </w:pPr>
            <w:r w:rsidRPr="000D195A">
              <w:rPr>
                <w:rFonts w:ascii="Century" w:hAnsi="Century" w:cs="Times New Roman"/>
                <w:sz w:val="22"/>
                <w:szCs w:val="22"/>
              </w:rPr>
              <w:t>100</w:t>
            </w:r>
          </w:p>
        </w:tc>
      </w:tr>
    </w:tbl>
    <w:p w:rsidR="00CB389B" w:rsidRPr="000D195A" w:rsidRDefault="00CB389B" w:rsidP="006B4A50">
      <w:pPr>
        <w:pStyle w:val="Table2-1"/>
        <w:jc w:val="both"/>
        <w:rPr>
          <w:rFonts w:ascii="Century" w:hAnsi="Century"/>
        </w:rPr>
      </w:pPr>
      <w:r w:rsidRPr="000D195A">
        <w:rPr>
          <w:rFonts w:ascii="Century" w:hAnsi="Century"/>
        </w:rPr>
        <w:t>Standard Objectives 2</w:t>
      </w:r>
    </w:p>
    <w:p w:rsidR="00D47299" w:rsidRDefault="00D47299" w:rsidP="006B4A50">
      <w:pPr>
        <w:jc w:val="both"/>
        <w:rPr>
          <w:rFonts w:ascii="Century" w:eastAsiaTheme="majorEastAsia" w:hAnsi="Century" w:cs="Times New Roman"/>
          <w:iCs/>
          <w:color w:val="2E74B5" w:themeColor="accent1" w:themeShade="BF"/>
          <w:sz w:val="24"/>
        </w:rPr>
      </w:pPr>
      <w:bookmarkStart w:id="330" w:name="_Toc430709038"/>
      <w:r>
        <w:rPr>
          <w:rFonts w:ascii="Century" w:hAnsi="Century" w:cs="Times New Roman"/>
        </w:rPr>
        <w:br w:type="page"/>
      </w:r>
    </w:p>
    <w:p w:rsidR="00CB389B" w:rsidRPr="000D195A" w:rsidRDefault="00CB389B" w:rsidP="006B4A50">
      <w:pPr>
        <w:pStyle w:val="Heading4"/>
        <w:jc w:val="both"/>
        <w:rPr>
          <w:rFonts w:ascii="Century" w:hAnsi="Century" w:cs="Times New Roman"/>
        </w:rPr>
      </w:pPr>
      <w:r w:rsidRPr="000D195A">
        <w:rPr>
          <w:rFonts w:ascii="Century" w:hAnsi="Century" w:cs="Times New Roman"/>
        </w:rPr>
        <w:lastRenderedPageBreak/>
        <w:t>Specific Objectives</w:t>
      </w:r>
      <w:bookmarkEnd w:id="330"/>
    </w:p>
    <w:tbl>
      <w:tblPr>
        <w:tblStyle w:val="GridTable3-Accent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56"/>
        <w:gridCol w:w="1304"/>
        <w:gridCol w:w="1592"/>
        <w:gridCol w:w="1692"/>
      </w:tblGrid>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70AD47" w:themeFill="accent6"/>
          </w:tcPr>
          <w:p w:rsidR="00CB389B" w:rsidRPr="000D195A" w:rsidRDefault="00CB389B" w:rsidP="006B4A50">
            <w:pPr>
              <w:pStyle w:val="NormalIndent"/>
              <w:jc w:val="both"/>
            </w:pPr>
            <w:r w:rsidRPr="000D195A">
              <w:t>Metrics</w:t>
            </w:r>
          </w:p>
        </w:tc>
        <w:tc>
          <w:tcPr>
            <w:tcW w:w="754" w:type="pct"/>
            <w:vMerge w:val="restart"/>
            <w:shd w:val="clear" w:color="auto" w:fill="70AD47" w:themeFill="accent6"/>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70AD47" w:themeFill="accent6"/>
          </w:tcPr>
          <w:p w:rsidR="00CB389B" w:rsidRPr="000D195A" w:rsidRDefault="00CB389B" w:rsidP="006B4A50">
            <w:pPr>
              <w:pStyle w:val="NormalIndent"/>
              <w:jc w:val="both"/>
            </w:pPr>
            <w:r w:rsidRPr="000D195A">
              <w:t>Basic for setting Goals</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2346" w:type="pct"/>
            <w:vMerge/>
            <w:shd w:val="clear" w:color="auto" w:fill="70AD47" w:themeFill="accent6"/>
          </w:tcPr>
          <w:p w:rsidR="00CB389B" w:rsidRPr="000D195A" w:rsidRDefault="00CB389B" w:rsidP="006B4A50">
            <w:pPr>
              <w:pStyle w:val="NormalIndent"/>
              <w:jc w:val="both"/>
            </w:pPr>
          </w:p>
        </w:tc>
        <w:tc>
          <w:tcPr>
            <w:tcW w:w="754" w:type="pct"/>
            <w:vMerge/>
            <w:shd w:val="clear" w:color="auto" w:fill="70AD47" w:themeFill="accent6"/>
          </w:tcPr>
          <w:p w:rsidR="00CB389B" w:rsidRPr="000D195A" w:rsidRDefault="00CB389B" w:rsidP="006B4A50">
            <w:pPr>
              <w:pStyle w:val="NormalIndent"/>
              <w:jc w:val="both"/>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921" w:type="pct"/>
            <w:shd w:val="clear" w:color="auto" w:fill="70AD47" w:themeFill="accent6"/>
          </w:tcPr>
          <w:p w:rsidR="00CB389B" w:rsidRPr="000D195A" w:rsidRDefault="00CB389B" w:rsidP="006B4A50">
            <w:pPr>
              <w:pStyle w:val="NormalIndent"/>
              <w:jc w:val="both"/>
            </w:pPr>
            <w:r w:rsidRPr="000D195A">
              <w:t>Plan</w:t>
            </w:r>
          </w:p>
        </w:tc>
        <w:tc>
          <w:tcPr>
            <w:tcW w:w="979" w:type="pct"/>
            <w:shd w:val="clear" w:color="auto" w:fill="70AD47" w:themeFill="accent6"/>
          </w:tcPr>
          <w:p w:rsidR="00CB389B" w:rsidRPr="000D195A" w:rsidRDefault="00CB389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Actual</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Training technology: MVC, Bootstrap, jQuery, AngularJS, Ajax</w:t>
            </w:r>
          </w:p>
        </w:tc>
        <w:tc>
          <w:tcPr>
            <w:tcW w:w="754" w:type="pct"/>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15</w:t>
            </w:r>
          </w:p>
        </w:tc>
        <w:tc>
          <w:tcPr>
            <w:tcW w:w="979" w:type="pct"/>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Execute group review</w:t>
            </w:r>
          </w:p>
        </w:tc>
        <w:tc>
          <w:tcPr>
            <w:tcW w:w="754" w:type="pct"/>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8</w:t>
            </w:r>
          </w:p>
        </w:tc>
        <w:tc>
          <w:tcPr>
            <w:tcW w:w="979" w:type="pct"/>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Training requirements, process before coding</w:t>
            </w:r>
          </w:p>
        </w:tc>
        <w:tc>
          <w:tcPr>
            <w:tcW w:w="754" w:type="pct"/>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8</w:t>
            </w:r>
          </w:p>
        </w:tc>
        <w:tc>
          <w:tcPr>
            <w:tcW w:w="979" w:type="pct"/>
            <w:shd w:val="clear" w:color="auto" w:fill="auto"/>
          </w:tcPr>
          <w:p w:rsidR="00CB389B" w:rsidRPr="000D195A" w:rsidRDefault="00CB389B" w:rsidP="006B4A50">
            <w:pPr>
              <w:pStyle w:val="bang0"/>
              <w:keepNext/>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w:t>
            </w:r>
          </w:p>
        </w:tc>
      </w:tr>
    </w:tbl>
    <w:p w:rsidR="00CB389B" w:rsidRPr="000D195A" w:rsidRDefault="00CB389B" w:rsidP="006B4A50">
      <w:pPr>
        <w:pStyle w:val="Table2-1"/>
        <w:jc w:val="both"/>
        <w:rPr>
          <w:rFonts w:ascii="Century" w:hAnsi="Century"/>
        </w:rPr>
      </w:pPr>
      <w:bookmarkStart w:id="331" w:name="_Toc396221084"/>
      <w:r w:rsidRPr="000D195A">
        <w:rPr>
          <w:rFonts w:ascii="Century" w:hAnsi="Century"/>
        </w:rPr>
        <w:t>Specific Objectives</w:t>
      </w:r>
    </w:p>
    <w:p w:rsidR="00CB389B" w:rsidRPr="000D195A" w:rsidRDefault="00CB389B" w:rsidP="006B4A50">
      <w:pPr>
        <w:pStyle w:val="Heading3"/>
        <w:jc w:val="both"/>
        <w:rPr>
          <w:rFonts w:ascii="Century" w:hAnsi="Century" w:cs="Times New Roman"/>
        </w:rPr>
      </w:pPr>
      <w:bookmarkStart w:id="332" w:name="_Toc430709039"/>
      <w:bookmarkStart w:id="333" w:name="_Toc469404402"/>
      <w:r w:rsidRPr="000D195A">
        <w:rPr>
          <w:rFonts w:ascii="Century" w:hAnsi="Century" w:cs="Times New Roman"/>
        </w:rPr>
        <w:t>Critical Dependencies</w:t>
      </w:r>
      <w:bookmarkEnd w:id="331"/>
      <w:bookmarkEnd w:id="332"/>
      <w:bookmarkEnd w:id="333"/>
    </w:p>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6"/>
        <w:gridCol w:w="4286"/>
        <w:gridCol w:w="2398"/>
        <w:gridCol w:w="54"/>
        <w:gridCol w:w="1200"/>
      </w:tblGrid>
      <w:tr w:rsidR="00CB389B" w:rsidRPr="000D195A"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70AD47" w:themeFill="accent6"/>
          </w:tcPr>
          <w:p w:rsidR="00CB389B" w:rsidRPr="000D195A" w:rsidRDefault="00CB389B" w:rsidP="006B4A50">
            <w:pPr>
              <w:pStyle w:val="NormalIndent"/>
              <w:jc w:val="both"/>
            </w:pPr>
            <w:r w:rsidRPr="000D195A">
              <w:t>No</w:t>
            </w:r>
          </w:p>
        </w:tc>
        <w:tc>
          <w:tcPr>
            <w:tcW w:w="2479" w:type="pct"/>
            <w:shd w:val="clear" w:color="auto" w:fill="70AD47" w:themeFill="accent6"/>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Dependency</w:t>
            </w:r>
          </w:p>
        </w:tc>
        <w:tc>
          <w:tcPr>
            <w:cnfStyle w:val="000010000000" w:firstRow="0" w:lastRow="0" w:firstColumn="0" w:lastColumn="0" w:oddVBand="1" w:evenVBand="0" w:oddHBand="0" w:evenHBand="0" w:firstRowFirstColumn="0" w:firstRowLastColumn="0" w:lastRowFirstColumn="0" w:lastRowLastColumn="0"/>
            <w:tcW w:w="1418" w:type="pct"/>
            <w:gridSpan w:val="2"/>
            <w:shd w:val="clear" w:color="auto" w:fill="70AD47" w:themeFill="accent6"/>
          </w:tcPr>
          <w:p w:rsidR="00CB389B" w:rsidRPr="000D195A" w:rsidRDefault="00CB389B" w:rsidP="006B4A50">
            <w:pPr>
              <w:pStyle w:val="NormalIndent"/>
              <w:jc w:val="both"/>
            </w:pPr>
            <w:r w:rsidRPr="000D195A">
              <w:t>Expected delivery date</w:t>
            </w:r>
          </w:p>
        </w:tc>
        <w:tc>
          <w:tcPr>
            <w:tcW w:w="694" w:type="pct"/>
            <w:shd w:val="clear" w:color="auto" w:fill="70AD47" w:themeFill="accent6"/>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Note</w:t>
            </w:r>
          </w:p>
        </w:tc>
      </w:tr>
      <w:tr w:rsidR="00CB389B" w:rsidRPr="000D195A" w:rsidTr="00CB389B">
        <w:trPr>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1</w:t>
            </w:r>
          </w:p>
        </w:tc>
        <w:tc>
          <w:tcPr>
            <w:tcW w:w="2479" w:type="pct"/>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16/12/2016</w:t>
            </w:r>
          </w:p>
        </w:tc>
        <w:tc>
          <w:tcPr>
            <w:tcW w:w="725" w:type="pct"/>
            <w:gridSpan w:val="2"/>
            <w:shd w:val="clear" w:color="auto" w:fill="auto"/>
          </w:tcPr>
          <w:p w:rsidR="00CB389B" w:rsidRPr="000D195A" w:rsidRDefault="00CB389B" w:rsidP="006B4A50">
            <w:pPr>
              <w:pStyle w:val="bang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rsidTr="00CB389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2</w:t>
            </w:r>
          </w:p>
        </w:tc>
        <w:tc>
          <w:tcPr>
            <w:tcW w:w="2479" w:type="pct"/>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20/09/2016</w:t>
            </w:r>
          </w:p>
        </w:tc>
        <w:tc>
          <w:tcPr>
            <w:tcW w:w="725" w:type="pct"/>
            <w:gridSpan w:val="2"/>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rsidTr="00CB389B">
        <w:trPr>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3</w:t>
            </w:r>
          </w:p>
        </w:tc>
        <w:tc>
          <w:tcPr>
            <w:tcW w:w="2479" w:type="pct"/>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14/12/2016</w:t>
            </w:r>
          </w:p>
        </w:tc>
        <w:tc>
          <w:tcPr>
            <w:tcW w:w="725" w:type="pct"/>
            <w:gridSpan w:val="2"/>
            <w:shd w:val="clear" w:color="auto" w:fill="auto"/>
          </w:tcPr>
          <w:p w:rsidR="00CB389B" w:rsidRPr="000D195A" w:rsidRDefault="00CB389B" w:rsidP="006B4A50">
            <w:pPr>
              <w:pStyle w:val="bang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4</w:t>
            </w:r>
          </w:p>
        </w:tc>
        <w:tc>
          <w:tcPr>
            <w:tcW w:w="2479" w:type="pct"/>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725" w:type="pct"/>
            <w:gridSpan w:val="2"/>
            <w:shd w:val="clear" w:color="auto" w:fill="auto"/>
          </w:tcPr>
          <w:p w:rsidR="00CB389B" w:rsidRPr="000D195A" w:rsidRDefault="00CB389B" w:rsidP="006B4A50">
            <w:pPr>
              <w:pStyle w:val="bang0"/>
              <w:keepNext/>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bl>
    <w:p w:rsidR="00CB389B" w:rsidRPr="000D195A" w:rsidRDefault="00CB389B" w:rsidP="006B4A50">
      <w:pPr>
        <w:pStyle w:val="Table2-1"/>
        <w:jc w:val="both"/>
        <w:rPr>
          <w:rFonts w:ascii="Century" w:hAnsi="Century"/>
        </w:rPr>
      </w:pPr>
      <w:bookmarkStart w:id="334" w:name="_Toc396221085"/>
      <w:r w:rsidRPr="000D195A">
        <w:rPr>
          <w:rFonts w:ascii="Century" w:hAnsi="Century"/>
        </w:rPr>
        <w:t>Critical Dependencies</w:t>
      </w:r>
    </w:p>
    <w:p w:rsidR="00CB389B" w:rsidRPr="000D195A" w:rsidRDefault="00CB389B" w:rsidP="006B4A50">
      <w:pPr>
        <w:pStyle w:val="Heading3"/>
        <w:jc w:val="both"/>
        <w:rPr>
          <w:rFonts w:ascii="Century" w:hAnsi="Century" w:cs="Times New Roman"/>
        </w:rPr>
      </w:pPr>
      <w:bookmarkStart w:id="335" w:name="_Toc430709040"/>
      <w:bookmarkStart w:id="336" w:name="_Toc469404403"/>
      <w:r w:rsidRPr="000D195A">
        <w:rPr>
          <w:rFonts w:ascii="Century" w:hAnsi="Century" w:cs="Times New Roman"/>
        </w:rPr>
        <w:t>Project Risk</w:t>
      </w:r>
      <w:bookmarkEnd w:id="334"/>
      <w:bookmarkEnd w:id="335"/>
      <w:bookmarkEnd w:id="336"/>
    </w:p>
    <w:p w:rsidR="00CB389B" w:rsidRPr="000D195A" w:rsidRDefault="00CB389B" w:rsidP="006B4A50">
      <w:pPr>
        <w:spacing w:line="276" w:lineRule="auto"/>
        <w:ind w:firstLine="720"/>
        <w:jc w:val="both"/>
        <w:rPr>
          <w:rFonts w:ascii="Century" w:hAnsi="Century" w:cs="Times New Roman"/>
          <w:lang w:eastAsia="de-DE"/>
        </w:rPr>
      </w:pPr>
      <w:r w:rsidRPr="000D195A">
        <w:rPr>
          <w:rFonts w:ascii="Century" w:hAnsi="Century"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0D195A">
        <w:rPr>
          <w:rFonts w:ascii="Century" w:hAnsi="Century" w:cs="Times New Roman"/>
          <w:bCs/>
          <w:lang w:eastAsia="de-DE"/>
        </w:rPr>
        <w:t>supervisor</w:t>
      </w:r>
      <w:r w:rsidRPr="000D195A">
        <w:rPr>
          <w:rFonts w:ascii="Century" w:hAnsi="Century" w:cs="Times New Roman"/>
          <w:lang w:eastAsia="de-DE"/>
        </w:rPr>
        <w:t xml:space="preserve"> at Project Milestones Report.</w:t>
      </w:r>
    </w:p>
    <w:p w:rsidR="00CB389B" w:rsidRPr="000D195A" w:rsidRDefault="00CB389B" w:rsidP="006B4A50">
      <w:pPr>
        <w:spacing w:line="276" w:lineRule="auto"/>
        <w:jc w:val="both"/>
        <w:rPr>
          <w:rFonts w:ascii="Century" w:hAnsi="Century" w:cs="Times New Roman"/>
          <w:color w:val="4472C4" w:themeColor="accent5"/>
          <w:lang w:eastAsia="de-DE"/>
        </w:rPr>
      </w:pPr>
      <w:r w:rsidRPr="000D195A">
        <w:rPr>
          <w:rFonts w:ascii="Century" w:hAnsi="Century" w:cs="Times New Roman"/>
          <w:lang w:eastAsia="de-DE"/>
        </w:rPr>
        <w:t xml:space="preserve">Reference to </w:t>
      </w:r>
      <w:r w:rsidRPr="000D195A">
        <w:rPr>
          <w:rFonts w:ascii="Century" w:hAnsi="Century" w:cs="Times New Roman"/>
          <w:color w:val="4472C4" w:themeColor="accent5"/>
          <w:lang w:eastAsia="de-DE"/>
        </w:rPr>
        <w:t>WS_Risk Management Plan_v1.0_EN.xlsx</w:t>
      </w:r>
    </w:p>
    <w:p w:rsidR="00CB389B" w:rsidRPr="000D195A" w:rsidRDefault="00CB389B" w:rsidP="006B4A50">
      <w:pPr>
        <w:spacing w:line="276" w:lineRule="auto"/>
        <w:jc w:val="both"/>
        <w:rPr>
          <w:rFonts w:ascii="Century" w:hAnsi="Century" w:cs="Times New Roman"/>
          <w:lang w:eastAsia="de-DE"/>
        </w:rPr>
      </w:pPr>
      <w:r w:rsidRPr="000D195A">
        <w:rPr>
          <w:rFonts w:ascii="Century" w:hAnsi="Century" w:cs="Times New Roman"/>
          <w:lang w:eastAsia="de-DE"/>
        </w:rPr>
        <w:br w:type="page"/>
      </w:r>
    </w:p>
    <w:p w:rsidR="00CB389B" w:rsidRPr="000D195A" w:rsidRDefault="00834FD9" w:rsidP="006B4A50">
      <w:pPr>
        <w:pStyle w:val="Heading2"/>
        <w:jc w:val="both"/>
        <w:rPr>
          <w:rFonts w:ascii="Century" w:hAnsi="Century"/>
        </w:rPr>
      </w:pPr>
      <w:bookmarkStart w:id="337" w:name="_Toc469404404"/>
      <w:r w:rsidRPr="000D195A">
        <w:rPr>
          <w:rFonts w:ascii="Century" w:hAnsi="Century"/>
        </w:rPr>
        <w:lastRenderedPageBreak/>
        <w:t>Project Development Approach</w:t>
      </w:r>
      <w:bookmarkEnd w:id="337"/>
    </w:p>
    <w:p w:rsidR="00CB389B" w:rsidRPr="000D195A" w:rsidRDefault="00CB389B" w:rsidP="006B4A50">
      <w:pPr>
        <w:pStyle w:val="Heading3"/>
        <w:jc w:val="both"/>
        <w:rPr>
          <w:rFonts w:ascii="Century" w:hAnsi="Century" w:cs="Times New Roman"/>
        </w:rPr>
      </w:pPr>
      <w:bookmarkStart w:id="338" w:name="_Toc396221087"/>
      <w:bookmarkStart w:id="339" w:name="_Toc430709042"/>
      <w:bookmarkStart w:id="340" w:name="_Toc469404405"/>
      <w:r w:rsidRPr="000D195A">
        <w:rPr>
          <w:rFonts w:ascii="Century" w:hAnsi="Century" w:cs="Times New Roman"/>
        </w:rPr>
        <w:t>Project Process</w:t>
      </w:r>
      <w:bookmarkEnd w:id="338"/>
      <w:bookmarkEnd w:id="339"/>
      <w:bookmarkEnd w:id="340"/>
    </w:p>
    <w:p w:rsidR="00CB389B" w:rsidRPr="000D195A" w:rsidRDefault="00CB389B" w:rsidP="006B4A50">
      <w:pPr>
        <w:pStyle w:val="HelpText"/>
        <w:ind w:firstLine="720"/>
        <w:jc w:val="both"/>
        <w:rPr>
          <w:rFonts w:ascii="Century" w:hAnsi="Century"/>
        </w:rPr>
      </w:pPr>
      <w:r w:rsidRPr="000D195A">
        <w:rPr>
          <w:rFonts w:ascii="Century" w:hAnsi="Century"/>
        </w:rPr>
        <w:t>Process of this project is performed follow to Software Development Process of FPT Software.</w:t>
      </w:r>
    </w:p>
    <w:p w:rsidR="00CB389B" w:rsidRPr="000D195A" w:rsidRDefault="00CB389B" w:rsidP="006B4A50">
      <w:pPr>
        <w:pStyle w:val="Heading4"/>
        <w:jc w:val="both"/>
        <w:rPr>
          <w:rFonts w:ascii="Century" w:hAnsi="Century" w:cs="Times New Roman"/>
        </w:rPr>
      </w:pPr>
      <w:bookmarkStart w:id="341" w:name="_Toc430709043"/>
      <w:r w:rsidRPr="000D195A">
        <w:rPr>
          <w:rFonts w:ascii="Century" w:hAnsi="Century" w:cs="Times New Roman"/>
        </w:rPr>
        <w:t>FPT Software Process Model</w:t>
      </w:r>
      <w:bookmarkEnd w:id="341"/>
    </w:p>
    <w:p w:rsidR="00CB389B" w:rsidRPr="000D195A" w:rsidRDefault="00CB389B" w:rsidP="006B4A50">
      <w:pPr>
        <w:jc w:val="both"/>
        <w:rPr>
          <w:rFonts w:ascii="Century" w:hAnsi="Century"/>
        </w:rPr>
      </w:pPr>
      <w:r w:rsidRPr="000D195A">
        <w:rPr>
          <w:rFonts w:ascii="Century" w:hAnsi="Century"/>
          <w:noProof/>
          <w:lang w:eastAsia="en-US"/>
        </w:rPr>
        <w:drawing>
          <wp:inline distT="0" distB="0" distL="0" distR="0" wp14:anchorId="54DCFF89" wp14:editId="3D44050F">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rsidR="00CB389B" w:rsidRPr="000D195A" w:rsidRDefault="00CB389B" w:rsidP="006B4A50">
      <w:pPr>
        <w:pStyle w:val="Figure2-10"/>
        <w:jc w:val="both"/>
        <w:rPr>
          <w:rFonts w:ascii="Century" w:hAnsi="Century"/>
        </w:rPr>
      </w:pPr>
      <w:r w:rsidRPr="000D195A">
        <w:rPr>
          <w:rFonts w:ascii="Century" w:hAnsi="Century"/>
        </w:rPr>
        <w:t xml:space="preserve"> FPT Software process model</w:t>
      </w:r>
    </w:p>
    <w:p w:rsidR="00CB389B" w:rsidRPr="000D195A" w:rsidRDefault="00CB389B" w:rsidP="006B4A50">
      <w:pPr>
        <w:spacing w:line="276" w:lineRule="auto"/>
        <w:ind w:firstLine="360"/>
        <w:jc w:val="both"/>
        <w:rPr>
          <w:rFonts w:ascii="Century" w:hAnsi="Century" w:cs="Times New Roman"/>
        </w:rPr>
      </w:pPr>
      <w:r w:rsidRPr="000D195A">
        <w:rPr>
          <w:rFonts w:ascii="Century" w:hAnsi="Century" w:cs="Times New Roman"/>
        </w:rPr>
        <w:t xml:space="preserve">The software lifecycle is broken into </w:t>
      </w:r>
      <w:r w:rsidRPr="000D195A">
        <w:rPr>
          <w:rFonts w:ascii="Century" w:hAnsi="Century" w:cs="Times New Roman"/>
          <w:i/>
        </w:rPr>
        <w:t>cycles</w:t>
      </w:r>
      <w:r w:rsidRPr="000D195A">
        <w:rPr>
          <w:rFonts w:ascii="Century" w:hAnsi="Century" w:cs="Times New Roman"/>
        </w:rPr>
        <w:t xml:space="preserve">, each cycle working on a new generation of the product. The FPT Software process divides one development cycle in six consecutive </w:t>
      </w:r>
      <w:r w:rsidRPr="000D195A">
        <w:rPr>
          <w:rFonts w:ascii="Century" w:hAnsi="Century" w:cs="Times New Roman"/>
          <w:i/>
        </w:rPr>
        <w:t>phases</w:t>
      </w:r>
      <w:r w:rsidRPr="000D195A">
        <w:rPr>
          <w:rFonts w:ascii="Century" w:hAnsi="Century" w:cs="Times New Roman"/>
        </w:rPr>
        <w:t>:</w:t>
      </w:r>
    </w:p>
    <w:p w:rsidR="00CB389B" w:rsidRPr="000D195A" w:rsidRDefault="00CB389B" w:rsidP="006B4A50">
      <w:pPr>
        <w:pStyle w:val="ListParagraph"/>
        <w:numPr>
          <w:ilvl w:val="0"/>
          <w:numId w:val="23"/>
        </w:numPr>
        <w:rPr>
          <w:rFonts w:ascii="Century" w:hAnsi="Century"/>
        </w:rPr>
      </w:pPr>
      <w:r w:rsidRPr="000D195A">
        <w:rPr>
          <w:rFonts w:ascii="Century" w:hAnsi="Century"/>
        </w:rPr>
        <w:t>Initiation phase</w:t>
      </w:r>
    </w:p>
    <w:p w:rsidR="00CB389B" w:rsidRPr="000D195A" w:rsidRDefault="00CB389B" w:rsidP="006B4A50">
      <w:pPr>
        <w:pStyle w:val="ListParagraph"/>
        <w:numPr>
          <w:ilvl w:val="0"/>
          <w:numId w:val="23"/>
        </w:numPr>
        <w:rPr>
          <w:rFonts w:ascii="Century" w:hAnsi="Century"/>
        </w:rPr>
      </w:pPr>
      <w:r w:rsidRPr="000D195A">
        <w:rPr>
          <w:rFonts w:ascii="Century" w:hAnsi="Century"/>
        </w:rPr>
        <w:t>Definition phase</w:t>
      </w:r>
    </w:p>
    <w:p w:rsidR="00CB389B" w:rsidRPr="000D195A" w:rsidRDefault="00CB389B" w:rsidP="006B4A50">
      <w:pPr>
        <w:pStyle w:val="ListParagraph"/>
        <w:numPr>
          <w:ilvl w:val="0"/>
          <w:numId w:val="23"/>
        </w:numPr>
        <w:rPr>
          <w:rFonts w:ascii="Century" w:hAnsi="Century"/>
        </w:rPr>
      </w:pPr>
      <w:r w:rsidRPr="000D195A">
        <w:rPr>
          <w:rFonts w:ascii="Century" w:hAnsi="Century"/>
        </w:rPr>
        <w:t>Solution phase</w:t>
      </w:r>
    </w:p>
    <w:p w:rsidR="00CB389B" w:rsidRPr="000D195A" w:rsidRDefault="00CB389B" w:rsidP="006B4A50">
      <w:pPr>
        <w:pStyle w:val="ListParagraph"/>
        <w:numPr>
          <w:ilvl w:val="0"/>
          <w:numId w:val="23"/>
        </w:numPr>
        <w:rPr>
          <w:rFonts w:ascii="Century" w:hAnsi="Century"/>
        </w:rPr>
      </w:pPr>
      <w:r w:rsidRPr="000D195A">
        <w:rPr>
          <w:rFonts w:ascii="Century" w:hAnsi="Century"/>
        </w:rPr>
        <w:t>Construction phase</w:t>
      </w:r>
    </w:p>
    <w:p w:rsidR="00CB389B" w:rsidRPr="000D195A" w:rsidRDefault="00CB389B" w:rsidP="006B4A50">
      <w:pPr>
        <w:pStyle w:val="ListParagraph"/>
        <w:numPr>
          <w:ilvl w:val="0"/>
          <w:numId w:val="23"/>
        </w:numPr>
        <w:rPr>
          <w:rFonts w:ascii="Century" w:hAnsi="Century"/>
        </w:rPr>
      </w:pPr>
      <w:r w:rsidRPr="000D195A">
        <w:rPr>
          <w:rFonts w:ascii="Century" w:hAnsi="Century"/>
        </w:rPr>
        <w:t>Transition</w:t>
      </w:r>
    </w:p>
    <w:p w:rsidR="00CB389B" w:rsidRPr="000D195A" w:rsidRDefault="00CB389B" w:rsidP="006B4A50">
      <w:pPr>
        <w:pStyle w:val="ListParagraph"/>
        <w:numPr>
          <w:ilvl w:val="0"/>
          <w:numId w:val="23"/>
        </w:numPr>
        <w:rPr>
          <w:rFonts w:ascii="Century" w:hAnsi="Century"/>
        </w:rPr>
      </w:pPr>
      <w:r w:rsidRPr="000D195A">
        <w:rPr>
          <w:rFonts w:ascii="Century" w:hAnsi="Century"/>
        </w:rPr>
        <w:t>Termination</w:t>
      </w:r>
    </w:p>
    <w:p w:rsidR="00CB389B" w:rsidRPr="000D195A" w:rsidRDefault="00CB389B" w:rsidP="006B4A50">
      <w:pPr>
        <w:spacing w:line="276" w:lineRule="auto"/>
        <w:jc w:val="both"/>
        <w:rPr>
          <w:rFonts w:ascii="Century" w:eastAsiaTheme="majorEastAsia" w:hAnsi="Century" w:cs="Times New Roman"/>
          <w:color w:val="1F4D78" w:themeColor="accent1" w:themeShade="7F"/>
        </w:rPr>
      </w:pPr>
      <w:r w:rsidRPr="000D195A">
        <w:rPr>
          <w:rFonts w:ascii="Century" w:hAnsi="Century" w:cs="Times New Roman"/>
        </w:rPr>
        <w:br w:type="page"/>
      </w:r>
    </w:p>
    <w:p w:rsidR="00CB389B" w:rsidRPr="000D195A" w:rsidRDefault="00CB389B" w:rsidP="006B4A50">
      <w:pPr>
        <w:pStyle w:val="Heading4"/>
        <w:jc w:val="both"/>
        <w:rPr>
          <w:rFonts w:ascii="Century" w:hAnsi="Century" w:cs="Times New Roman"/>
        </w:rPr>
      </w:pPr>
      <w:bookmarkStart w:id="342" w:name="_Toc430709044"/>
      <w:r w:rsidRPr="000D195A">
        <w:rPr>
          <w:rFonts w:ascii="Century" w:hAnsi="Century" w:cs="Times New Roman"/>
        </w:rPr>
        <w:lastRenderedPageBreak/>
        <w:t>Project Life Cycle</w:t>
      </w:r>
      <w:bookmarkEnd w:id="342"/>
    </w:p>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 xml:space="preserve">Basing on FPT Software process and real-world project, we decided to divide the project into 4 phases: Initiation, Solution, Construction, and Termination:  </w:t>
      </w:r>
    </w:p>
    <w:p w:rsidR="00CB389B" w:rsidRPr="000D195A" w:rsidRDefault="00CB389B" w:rsidP="006B4A50">
      <w:pPr>
        <w:pStyle w:val="ListParagraph"/>
        <w:numPr>
          <w:ilvl w:val="0"/>
          <w:numId w:val="24"/>
        </w:numPr>
        <w:rPr>
          <w:rFonts w:ascii="Century" w:hAnsi="Century"/>
        </w:rPr>
      </w:pPr>
      <w:r w:rsidRPr="000D195A">
        <w:rPr>
          <w:rFonts w:ascii="Century" w:hAnsi="Century"/>
          <w:b/>
        </w:rPr>
        <w:t xml:space="preserve">Initiation Phase: </w:t>
      </w:r>
      <w:r w:rsidRPr="000D195A">
        <w:rPr>
          <w:rFonts w:ascii="Century" w:hAnsi="Century"/>
        </w:rPr>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0D195A">
        <w:rPr>
          <w:rFonts w:ascii="Century" w:hAnsi="Century"/>
          <w:color w:val="252525"/>
          <w:shd w:val="clear" w:color="auto" w:fill="FFFFFF"/>
        </w:rPr>
        <w:t>After these are completed, the project is checked against the following criteria:</w:t>
      </w:r>
    </w:p>
    <w:p w:rsidR="00CB389B" w:rsidRPr="000D195A" w:rsidRDefault="00CB389B" w:rsidP="006B4A50">
      <w:pPr>
        <w:pStyle w:val="ListParagraph"/>
        <w:numPr>
          <w:ilvl w:val="1"/>
          <w:numId w:val="22"/>
        </w:numPr>
        <w:ind w:left="1080"/>
        <w:rPr>
          <w:rFonts w:ascii="Century" w:hAnsi="Century"/>
        </w:rPr>
      </w:pPr>
      <w:r w:rsidRPr="000D195A">
        <w:rPr>
          <w:rFonts w:ascii="Century" w:hAnsi="Century"/>
        </w:rPr>
        <w:t>Identify business functions of the system</w:t>
      </w:r>
    </w:p>
    <w:p w:rsidR="00CB389B" w:rsidRPr="000D195A" w:rsidRDefault="00CB389B" w:rsidP="006B4A50">
      <w:pPr>
        <w:pStyle w:val="ListParagraph"/>
        <w:numPr>
          <w:ilvl w:val="1"/>
          <w:numId w:val="22"/>
        </w:numPr>
        <w:ind w:left="1080"/>
        <w:rPr>
          <w:rFonts w:ascii="Century" w:hAnsi="Century"/>
        </w:rPr>
      </w:pPr>
      <w:r w:rsidRPr="000D195A">
        <w:rPr>
          <w:rFonts w:ascii="Century" w:hAnsi="Century"/>
        </w:rPr>
        <w:t>Determining the scope, conditions and limitations of the project</w:t>
      </w:r>
    </w:p>
    <w:p w:rsidR="00CB389B" w:rsidRPr="000D195A" w:rsidRDefault="00CB389B" w:rsidP="006B4A50">
      <w:pPr>
        <w:pStyle w:val="ListParagraph"/>
        <w:numPr>
          <w:ilvl w:val="1"/>
          <w:numId w:val="22"/>
        </w:numPr>
        <w:ind w:left="1080"/>
        <w:rPr>
          <w:rFonts w:ascii="Century" w:hAnsi="Century"/>
        </w:rPr>
      </w:pPr>
      <w:r w:rsidRPr="000D195A">
        <w:rPr>
          <w:rFonts w:ascii="Century" w:hAnsi="Century"/>
        </w:rPr>
        <w:t>List the main functions of the system</w:t>
      </w:r>
    </w:p>
    <w:p w:rsidR="00CB389B" w:rsidRPr="000D195A" w:rsidRDefault="00CB389B" w:rsidP="006B4A50">
      <w:pPr>
        <w:pStyle w:val="ListParagraph"/>
        <w:numPr>
          <w:ilvl w:val="1"/>
          <w:numId w:val="22"/>
        </w:numPr>
        <w:ind w:left="1080"/>
        <w:rPr>
          <w:rFonts w:ascii="Century" w:hAnsi="Century"/>
        </w:rPr>
      </w:pPr>
      <w:r w:rsidRPr="000D195A">
        <w:rPr>
          <w:rFonts w:ascii="Century" w:hAnsi="Century"/>
        </w:rPr>
        <w:t>List one or more suitable architecture for the system</w:t>
      </w:r>
    </w:p>
    <w:p w:rsidR="00CB389B" w:rsidRPr="000D195A" w:rsidRDefault="00CB389B" w:rsidP="006B4A50">
      <w:pPr>
        <w:pStyle w:val="ListParagraph"/>
        <w:numPr>
          <w:ilvl w:val="1"/>
          <w:numId w:val="22"/>
        </w:numPr>
        <w:ind w:left="1080"/>
        <w:rPr>
          <w:rFonts w:ascii="Century" w:hAnsi="Century"/>
        </w:rPr>
      </w:pPr>
      <w:r w:rsidRPr="000D195A">
        <w:rPr>
          <w:rFonts w:ascii="Century" w:hAnsi="Century"/>
        </w:rPr>
        <w:t>Identify project risks</w:t>
      </w:r>
    </w:p>
    <w:p w:rsidR="00CB389B" w:rsidRPr="000D195A" w:rsidRDefault="00CB389B" w:rsidP="006B4A50">
      <w:pPr>
        <w:pStyle w:val="ListParagraph"/>
        <w:numPr>
          <w:ilvl w:val="1"/>
          <w:numId w:val="22"/>
        </w:numPr>
        <w:ind w:left="1080"/>
        <w:rPr>
          <w:rFonts w:ascii="Century" w:hAnsi="Century"/>
        </w:rPr>
      </w:pPr>
      <w:r w:rsidRPr="000D195A">
        <w:rPr>
          <w:rFonts w:ascii="Century" w:hAnsi="Century"/>
        </w:rPr>
        <w:t>Complete Report #1, and Report #2</w:t>
      </w:r>
    </w:p>
    <w:p w:rsidR="00CB389B" w:rsidRPr="000D195A" w:rsidRDefault="00CB389B" w:rsidP="006B4A50">
      <w:pPr>
        <w:pStyle w:val="ListParagraph"/>
        <w:numPr>
          <w:ilvl w:val="0"/>
          <w:numId w:val="24"/>
        </w:numPr>
        <w:rPr>
          <w:rFonts w:ascii="Century" w:hAnsi="Century"/>
        </w:rPr>
      </w:pPr>
      <w:r w:rsidRPr="000D195A">
        <w:rPr>
          <w:rFonts w:ascii="Century" w:hAnsi="Century"/>
          <w:b/>
        </w:rPr>
        <w:t>Solution Phase</w:t>
      </w:r>
      <w:r w:rsidRPr="000D195A">
        <w:rPr>
          <w:rFonts w:ascii="Century" w:hAnsi="Century"/>
        </w:rPr>
        <w:t xml:space="preserve">: In this phase, the architecture of the system is designed. The goal is to translate requirements and specification into a technical solution to produce Technical Design. </w:t>
      </w:r>
    </w:p>
    <w:p w:rsidR="00CB389B" w:rsidRPr="000D195A" w:rsidRDefault="00CB389B" w:rsidP="006B4A50">
      <w:pPr>
        <w:pStyle w:val="ListParagraph"/>
        <w:numPr>
          <w:ilvl w:val="1"/>
          <w:numId w:val="22"/>
        </w:numPr>
        <w:ind w:left="1080"/>
        <w:rPr>
          <w:rFonts w:ascii="Century" w:hAnsi="Century"/>
        </w:rPr>
      </w:pPr>
      <w:r w:rsidRPr="000D195A">
        <w:rPr>
          <w:rFonts w:ascii="Century" w:hAnsi="Century"/>
        </w:rPr>
        <w:t>Our</w:t>
      </w:r>
      <w:r w:rsidRPr="000D195A">
        <w:rPr>
          <w:rFonts w:ascii="Century" w:hAnsi="Century"/>
          <w:i/>
          <w:iCs w:val="0"/>
        </w:rPr>
        <w:t xml:space="preserve"> primary objectives </w:t>
      </w:r>
      <w:r w:rsidRPr="000D195A">
        <w:rPr>
          <w:rFonts w:ascii="Century" w:hAnsi="Century"/>
          <w:iCs w:val="0"/>
        </w:rPr>
        <w:t>are complete</w:t>
      </w:r>
      <w:r w:rsidRPr="000D195A">
        <w:rPr>
          <w:rFonts w:ascii="Century" w:hAnsi="Century"/>
          <w:i/>
          <w:iCs w:val="0"/>
        </w:rPr>
        <w:t xml:space="preserve"> </w:t>
      </w:r>
      <w:r w:rsidRPr="000D195A">
        <w:rPr>
          <w:rFonts w:ascii="Century" w:hAnsi="Century"/>
          <w:iCs w:val="0"/>
        </w:rPr>
        <w:t>Requirement Specification, Architecture Design and Database Design.</w:t>
      </w:r>
    </w:p>
    <w:p w:rsidR="00CB389B" w:rsidRPr="000D195A" w:rsidRDefault="00CB389B" w:rsidP="006B4A50">
      <w:pPr>
        <w:pStyle w:val="ListParagraph"/>
        <w:numPr>
          <w:ilvl w:val="1"/>
          <w:numId w:val="22"/>
        </w:numPr>
        <w:ind w:left="1080"/>
        <w:rPr>
          <w:rFonts w:ascii="Century" w:hAnsi="Century"/>
        </w:rPr>
      </w:pPr>
      <w:r w:rsidRPr="000D195A">
        <w:rPr>
          <w:rFonts w:ascii="Century" w:hAnsi="Century"/>
        </w:rPr>
        <w:t>Finally, the plan must be provided (including estimates of cost and time) for the construction phase. The plan must ensure proper and accurate based on experience.</w:t>
      </w:r>
    </w:p>
    <w:p w:rsidR="00CB389B" w:rsidRPr="000D195A" w:rsidRDefault="00CB389B" w:rsidP="006B4A50">
      <w:pPr>
        <w:pStyle w:val="ListParagraph"/>
        <w:numPr>
          <w:ilvl w:val="1"/>
          <w:numId w:val="22"/>
        </w:numPr>
        <w:ind w:left="1080"/>
        <w:rPr>
          <w:rFonts w:ascii="Century" w:hAnsi="Century"/>
        </w:rPr>
      </w:pPr>
      <w:r w:rsidRPr="000D195A">
        <w:rPr>
          <w:rFonts w:ascii="Century" w:hAnsi="Century"/>
        </w:rPr>
        <w:t>Complete Report #3 and Report #4</w:t>
      </w:r>
    </w:p>
    <w:p w:rsidR="00CB389B" w:rsidRPr="000D195A" w:rsidRDefault="00CB389B" w:rsidP="006B4A50">
      <w:pPr>
        <w:pStyle w:val="ListParagraph"/>
        <w:numPr>
          <w:ilvl w:val="0"/>
          <w:numId w:val="24"/>
        </w:numPr>
        <w:rPr>
          <w:rFonts w:ascii="Century" w:hAnsi="Century"/>
        </w:rPr>
      </w:pPr>
      <w:r w:rsidRPr="000D195A">
        <w:rPr>
          <w:rFonts w:ascii="Century" w:hAnsi="Century"/>
          <w:b/>
        </w:rPr>
        <w:t>Construction Phase</w:t>
      </w:r>
      <w:r w:rsidRPr="000D195A">
        <w:rPr>
          <w:rFonts w:ascii="Century" w:hAnsi="Century"/>
        </w:rPr>
        <w:t>: This is the longest phase of a project life cycle.</w:t>
      </w:r>
    </w:p>
    <w:p w:rsidR="00CB389B" w:rsidRPr="000D195A" w:rsidRDefault="00CB389B" w:rsidP="006B4A50">
      <w:pPr>
        <w:pStyle w:val="ListParagraph"/>
        <w:numPr>
          <w:ilvl w:val="1"/>
          <w:numId w:val="22"/>
        </w:numPr>
        <w:ind w:left="1080"/>
        <w:rPr>
          <w:rFonts w:ascii="Century" w:hAnsi="Century"/>
        </w:rPr>
      </w:pPr>
      <w:r w:rsidRPr="000D195A">
        <w:rPr>
          <w:rFonts w:ascii="Century" w:hAnsi="Century"/>
        </w:rPr>
        <w:t>In this phase, all functions of the system will be installed. The installation will be divided into small stages, each stage of the installation a few functions. The results of each phase will be the release of the module function can be executed.</w:t>
      </w:r>
    </w:p>
    <w:p w:rsidR="00CB389B" w:rsidRPr="000D195A" w:rsidRDefault="00CB389B" w:rsidP="006B4A50">
      <w:pPr>
        <w:pStyle w:val="ListParagraph"/>
        <w:numPr>
          <w:ilvl w:val="1"/>
          <w:numId w:val="22"/>
        </w:numPr>
        <w:ind w:left="1080"/>
        <w:rPr>
          <w:rFonts w:ascii="Century" w:hAnsi="Century"/>
        </w:rPr>
      </w:pPr>
      <w:r w:rsidRPr="000D195A">
        <w:rPr>
          <w:rFonts w:ascii="Century" w:hAnsi="Century"/>
        </w:rPr>
        <w:t>Construction and improvement of products until the final product is ready to deliver to the user. During this phase, all the components and other features of the application is developed and integrated into the product.</w:t>
      </w:r>
    </w:p>
    <w:p w:rsidR="00CB389B" w:rsidRPr="000D195A" w:rsidRDefault="00CB389B" w:rsidP="006B4A50">
      <w:pPr>
        <w:pStyle w:val="ListParagraph"/>
        <w:numPr>
          <w:ilvl w:val="1"/>
          <w:numId w:val="22"/>
        </w:numPr>
        <w:ind w:left="1080"/>
        <w:rPr>
          <w:rFonts w:ascii="Century" w:hAnsi="Century"/>
        </w:rPr>
      </w:pPr>
      <w:r w:rsidRPr="000D195A">
        <w:rPr>
          <w:rFonts w:ascii="Century" w:hAnsi="Century"/>
        </w:rPr>
        <w:t>This phase emphasizes the resource management and control operations to optimize cost, time and quality.</w:t>
      </w:r>
    </w:p>
    <w:p w:rsidR="00CB389B" w:rsidRDefault="00CB389B" w:rsidP="006B4A50">
      <w:pPr>
        <w:pStyle w:val="ListParagraph"/>
        <w:numPr>
          <w:ilvl w:val="1"/>
          <w:numId w:val="22"/>
        </w:numPr>
        <w:ind w:left="1080"/>
        <w:rPr>
          <w:rFonts w:ascii="Century" w:hAnsi="Century"/>
        </w:rPr>
      </w:pPr>
      <w:r w:rsidRPr="000D195A">
        <w:rPr>
          <w:rFonts w:ascii="Century" w:hAnsi="Century"/>
        </w:rPr>
        <w:t>Complete software packages and Report #5</w:t>
      </w:r>
    </w:p>
    <w:p w:rsidR="00D47299" w:rsidRDefault="00D47299" w:rsidP="006B4A50">
      <w:pPr>
        <w:jc w:val="both"/>
        <w:rPr>
          <w:rFonts w:ascii="Century" w:hAnsi="Century"/>
        </w:rPr>
      </w:pPr>
    </w:p>
    <w:p w:rsidR="00D47299" w:rsidRDefault="00D47299" w:rsidP="006B4A50">
      <w:pPr>
        <w:jc w:val="both"/>
        <w:rPr>
          <w:rFonts w:ascii="Century" w:hAnsi="Century"/>
        </w:rPr>
      </w:pPr>
      <w:r>
        <w:rPr>
          <w:rFonts w:ascii="Century" w:hAnsi="Century"/>
        </w:rPr>
        <w:br w:type="page"/>
      </w:r>
    </w:p>
    <w:p w:rsidR="00D47299" w:rsidRPr="00D47299" w:rsidRDefault="00D47299" w:rsidP="006B4A50">
      <w:pPr>
        <w:jc w:val="both"/>
        <w:rPr>
          <w:rFonts w:ascii="Century" w:hAnsi="Century"/>
        </w:rPr>
      </w:pPr>
    </w:p>
    <w:p w:rsidR="00CB389B" w:rsidRPr="000D195A" w:rsidRDefault="00CB389B" w:rsidP="006B4A50">
      <w:pPr>
        <w:pStyle w:val="ListParagraph"/>
        <w:numPr>
          <w:ilvl w:val="0"/>
          <w:numId w:val="24"/>
        </w:numPr>
        <w:rPr>
          <w:rFonts w:ascii="Century" w:hAnsi="Century"/>
        </w:rPr>
      </w:pPr>
      <w:r w:rsidRPr="000D195A">
        <w:rPr>
          <w:rFonts w:ascii="Century" w:hAnsi="Century"/>
          <w:b/>
        </w:rPr>
        <w:t>Termination Phase</w:t>
      </w:r>
      <w:r w:rsidRPr="000D195A">
        <w:rPr>
          <w:rFonts w:ascii="Century" w:hAnsi="Century"/>
        </w:rPr>
        <w:t>: This is the final phase in the life cycle of a project.</w:t>
      </w:r>
    </w:p>
    <w:p w:rsidR="00CB389B" w:rsidRPr="000D195A" w:rsidRDefault="00CB389B" w:rsidP="006B4A50">
      <w:pPr>
        <w:pStyle w:val="ListParagraph"/>
        <w:numPr>
          <w:ilvl w:val="1"/>
          <w:numId w:val="22"/>
        </w:numPr>
        <w:ind w:left="1080"/>
        <w:rPr>
          <w:rFonts w:ascii="Century" w:hAnsi="Century"/>
        </w:rPr>
      </w:pPr>
      <w:r w:rsidRPr="000D195A">
        <w:rPr>
          <w:rFonts w:ascii="Century" w:hAnsi="Century"/>
        </w:rPr>
        <w:t>Their products will be deployed to the client. The feedback received during the transfer process will be recorded and put on the new functional requirements or functionality enhancements in the next version of the product.</w:t>
      </w:r>
    </w:p>
    <w:p w:rsidR="00CB389B" w:rsidRPr="000D195A" w:rsidRDefault="00CB389B" w:rsidP="006B4A50">
      <w:pPr>
        <w:pStyle w:val="ListParagraph"/>
        <w:numPr>
          <w:ilvl w:val="1"/>
          <w:numId w:val="22"/>
        </w:numPr>
        <w:ind w:left="1080"/>
        <w:rPr>
          <w:rFonts w:ascii="Century" w:hAnsi="Century"/>
        </w:rPr>
      </w:pPr>
      <w:r w:rsidRPr="000D195A">
        <w:rPr>
          <w:rFonts w:ascii="Century" w:hAnsi="Century"/>
        </w:rPr>
        <w:t>Phase transfer switch also includes the training system and the new system for the user.</w:t>
      </w:r>
    </w:p>
    <w:p w:rsidR="00CB389B" w:rsidRPr="00D47299" w:rsidRDefault="00CB389B" w:rsidP="006B4A50">
      <w:pPr>
        <w:pStyle w:val="ListParagraph"/>
        <w:numPr>
          <w:ilvl w:val="1"/>
          <w:numId w:val="22"/>
        </w:numPr>
        <w:ind w:left="1080"/>
        <w:rPr>
          <w:rFonts w:ascii="Century" w:eastAsiaTheme="majorEastAsia" w:hAnsi="Century"/>
          <w:color w:val="2E74B5" w:themeColor="accent1" w:themeShade="BF"/>
        </w:rPr>
      </w:pPr>
      <w:r w:rsidRPr="00D47299">
        <w:rPr>
          <w:rFonts w:ascii="Century" w:hAnsi="Century"/>
        </w:rPr>
        <w:t>Complete software packages and Report #6</w:t>
      </w:r>
      <w:bookmarkStart w:id="343" w:name="_Toc396221088"/>
    </w:p>
    <w:p w:rsidR="00CB389B" w:rsidRPr="000D195A" w:rsidRDefault="00CB389B" w:rsidP="006B4A50">
      <w:pPr>
        <w:pStyle w:val="Heading3"/>
        <w:jc w:val="both"/>
        <w:rPr>
          <w:rFonts w:ascii="Century" w:hAnsi="Century" w:cs="Times New Roman"/>
        </w:rPr>
      </w:pPr>
      <w:bookmarkStart w:id="344" w:name="_Toc430709045"/>
      <w:bookmarkStart w:id="345" w:name="_Toc469404406"/>
      <w:r w:rsidRPr="000D195A">
        <w:rPr>
          <w:rFonts w:ascii="Century" w:hAnsi="Century" w:cs="Times New Roman"/>
        </w:rPr>
        <w:t>Requirement Change Management</w:t>
      </w:r>
      <w:bookmarkEnd w:id="343"/>
      <w:bookmarkEnd w:id="344"/>
      <w:bookmarkEnd w:id="345"/>
    </w:p>
    <w:tbl>
      <w:tblPr>
        <w:tblStyle w:val="GridTable1Light-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41"/>
        <w:gridCol w:w="4903"/>
      </w:tblGrid>
      <w:tr w:rsidR="00CB389B" w:rsidRPr="000D195A" w:rsidTr="00CB3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70AD47" w:themeFill="accent6"/>
          </w:tcPr>
          <w:p w:rsidR="00CB389B" w:rsidRPr="000D195A" w:rsidRDefault="00CB389B" w:rsidP="006B4A50">
            <w:pPr>
              <w:pStyle w:val="NormalIndent"/>
              <w:jc w:val="both"/>
            </w:pPr>
            <w:r w:rsidRPr="000D195A">
              <w:t>Who logs the change request?</w:t>
            </w:r>
          </w:p>
        </w:tc>
        <w:tc>
          <w:tcPr>
            <w:tcW w:w="2836" w:type="pct"/>
            <w:tcBorders>
              <w:bottom w:val="none" w:sz="0" w:space="0" w:color="auto"/>
            </w:tcBorders>
          </w:tcPr>
          <w:p w:rsidR="00CB389B" w:rsidRPr="000D195A" w:rsidRDefault="00CB389B" w:rsidP="006B4A50">
            <w:pPr>
              <w:pStyle w:val="NormalIndent"/>
              <w:jc w:val="both"/>
              <w:cnfStyle w:val="100000000000" w:firstRow="1" w:lastRow="0" w:firstColumn="0" w:lastColumn="0" w:oddVBand="0" w:evenVBand="0" w:oddHBand="0" w:evenHBand="0" w:firstRowFirstColumn="0" w:firstRowLastColumn="0" w:lastRowFirstColumn="0" w:lastRowLastColumn="0"/>
            </w:pPr>
            <w:r w:rsidRPr="000D195A">
              <w:t>Any team members</w:t>
            </w:r>
          </w:p>
        </w:tc>
      </w:tr>
      <w:tr w:rsidR="00CB389B" w:rsidRPr="000D195A" w:rsidTr="00CB389B">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rsidR="00CB389B" w:rsidRPr="000D195A" w:rsidRDefault="00CB389B" w:rsidP="006B4A50">
            <w:pPr>
              <w:pStyle w:val="NormalIndent"/>
              <w:jc w:val="both"/>
            </w:pPr>
            <w:r w:rsidRPr="000D195A">
              <w:t>Who reviews the change request?</w:t>
            </w:r>
          </w:p>
        </w:tc>
        <w:tc>
          <w:tcPr>
            <w:tcW w:w="2836" w:type="pct"/>
          </w:tcPr>
          <w:p w:rsidR="00CB389B" w:rsidRPr="000D195A" w:rsidRDefault="00CB389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PM or who is PM assign</w:t>
            </w:r>
          </w:p>
        </w:tc>
      </w:tr>
      <w:tr w:rsidR="00CB389B" w:rsidRPr="000D195A" w:rsidTr="00CB389B">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rsidR="00CB389B" w:rsidRPr="000D195A" w:rsidRDefault="00CB389B" w:rsidP="006B4A50">
            <w:pPr>
              <w:pStyle w:val="NormalIndent"/>
              <w:jc w:val="both"/>
            </w:pPr>
            <w:r w:rsidRPr="000D195A">
              <w:t>Who approves the change request?</w:t>
            </w:r>
          </w:p>
        </w:tc>
        <w:tc>
          <w:tcPr>
            <w:tcW w:w="2836" w:type="pct"/>
          </w:tcPr>
          <w:p w:rsidR="00CB389B" w:rsidRPr="000D195A" w:rsidRDefault="00CB389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PM by default. PTL if:</w:t>
            </w:r>
          </w:p>
          <w:p w:rsidR="00CB389B" w:rsidRPr="000D195A" w:rsidRDefault="00CB389B" w:rsidP="006B4A50">
            <w:pPr>
              <w:pStyle w:val="NormalIndent"/>
              <w:numPr>
                <w:ilvl w:val="0"/>
                <w:numId w:val="32"/>
              </w:numPr>
              <w:jc w:val="both"/>
              <w:cnfStyle w:val="000000000000" w:firstRow="0" w:lastRow="0" w:firstColumn="0" w:lastColumn="0" w:oddVBand="0" w:evenVBand="0" w:oddHBand="0" w:evenHBand="0" w:firstRowFirstColumn="0" w:firstRowLastColumn="0" w:lastRowFirstColumn="0" w:lastRowLastColumn="0"/>
            </w:pPr>
            <w:r w:rsidRPr="000D195A">
              <w:t xml:space="preserve">Changes to project scope </w:t>
            </w:r>
          </w:p>
          <w:p w:rsidR="00CB389B" w:rsidRPr="000D195A" w:rsidRDefault="00CB389B" w:rsidP="006B4A50">
            <w:pPr>
              <w:pStyle w:val="NormalIndent"/>
              <w:numPr>
                <w:ilvl w:val="0"/>
                <w:numId w:val="32"/>
              </w:numPr>
              <w:jc w:val="both"/>
              <w:cnfStyle w:val="000000000000" w:firstRow="0" w:lastRow="0" w:firstColumn="0" w:lastColumn="0" w:oddVBand="0" w:evenVBand="0" w:oddHBand="0" w:evenHBand="0" w:firstRowFirstColumn="0" w:firstRowLastColumn="0" w:lastRowFirstColumn="0" w:lastRowLastColumn="0"/>
            </w:pPr>
            <w:r w:rsidRPr="000D195A">
              <w:t xml:space="preserve">Changes in delivery plan of project deliverables </w:t>
            </w:r>
          </w:p>
          <w:p w:rsidR="00CB389B" w:rsidRPr="000D195A" w:rsidRDefault="00CB389B" w:rsidP="006B4A50">
            <w:pPr>
              <w:pStyle w:val="NormalIndent"/>
              <w:numPr>
                <w:ilvl w:val="0"/>
                <w:numId w:val="32"/>
              </w:numPr>
              <w:jc w:val="both"/>
              <w:cnfStyle w:val="000000000000" w:firstRow="0" w:lastRow="0" w:firstColumn="0" w:lastColumn="0" w:oddVBand="0" w:evenVBand="0" w:oddHBand="0" w:evenHBand="0" w:firstRowFirstColumn="0" w:firstRowLastColumn="0" w:lastRowFirstColumn="0" w:lastRowLastColumn="0"/>
            </w:pPr>
            <w:r w:rsidRPr="000D195A">
              <w:t>Changes to assignment for key roles (PM, PTL)</w:t>
            </w:r>
          </w:p>
        </w:tc>
      </w:tr>
    </w:tbl>
    <w:p w:rsidR="00CB389B" w:rsidRDefault="00CB389B" w:rsidP="006B4A50">
      <w:pPr>
        <w:pStyle w:val="Table2-1"/>
        <w:jc w:val="both"/>
        <w:rPr>
          <w:rFonts w:ascii="Century" w:hAnsi="Century"/>
        </w:rPr>
      </w:pPr>
      <w:bookmarkStart w:id="346" w:name="_Toc396221089"/>
      <w:r w:rsidRPr="000D195A">
        <w:rPr>
          <w:rFonts w:ascii="Century" w:hAnsi="Century"/>
        </w:rPr>
        <w:t>Requirement Change Management</w:t>
      </w:r>
    </w:p>
    <w:p w:rsidR="006B4A50" w:rsidRDefault="006B4A50">
      <w:pPr>
        <w:rPr>
          <w:rFonts w:ascii="Century" w:hAnsi="Century" w:cs="Times New Roman"/>
          <w:b/>
          <w:bCs/>
          <w:iCs/>
        </w:rPr>
      </w:pPr>
      <w:r>
        <w:rPr>
          <w:rFonts w:ascii="Century" w:hAnsi="Century"/>
        </w:rPr>
        <w:br w:type="page"/>
      </w:r>
    </w:p>
    <w:p w:rsidR="00D47299" w:rsidRPr="006B4A50" w:rsidRDefault="00D47299" w:rsidP="006B4A50">
      <w:pPr>
        <w:pStyle w:val="Table2-1"/>
        <w:numPr>
          <w:ilvl w:val="0"/>
          <w:numId w:val="0"/>
        </w:numPr>
        <w:ind w:left="720" w:hanging="360"/>
        <w:jc w:val="both"/>
        <w:rPr>
          <w:rFonts w:ascii="Century" w:hAnsi="Century"/>
          <w:sz w:val="2"/>
        </w:rPr>
      </w:pPr>
    </w:p>
    <w:p w:rsidR="00CB389B" w:rsidRPr="000D195A" w:rsidRDefault="00CB389B" w:rsidP="006B4A50">
      <w:pPr>
        <w:pStyle w:val="Heading3"/>
        <w:jc w:val="both"/>
        <w:rPr>
          <w:rFonts w:ascii="Century" w:hAnsi="Century" w:cs="Times New Roman"/>
        </w:rPr>
      </w:pPr>
      <w:bookmarkStart w:id="347" w:name="_Toc430709046"/>
      <w:bookmarkStart w:id="348" w:name="_Toc469404407"/>
      <w:r w:rsidRPr="000D195A">
        <w:rPr>
          <w:rFonts w:ascii="Century" w:hAnsi="Century" w:cs="Times New Roman"/>
        </w:rPr>
        <w:t>Quality Management</w:t>
      </w:r>
      <w:bookmarkEnd w:id="346"/>
      <w:bookmarkEnd w:id="347"/>
      <w:bookmarkEnd w:id="348"/>
    </w:p>
    <w:p w:rsidR="00CB389B" w:rsidRPr="000D195A" w:rsidRDefault="00CB389B" w:rsidP="006B4A50">
      <w:pPr>
        <w:pStyle w:val="Heading4"/>
        <w:jc w:val="both"/>
        <w:rPr>
          <w:rFonts w:ascii="Century" w:hAnsi="Century" w:cs="Times New Roman"/>
        </w:rPr>
      </w:pPr>
      <w:bookmarkStart w:id="349" w:name="_Toc430709047"/>
      <w:r w:rsidRPr="000D195A">
        <w:rPr>
          <w:rFonts w:ascii="Century" w:hAnsi="Century" w:cs="Times New Roman"/>
        </w:rPr>
        <w:t>Defect Prevention Strategy</w:t>
      </w:r>
      <w:bookmarkEnd w:id="349"/>
    </w:p>
    <w:tbl>
      <w:tblPr>
        <w:tblStyle w:val="GridTable2-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31"/>
        <w:gridCol w:w="3184"/>
        <w:gridCol w:w="3029"/>
      </w:tblGrid>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06" w:type="pct"/>
            <w:shd w:val="clear" w:color="auto" w:fill="70AD47" w:themeFill="accent6"/>
          </w:tcPr>
          <w:p w:rsidR="00CB389B" w:rsidRPr="000D195A" w:rsidRDefault="00CB389B" w:rsidP="006B4A50">
            <w:pPr>
              <w:pStyle w:val="NormalIndent"/>
              <w:jc w:val="both"/>
            </w:pPr>
            <w:r w:rsidRPr="000D195A">
              <w:t>Item (Process/Product)</w:t>
            </w:r>
          </w:p>
        </w:tc>
        <w:tc>
          <w:tcPr>
            <w:tcW w:w="1842" w:type="pct"/>
            <w:shd w:val="clear" w:color="auto" w:fill="70AD47" w:themeFill="accent6"/>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70AD47" w:themeFill="accent6"/>
          </w:tcPr>
          <w:p w:rsidR="00CB389B" w:rsidRPr="000D195A" w:rsidRDefault="00CB389B" w:rsidP="006B4A50">
            <w:pPr>
              <w:pStyle w:val="NormalIndent"/>
              <w:jc w:val="both"/>
            </w:pPr>
            <w:r w:rsidRPr="000D195A">
              <w:t>Expected Benefits</w:t>
            </w:r>
          </w:p>
        </w:tc>
      </w:tr>
      <w:tr w:rsidR="00CB389B" w:rsidRPr="000D195A" w:rsidTr="00CB389B">
        <w:trPr>
          <w:trHeight w:val="1037"/>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Requirement missing</w:t>
            </w:r>
          </w:p>
        </w:tc>
        <w:tc>
          <w:tcPr>
            <w:tcW w:w="1842" w:type="pct"/>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10–20% reduction in defect injection rate and about 2% improvement in productivity</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Careless mistake in Design Document Format/Template wrong</w:t>
            </w:r>
          </w:p>
        </w:tc>
        <w:tc>
          <w:tcPr>
            <w:tcW w:w="1842" w:type="pct"/>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After designing, QA will review Document Format base on checklist review design</w:t>
            </w:r>
          </w:p>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Improvement in quality as overall defect removal efficiency will improve; some benefits in productivity as defects will be detected early</w:t>
            </w:r>
          </w:p>
        </w:tc>
      </w:tr>
      <w:tr w:rsidR="00CB389B" w:rsidRPr="000D195A" w:rsidTr="00CB389B">
        <w:trPr>
          <w:trHeight w:val="988"/>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Use wrong template</w:t>
            </w:r>
          </w:p>
        </w:tc>
        <w:tc>
          <w:tcPr>
            <w:tcW w:w="1842" w:type="pct"/>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All member will use right template when do document</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Coding application does not match with User Requirement.</w:t>
            </w:r>
          </w:p>
        </w:tc>
        <w:tc>
          <w:tcPr>
            <w:tcW w:w="1842" w:type="pct"/>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Develop Team must study about Requirement/Design within 1 weeks since project is assigned.</w:t>
            </w:r>
          </w:p>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Coding Application match with User Requirement.</w:t>
            </w:r>
          </w:p>
        </w:tc>
      </w:tr>
    </w:tbl>
    <w:p w:rsidR="00CB389B" w:rsidRPr="000D195A" w:rsidRDefault="00CB389B" w:rsidP="006B4A50">
      <w:pPr>
        <w:pStyle w:val="Table2-1"/>
        <w:jc w:val="both"/>
        <w:rPr>
          <w:rFonts w:ascii="Century" w:hAnsi="Century"/>
        </w:rPr>
      </w:pPr>
      <w:r w:rsidRPr="000D195A">
        <w:rPr>
          <w:rFonts w:ascii="Century" w:hAnsi="Century"/>
        </w:rPr>
        <w:t>Defect Prevention Strategy</w:t>
      </w:r>
    </w:p>
    <w:p w:rsidR="00CB389B" w:rsidRPr="000D195A" w:rsidRDefault="00CB389B" w:rsidP="006B4A50">
      <w:pPr>
        <w:spacing w:line="276" w:lineRule="auto"/>
        <w:jc w:val="both"/>
        <w:rPr>
          <w:rFonts w:ascii="Century" w:eastAsiaTheme="majorEastAsia" w:hAnsi="Century" w:cs="Times New Roman"/>
          <w:color w:val="1F4D78" w:themeColor="accent1" w:themeShade="7F"/>
        </w:rPr>
      </w:pPr>
      <w:r w:rsidRPr="000D195A">
        <w:rPr>
          <w:rFonts w:ascii="Century" w:hAnsi="Century" w:cs="Times New Roman"/>
        </w:rPr>
        <w:br w:type="page"/>
      </w:r>
    </w:p>
    <w:p w:rsidR="00CB389B" w:rsidRPr="000D195A" w:rsidRDefault="00CB389B" w:rsidP="006B4A50">
      <w:pPr>
        <w:pStyle w:val="Heading4"/>
        <w:jc w:val="both"/>
        <w:rPr>
          <w:rFonts w:ascii="Century" w:hAnsi="Century" w:cs="Times New Roman"/>
        </w:rPr>
      </w:pPr>
      <w:bookmarkStart w:id="350" w:name="_Toc430709048"/>
      <w:r w:rsidRPr="000D195A">
        <w:rPr>
          <w:rFonts w:ascii="Century" w:hAnsi="Century" w:cs="Times New Roman"/>
        </w:rPr>
        <w:lastRenderedPageBreak/>
        <w:t>Review Strategy</w:t>
      </w:r>
      <w:bookmarkEnd w:id="350"/>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79"/>
        <w:gridCol w:w="1414"/>
        <w:gridCol w:w="1566"/>
        <w:gridCol w:w="1760"/>
        <w:gridCol w:w="1425"/>
      </w:tblGrid>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70AD47" w:themeFill="accent6"/>
          </w:tcPr>
          <w:p w:rsidR="00CB389B" w:rsidRPr="000D195A" w:rsidRDefault="00CB389B" w:rsidP="006B4A50">
            <w:pPr>
              <w:pStyle w:val="NormalIndent"/>
              <w:jc w:val="both"/>
            </w:pPr>
            <w:r w:rsidRPr="000D195A">
              <w:t>Review Item</w:t>
            </w:r>
          </w:p>
        </w:tc>
        <w:tc>
          <w:tcPr>
            <w:tcW w:w="818" w:type="pct"/>
            <w:shd w:val="clear" w:color="auto" w:fill="70AD47" w:themeFill="accent6"/>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70AD47" w:themeFill="accent6"/>
          </w:tcPr>
          <w:p w:rsidR="00CB389B" w:rsidRPr="000D195A" w:rsidRDefault="00CB389B" w:rsidP="006B4A50">
            <w:pPr>
              <w:pStyle w:val="NormalIndent"/>
              <w:jc w:val="both"/>
            </w:pPr>
            <w:r w:rsidRPr="000D195A">
              <w:t>Review Type</w:t>
            </w:r>
          </w:p>
        </w:tc>
        <w:tc>
          <w:tcPr>
            <w:tcW w:w="1018" w:type="pct"/>
            <w:shd w:val="clear" w:color="auto" w:fill="70AD47" w:themeFill="accent6"/>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70AD47" w:themeFill="accent6"/>
            <w:vAlign w:val="center"/>
          </w:tcPr>
          <w:p w:rsidR="00CB389B" w:rsidRPr="000D195A" w:rsidRDefault="00CB389B" w:rsidP="006B4A50">
            <w:pPr>
              <w:pStyle w:val="NormalIndent"/>
              <w:jc w:val="both"/>
            </w:pPr>
            <w:r w:rsidRPr="000D195A">
              <w:t>Completion Criteria</w:t>
            </w:r>
          </w:p>
        </w:tc>
      </w:tr>
      <w:tr w:rsidR="00CB389B" w:rsidRPr="000D195A" w:rsidTr="00CB389B">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Project Plan</w:t>
            </w:r>
          </w:p>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Project Schedule</w:t>
            </w:r>
          </w:p>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CM Plan</w:t>
            </w:r>
          </w:p>
        </w:tc>
        <w:tc>
          <w:tcPr>
            <w:tcW w:w="818" w:type="pct"/>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PM,QA, Supervisor</w:t>
            </w:r>
          </w:p>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Group review</w:t>
            </w:r>
          </w:p>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Group review</w:t>
            </w:r>
          </w:p>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One-person review</w:t>
            </w:r>
          </w:p>
        </w:tc>
        <w:tc>
          <w:tcPr>
            <w:tcW w:w="1018" w:type="pct"/>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CB389B" w:rsidRPr="000D195A" w:rsidRDefault="00CB389B" w:rsidP="006B4A50">
            <w:pPr>
              <w:spacing w:line="276" w:lineRule="auto"/>
              <w:jc w:val="both"/>
              <w:rPr>
                <w:rFonts w:ascii="Century" w:hAnsi="Century" w:cs="Times New Roman"/>
              </w:rPr>
            </w:pPr>
          </w:p>
        </w:tc>
      </w:tr>
      <w:tr w:rsidR="00CB389B" w:rsidRPr="000D195A" w:rsidTr="00CB389B">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Business analysis and requirements specification document, Use Case catalog</w:t>
            </w:r>
          </w:p>
        </w:tc>
        <w:tc>
          <w:tcPr>
            <w:tcW w:w="818" w:type="pct"/>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Group review and One-person review</w:t>
            </w:r>
          </w:p>
        </w:tc>
        <w:tc>
          <w:tcPr>
            <w:tcW w:w="1018" w:type="pct"/>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CB389B" w:rsidRPr="000D195A" w:rsidRDefault="00CB389B" w:rsidP="006B4A50">
            <w:pPr>
              <w:spacing w:line="276" w:lineRule="auto"/>
              <w:jc w:val="both"/>
              <w:rPr>
                <w:rFonts w:ascii="Century" w:hAnsi="Century" w:cs="Times New Roman"/>
              </w:rPr>
            </w:pP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Design document, object model</w:t>
            </w:r>
          </w:p>
        </w:tc>
        <w:tc>
          <w:tcPr>
            <w:tcW w:w="818" w:type="pct"/>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 xml:space="preserve">One-person Review </w:t>
            </w:r>
          </w:p>
        </w:tc>
        <w:tc>
          <w:tcPr>
            <w:tcW w:w="1018" w:type="pct"/>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CB389B" w:rsidRPr="000D195A" w:rsidRDefault="00CB389B" w:rsidP="006B4A50">
            <w:pPr>
              <w:spacing w:line="276" w:lineRule="auto"/>
              <w:jc w:val="both"/>
              <w:rPr>
                <w:rFonts w:ascii="Century" w:hAnsi="Century" w:cs="Times New Roman"/>
              </w:rPr>
            </w:pP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Stage plans</w:t>
            </w:r>
          </w:p>
        </w:tc>
        <w:tc>
          <w:tcPr>
            <w:tcW w:w="818" w:type="pct"/>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One-person review</w:t>
            </w:r>
          </w:p>
        </w:tc>
        <w:tc>
          <w:tcPr>
            <w:tcW w:w="1018" w:type="pct"/>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CB389B" w:rsidRPr="000D195A" w:rsidRDefault="00CB389B" w:rsidP="006B4A50">
            <w:pPr>
              <w:spacing w:line="276" w:lineRule="auto"/>
              <w:jc w:val="both"/>
              <w:rPr>
                <w:rFonts w:ascii="Century" w:hAnsi="Century" w:cs="Times New Roman"/>
              </w:rPr>
            </w:pPr>
          </w:p>
        </w:tc>
      </w:tr>
      <w:tr w:rsidR="00CB389B" w:rsidRPr="000D195A" w:rsidTr="00CB389B">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Complex/first time generated program specs incl. test cases, interactive diagrams</w:t>
            </w:r>
          </w:p>
        </w:tc>
        <w:tc>
          <w:tcPr>
            <w:tcW w:w="818" w:type="pct"/>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Group review</w:t>
            </w:r>
          </w:p>
        </w:tc>
        <w:tc>
          <w:tcPr>
            <w:tcW w:w="1018" w:type="pct"/>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CB389B" w:rsidRPr="000D195A" w:rsidRDefault="00CB389B" w:rsidP="006B4A50">
            <w:pPr>
              <w:spacing w:line="276" w:lineRule="auto"/>
              <w:jc w:val="both"/>
              <w:rPr>
                <w:rFonts w:ascii="Century" w:hAnsi="Century" w:cs="Times New Roman"/>
              </w:rPr>
            </w:pPr>
          </w:p>
        </w:tc>
      </w:tr>
      <w:tr w:rsidR="00CB389B" w:rsidRPr="000D195A" w:rsidTr="00CB389B">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Source code</w:t>
            </w:r>
          </w:p>
        </w:tc>
        <w:tc>
          <w:tcPr>
            <w:tcW w:w="818" w:type="pct"/>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 xml:space="preserve">Self-review, Peer review,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One-person review and Group review</w:t>
            </w:r>
          </w:p>
        </w:tc>
        <w:tc>
          <w:tcPr>
            <w:tcW w:w="1018" w:type="pct"/>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CB389B" w:rsidRPr="000D195A" w:rsidRDefault="00CB389B" w:rsidP="006B4A50">
            <w:pPr>
              <w:spacing w:line="276" w:lineRule="auto"/>
              <w:jc w:val="both"/>
              <w:rPr>
                <w:rFonts w:ascii="Century" w:hAnsi="Century" w:cs="Times New Roman"/>
              </w:rPr>
            </w:pPr>
          </w:p>
        </w:tc>
      </w:tr>
    </w:tbl>
    <w:p w:rsidR="00CB389B" w:rsidRPr="000D195A" w:rsidRDefault="00CB389B" w:rsidP="006B4A50">
      <w:pPr>
        <w:pStyle w:val="Table2-1"/>
        <w:jc w:val="both"/>
        <w:rPr>
          <w:rFonts w:ascii="Century" w:hAnsi="Century"/>
        </w:rPr>
      </w:pPr>
      <w:r w:rsidRPr="000D195A">
        <w:rPr>
          <w:rFonts w:ascii="Century" w:hAnsi="Century"/>
        </w:rPr>
        <w:t xml:space="preserve"> Review Strategy</w:t>
      </w:r>
    </w:p>
    <w:p w:rsidR="00CB389B" w:rsidRPr="000D195A" w:rsidRDefault="00CB389B" w:rsidP="006B4A50">
      <w:pPr>
        <w:pStyle w:val="Heading4"/>
        <w:jc w:val="both"/>
        <w:rPr>
          <w:rFonts w:ascii="Century" w:hAnsi="Century" w:cs="Times New Roman"/>
        </w:rPr>
      </w:pPr>
      <w:bookmarkStart w:id="351" w:name="_Toc430709049"/>
      <w:r w:rsidRPr="000D195A">
        <w:rPr>
          <w:rFonts w:ascii="Century" w:hAnsi="Century" w:cs="Times New Roman"/>
        </w:rPr>
        <w:t>Unit Testing Strategy</w:t>
      </w:r>
      <w:bookmarkEnd w:id="351"/>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70AD47" w:themeFill="accent6"/>
          </w:tcPr>
          <w:p w:rsidR="00CB389B" w:rsidRPr="000D195A" w:rsidRDefault="00CB389B" w:rsidP="006B4A50">
            <w:pPr>
              <w:pStyle w:val="NormalIndent"/>
              <w:jc w:val="both"/>
            </w:pPr>
            <w:r w:rsidRPr="000D195A">
              <w:t>Item to be Unit Tested</w:t>
            </w:r>
          </w:p>
        </w:tc>
        <w:tc>
          <w:tcPr>
            <w:tcW w:w="1713" w:type="dxa"/>
            <w:shd w:val="clear" w:color="auto" w:fill="70AD47" w:themeFill="accent6"/>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70AD47" w:themeFill="accent6"/>
          </w:tcPr>
          <w:p w:rsidR="00CB389B" w:rsidRPr="000D195A" w:rsidRDefault="00CB389B" w:rsidP="006B4A50">
            <w:pPr>
              <w:pStyle w:val="NormalIndent"/>
              <w:jc w:val="both"/>
            </w:pPr>
            <w:r w:rsidRPr="000D195A">
              <w:t>Unit Test Technique</w:t>
            </w:r>
          </w:p>
        </w:tc>
        <w:tc>
          <w:tcPr>
            <w:tcW w:w="713" w:type="dxa"/>
            <w:shd w:val="clear" w:color="auto" w:fill="70AD47" w:themeFill="accent6"/>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70AD47" w:themeFill="accent6"/>
          </w:tcPr>
          <w:p w:rsidR="00CB389B" w:rsidRPr="000D195A" w:rsidRDefault="00CB389B" w:rsidP="006B4A50">
            <w:pPr>
              <w:pStyle w:val="NormalIndent"/>
              <w:jc w:val="both"/>
            </w:pPr>
            <w:r w:rsidRPr="000D195A">
              <w:t>Unit Test Completion Criteria</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Source Code</w:t>
            </w:r>
          </w:p>
        </w:tc>
        <w:tc>
          <w:tcPr>
            <w:tcW w:w="1713" w:type="dxa"/>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Using unit test case and test script</w:t>
            </w:r>
          </w:p>
        </w:tc>
        <w:tc>
          <w:tcPr>
            <w:tcW w:w="713"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 Number of UTC/KLOC: 20 UTC/KLOC</w:t>
            </w:r>
          </w:p>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 Number defects/KLOC: 3-4 defects/KLOC</w:t>
            </w:r>
          </w:p>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 Statement coverage: 97%</w:t>
            </w:r>
          </w:p>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 Branch coverage: 100%</w:t>
            </w:r>
          </w:p>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 Path coverage: 100%</w:t>
            </w:r>
          </w:p>
        </w:tc>
      </w:tr>
    </w:tbl>
    <w:p w:rsidR="00CB389B" w:rsidRDefault="00CB389B" w:rsidP="006B4A50">
      <w:pPr>
        <w:pStyle w:val="Table2-1"/>
        <w:jc w:val="both"/>
        <w:rPr>
          <w:rFonts w:ascii="Century" w:hAnsi="Century"/>
        </w:rPr>
      </w:pPr>
      <w:r w:rsidRPr="000D195A">
        <w:rPr>
          <w:rFonts w:ascii="Century" w:hAnsi="Century"/>
        </w:rPr>
        <w:t xml:space="preserve"> Unit Testing Strategy</w:t>
      </w:r>
    </w:p>
    <w:p w:rsidR="00C116DE" w:rsidRPr="00C116DE" w:rsidRDefault="00C116DE" w:rsidP="006B4A50">
      <w:pPr>
        <w:pStyle w:val="Table2-1"/>
        <w:numPr>
          <w:ilvl w:val="0"/>
          <w:numId w:val="0"/>
        </w:numPr>
        <w:ind w:left="720"/>
        <w:jc w:val="both"/>
        <w:rPr>
          <w:rFonts w:ascii="Century" w:hAnsi="Century"/>
        </w:rPr>
      </w:pPr>
    </w:p>
    <w:p w:rsidR="00CB389B" w:rsidRPr="000D195A" w:rsidRDefault="00CB389B" w:rsidP="006B4A50">
      <w:pPr>
        <w:pStyle w:val="Heading4"/>
        <w:jc w:val="both"/>
        <w:rPr>
          <w:rFonts w:ascii="Century" w:hAnsi="Century" w:cs="Times New Roman"/>
        </w:rPr>
      </w:pPr>
      <w:bookmarkStart w:id="352" w:name="_Toc430709050"/>
      <w:r w:rsidRPr="000D195A">
        <w:rPr>
          <w:rFonts w:ascii="Century" w:hAnsi="Century" w:cs="Times New Roman"/>
        </w:rPr>
        <w:t>Integration Testing Strategy</w:t>
      </w:r>
      <w:bookmarkEnd w:id="352"/>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70AD47" w:themeFill="accent6"/>
          </w:tcPr>
          <w:p w:rsidR="00CB389B" w:rsidRPr="000D195A" w:rsidRDefault="00CB389B" w:rsidP="006B4A50">
            <w:pPr>
              <w:pStyle w:val="NormalIndent"/>
              <w:jc w:val="both"/>
            </w:pPr>
            <w:r w:rsidRPr="000D195A">
              <w:t>Item to be Integration Tested</w:t>
            </w:r>
          </w:p>
        </w:tc>
        <w:tc>
          <w:tcPr>
            <w:tcW w:w="1310" w:type="dxa"/>
            <w:shd w:val="clear" w:color="auto" w:fill="70AD47" w:themeFill="accent6"/>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70AD47" w:themeFill="accent6"/>
          </w:tcPr>
          <w:p w:rsidR="00CB389B" w:rsidRPr="000D195A" w:rsidRDefault="00CB389B" w:rsidP="006B4A50">
            <w:pPr>
              <w:pStyle w:val="NormalIndent"/>
              <w:jc w:val="both"/>
            </w:pPr>
            <w:r w:rsidRPr="000D195A">
              <w:t>Integration Test Technique</w:t>
            </w:r>
          </w:p>
        </w:tc>
        <w:tc>
          <w:tcPr>
            <w:tcW w:w="1170" w:type="dxa"/>
            <w:shd w:val="clear" w:color="auto" w:fill="70AD47" w:themeFill="accent6"/>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rsidR="00CB389B" w:rsidRPr="000D195A" w:rsidRDefault="00C116DE" w:rsidP="006B4A50">
            <w:pPr>
              <w:pStyle w:val="NormalIndent"/>
              <w:jc w:val="both"/>
            </w:pPr>
            <w:r>
              <w:t>1</w:t>
            </w:r>
            <w:r w:rsidR="00CB389B" w:rsidRPr="000D195A">
              <w:t>Completion Criteria</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Do test by flow of functions and items which have concern each other</w:t>
            </w:r>
          </w:p>
        </w:tc>
        <w:tc>
          <w:tcPr>
            <w:tcW w:w="1310" w:type="dxa"/>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rsidR="00CB389B" w:rsidRPr="000D195A" w:rsidRDefault="00CB389B" w:rsidP="006B4A50">
            <w:pPr>
              <w:spacing w:line="276" w:lineRule="auto"/>
              <w:jc w:val="both"/>
              <w:rPr>
                <w:rFonts w:ascii="Century" w:hAnsi="Century" w:cs="Times New Roman"/>
              </w:rPr>
            </w:pPr>
          </w:p>
        </w:tc>
        <w:tc>
          <w:tcPr>
            <w:tcW w:w="1170" w:type="dxa"/>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 Number of UTC/KLOC: 20</w:t>
            </w:r>
          </w:p>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 xml:space="preserve">- Number of defects/KLOC: 2-3 </w:t>
            </w:r>
          </w:p>
        </w:tc>
      </w:tr>
    </w:tbl>
    <w:p w:rsidR="00CB389B" w:rsidRDefault="00CB389B" w:rsidP="006B4A50">
      <w:pPr>
        <w:pStyle w:val="Table2-1"/>
        <w:jc w:val="both"/>
        <w:rPr>
          <w:rFonts w:ascii="Century" w:hAnsi="Century"/>
        </w:rPr>
      </w:pPr>
      <w:r w:rsidRPr="000D195A">
        <w:rPr>
          <w:rFonts w:ascii="Century" w:hAnsi="Century"/>
        </w:rPr>
        <w:t xml:space="preserve"> Integration Testing Strategy</w:t>
      </w:r>
    </w:p>
    <w:p w:rsidR="00C116DE" w:rsidRDefault="00C116DE" w:rsidP="006B4A50">
      <w:pPr>
        <w:pStyle w:val="Table2-1"/>
        <w:numPr>
          <w:ilvl w:val="0"/>
          <w:numId w:val="0"/>
        </w:numPr>
        <w:ind w:left="720" w:hanging="360"/>
        <w:jc w:val="both"/>
        <w:rPr>
          <w:rFonts w:ascii="Century" w:hAnsi="Century"/>
        </w:rPr>
      </w:pPr>
    </w:p>
    <w:p w:rsidR="00C116DE" w:rsidRPr="000D195A" w:rsidRDefault="00C116DE" w:rsidP="006B4A50">
      <w:pPr>
        <w:pStyle w:val="Table2-1"/>
        <w:numPr>
          <w:ilvl w:val="0"/>
          <w:numId w:val="0"/>
        </w:numPr>
        <w:ind w:left="720" w:hanging="360"/>
        <w:jc w:val="both"/>
        <w:rPr>
          <w:rFonts w:ascii="Century" w:hAnsi="Century"/>
        </w:rPr>
      </w:pPr>
    </w:p>
    <w:p w:rsidR="00CB389B" w:rsidRPr="000D195A" w:rsidRDefault="00CB389B" w:rsidP="006B4A50">
      <w:pPr>
        <w:pStyle w:val="Heading4"/>
        <w:jc w:val="both"/>
        <w:rPr>
          <w:rFonts w:ascii="Century" w:hAnsi="Century" w:cs="Times New Roman"/>
        </w:rPr>
      </w:pPr>
      <w:bookmarkStart w:id="353" w:name="_Toc430709051"/>
      <w:r w:rsidRPr="000D195A">
        <w:rPr>
          <w:rFonts w:ascii="Century" w:hAnsi="Century" w:cs="Times New Roman"/>
        </w:rPr>
        <w:t>System Testing Strategy</w:t>
      </w:r>
      <w:bookmarkEnd w:id="353"/>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70AD47" w:themeFill="accent6"/>
          </w:tcPr>
          <w:p w:rsidR="00CB389B" w:rsidRPr="000D195A" w:rsidRDefault="00CB389B" w:rsidP="006B4A50">
            <w:pPr>
              <w:pStyle w:val="NormalIndent"/>
              <w:jc w:val="both"/>
            </w:pPr>
            <w:r w:rsidRPr="000D195A">
              <w:t>Item to be System Tested</w:t>
            </w:r>
          </w:p>
        </w:tc>
        <w:tc>
          <w:tcPr>
            <w:tcW w:w="1440" w:type="dxa"/>
            <w:shd w:val="clear" w:color="auto" w:fill="70AD47" w:themeFill="accent6"/>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70AD47" w:themeFill="accent6"/>
          </w:tcPr>
          <w:p w:rsidR="00CB389B" w:rsidRPr="000D195A" w:rsidRDefault="00CB389B" w:rsidP="006B4A50">
            <w:pPr>
              <w:pStyle w:val="NormalIndent"/>
              <w:jc w:val="both"/>
            </w:pPr>
            <w:r w:rsidRPr="000D195A">
              <w:t>System Test Technique</w:t>
            </w:r>
          </w:p>
        </w:tc>
        <w:tc>
          <w:tcPr>
            <w:tcW w:w="1170" w:type="dxa"/>
            <w:shd w:val="clear" w:color="auto" w:fill="70AD47" w:themeFill="accent6"/>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rsidR="00CB389B" w:rsidRPr="000D195A" w:rsidRDefault="00CB389B" w:rsidP="006B4A50">
            <w:pPr>
              <w:pStyle w:val="NormalIndent"/>
              <w:jc w:val="both"/>
            </w:pPr>
            <w:r w:rsidRPr="000D195A">
              <w:t>Completion Criteria</w:t>
            </w:r>
          </w:p>
        </w:tc>
      </w:tr>
      <w:tr w:rsidR="00CB389B" w:rsidRPr="000D195A" w:rsidTr="00CB389B">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Test whole system</w:t>
            </w:r>
          </w:p>
        </w:tc>
        <w:tc>
          <w:tcPr>
            <w:tcW w:w="1440" w:type="dxa"/>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rsidR="00CB389B" w:rsidRPr="000D195A" w:rsidRDefault="00CB389B" w:rsidP="006B4A50">
            <w:pPr>
              <w:spacing w:line="276" w:lineRule="auto"/>
              <w:jc w:val="both"/>
              <w:rPr>
                <w:rFonts w:ascii="Century" w:hAnsi="Century" w:cs="Times New Roman"/>
              </w:rPr>
            </w:pPr>
          </w:p>
        </w:tc>
        <w:tc>
          <w:tcPr>
            <w:tcW w:w="1170" w:type="dxa"/>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-Number of UTC/KLOC: 60</w:t>
            </w:r>
          </w:p>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-Number of defects/KLOC: 4-6</w:t>
            </w:r>
          </w:p>
        </w:tc>
      </w:tr>
    </w:tbl>
    <w:p w:rsidR="00CB389B" w:rsidRDefault="00CB389B" w:rsidP="006B4A50">
      <w:pPr>
        <w:pStyle w:val="Table2-1"/>
        <w:jc w:val="both"/>
        <w:rPr>
          <w:rFonts w:ascii="Century" w:hAnsi="Century"/>
        </w:rPr>
      </w:pPr>
      <w:r w:rsidRPr="000D195A">
        <w:rPr>
          <w:rFonts w:ascii="Century" w:hAnsi="Century"/>
        </w:rPr>
        <w:t xml:space="preserve"> System Testing Strategy</w:t>
      </w:r>
    </w:p>
    <w:p w:rsidR="00C116DE" w:rsidRDefault="00C116DE" w:rsidP="006B4A50">
      <w:pPr>
        <w:jc w:val="both"/>
        <w:rPr>
          <w:rFonts w:ascii="Century" w:hAnsi="Century" w:cs="Times New Roman"/>
          <w:b/>
          <w:bCs/>
          <w:iCs/>
        </w:rPr>
      </w:pPr>
      <w:r>
        <w:rPr>
          <w:rFonts w:ascii="Century" w:hAnsi="Century"/>
        </w:rPr>
        <w:br w:type="page"/>
      </w:r>
    </w:p>
    <w:p w:rsidR="00C116DE" w:rsidRPr="000D195A" w:rsidRDefault="00C116DE" w:rsidP="006B4A50">
      <w:pPr>
        <w:pStyle w:val="Table2-1"/>
        <w:jc w:val="both"/>
        <w:rPr>
          <w:rFonts w:ascii="Century" w:hAnsi="Century"/>
        </w:rPr>
      </w:pPr>
    </w:p>
    <w:p w:rsidR="00CB389B" w:rsidRPr="000D195A" w:rsidRDefault="00CB389B" w:rsidP="006B4A50">
      <w:pPr>
        <w:pStyle w:val="Heading4"/>
        <w:jc w:val="both"/>
        <w:rPr>
          <w:rFonts w:ascii="Century" w:hAnsi="Century" w:cs="Times New Roman"/>
        </w:rPr>
      </w:pPr>
      <w:bookmarkStart w:id="354" w:name="_Toc430709052"/>
      <w:r w:rsidRPr="000D195A">
        <w:rPr>
          <w:rFonts w:ascii="Century" w:hAnsi="Century" w:cs="Times New Roman"/>
        </w:rPr>
        <w:t>Estimates of Defects to be detected</w:t>
      </w:r>
      <w:bookmarkEnd w:id="354"/>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2065"/>
        <w:gridCol w:w="1440"/>
        <w:gridCol w:w="1530"/>
        <w:gridCol w:w="3215"/>
      </w:tblGrid>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tcPr>
          <w:p w:rsidR="00CB389B" w:rsidRPr="000D195A" w:rsidRDefault="00CB389B" w:rsidP="006B4A50">
            <w:pPr>
              <w:pStyle w:val="NormalIndent"/>
              <w:jc w:val="both"/>
            </w:pPr>
            <w:r w:rsidRPr="000D195A">
              <w:t>Review/Testing Stage</w:t>
            </w:r>
          </w:p>
        </w:tc>
        <w:tc>
          <w:tcPr>
            <w:tcW w:w="1440" w:type="dxa"/>
            <w:tcBorders>
              <w:top w:val="single" w:sz="4" w:space="0" w:color="auto"/>
              <w:left w:val="single" w:sz="4" w:space="0" w:color="auto"/>
              <w:bottom w:val="single" w:sz="4" w:space="0" w:color="auto"/>
              <w:right w:val="single" w:sz="4" w:space="0" w:color="auto"/>
            </w:tcBorders>
            <w:shd w:val="clear" w:color="auto" w:fill="70AD47" w:themeFill="accent6"/>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Targeted No. of Defects  to be detected</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70AD47" w:themeFill="accent6"/>
          </w:tcPr>
          <w:p w:rsidR="00CB389B" w:rsidRPr="000D195A" w:rsidRDefault="00CB389B" w:rsidP="006B4A50">
            <w:pPr>
              <w:pStyle w:val="NormalIndent"/>
              <w:jc w:val="both"/>
            </w:pPr>
            <w:r w:rsidRPr="000D195A">
              <w:t>% of Defects to be detected</w:t>
            </w:r>
          </w:p>
        </w:tc>
        <w:tc>
          <w:tcPr>
            <w:tcW w:w="3215" w:type="dxa"/>
            <w:tcBorders>
              <w:top w:val="single" w:sz="4" w:space="0" w:color="auto"/>
              <w:left w:val="single" w:sz="4" w:space="0" w:color="auto"/>
              <w:bottom w:val="single" w:sz="4" w:space="0" w:color="auto"/>
              <w:right w:val="single" w:sz="4" w:space="0" w:color="auto"/>
            </w:tcBorders>
            <w:shd w:val="clear" w:color="auto" w:fill="70AD47" w:themeFill="accent6"/>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Basic for Estimation</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Requirements review</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 xml:space="preserve">      7.5%</w:t>
            </w:r>
          </w:p>
        </w:tc>
        <w:tc>
          <w:tcPr>
            <w:tcW w:w="3215"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lang w:val="en-GB"/>
              </w:rPr>
              <w:t>Referenced to similar project estimations</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Design review</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 xml:space="preserve">      11.5%</w:t>
            </w:r>
          </w:p>
        </w:tc>
        <w:tc>
          <w:tcPr>
            <w:tcW w:w="3215"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Code review</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 xml:space="preserve">      23%</w:t>
            </w:r>
          </w:p>
        </w:tc>
        <w:tc>
          <w:tcPr>
            <w:tcW w:w="3215"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Unit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45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 xml:space="preserve">      35.5%</w:t>
            </w:r>
          </w:p>
        </w:tc>
        <w:tc>
          <w:tcPr>
            <w:tcW w:w="3215"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Integration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 xml:space="preserve">      11.5%</w:t>
            </w:r>
          </w:p>
        </w:tc>
        <w:tc>
          <w:tcPr>
            <w:tcW w:w="3215"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System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 xml:space="preserve">       7.5%</w:t>
            </w:r>
          </w:p>
        </w:tc>
        <w:tc>
          <w:tcPr>
            <w:tcW w:w="3215"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User Acceptance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 xml:space="preserve">        3.5%</w:t>
            </w:r>
          </w:p>
        </w:tc>
        <w:tc>
          <w:tcPr>
            <w:tcW w:w="3215"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rsidR="00CB389B" w:rsidRPr="000D195A" w:rsidRDefault="00CB389B" w:rsidP="006B4A50">
            <w:pPr>
              <w:pStyle w:val="NormalIndent"/>
              <w:jc w:val="both"/>
            </w:pPr>
            <w:r w:rsidRPr="000D195A">
              <w:t xml:space="preserve">Total </w:t>
            </w:r>
          </w:p>
        </w:tc>
        <w:tc>
          <w:tcPr>
            <w:tcW w:w="144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130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rsidR="00CB389B" w:rsidRPr="000D195A" w:rsidRDefault="00CB389B" w:rsidP="006B4A50">
            <w:pPr>
              <w:pStyle w:val="NormalIndent"/>
              <w:jc w:val="both"/>
            </w:pPr>
            <w:r w:rsidRPr="000D195A">
              <w:t xml:space="preserve">       100%</w:t>
            </w:r>
          </w:p>
        </w:tc>
        <w:tc>
          <w:tcPr>
            <w:tcW w:w="3215" w:type="dxa"/>
            <w:tcBorders>
              <w:top w:val="single" w:sz="4" w:space="0" w:color="auto"/>
              <w:left w:val="single" w:sz="4" w:space="0" w:color="auto"/>
              <w:bottom w:val="single" w:sz="4" w:space="0" w:color="auto"/>
              <w:right w:val="single" w:sz="4" w:space="0" w:color="auto"/>
            </w:tcBorders>
            <w:shd w:val="clear" w:color="auto" w:fill="70AD47" w:themeFill="accent6"/>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 </w:t>
            </w:r>
          </w:p>
        </w:tc>
      </w:tr>
    </w:tbl>
    <w:p w:rsidR="00CB389B" w:rsidRPr="000D195A" w:rsidRDefault="00CB389B" w:rsidP="006B4A50">
      <w:pPr>
        <w:pStyle w:val="Table2-1"/>
        <w:jc w:val="both"/>
        <w:rPr>
          <w:rFonts w:ascii="Century" w:hAnsi="Century"/>
        </w:rPr>
      </w:pPr>
      <w:r w:rsidRPr="000D195A">
        <w:rPr>
          <w:rFonts w:ascii="Century" w:hAnsi="Century"/>
        </w:rPr>
        <w:t xml:space="preserve"> Estimates of Defects</w:t>
      </w:r>
    </w:p>
    <w:p w:rsidR="00CB389B" w:rsidRPr="000D195A" w:rsidRDefault="00CB389B" w:rsidP="006B4A50">
      <w:pPr>
        <w:spacing w:line="276" w:lineRule="auto"/>
        <w:jc w:val="both"/>
        <w:rPr>
          <w:rFonts w:ascii="Century" w:eastAsiaTheme="majorEastAsia" w:hAnsi="Century" w:cs="Times New Roman"/>
          <w:color w:val="1F4D78" w:themeColor="accent1" w:themeShade="7F"/>
        </w:rPr>
      </w:pPr>
    </w:p>
    <w:p w:rsidR="00CB389B" w:rsidRPr="000D195A" w:rsidRDefault="00CB389B" w:rsidP="006B4A50">
      <w:pPr>
        <w:pStyle w:val="Heading4"/>
        <w:jc w:val="both"/>
        <w:rPr>
          <w:rFonts w:ascii="Century" w:hAnsi="Century" w:cs="Times New Roman"/>
        </w:rPr>
      </w:pPr>
      <w:bookmarkStart w:id="355" w:name="_Toc430709053"/>
      <w:r w:rsidRPr="000D195A">
        <w:rPr>
          <w:rFonts w:ascii="Century" w:hAnsi="Century" w:cs="Times New Roman"/>
        </w:rPr>
        <w:t>Measurements Program</w:t>
      </w:r>
      <w:bookmarkEnd w:id="355"/>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70AD47" w:themeFill="accent6"/>
            <w:vAlign w:val="center"/>
          </w:tcPr>
          <w:p w:rsidR="00CB389B" w:rsidRPr="000D195A" w:rsidRDefault="00CB389B" w:rsidP="006B4A50">
            <w:pPr>
              <w:pStyle w:val="NormalIndent"/>
              <w:jc w:val="both"/>
            </w:pPr>
            <w:r w:rsidRPr="000D195A">
              <w:t>Data to be collected</w:t>
            </w:r>
          </w:p>
        </w:tc>
        <w:tc>
          <w:tcPr>
            <w:tcW w:w="2970" w:type="dxa"/>
            <w:shd w:val="clear" w:color="auto" w:fill="70AD47" w:themeFill="accent6"/>
            <w:vAlign w:val="center"/>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70AD47" w:themeFill="accent6"/>
            <w:vAlign w:val="center"/>
          </w:tcPr>
          <w:p w:rsidR="00CB389B" w:rsidRPr="000D195A" w:rsidRDefault="00CB389B" w:rsidP="006B4A50">
            <w:pPr>
              <w:pStyle w:val="NormalIndent"/>
              <w:jc w:val="both"/>
            </w:pPr>
            <w:r w:rsidRPr="000D195A">
              <w:t>PIC</w:t>
            </w:r>
          </w:p>
        </w:tc>
        <w:tc>
          <w:tcPr>
            <w:tcW w:w="1595" w:type="dxa"/>
            <w:shd w:val="clear" w:color="auto" w:fill="70AD47" w:themeFill="accent6"/>
            <w:vAlign w:val="center"/>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When</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Size: No. of KLOC</w:t>
            </w:r>
          </w:p>
        </w:tc>
        <w:tc>
          <w:tcPr>
            <w:tcW w:w="2970" w:type="dxa"/>
            <w:shd w:val="clear" w:color="auto" w:fill="auto"/>
          </w:tcPr>
          <w:p w:rsidR="00CB389B" w:rsidRPr="000D195A" w:rsidRDefault="00CB389B" w:rsidP="006B4A50">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PM</w:t>
            </w:r>
          </w:p>
        </w:tc>
        <w:tc>
          <w:tcPr>
            <w:tcW w:w="1595" w:type="dxa"/>
            <w:shd w:val="clear" w:color="auto" w:fill="auto"/>
          </w:tcPr>
          <w:p w:rsidR="00CB389B" w:rsidRPr="000D195A" w:rsidRDefault="00CB389B" w:rsidP="006B4A50">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At the end of stages</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Effort: No. person-day</w:t>
            </w:r>
          </w:p>
        </w:tc>
        <w:tc>
          <w:tcPr>
            <w:tcW w:w="2970" w:type="dxa"/>
            <w:shd w:val="clear" w:color="auto" w:fill="auto"/>
          </w:tcPr>
          <w:p w:rsidR="00CB389B" w:rsidRPr="000D195A" w:rsidRDefault="00CB389B" w:rsidP="006B4A50">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Team members</w:t>
            </w:r>
          </w:p>
        </w:tc>
        <w:tc>
          <w:tcPr>
            <w:tcW w:w="1595" w:type="dxa"/>
            <w:shd w:val="clear" w:color="auto" w:fill="auto"/>
          </w:tcPr>
          <w:p w:rsidR="00CB389B" w:rsidRPr="000D195A" w:rsidRDefault="00CB389B" w:rsidP="006B4A50">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Daily</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Quality: No. defects detected</w:t>
            </w:r>
          </w:p>
        </w:tc>
        <w:tc>
          <w:tcPr>
            <w:tcW w:w="2970" w:type="dxa"/>
            <w:shd w:val="clear" w:color="auto" w:fill="auto"/>
          </w:tcPr>
          <w:p w:rsidR="00CB389B" w:rsidRPr="000D195A" w:rsidRDefault="00CB389B" w:rsidP="006B4A50">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Reviewer</w:t>
            </w:r>
          </w:p>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Tester</w:t>
            </w:r>
          </w:p>
        </w:tc>
        <w:tc>
          <w:tcPr>
            <w:tcW w:w="1595" w:type="dxa"/>
            <w:shd w:val="clear" w:color="auto" w:fill="auto"/>
          </w:tcPr>
          <w:p w:rsidR="00CB389B" w:rsidRPr="000D195A" w:rsidRDefault="00CB389B" w:rsidP="006B4A50">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Right after the review/test</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Schedule</w:t>
            </w:r>
          </w:p>
        </w:tc>
        <w:tc>
          <w:tcPr>
            <w:tcW w:w="2970" w:type="dxa"/>
            <w:shd w:val="clear" w:color="auto" w:fill="auto"/>
          </w:tcPr>
          <w:p w:rsidR="00CB389B" w:rsidRPr="000D195A" w:rsidRDefault="00CB389B" w:rsidP="006B4A50">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CB389B" w:rsidRPr="000D195A" w:rsidRDefault="00CB389B" w:rsidP="006B4A50">
            <w:pPr>
              <w:pStyle w:val="Bang"/>
              <w:spacing w:line="276" w:lineRule="auto"/>
              <w:rPr>
                <w:rFonts w:ascii="Century" w:hAnsi="Century"/>
                <w:sz w:val="22"/>
                <w:szCs w:val="22"/>
              </w:rPr>
            </w:pPr>
            <w:r w:rsidRPr="000D195A">
              <w:rPr>
                <w:rFonts w:ascii="Century" w:hAnsi="Century"/>
                <w:sz w:val="22"/>
                <w:szCs w:val="22"/>
              </w:rPr>
              <w:t>PM</w:t>
            </w:r>
          </w:p>
        </w:tc>
        <w:tc>
          <w:tcPr>
            <w:tcW w:w="1595" w:type="dxa"/>
            <w:shd w:val="clear" w:color="auto" w:fill="auto"/>
          </w:tcPr>
          <w:p w:rsidR="00CB389B" w:rsidRPr="000D195A" w:rsidRDefault="00CB389B" w:rsidP="006B4A50">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Weekly and at the end of stages</w:t>
            </w:r>
          </w:p>
        </w:tc>
      </w:tr>
    </w:tbl>
    <w:p w:rsidR="00CB389B" w:rsidRPr="000D195A" w:rsidRDefault="00CB389B" w:rsidP="006B4A50">
      <w:pPr>
        <w:pStyle w:val="Table2-1"/>
        <w:jc w:val="both"/>
        <w:rPr>
          <w:rFonts w:ascii="Century" w:hAnsi="Century"/>
        </w:rPr>
      </w:pPr>
      <w:r w:rsidRPr="000D195A">
        <w:rPr>
          <w:rFonts w:ascii="Century" w:hAnsi="Century"/>
        </w:rPr>
        <w:t xml:space="preserve"> Measurements Program</w:t>
      </w:r>
    </w:p>
    <w:p w:rsidR="00CB389B" w:rsidRPr="000D195A" w:rsidRDefault="00CB389B" w:rsidP="006B4A50">
      <w:pPr>
        <w:pStyle w:val="Heading2"/>
        <w:jc w:val="both"/>
        <w:rPr>
          <w:rFonts w:ascii="Century" w:hAnsi="Century"/>
        </w:rPr>
      </w:pPr>
      <w:bookmarkStart w:id="356" w:name="_Toc396221090"/>
      <w:bookmarkStart w:id="357" w:name="_Toc430709054"/>
      <w:bookmarkStart w:id="358" w:name="_Toc469404408"/>
      <w:bookmarkStart w:id="359" w:name="_Toc452446889"/>
      <w:r w:rsidRPr="000D195A">
        <w:rPr>
          <w:rFonts w:ascii="Century" w:hAnsi="Century"/>
        </w:rPr>
        <w:lastRenderedPageBreak/>
        <w:t>E</w:t>
      </w:r>
      <w:bookmarkEnd w:id="356"/>
      <w:bookmarkEnd w:id="357"/>
      <w:r w:rsidR="00275367" w:rsidRPr="000D195A">
        <w:rPr>
          <w:rFonts w:ascii="Century" w:hAnsi="Century"/>
        </w:rPr>
        <w:t>stimation</w:t>
      </w:r>
      <w:bookmarkEnd w:id="358"/>
    </w:p>
    <w:p w:rsidR="00CB389B" w:rsidRPr="000D195A" w:rsidRDefault="00CB389B" w:rsidP="006B4A50">
      <w:pPr>
        <w:pStyle w:val="Heading3"/>
        <w:jc w:val="both"/>
        <w:rPr>
          <w:rFonts w:ascii="Century" w:hAnsi="Century" w:cs="Times New Roman"/>
        </w:rPr>
      </w:pPr>
      <w:bookmarkStart w:id="360" w:name="_Toc396221091"/>
      <w:bookmarkStart w:id="361" w:name="_Toc430709055"/>
      <w:bookmarkStart w:id="362" w:name="_Toc469404409"/>
      <w:r w:rsidRPr="000D195A">
        <w:rPr>
          <w:rFonts w:ascii="Century" w:hAnsi="Century" w:cs="Times New Roman"/>
        </w:rPr>
        <w:t>Size</w:t>
      </w:r>
      <w:bookmarkEnd w:id="360"/>
      <w:bookmarkEnd w:id="361"/>
      <w:bookmarkEnd w:id="362"/>
    </w:p>
    <w:p w:rsidR="00CB389B" w:rsidRPr="000D195A" w:rsidRDefault="00CB389B" w:rsidP="006B4A50">
      <w:pPr>
        <w:pStyle w:val="Body"/>
        <w:ind w:left="0"/>
        <w:rPr>
          <w:rFonts w:ascii="Century" w:hAnsi="Century"/>
          <w:color w:val="0000FF"/>
        </w:rPr>
      </w:pPr>
      <w:r w:rsidRPr="000D195A">
        <w:rPr>
          <w:rFonts w:ascii="Century" w:hAnsi="Century"/>
        </w:rPr>
        <w:t xml:space="preserve">This project is performed and must complete all requirements from teacher and FPT University. So size of our project is in Capstone Project limit. </w:t>
      </w:r>
    </w:p>
    <w:p w:rsidR="00CB389B" w:rsidRPr="000D195A" w:rsidRDefault="00CB389B" w:rsidP="006B4A50">
      <w:pPr>
        <w:pStyle w:val="Heading3"/>
        <w:jc w:val="both"/>
        <w:rPr>
          <w:rFonts w:ascii="Century" w:hAnsi="Century" w:cs="Times New Roman"/>
        </w:rPr>
      </w:pPr>
      <w:bookmarkStart w:id="363" w:name="_Toc396221092"/>
      <w:bookmarkStart w:id="364" w:name="_Toc430709056"/>
      <w:bookmarkStart w:id="365" w:name="_Toc469404410"/>
      <w:r w:rsidRPr="000D195A">
        <w:rPr>
          <w:rFonts w:ascii="Century" w:hAnsi="Century" w:cs="Times New Roman"/>
        </w:rPr>
        <w:t>Effort</w:t>
      </w:r>
      <w:bookmarkEnd w:id="363"/>
      <w:bookmarkEnd w:id="364"/>
      <w:bookmarkEnd w:id="365"/>
    </w:p>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The Effort estimation is documented in the table below.</w:t>
      </w:r>
    </w:p>
    <w:tbl>
      <w:tblPr>
        <w:tblStyle w:val="GridTable4-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173"/>
        <w:gridCol w:w="1150"/>
        <w:gridCol w:w="1720"/>
        <w:gridCol w:w="1466"/>
        <w:gridCol w:w="1065"/>
      </w:tblGrid>
      <w:tr w:rsidR="00CB389B" w:rsidRPr="000D195A" w:rsidTr="00CB3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none" w:sz="0" w:space="0" w:color="auto"/>
              <w:left w:val="none" w:sz="0" w:space="0" w:color="auto"/>
              <w:bottom w:val="none" w:sz="0" w:space="0" w:color="auto"/>
              <w:right w:val="none" w:sz="0" w:space="0" w:color="auto"/>
            </w:tcBorders>
          </w:tcPr>
          <w:p w:rsidR="00CB389B" w:rsidRPr="000D195A" w:rsidRDefault="00CB389B" w:rsidP="006B4A50">
            <w:pPr>
              <w:pStyle w:val="NormalIndent"/>
              <w:jc w:val="both"/>
            </w:pPr>
          </w:p>
        </w:tc>
        <w:tc>
          <w:tcPr>
            <w:tcW w:w="697" w:type="pct"/>
            <w:tcBorders>
              <w:top w:val="none" w:sz="0" w:space="0" w:color="auto"/>
              <w:left w:val="none" w:sz="0" w:space="0" w:color="auto"/>
              <w:bottom w:val="none" w:sz="0" w:space="0" w:color="auto"/>
              <w:right w:val="none" w:sz="0" w:space="0" w:color="auto"/>
            </w:tcBorders>
          </w:tcPr>
          <w:p w:rsidR="00CB389B" w:rsidRPr="000D195A" w:rsidRDefault="00CB389B" w:rsidP="006B4A50">
            <w:pPr>
              <w:pStyle w:val="NormalIndent"/>
              <w:jc w:val="both"/>
              <w:cnfStyle w:val="100000000000" w:firstRow="1" w:lastRow="0" w:firstColumn="0" w:lastColumn="0" w:oddVBand="0" w:evenVBand="0" w:oddHBand="0" w:evenHBand="0" w:firstRowFirstColumn="0" w:firstRowLastColumn="0" w:lastRowFirstColumn="0" w:lastRowLastColumn="0"/>
            </w:pPr>
            <w:r w:rsidRPr="000D195A">
              <w:t>Initiation</w:t>
            </w:r>
          </w:p>
        </w:tc>
        <w:tc>
          <w:tcPr>
            <w:tcW w:w="683" w:type="pct"/>
            <w:tcBorders>
              <w:top w:val="none" w:sz="0" w:space="0" w:color="auto"/>
              <w:left w:val="none" w:sz="0" w:space="0" w:color="auto"/>
              <w:bottom w:val="none" w:sz="0" w:space="0" w:color="auto"/>
              <w:right w:val="none" w:sz="0" w:space="0" w:color="auto"/>
            </w:tcBorders>
          </w:tcPr>
          <w:p w:rsidR="00CB389B" w:rsidRPr="000D195A" w:rsidRDefault="00CB389B" w:rsidP="006B4A50">
            <w:pPr>
              <w:pStyle w:val="NormalIndent"/>
              <w:jc w:val="both"/>
              <w:cnfStyle w:val="100000000000" w:firstRow="1" w:lastRow="0" w:firstColumn="0" w:lastColumn="0" w:oddVBand="0" w:evenVBand="0" w:oddHBand="0" w:evenHBand="0" w:firstRowFirstColumn="0" w:firstRowLastColumn="0" w:lastRowFirstColumn="0" w:lastRowLastColumn="0"/>
            </w:pPr>
            <w:r w:rsidRPr="000D195A">
              <w:t>Solution</w:t>
            </w:r>
          </w:p>
        </w:tc>
        <w:tc>
          <w:tcPr>
            <w:tcW w:w="1013" w:type="pct"/>
            <w:tcBorders>
              <w:top w:val="none" w:sz="0" w:space="0" w:color="auto"/>
              <w:left w:val="none" w:sz="0" w:space="0" w:color="auto"/>
              <w:bottom w:val="none" w:sz="0" w:space="0" w:color="auto"/>
              <w:right w:val="none" w:sz="0" w:space="0" w:color="auto"/>
            </w:tcBorders>
          </w:tcPr>
          <w:p w:rsidR="00CB389B" w:rsidRPr="000D195A" w:rsidRDefault="00CB389B" w:rsidP="006B4A50">
            <w:pPr>
              <w:pStyle w:val="NormalIndent"/>
              <w:jc w:val="both"/>
              <w:cnfStyle w:val="100000000000" w:firstRow="1" w:lastRow="0" w:firstColumn="0" w:lastColumn="0" w:oddVBand="0" w:evenVBand="0" w:oddHBand="0" w:evenHBand="0" w:firstRowFirstColumn="0" w:firstRowLastColumn="0" w:lastRowFirstColumn="0" w:lastRowLastColumn="0"/>
            </w:pPr>
            <w:r w:rsidRPr="000D195A">
              <w:t>Construction</w:t>
            </w:r>
          </w:p>
        </w:tc>
        <w:tc>
          <w:tcPr>
            <w:tcW w:w="866" w:type="pct"/>
            <w:tcBorders>
              <w:top w:val="none" w:sz="0" w:space="0" w:color="auto"/>
              <w:left w:val="none" w:sz="0" w:space="0" w:color="auto"/>
              <w:bottom w:val="none" w:sz="0" w:space="0" w:color="auto"/>
              <w:right w:val="none" w:sz="0" w:space="0" w:color="auto"/>
            </w:tcBorders>
          </w:tcPr>
          <w:p w:rsidR="00CB389B" w:rsidRPr="000D195A" w:rsidRDefault="00CB389B" w:rsidP="006B4A50">
            <w:pPr>
              <w:pStyle w:val="NormalIndent"/>
              <w:jc w:val="both"/>
              <w:cnfStyle w:val="100000000000" w:firstRow="1" w:lastRow="0" w:firstColumn="0" w:lastColumn="0" w:oddVBand="0" w:evenVBand="0" w:oddHBand="0" w:evenHBand="0" w:firstRowFirstColumn="0" w:firstRowLastColumn="0" w:lastRowFirstColumn="0" w:lastRowLastColumn="0"/>
            </w:pPr>
            <w:r w:rsidRPr="000D195A">
              <w:t>Termination</w:t>
            </w:r>
          </w:p>
        </w:tc>
        <w:tc>
          <w:tcPr>
            <w:tcW w:w="634" w:type="pct"/>
            <w:tcBorders>
              <w:top w:val="none" w:sz="0" w:space="0" w:color="auto"/>
              <w:left w:val="none" w:sz="0" w:space="0" w:color="auto"/>
              <w:bottom w:val="none" w:sz="0" w:space="0" w:color="auto"/>
              <w:right w:val="none" w:sz="0" w:space="0" w:color="auto"/>
            </w:tcBorders>
          </w:tcPr>
          <w:p w:rsidR="00CB389B" w:rsidRPr="000D195A" w:rsidRDefault="00CB389B" w:rsidP="006B4A50">
            <w:pPr>
              <w:pStyle w:val="NormalIndent"/>
              <w:jc w:val="both"/>
              <w:cnfStyle w:val="100000000000" w:firstRow="1" w:lastRow="0" w:firstColumn="0" w:lastColumn="0" w:oddVBand="0" w:evenVBand="0" w:oddHBand="0" w:evenHBand="0" w:firstRowFirstColumn="0" w:firstRowLastColumn="0" w:lastRowFirstColumn="0" w:lastRowLastColumn="0"/>
            </w:pPr>
            <w:r w:rsidRPr="000D195A">
              <w:t>Total</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rsidR="00CB389B" w:rsidRPr="000D195A" w:rsidRDefault="00CB389B" w:rsidP="006B4A50">
            <w:pPr>
              <w:spacing w:line="276" w:lineRule="auto"/>
              <w:jc w:val="both"/>
              <w:rPr>
                <w:rFonts w:ascii="Century" w:hAnsi="Century" w:cs="Times New Roman"/>
                <w:b w:val="0"/>
              </w:rPr>
            </w:pPr>
            <w:r w:rsidRPr="000D195A">
              <w:rPr>
                <w:rFonts w:ascii="Century" w:hAnsi="Century" w:cs="Times New Roman"/>
                <w:b w:val="0"/>
              </w:rPr>
              <w:t>Effort(person/day)</w:t>
            </w:r>
          </w:p>
        </w:tc>
        <w:tc>
          <w:tcPr>
            <w:tcW w:w="697" w:type="pct"/>
            <w:shd w:val="clear" w:color="auto" w:fill="auto"/>
            <w:vAlign w:val="center"/>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82</w:t>
            </w:r>
          </w:p>
        </w:tc>
        <w:tc>
          <w:tcPr>
            <w:tcW w:w="683" w:type="pct"/>
            <w:shd w:val="clear" w:color="auto" w:fill="auto"/>
            <w:vAlign w:val="center"/>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163</w:t>
            </w:r>
          </w:p>
        </w:tc>
        <w:tc>
          <w:tcPr>
            <w:tcW w:w="1013" w:type="pct"/>
            <w:shd w:val="clear" w:color="auto" w:fill="auto"/>
            <w:vAlign w:val="center"/>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200</w:t>
            </w:r>
          </w:p>
        </w:tc>
        <w:tc>
          <w:tcPr>
            <w:tcW w:w="866" w:type="pct"/>
            <w:shd w:val="clear" w:color="auto" w:fill="auto"/>
            <w:vAlign w:val="center"/>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65</w:t>
            </w:r>
          </w:p>
        </w:tc>
        <w:tc>
          <w:tcPr>
            <w:tcW w:w="634" w:type="pct"/>
            <w:shd w:val="clear" w:color="auto" w:fill="auto"/>
            <w:vAlign w:val="center"/>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b/>
              </w:rPr>
              <w:t>510</w:t>
            </w:r>
          </w:p>
        </w:tc>
      </w:tr>
      <w:tr w:rsidR="00CB389B" w:rsidRPr="000D195A" w:rsidTr="00CB389B">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rsidR="00CB389B" w:rsidRPr="000D195A" w:rsidRDefault="00CB389B" w:rsidP="006B4A50">
            <w:pPr>
              <w:spacing w:line="276" w:lineRule="auto"/>
              <w:jc w:val="both"/>
              <w:rPr>
                <w:rFonts w:ascii="Century" w:hAnsi="Century" w:cs="Times New Roman"/>
                <w:b w:val="0"/>
              </w:rPr>
            </w:pPr>
            <w:r w:rsidRPr="000D195A">
              <w:rPr>
                <w:rFonts w:ascii="Century" w:hAnsi="Century" w:cs="Times New Roman"/>
                <w:b w:val="0"/>
              </w:rPr>
              <w:t>Total % budgeted Effort Usage (%)</w:t>
            </w:r>
          </w:p>
        </w:tc>
        <w:tc>
          <w:tcPr>
            <w:tcW w:w="697" w:type="pct"/>
            <w:shd w:val="clear" w:color="auto" w:fill="auto"/>
            <w:vAlign w:val="center"/>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683" w:type="pct"/>
            <w:shd w:val="clear" w:color="auto" w:fill="auto"/>
            <w:vAlign w:val="center"/>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1013" w:type="pct"/>
            <w:shd w:val="clear" w:color="auto" w:fill="auto"/>
            <w:vAlign w:val="center"/>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866" w:type="pct"/>
            <w:shd w:val="clear" w:color="auto" w:fill="auto"/>
            <w:vAlign w:val="center"/>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634" w:type="pct"/>
            <w:shd w:val="clear" w:color="auto" w:fill="auto"/>
            <w:vAlign w:val="center"/>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bl>
    <w:p w:rsidR="00CB389B" w:rsidRPr="000D195A" w:rsidRDefault="00CB389B" w:rsidP="006B4A50">
      <w:pPr>
        <w:pStyle w:val="Table2-1"/>
        <w:jc w:val="both"/>
        <w:rPr>
          <w:rFonts w:ascii="Century" w:hAnsi="Century"/>
        </w:rPr>
      </w:pPr>
      <w:r w:rsidRPr="000D195A">
        <w:rPr>
          <w:rFonts w:ascii="Century" w:hAnsi="Century"/>
        </w:rPr>
        <w:t xml:space="preserve"> Effort Estimation</w:t>
      </w:r>
    </w:p>
    <w:p w:rsidR="00CB389B" w:rsidRPr="000D195A" w:rsidRDefault="00CB389B" w:rsidP="006B4A50">
      <w:pPr>
        <w:pStyle w:val="Heading3"/>
        <w:jc w:val="both"/>
        <w:rPr>
          <w:rFonts w:ascii="Century" w:hAnsi="Century" w:cs="Times New Roman"/>
        </w:rPr>
      </w:pPr>
      <w:bookmarkStart w:id="366" w:name="_Toc396221093"/>
      <w:bookmarkStart w:id="367" w:name="_Toc430709057"/>
      <w:bookmarkStart w:id="368" w:name="_Toc469404411"/>
      <w:r w:rsidRPr="000D195A">
        <w:rPr>
          <w:rFonts w:ascii="Century" w:hAnsi="Century" w:cs="Times New Roman"/>
        </w:rPr>
        <w:t>Schedule</w:t>
      </w:r>
      <w:bookmarkEnd w:id="366"/>
      <w:bookmarkEnd w:id="367"/>
      <w:bookmarkEnd w:id="368"/>
    </w:p>
    <w:p w:rsidR="00CB389B" w:rsidRPr="000D195A" w:rsidRDefault="00CB389B" w:rsidP="006B4A50">
      <w:pPr>
        <w:pStyle w:val="Heading4"/>
        <w:jc w:val="both"/>
        <w:rPr>
          <w:rFonts w:ascii="Century" w:hAnsi="Century" w:cs="Times New Roman"/>
        </w:rPr>
      </w:pPr>
      <w:bookmarkStart w:id="369" w:name="_Toc430709058"/>
      <w:r w:rsidRPr="000D195A">
        <w:rPr>
          <w:rFonts w:ascii="Century" w:hAnsi="Century" w:cs="Times New Roman"/>
        </w:rPr>
        <w:t>Project Milestone &amp; Deliverables</w:t>
      </w:r>
      <w:bookmarkEnd w:id="369"/>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rsidR="00CB389B" w:rsidRPr="000D195A" w:rsidRDefault="00CB389B" w:rsidP="006B4A50">
            <w:pPr>
              <w:pStyle w:val="NormalIndent"/>
              <w:jc w:val="both"/>
            </w:pPr>
            <w:r w:rsidRPr="000D195A">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rsidR="00CB389B" w:rsidRPr="000D195A" w:rsidRDefault="00CB389B" w:rsidP="006B4A50">
            <w:pPr>
              <w:pStyle w:val="NormalIndent"/>
              <w:jc w:val="both"/>
            </w:pPr>
            <w:r w:rsidRPr="000D195A">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rsidR="00CB389B" w:rsidRPr="000D195A" w:rsidRDefault="00CB389B" w:rsidP="006B4A50">
            <w:pPr>
              <w:pStyle w:val="NormalIndent"/>
              <w:jc w:val="both"/>
            </w:pPr>
            <w:r w:rsidRPr="000D195A">
              <w:t>Delivery  media</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CB389B" w:rsidRPr="000D195A" w:rsidRDefault="00CB389B" w:rsidP="006B4A50">
            <w:pPr>
              <w:pStyle w:val="StylebangcategoryWhiteLeft"/>
              <w:framePr w:hSpace="0" w:wrap="auto" w:xAlign="left" w:yAlign="inline"/>
              <w:suppressOverlap w:val="0"/>
              <w:jc w:val="both"/>
            </w:pPr>
            <w:r w:rsidRPr="000D195A">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Requirements agreed, Report 1 reviewed</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06-09-2016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Commit TortoiseGit</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12-09-2016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Commit TortoiseGit</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Complete User Requirement Specification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16-09-2016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Complete User Requirement Specification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Commit TortoiseGit</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16-09-2016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Commit TortoiseGit</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15-09-2016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Commit TortoiseGit</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CB389B" w:rsidRPr="000D195A" w:rsidRDefault="00CB389B" w:rsidP="006B4A50">
            <w:pPr>
              <w:pStyle w:val="StylebangcategoryWhiteLeft"/>
              <w:framePr w:hSpace="0" w:wrap="auto" w:xAlign="left" w:yAlign="inline"/>
              <w:suppressOverlap w:val="0"/>
              <w:jc w:val="both"/>
            </w:pPr>
            <w:r w:rsidRPr="000D195A">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jc w:val="both"/>
              <w:rPr>
                <w:rFonts w:ascii="Century" w:hAnsi="Century" w:cs="Times New Roman"/>
                <w:sz w:val="22"/>
                <w:szCs w:val="22"/>
              </w:rPr>
            </w:pP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02-10-2016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Commit TortoiseGit</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04-10-2016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 xml:space="preserve">Commit </w:t>
            </w:r>
            <w:r w:rsidRPr="000D195A">
              <w:rPr>
                <w:rFonts w:ascii="Century" w:hAnsi="Century" w:cs="Times New Roman"/>
                <w:sz w:val="22"/>
                <w:szCs w:val="22"/>
              </w:rPr>
              <w:lastRenderedPageBreak/>
              <w:t>TortoiseGit</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lastRenderedPageBreak/>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06-10-2016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Commit TortoiseGit</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04-10-2016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Commit TortoiseGit</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07-10-2016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Commit TortoiseGit</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Submit progress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5-10-2016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Commit TortoiseGit</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Create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13-10-2016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Commit TortoiseGit</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14-10-2016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Commit TortoiseGit</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CB389B" w:rsidRPr="000D195A" w:rsidRDefault="00CB389B" w:rsidP="006B4A50">
            <w:pPr>
              <w:pStyle w:val="StylebangcategoryWhiteLeft"/>
              <w:framePr w:hSpace="0" w:wrap="auto" w:xAlign="left" w:yAlign="inline"/>
              <w:suppressOverlap w:val="0"/>
              <w:jc w:val="both"/>
            </w:pPr>
            <w:r w:rsidRPr="000D195A">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 xml:space="preserve">Product developed &amp; tested and released to supervisor, documentation reviewed. </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14-11-2016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Source code</w:t>
            </w:r>
          </w:p>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Commit TortoiseGit</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28-11-2016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Commit TortoiseGit</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02-12-2016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Commit TortoiseGit</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10-12-2016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Commit TortoiseGit</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StylebangcategoryWhiteLeft"/>
              <w:framePr w:hSpace="0" w:wrap="auto" w:xAlign="left" w:yAlign="inline"/>
              <w:suppressOverlap w:val="0"/>
              <w:jc w:val="both"/>
            </w:pPr>
            <w:r w:rsidRPr="000D195A">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Project post-mortem is conducted, Project assets archived and released to supervisor</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05-12-2015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Commit TortoiseGi</w:t>
            </w:r>
            <w:r w:rsidRPr="000D195A">
              <w:rPr>
                <w:rFonts w:ascii="Century" w:hAnsi="Century" w:cs="Times New Roman"/>
                <w:sz w:val="22"/>
                <w:szCs w:val="22"/>
              </w:rPr>
              <w:lastRenderedPageBreak/>
              <w:t>t</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07-12-2016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Commit TortoiseGit</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16-12-2016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Commit TortoiseGit</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16-12-2016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Commit TortoiseGit</w:t>
            </w:r>
          </w:p>
        </w:tc>
      </w:tr>
    </w:tbl>
    <w:p w:rsidR="00CB389B" w:rsidRPr="000D195A" w:rsidRDefault="00CB389B" w:rsidP="006B4A50">
      <w:pPr>
        <w:pStyle w:val="Table2-1"/>
        <w:jc w:val="both"/>
        <w:rPr>
          <w:rFonts w:ascii="Century" w:hAnsi="Century"/>
        </w:rPr>
      </w:pPr>
      <w:bookmarkStart w:id="370" w:name="_Project_Risk"/>
      <w:bookmarkEnd w:id="370"/>
      <w:r w:rsidRPr="000D195A">
        <w:rPr>
          <w:rFonts w:ascii="Century" w:hAnsi="Century"/>
        </w:rPr>
        <w:t xml:space="preserve"> Project Milestone and Deliverables</w:t>
      </w:r>
    </w:p>
    <w:p w:rsidR="00CB389B" w:rsidRPr="000D195A" w:rsidRDefault="00CB389B" w:rsidP="006B4A50">
      <w:pPr>
        <w:spacing w:line="276" w:lineRule="auto"/>
        <w:jc w:val="both"/>
        <w:rPr>
          <w:rFonts w:ascii="Century" w:hAnsi="Century" w:cs="Times New Roman"/>
          <w:iCs/>
          <w:lang w:eastAsia="de-DE"/>
        </w:rPr>
      </w:pPr>
      <w:r w:rsidRPr="000D195A">
        <w:rPr>
          <w:rFonts w:ascii="Century" w:hAnsi="Century"/>
        </w:rPr>
        <w:br w:type="page"/>
      </w:r>
    </w:p>
    <w:p w:rsidR="00CB389B" w:rsidRPr="000D195A" w:rsidRDefault="00637AC8" w:rsidP="006B4A50">
      <w:pPr>
        <w:pStyle w:val="Heading4"/>
        <w:jc w:val="both"/>
        <w:rPr>
          <w:rFonts w:ascii="Century" w:hAnsi="Century"/>
        </w:rPr>
      </w:pPr>
      <w:r w:rsidRPr="000D195A">
        <w:rPr>
          <w:rFonts w:ascii="Century" w:hAnsi="Century"/>
        </w:rPr>
        <w:lastRenderedPageBreak/>
        <w:t>Detail Schedule</w:t>
      </w:r>
    </w:p>
    <w:p w:rsidR="00637AC8" w:rsidRPr="000D195A" w:rsidRDefault="00637AC8" w:rsidP="006B4A50">
      <w:pPr>
        <w:spacing w:line="276" w:lineRule="auto"/>
        <w:jc w:val="both"/>
        <w:rPr>
          <w:rFonts w:ascii="Century" w:hAnsi="Century"/>
          <w:color w:val="0000FF"/>
        </w:rPr>
      </w:pPr>
      <w:bookmarkStart w:id="371" w:name="_Toc396221094"/>
      <w:r w:rsidRPr="000D195A">
        <w:rPr>
          <w:rFonts w:ascii="Century" w:hAnsi="Century" w:cs="Times New Roman"/>
        </w:rPr>
        <w:t xml:space="preserve">The detail project schedule is available in file </w:t>
      </w:r>
      <w:r w:rsidRPr="000D195A">
        <w:rPr>
          <w:rFonts w:ascii="Century" w:hAnsi="Century" w:cs="Times New Roman"/>
          <w:color w:val="4472C4" w:themeColor="accent5"/>
        </w:rPr>
        <w:t>WS_ProjectSchedule_v1.0_EN.mpp</w:t>
      </w:r>
      <w:r w:rsidRPr="000D195A">
        <w:rPr>
          <w:rFonts w:ascii="Century" w:hAnsi="Century" w:cs="Times New Roman"/>
        </w:rPr>
        <w:t xml:space="preserve">. </w:t>
      </w:r>
    </w:p>
    <w:p w:rsidR="00637AC8" w:rsidRPr="000D195A" w:rsidRDefault="00637AC8" w:rsidP="006B4A50">
      <w:pPr>
        <w:pStyle w:val="Table2-1"/>
        <w:numPr>
          <w:ilvl w:val="0"/>
          <w:numId w:val="0"/>
        </w:numPr>
        <w:ind w:hanging="270"/>
        <w:jc w:val="both"/>
        <w:rPr>
          <w:rFonts w:ascii="Century" w:hAnsi="Century"/>
        </w:rPr>
      </w:pPr>
      <w:r w:rsidRPr="000D195A">
        <w:rPr>
          <w:rFonts w:ascii="Century" w:hAnsi="Century"/>
          <w:noProof/>
          <w:lang w:eastAsia="en-US"/>
        </w:rPr>
        <w:drawing>
          <wp:inline distT="0" distB="0" distL="0" distR="0" wp14:anchorId="7582E591" wp14:editId="39ADD2B4">
            <wp:extent cx="5734050" cy="786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128.png"/>
                    <pic:cNvPicPr/>
                  </pic:nvPicPr>
                  <pic:blipFill>
                    <a:blip r:embed="rId13">
                      <a:extLst>
                        <a:ext uri="{28A0092B-C50C-407E-A947-70E740481C1C}">
                          <a14:useLocalDpi xmlns:a14="http://schemas.microsoft.com/office/drawing/2010/main" val="0"/>
                        </a:ext>
                      </a:extLst>
                    </a:blip>
                    <a:stretch>
                      <a:fillRect/>
                    </a:stretch>
                  </pic:blipFill>
                  <pic:spPr>
                    <a:xfrm>
                      <a:off x="0" y="0"/>
                      <a:ext cx="5734050" cy="7867650"/>
                    </a:xfrm>
                    <a:prstGeom prst="rect">
                      <a:avLst/>
                    </a:prstGeom>
                  </pic:spPr>
                </pic:pic>
              </a:graphicData>
            </a:graphic>
          </wp:inline>
        </w:drawing>
      </w:r>
    </w:p>
    <w:p w:rsidR="00E64420" w:rsidRPr="000D195A" w:rsidRDefault="00637AC8" w:rsidP="006B4A50">
      <w:pPr>
        <w:pStyle w:val="Table2-1"/>
        <w:numPr>
          <w:ilvl w:val="0"/>
          <w:numId w:val="0"/>
        </w:numPr>
        <w:ind w:hanging="180"/>
        <w:jc w:val="both"/>
        <w:rPr>
          <w:rFonts w:ascii="Century" w:hAnsi="Century"/>
        </w:rPr>
      </w:pPr>
      <w:r w:rsidRPr="000D195A">
        <w:rPr>
          <w:rFonts w:ascii="Century" w:hAnsi="Century"/>
          <w:noProof/>
          <w:lang w:eastAsia="en-US"/>
        </w:rPr>
        <w:lastRenderedPageBreak/>
        <w:drawing>
          <wp:inline distT="0" distB="0" distL="0" distR="0" wp14:anchorId="5C7913F0" wp14:editId="2BFEC225">
            <wp:extent cx="5800725" cy="86296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129.png"/>
                    <pic:cNvPicPr/>
                  </pic:nvPicPr>
                  <pic:blipFill>
                    <a:blip r:embed="rId14">
                      <a:extLst>
                        <a:ext uri="{28A0092B-C50C-407E-A947-70E740481C1C}">
                          <a14:useLocalDpi xmlns:a14="http://schemas.microsoft.com/office/drawing/2010/main" val="0"/>
                        </a:ext>
                      </a:extLst>
                    </a:blip>
                    <a:stretch>
                      <a:fillRect/>
                    </a:stretch>
                  </pic:blipFill>
                  <pic:spPr>
                    <a:xfrm>
                      <a:off x="0" y="0"/>
                      <a:ext cx="5800725" cy="8629650"/>
                    </a:xfrm>
                    <a:prstGeom prst="rect">
                      <a:avLst/>
                    </a:prstGeom>
                  </pic:spPr>
                </pic:pic>
              </a:graphicData>
            </a:graphic>
          </wp:inline>
        </w:drawing>
      </w:r>
    </w:p>
    <w:p w:rsidR="00E64420" w:rsidRPr="000D195A" w:rsidRDefault="00E64420" w:rsidP="006B4A50">
      <w:pPr>
        <w:pStyle w:val="Table2-1"/>
        <w:numPr>
          <w:ilvl w:val="0"/>
          <w:numId w:val="0"/>
        </w:numPr>
        <w:ind w:hanging="180"/>
        <w:jc w:val="both"/>
        <w:rPr>
          <w:rFonts w:ascii="Century" w:hAnsi="Century"/>
        </w:rPr>
      </w:pPr>
      <w:r w:rsidRPr="000D195A">
        <w:rPr>
          <w:rFonts w:ascii="Century" w:hAnsi="Century"/>
          <w:noProof/>
          <w:lang w:eastAsia="en-US"/>
        </w:rPr>
        <w:lastRenderedPageBreak/>
        <w:drawing>
          <wp:inline distT="0" distB="0" distL="0" distR="0" wp14:anchorId="676AC4C1" wp14:editId="060B0C9D">
            <wp:extent cx="5648325" cy="8553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130.png"/>
                    <pic:cNvPicPr/>
                  </pic:nvPicPr>
                  <pic:blipFill>
                    <a:blip r:embed="rId15">
                      <a:extLst>
                        <a:ext uri="{28A0092B-C50C-407E-A947-70E740481C1C}">
                          <a14:useLocalDpi xmlns:a14="http://schemas.microsoft.com/office/drawing/2010/main" val="0"/>
                        </a:ext>
                      </a:extLst>
                    </a:blip>
                    <a:stretch>
                      <a:fillRect/>
                    </a:stretch>
                  </pic:blipFill>
                  <pic:spPr>
                    <a:xfrm>
                      <a:off x="0" y="0"/>
                      <a:ext cx="5648325" cy="8553450"/>
                    </a:xfrm>
                    <a:prstGeom prst="rect">
                      <a:avLst/>
                    </a:prstGeom>
                  </pic:spPr>
                </pic:pic>
              </a:graphicData>
            </a:graphic>
          </wp:inline>
        </w:drawing>
      </w:r>
    </w:p>
    <w:p w:rsidR="00CB389B" w:rsidRPr="000D195A" w:rsidRDefault="00E64420" w:rsidP="006B4A50">
      <w:pPr>
        <w:pStyle w:val="Table2-1"/>
        <w:numPr>
          <w:ilvl w:val="0"/>
          <w:numId w:val="0"/>
        </w:numPr>
        <w:ind w:hanging="180"/>
        <w:jc w:val="both"/>
        <w:rPr>
          <w:rFonts w:ascii="Century" w:hAnsi="Century"/>
        </w:rPr>
      </w:pPr>
      <w:r w:rsidRPr="000D195A">
        <w:rPr>
          <w:rFonts w:ascii="Century" w:hAnsi="Century"/>
          <w:noProof/>
          <w:lang w:eastAsia="en-US"/>
        </w:rPr>
        <w:lastRenderedPageBreak/>
        <w:drawing>
          <wp:inline distT="0" distB="0" distL="0" distR="0" wp14:anchorId="70EF971C" wp14:editId="3284F03A">
            <wp:extent cx="5753100" cy="3429000"/>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8" name="1131.png"/>
                    <pic:cNvPicPr/>
                  </pic:nvPicPr>
                  <pic:blipFill>
                    <a:blip r:embed="rId16">
                      <a:extLst>
                        <a:ext uri="{28A0092B-C50C-407E-A947-70E740481C1C}">
                          <a14:useLocalDpi xmlns:a14="http://schemas.microsoft.com/office/drawing/2010/main" val="0"/>
                        </a:ext>
                      </a:extLst>
                    </a:blip>
                    <a:stretch>
                      <a:fillRect/>
                    </a:stretch>
                  </pic:blipFill>
                  <pic:spPr>
                    <a:xfrm>
                      <a:off x="0" y="0"/>
                      <a:ext cx="5753100" cy="3429000"/>
                    </a:xfrm>
                    <a:prstGeom prst="rect">
                      <a:avLst/>
                    </a:prstGeom>
                  </pic:spPr>
                </pic:pic>
              </a:graphicData>
            </a:graphic>
          </wp:inline>
        </w:drawing>
      </w:r>
      <w:r w:rsidR="00CB389B" w:rsidRPr="000D195A">
        <w:rPr>
          <w:rFonts w:ascii="Century" w:hAnsi="Century"/>
        </w:rPr>
        <w:br w:type="page"/>
      </w:r>
    </w:p>
    <w:p w:rsidR="00CB389B" w:rsidRPr="000D195A" w:rsidRDefault="00CB389B" w:rsidP="006B4A50">
      <w:pPr>
        <w:pStyle w:val="Heading3"/>
        <w:jc w:val="both"/>
        <w:rPr>
          <w:rFonts w:ascii="Century" w:hAnsi="Century" w:cs="Times New Roman"/>
        </w:rPr>
      </w:pPr>
      <w:bookmarkStart w:id="372" w:name="_Toc430709060"/>
      <w:bookmarkStart w:id="373" w:name="_Toc469404412"/>
      <w:r w:rsidRPr="000D195A">
        <w:rPr>
          <w:rFonts w:ascii="Century" w:hAnsi="Century" w:cs="Times New Roman"/>
        </w:rPr>
        <w:lastRenderedPageBreak/>
        <w:t>Resource</w:t>
      </w:r>
      <w:bookmarkEnd w:id="371"/>
      <w:bookmarkEnd w:id="372"/>
      <w:bookmarkEnd w:id="373"/>
    </w:p>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 xml:space="preserve">Specified as in the section </w:t>
      </w:r>
      <w:r w:rsidRPr="000D195A">
        <w:rPr>
          <w:rFonts w:ascii="Century" w:hAnsi="Century" w:cs="Times New Roman"/>
          <w:color w:val="3333FF"/>
          <w:u w:val="single"/>
        </w:rPr>
        <w:t xml:space="preserve">4.2. </w:t>
      </w:r>
      <w:hyperlink w:anchor="_Project_team" w:history="1">
        <w:r w:rsidRPr="000D195A">
          <w:rPr>
            <w:rStyle w:val="Hyperlink"/>
            <w:rFonts w:ascii="Century" w:hAnsi="Century" w:cs="Times New Roman"/>
            <w:color w:val="3333FF"/>
          </w:rPr>
          <w:t>Project Team</w:t>
        </w:r>
      </w:hyperlink>
    </w:p>
    <w:p w:rsidR="00CB389B" w:rsidRPr="000D195A" w:rsidRDefault="00CB389B" w:rsidP="006B4A50">
      <w:pPr>
        <w:pStyle w:val="Heading3"/>
        <w:jc w:val="both"/>
        <w:rPr>
          <w:rFonts w:ascii="Century" w:hAnsi="Century" w:cs="Times New Roman"/>
        </w:rPr>
      </w:pPr>
      <w:bookmarkStart w:id="374" w:name="_Toc396221095"/>
      <w:bookmarkStart w:id="375" w:name="_Toc430709061"/>
      <w:bookmarkStart w:id="376" w:name="_Toc469404413"/>
      <w:r w:rsidRPr="000D195A">
        <w:rPr>
          <w:rFonts w:ascii="Century" w:hAnsi="Century" w:cs="Times New Roman"/>
        </w:rPr>
        <w:t>Infrastructure</w:t>
      </w:r>
      <w:bookmarkEnd w:id="374"/>
      <w:bookmarkEnd w:id="375"/>
      <w:bookmarkEnd w:id="376"/>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70AD47" w:themeFill="accent6"/>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Item</w:t>
            </w:r>
          </w:p>
        </w:tc>
        <w:tc>
          <w:tcPr>
            <w:tcW w:w="3119" w:type="dxa"/>
            <w:shd w:val="clear" w:color="auto" w:fill="70AD47" w:themeFill="accent6"/>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70AD47" w:themeFill="accent6"/>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Expected Availability by</w:t>
            </w:r>
          </w:p>
        </w:tc>
        <w:tc>
          <w:tcPr>
            <w:tcW w:w="875" w:type="dxa"/>
            <w:shd w:val="clear" w:color="auto" w:fill="70AD47" w:themeFill="accent6"/>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Note</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CB389B" w:rsidRPr="000D195A" w:rsidRDefault="00CB389B" w:rsidP="006B4A50">
            <w:pPr>
              <w:pStyle w:val="StylebangcategoryWhiteLeft"/>
              <w:framePr w:hSpace="0" w:wrap="auto" w:xAlign="left" w:yAlign="inline"/>
              <w:suppressOverlap w:val="0"/>
              <w:jc w:val="both"/>
            </w:pPr>
            <w:r w:rsidRPr="000D195A">
              <w:t>Development Environment</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Operating System</w:t>
            </w:r>
          </w:p>
        </w:tc>
        <w:tc>
          <w:tcPr>
            <w:tcW w:w="3119" w:type="dxa"/>
            <w:shd w:val="clear" w:color="auto" w:fill="auto"/>
            <w:vAlign w:val="center"/>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Window 8.1, 10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CB389B" w:rsidRPr="000D195A" w:rsidRDefault="00CB389B" w:rsidP="006B4A50">
            <w:pPr>
              <w:pStyle w:val="bang0"/>
              <w:jc w:val="both"/>
              <w:rPr>
                <w:rFonts w:ascii="Century" w:hAnsi="Century" w:cs="Times New Roman"/>
                <w:sz w:val="22"/>
                <w:szCs w:val="22"/>
              </w:rPr>
            </w:pPr>
          </w:p>
        </w:tc>
        <w:tc>
          <w:tcPr>
            <w:tcW w:w="875" w:type="dxa"/>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Browser</w:t>
            </w:r>
          </w:p>
        </w:tc>
        <w:tc>
          <w:tcPr>
            <w:tcW w:w="3119" w:type="dxa"/>
            <w:shd w:val="clear" w:color="auto" w:fill="auto"/>
            <w:vAlign w:val="center"/>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Chrome (40 or above), Firefox (30 or above), C</w:t>
            </w:r>
            <w:r w:rsidRPr="000D195A">
              <w:rPr>
                <w:rFonts w:ascii="Cambria" w:hAnsi="Cambria" w:cs="Cambria"/>
              </w:rPr>
              <w:t>ố</w:t>
            </w:r>
            <w:r w:rsidRPr="000D195A">
              <w:rPr>
                <w:rFonts w:ascii="Century" w:hAnsi="Century" w:cs="Times New Roman"/>
              </w:rPr>
              <w:t>c C</w:t>
            </w:r>
            <w:r w:rsidRPr="000D195A">
              <w:rPr>
                <w:rFonts w:ascii="Cambria" w:hAnsi="Cambria" w:cs="Cambria"/>
              </w:rPr>
              <w:t>ố</w:t>
            </w:r>
            <w:r w:rsidRPr="000D195A">
              <w:rPr>
                <w:rFonts w:ascii="Century" w:hAnsi="Century" w:cs="Times New Roman"/>
              </w:rPr>
              <w:t>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CB389B" w:rsidRPr="000D195A" w:rsidRDefault="00CB389B" w:rsidP="006B4A50">
            <w:pPr>
              <w:pStyle w:val="bang0"/>
              <w:jc w:val="both"/>
              <w:rPr>
                <w:rFonts w:ascii="Century" w:hAnsi="Century" w:cs="Times New Roman"/>
                <w:sz w:val="22"/>
                <w:szCs w:val="22"/>
              </w:rPr>
            </w:pPr>
          </w:p>
        </w:tc>
        <w:tc>
          <w:tcPr>
            <w:tcW w:w="875" w:type="dxa"/>
            <w:shd w:val="clear" w:color="auto" w:fill="auto"/>
          </w:tcPr>
          <w:p w:rsidR="00CB389B" w:rsidRPr="000D195A" w:rsidRDefault="00CB389B" w:rsidP="006B4A50">
            <w:pPr>
              <w:pStyle w:val="bang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 xml:space="preserve">Development language </w:t>
            </w:r>
          </w:p>
        </w:tc>
        <w:tc>
          <w:tcPr>
            <w:tcW w:w="3119" w:type="dxa"/>
            <w:shd w:val="clear" w:color="auto" w:fill="auto"/>
            <w:vAlign w:val="center"/>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CB389B" w:rsidRPr="000D195A" w:rsidRDefault="00CB389B" w:rsidP="006B4A50">
            <w:pPr>
              <w:pStyle w:val="bang0"/>
              <w:jc w:val="both"/>
              <w:rPr>
                <w:rFonts w:ascii="Century" w:hAnsi="Century" w:cs="Times New Roman"/>
                <w:sz w:val="22"/>
                <w:szCs w:val="22"/>
              </w:rPr>
            </w:pPr>
          </w:p>
        </w:tc>
        <w:tc>
          <w:tcPr>
            <w:tcW w:w="875"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CB389B" w:rsidRPr="000D195A" w:rsidRDefault="00CB389B" w:rsidP="006B4A50">
            <w:pPr>
              <w:pStyle w:val="StylebangcategoryWhiteLeft"/>
              <w:framePr w:hSpace="0" w:wrap="auto" w:xAlign="left" w:yAlign="inline"/>
              <w:suppressOverlap w:val="0"/>
              <w:jc w:val="both"/>
            </w:pPr>
            <w:r w:rsidRPr="000D195A">
              <w:t>Technology</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Development language</w:t>
            </w:r>
          </w:p>
        </w:tc>
        <w:tc>
          <w:tcPr>
            <w:tcW w:w="3119" w:type="dxa"/>
            <w:shd w:val="clear" w:color="auto" w:fill="auto"/>
            <w:vAlign w:val="center"/>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.NET C#, MVC Model,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CB389B" w:rsidRPr="000D195A" w:rsidRDefault="00CB389B" w:rsidP="006B4A50">
            <w:pPr>
              <w:pStyle w:val="bang0"/>
              <w:jc w:val="both"/>
              <w:rPr>
                <w:rFonts w:ascii="Century" w:hAnsi="Century" w:cs="Times New Roman"/>
                <w:sz w:val="22"/>
                <w:szCs w:val="22"/>
              </w:rPr>
            </w:pPr>
          </w:p>
        </w:tc>
        <w:tc>
          <w:tcPr>
            <w:tcW w:w="875" w:type="dxa"/>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Database</w:t>
            </w:r>
          </w:p>
        </w:tc>
        <w:tc>
          <w:tcPr>
            <w:tcW w:w="3119" w:type="dxa"/>
            <w:shd w:val="clear" w:color="auto" w:fill="auto"/>
            <w:vAlign w:val="center"/>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SQL Server 2008</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CB389B" w:rsidRPr="000D195A" w:rsidRDefault="00CB389B" w:rsidP="006B4A50">
            <w:pPr>
              <w:pStyle w:val="bang0"/>
              <w:jc w:val="both"/>
              <w:rPr>
                <w:rFonts w:ascii="Century" w:hAnsi="Century" w:cs="Times New Roman"/>
                <w:sz w:val="22"/>
                <w:szCs w:val="22"/>
              </w:rPr>
            </w:pPr>
          </w:p>
        </w:tc>
        <w:tc>
          <w:tcPr>
            <w:tcW w:w="875" w:type="dxa"/>
            <w:shd w:val="clear" w:color="auto" w:fill="auto"/>
          </w:tcPr>
          <w:p w:rsidR="00CB389B" w:rsidRPr="000D195A" w:rsidRDefault="00CB389B" w:rsidP="006B4A50">
            <w:pPr>
              <w:pStyle w:val="bang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CB389B" w:rsidRPr="000D195A" w:rsidRDefault="00CB389B" w:rsidP="006B4A50">
            <w:pPr>
              <w:pStyle w:val="StylebangcategoryWhiteLeft"/>
              <w:framePr w:hSpace="0" w:wrap="auto" w:xAlign="left" w:yAlign="inline"/>
              <w:suppressOverlap w:val="0"/>
              <w:jc w:val="both"/>
            </w:pPr>
            <w:r w:rsidRPr="000D195A">
              <w:t>Hardware Requirement</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Hardware Configuration</w:t>
            </w:r>
          </w:p>
        </w:tc>
        <w:tc>
          <w:tcPr>
            <w:tcW w:w="3119" w:type="dxa"/>
            <w:shd w:val="clear" w:color="auto" w:fill="auto"/>
            <w:vAlign w:val="center"/>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CB389B" w:rsidRPr="000D195A" w:rsidRDefault="00CB389B" w:rsidP="006B4A50">
            <w:pPr>
              <w:pStyle w:val="bang0"/>
              <w:jc w:val="both"/>
              <w:rPr>
                <w:rFonts w:ascii="Century" w:hAnsi="Century" w:cs="Times New Roman"/>
                <w:sz w:val="22"/>
                <w:szCs w:val="22"/>
              </w:rPr>
            </w:pPr>
          </w:p>
        </w:tc>
        <w:tc>
          <w:tcPr>
            <w:tcW w:w="875" w:type="dxa"/>
            <w:shd w:val="clear" w:color="auto" w:fill="auto"/>
          </w:tcPr>
          <w:p w:rsidR="00CB389B" w:rsidRPr="000D195A" w:rsidRDefault="00CB389B" w:rsidP="006B4A50">
            <w:pPr>
              <w:pStyle w:val="bang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CB389B" w:rsidRPr="000D195A" w:rsidRDefault="00CB389B" w:rsidP="006B4A50">
            <w:pPr>
              <w:pStyle w:val="StylebangcategoryWhiteLeft"/>
              <w:framePr w:hSpace="0" w:wrap="auto" w:xAlign="left" w:yAlign="inline"/>
              <w:suppressOverlap w:val="0"/>
              <w:jc w:val="both"/>
            </w:pPr>
            <w:r w:rsidRPr="000D195A">
              <w:t>Equipment &amp; Tools</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Source Version Control</w:t>
            </w:r>
          </w:p>
        </w:tc>
        <w:tc>
          <w:tcPr>
            <w:tcW w:w="3119" w:type="dxa"/>
            <w:shd w:val="clear" w:color="auto" w:fill="auto"/>
            <w:vAlign w:val="center"/>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Definition stage</w:t>
            </w:r>
          </w:p>
        </w:tc>
        <w:tc>
          <w:tcPr>
            <w:tcW w:w="875" w:type="dxa"/>
            <w:shd w:val="clear" w:color="auto" w:fill="auto"/>
          </w:tcPr>
          <w:p w:rsidR="00CB389B" w:rsidRPr="000D195A" w:rsidRDefault="00CB389B" w:rsidP="006B4A50">
            <w:pPr>
              <w:pStyle w:val="bang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Task Tracking</w:t>
            </w:r>
          </w:p>
        </w:tc>
        <w:tc>
          <w:tcPr>
            <w:tcW w:w="3119" w:type="dxa"/>
            <w:shd w:val="clear" w:color="auto" w:fill="auto"/>
            <w:vAlign w:val="center"/>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Initiation stage</w:t>
            </w:r>
          </w:p>
        </w:tc>
        <w:tc>
          <w:tcPr>
            <w:tcW w:w="875" w:type="dxa"/>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SRS</w:t>
            </w:r>
          </w:p>
        </w:tc>
        <w:tc>
          <w:tcPr>
            <w:tcW w:w="3119" w:type="dxa"/>
            <w:shd w:val="clear" w:color="auto" w:fill="auto"/>
            <w:vAlign w:val="center"/>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Initiation stage</w:t>
            </w:r>
          </w:p>
        </w:tc>
        <w:tc>
          <w:tcPr>
            <w:tcW w:w="875" w:type="dxa"/>
            <w:shd w:val="clear" w:color="auto" w:fill="auto"/>
          </w:tcPr>
          <w:p w:rsidR="00CB389B" w:rsidRPr="000D195A" w:rsidRDefault="00CB389B" w:rsidP="006B4A50">
            <w:pPr>
              <w:pStyle w:val="bang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bl>
    <w:p w:rsidR="00CB389B" w:rsidRPr="000D195A" w:rsidRDefault="00CB389B" w:rsidP="006B4A50">
      <w:pPr>
        <w:pStyle w:val="Table2-1"/>
        <w:jc w:val="both"/>
        <w:rPr>
          <w:rFonts w:ascii="Century" w:hAnsi="Century"/>
        </w:rPr>
      </w:pPr>
      <w:bookmarkStart w:id="377" w:name="_Toc396221096"/>
      <w:r w:rsidRPr="000D195A">
        <w:rPr>
          <w:rFonts w:ascii="Century" w:hAnsi="Century"/>
        </w:rPr>
        <w:t xml:space="preserve"> Infrastructure</w:t>
      </w:r>
    </w:p>
    <w:p w:rsidR="00CB389B" w:rsidRPr="000D195A" w:rsidRDefault="00CB389B" w:rsidP="006B4A50">
      <w:pPr>
        <w:spacing w:line="276" w:lineRule="auto"/>
        <w:jc w:val="both"/>
        <w:rPr>
          <w:rFonts w:ascii="Century" w:eastAsiaTheme="majorEastAsia" w:hAnsi="Century" w:cs="Times New Roman"/>
          <w:color w:val="2E74B5" w:themeColor="accent1" w:themeShade="BF"/>
        </w:rPr>
      </w:pPr>
      <w:r w:rsidRPr="000D195A">
        <w:rPr>
          <w:rFonts w:ascii="Century" w:hAnsi="Century" w:cs="Times New Roman"/>
        </w:rPr>
        <w:br w:type="page"/>
      </w:r>
    </w:p>
    <w:p w:rsidR="00CB389B" w:rsidRPr="000D195A" w:rsidRDefault="00CB389B" w:rsidP="006B4A50">
      <w:pPr>
        <w:pStyle w:val="Heading3"/>
        <w:jc w:val="both"/>
        <w:rPr>
          <w:rFonts w:ascii="Century" w:hAnsi="Century" w:cs="Times New Roman"/>
        </w:rPr>
      </w:pPr>
      <w:bookmarkStart w:id="378" w:name="_Toc430709062"/>
      <w:bookmarkStart w:id="379" w:name="_Toc469404414"/>
      <w:r w:rsidRPr="000D195A">
        <w:rPr>
          <w:rFonts w:ascii="Century" w:hAnsi="Century" w:cs="Times New Roman"/>
        </w:rPr>
        <w:lastRenderedPageBreak/>
        <w:t>Training Plan</w:t>
      </w:r>
      <w:bookmarkEnd w:id="377"/>
      <w:bookmarkEnd w:id="378"/>
      <w:bookmarkEnd w:id="379"/>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70AD47" w:themeFill="accent6"/>
            <w:vAlign w:val="center"/>
          </w:tcPr>
          <w:p w:rsidR="00CB389B" w:rsidRPr="000D195A" w:rsidRDefault="00CB389B" w:rsidP="006B4A50">
            <w:pPr>
              <w:pStyle w:val="NormalIndent"/>
              <w:jc w:val="both"/>
            </w:pPr>
            <w:r w:rsidRPr="000D195A">
              <w:t>Training Area</w:t>
            </w:r>
          </w:p>
        </w:tc>
        <w:tc>
          <w:tcPr>
            <w:tcW w:w="1597" w:type="dxa"/>
            <w:shd w:val="clear" w:color="auto" w:fill="70AD47" w:themeFill="accent6"/>
            <w:vAlign w:val="center"/>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70AD47" w:themeFill="accent6"/>
            <w:vAlign w:val="center"/>
          </w:tcPr>
          <w:p w:rsidR="00CB389B" w:rsidRPr="000D195A" w:rsidRDefault="00CB389B" w:rsidP="006B4A50">
            <w:pPr>
              <w:pStyle w:val="NormalIndent"/>
              <w:jc w:val="both"/>
            </w:pPr>
            <w:r w:rsidRPr="000D195A">
              <w:t>Duration</w:t>
            </w:r>
          </w:p>
        </w:tc>
        <w:tc>
          <w:tcPr>
            <w:tcW w:w="2188" w:type="dxa"/>
            <w:shd w:val="clear" w:color="auto" w:fill="70AD47" w:themeFill="accent6"/>
            <w:vAlign w:val="center"/>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Waiver Criteria</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b/>
                <w:sz w:val="22"/>
                <w:szCs w:val="22"/>
              </w:rPr>
              <w:t>Technical</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.NET MVC5</w:t>
            </w:r>
          </w:p>
        </w:tc>
        <w:tc>
          <w:tcPr>
            <w:tcW w:w="1597"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Team</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1 week</w:t>
            </w:r>
          </w:p>
        </w:tc>
        <w:tc>
          <w:tcPr>
            <w:tcW w:w="2188" w:type="dxa"/>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Mandatory</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AngularJS, jQuery</w:t>
            </w:r>
          </w:p>
        </w:tc>
        <w:tc>
          <w:tcPr>
            <w:tcW w:w="1597"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Team</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1 week</w:t>
            </w:r>
          </w:p>
        </w:tc>
        <w:tc>
          <w:tcPr>
            <w:tcW w:w="2188" w:type="dxa"/>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Bootstrap</w:t>
            </w:r>
          </w:p>
        </w:tc>
        <w:tc>
          <w:tcPr>
            <w:tcW w:w="1597"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Team</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1 week</w:t>
            </w:r>
          </w:p>
        </w:tc>
        <w:tc>
          <w:tcPr>
            <w:tcW w:w="2188" w:type="dxa"/>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rsidTr="00CB389B">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b/>
              </w:rPr>
              <w:t>Process</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Quality system</w:t>
            </w:r>
          </w:p>
        </w:tc>
        <w:tc>
          <w:tcPr>
            <w:tcW w:w="1597" w:type="dxa"/>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3 hours</w:t>
            </w:r>
          </w:p>
        </w:tc>
        <w:tc>
          <w:tcPr>
            <w:tcW w:w="2188" w:type="dxa"/>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If already trained</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Configuration management</w:t>
            </w:r>
          </w:p>
        </w:tc>
        <w:tc>
          <w:tcPr>
            <w:tcW w:w="1597" w:type="dxa"/>
            <w:shd w:val="clear" w:color="auto" w:fill="auto"/>
          </w:tcPr>
          <w:p w:rsidR="00CB389B" w:rsidRPr="000D195A" w:rsidRDefault="00CB389B" w:rsidP="006B4A50">
            <w:pPr>
              <w:pStyle w:val="bang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2 hours</w:t>
            </w:r>
          </w:p>
        </w:tc>
        <w:tc>
          <w:tcPr>
            <w:tcW w:w="2188" w:type="dxa"/>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If already trained for CC. For others, on-the-job training</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Group review</w:t>
            </w:r>
          </w:p>
        </w:tc>
        <w:tc>
          <w:tcPr>
            <w:tcW w:w="1597" w:type="dxa"/>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2 hours</w:t>
            </w:r>
          </w:p>
        </w:tc>
        <w:tc>
          <w:tcPr>
            <w:tcW w:w="2188" w:type="dxa"/>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If already trained</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Defect prevention</w:t>
            </w:r>
          </w:p>
        </w:tc>
        <w:tc>
          <w:tcPr>
            <w:tcW w:w="1597" w:type="dxa"/>
            <w:shd w:val="clear" w:color="auto" w:fill="auto"/>
          </w:tcPr>
          <w:p w:rsidR="00CB389B" w:rsidRPr="000D195A" w:rsidRDefault="00CB389B" w:rsidP="006B4A50">
            <w:pPr>
              <w:pStyle w:val="bang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2 hours</w:t>
            </w:r>
          </w:p>
        </w:tc>
        <w:tc>
          <w:tcPr>
            <w:tcW w:w="2188" w:type="dxa"/>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r>
    </w:tbl>
    <w:p w:rsidR="00CB389B" w:rsidRPr="000D195A" w:rsidRDefault="00CB389B" w:rsidP="006B4A50">
      <w:pPr>
        <w:pStyle w:val="Table2-1"/>
        <w:jc w:val="both"/>
        <w:rPr>
          <w:rFonts w:ascii="Century" w:hAnsi="Century"/>
        </w:rPr>
      </w:pPr>
      <w:bookmarkStart w:id="380" w:name="_Toc396221097"/>
      <w:r w:rsidRPr="000D195A">
        <w:rPr>
          <w:rFonts w:ascii="Century" w:hAnsi="Century"/>
        </w:rPr>
        <w:t xml:space="preserve"> Training Plan</w:t>
      </w:r>
    </w:p>
    <w:p w:rsidR="00CB389B" w:rsidRPr="000D195A" w:rsidRDefault="00CB389B" w:rsidP="006B4A50">
      <w:pPr>
        <w:pStyle w:val="Heading3"/>
        <w:jc w:val="both"/>
        <w:rPr>
          <w:rFonts w:ascii="Century" w:hAnsi="Century" w:cs="Times New Roman"/>
        </w:rPr>
      </w:pPr>
      <w:bookmarkStart w:id="381" w:name="_Toc430709063"/>
      <w:bookmarkStart w:id="382" w:name="_Toc469404415"/>
      <w:r w:rsidRPr="000D195A">
        <w:rPr>
          <w:rFonts w:ascii="Century" w:hAnsi="Century" w:cs="Times New Roman"/>
        </w:rPr>
        <w:t>Finance</w:t>
      </w:r>
      <w:bookmarkEnd w:id="380"/>
      <w:bookmarkEnd w:id="381"/>
      <w:bookmarkEnd w:id="382"/>
    </w:p>
    <w:p w:rsidR="00CB389B" w:rsidRPr="000D195A" w:rsidRDefault="00CB389B" w:rsidP="006B4A50">
      <w:pPr>
        <w:pStyle w:val="NormalIndent"/>
        <w:jc w:val="both"/>
      </w:pPr>
      <w:r w:rsidRPr="000D195A">
        <w:t>Because this project is non-business, it is a Capstone Project at FPT University. So we do not estimate about finance.</w:t>
      </w:r>
    </w:p>
    <w:p w:rsidR="00612A1C" w:rsidRPr="000D195A" w:rsidRDefault="00612A1C" w:rsidP="006B4A50">
      <w:pPr>
        <w:jc w:val="both"/>
        <w:rPr>
          <w:rFonts w:ascii="Century" w:hAnsi="Century" w:cs="Times New Roman"/>
          <w:iCs/>
        </w:rPr>
      </w:pPr>
      <w:r w:rsidRPr="000D195A">
        <w:rPr>
          <w:rFonts w:ascii="Century" w:hAnsi="Century"/>
        </w:rPr>
        <w:br w:type="page"/>
      </w:r>
    </w:p>
    <w:p w:rsidR="00CB389B" w:rsidRPr="000D195A" w:rsidRDefault="00CB389B" w:rsidP="006B4A50">
      <w:pPr>
        <w:pStyle w:val="NormalIndent"/>
        <w:jc w:val="both"/>
      </w:pPr>
    </w:p>
    <w:p w:rsidR="00CB389B" w:rsidRPr="000D195A" w:rsidRDefault="00140472" w:rsidP="006B4A50">
      <w:pPr>
        <w:pStyle w:val="Heading2"/>
        <w:jc w:val="both"/>
        <w:rPr>
          <w:rFonts w:ascii="Century" w:hAnsi="Century"/>
        </w:rPr>
      </w:pPr>
      <w:bookmarkStart w:id="383" w:name="_Toc469404416"/>
      <w:r w:rsidRPr="000D195A">
        <w:rPr>
          <w:rFonts w:ascii="Century" w:hAnsi="Century"/>
        </w:rPr>
        <w:t>Project Organization</w:t>
      </w:r>
      <w:bookmarkEnd w:id="383"/>
    </w:p>
    <w:p w:rsidR="00CB389B" w:rsidRPr="000D195A" w:rsidRDefault="00CB389B" w:rsidP="006B4A50">
      <w:pPr>
        <w:pStyle w:val="Heading3"/>
        <w:jc w:val="both"/>
        <w:rPr>
          <w:rFonts w:ascii="Century" w:hAnsi="Century" w:cs="Times New Roman"/>
        </w:rPr>
      </w:pPr>
      <w:bookmarkStart w:id="384" w:name="_Toc396221099"/>
      <w:bookmarkStart w:id="385" w:name="_Toc430709065"/>
      <w:bookmarkStart w:id="386" w:name="_Toc469404417"/>
      <w:r w:rsidRPr="000D195A">
        <w:rPr>
          <w:rFonts w:ascii="Century" w:hAnsi="Century" w:cs="Times New Roman"/>
        </w:rPr>
        <w:t>Organization</w:t>
      </w:r>
      <w:bookmarkEnd w:id="359"/>
      <w:r w:rsidRPr="000D195A">
        <w:rPr>
          <w:rFonts w:ascii="Century" w:hAnsi="Century" w:cs="Times New Roman"/>
        </w:rPr>
        <w:t xml:space="preserve"> Structure</w:t>
      </w:r>
      <w:bookmarkEnd w:id="384"/>
      <w:bookmarkEnd w:id="385"/>
      <w:bookmarkEnd w:id="386"/>
    </w:p>
    <w:p w:rsidR="00CB389B" w:rsidRPr="000D195A" w:rsidRDefault="00CB389B" w:rsidP="006B4A50">
      <w:pPr>
        <w:pStyle w:val="NormalIndent"/>
        <w:jc w:val="both"/>
      </w:pPr>
      <w:r w:rsidRPr="000D195A">
        <w:rPr>
          <w:noProof/>
          <w:lang w:eastAsia="en-US"/>
        </w:rPr>
        <w:drawing>
          <wp:inline distT="0" distB="0" distL="0" distR="0" wp14:anchorId="3100C001" wp14:editId="04D2C587">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CB389B" w:rsidRPr="000D195A" w:rsidRDefault="00CB389B" w:rsidP="006B4A50">
      <w:pPr>
        <w:pStyle w:val="NormalIndent"/>
        <w:jc w:val="both"/>
      </w:pPr>
      <w:r w:rsidRPr="000D195A">
        <w:t>Figure 1-2: Organization Structure</w:t>
      </w:r>
    </w:p>
    <w:p w:rsidR="00CB389B" w:rsidRPr="000D195A" w:rsidRDefault="00CB389B" w:rsidP="006B4A50">
      <w:pPr>
        <w:pStyle w:val="Heading3"/>
        <w:jc w:val="both"/>
        <w:rPr>
          <w:rFonts w:ascii="Century" w:hAnsi="Century" w:cs="Times New Roman"/>
        </w:rPr>
      </w:pPr>
      <w:bookmarkStart w:id="387" w:name="_Project_team"/>
      <w:bookmarkStart w:id="388" w:name="_Toc396221100"/>
      <w:bookmarkStart w:id="389" w:name="_Toc430709066"/>
      <w:bookmarkStart w:id="390" w:name="_Toc469404418"/>
      <w:bookmarkEnd w:id="387"/>
      <w:r w:rsidRPr="000D195A">
        <w:rPr>
          <w:rFonts w:ascii="Century" w:hAnsi="Century" w:cs="Times New Roman"/>
        </w:rPr>
        <w:t>Project Team</w:t>
      </w:r>
      <w:bookmarkEnd w:id="388"/>
      <w:bookmarkEnd w:id="389"/>
      <w:bookmarkEnd w:id="390"/>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18"/>
        <w:gridCol w:w="3375"/>
        <w:gridCol w:w="1480"/>
        <w:gridCol w:w="769"/>
        <w:gridCol w:w="998"/>
        <w:gridCol w:w="904"/>
      </w:tblGrid>
      <w:tr w:rsidR="00CB389B" w:rsidRPr="000D195A" w:rsidTr="00CB389B">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70AD47" w:themeFill="accent6"/>
          </w:tcPr>
          <w:p w:rsidR="00CB389B" w:rsidRPr="000D195A" w:rsidRDefault="00CB389B" w:rsidP="006B4A50">
            <w:pPr>
              <w:pStyle w:val="NormalIndent"/>
              <w:jc w:val="both"/>
            </w:pPr>
            <w:r w:rsidRPr="000D195A">
              <w:t>Role</w:t>
            </w:r>
          </w:p>
        </w:tc>
        <w:tc>
          <w:tcPr>
            <w:tcW w:w="1952" w:type="pct"/>
            <w:shd w:val="clear" w:color="auto" w:fill="70AD47" w:themeFill="accent6"/>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70AD47" w:themeFill="accent6"/>
          </w:tcPr>
          <w:p w:rsidR="00CB389B" w:rsidRPr="000D195A" w:rsidRDefault="00CB389B" w:rsidP="006B4A50">
            <w:pPr>
              <w:pStyle w:val="NormalIndent"/>
              <w:jc w:val="both"/>
            </w:pPr>
            <w:r w:rsidRPr="000D195A">
              <w:t>Full name</w:t>
            </w:r>
          </w:p>
        </w:tc>
        <w:tc>
          <w:tcPr>
            <w:tcW w:w="445" w:type="pct"/>
            <w:shd w:val="clear" w:color="auto" w:fill="70AD47" w:themeFill="accent6"/>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Effort (%)</w:t>
            </w:r>
          </w:p>
        </w:tc>
        <w:tc>
          <w:tcPr>
            <w:cnfStyle w:val="000010000000" w:firstRow="0" w:lastRow="0" w:firstColumn="0" w:lastColumn="0" w:oddVBand="1" w:evenVBand="0" w:oddHBand="0" w:evenHBand="0" w:firstRowFirstColumn="0" w:firstRowLastColumn="0" w:lastRowFirstColumn="0" w:lastRowLastColumn="0"/>
            <w:tcW w:w="577" w:type="pct"/>
            <w:shd w:val="clear" w:color="auto" w:fill="70AD47" w:themeFill="accent6"/>
          </w:tcPr>
          <w:p w:rsidR="00CB389B" w:rsidRPr="000D195A" w:rsidRDefault="00CB389B" w:rsidP="006B4A50">
            <w:pPr>
              <w:pStyle w:val="NormalIndent"/>
              <w:jc w:val="both"/>
            </w:pPr>
            <w:r w:rsidRPr="000D195A">
              <w:t>Start date</w:t>
            </w:r>
          </w:p>
        </w:tc>
        <w:tc>
          <w:tcPr>
            <w:tcW w:w="523" w:type="pct"/>
            <w:shd w:val="clear" w:color="auto" w:fill="70AD47" w:themeFill="accent6"/>
          </w:tcPr>
          <w:p w:rsidR="00CB389B" w:rsidRPr="000D195A" w:rsidRDefault="00CB389B" w:rsidP="006B4A50">
            <w:pPr>
              <w:pStyle w:val="NormalIndent"/>
              <w:jc w:val="both"/>
              <w:cnfStyle w:val="000000100000" w:firstRow="0" w:lastRow="0" w:firstColumn="0" w:lastColumn="0" w:oddVBand="0" w:evenVBand="0" w:oddHBand="1" w:evenHBand="0" w:firstRowFirstColumn="0" w:firstRowLastColumn="0" w:lastRowFirstColumn="0" w:lastRowLastColumn="0"/>
            </w:pPr>
            <w:r w:rsidRPr="000D195A">
              <w:t>End date</w:t>
            </w:r>
          </w:p>
        </w:tc>
      </w:tr>
      <w:tr w:rsidR="00CB389B" w:rsidRPr="000D195A"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PM</w:t>
            </w:r>
          </w:p>
        </w:tc>
        <w:tc>
          <w:tcPr>
            <w:tcW w:w="1952" w:type="pct"/>
            <w:shd w:val="clear" w:color="auto" w:fill="FFFFFF" w:themeFill="background1"/>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Have overall responsibility of the project:</w:t>
            </w:r>
          </w:p>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Project planning and scheduling</w:t>
            </w:r>
          </w:p>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Task assignment and tracking processing</w:t>
            </w:r>
          </w:p>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Review documents</w:t>
            </w:r>
          </w:p>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Đào Tr</w:t>
            </w:r>
            <w:r w:rsidRPr="000D195A">
              <w:rPr>
                <w:rFonts w:ascii="Cambria" w:hAnsi="Cambria" w:cs="Cambria"/>
              </w:rPr>
              <w:t>ọ</w:t>
            </w:r>
            <w:r w:rsidRPr="000D195A">
              <w:rPr>
                <w:rFonts w:ascii="Century" w:hAnsi="Century" w:cs="Times New Roman"/>
              </w:rPr>
              <w:t>ng Nghĩa</w:t>
            </w:r>
          </w:p>
        </w:tc>
        <w:tc>
          <w:tcPr>
            <w:tcW w:w="445" w:type="pct"/>
            <w:shd w:val="clear" w:color="auto" w:fill="FFFFFF" w:themeFill="background1"/>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15-12-2016</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PTL</w:t>
            </w:r>
          </w:p>
        </w:tc>
        <w:tc>
          <w:tcPr>
            <w:tcW w:w="1952" w:type="pct"/>
            <w:shd w:val="clear" w:color="auto" w:fill="FFFFFF" w:themeFill="background1"/>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Lê H</w:t>
            </w:r>
            <w:r w:rsidRPr="000D195A">
              <w:rPr>
                <w:rFonts w:ascii="Cambria" w:hAnsi="Cambria" w:cs="Cambria"/>
              </w:rPr>
              <w:t>ồ</w:t>
            </w:r>
            <w:r w:rsidRPr="000D195A">
              <w:rPr>
                <w:rFonts w:ascii="Century" w:hAnsi="Century" w:cs="Times New Roman"/>
              </w:rPr>
              <w:t>ng Nhiên</w:t>
            </w:r>
          </w:p>
        </w:tc>
        <w:tc>
          <w:tcPr>
            <w:tcW w:w="445" w:type="pct"/>
            <w:shd w:val="clear" w:color="auto" w:fill="FFFFFF" w:themeFill="background1"/>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15-12-2016</w:t>
            </w:r>
          </w:p>
        </w:tc>
      </w:tr>
      <w:tr w:rsidR="00CB389B" w:rsidRPr="000D195A"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Programmer #1</w:t>
            </w:r>
          </w:p>
        </w:tc>
        <w:tc>
          <w:tcPr>
            <w:tcW w:w="1952" w:type="pct"/>
            <w:shd w:val="clear" w:color="auto" w:fill="FFFFFF" w:themeFill="background1"/>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lang w:val="fr-FR"/>
              </w:rPr>
            </w:pPr>
            <w:r w:rsidRPr="000D195A">
              <w:rPr>
                <w:rFonts w:ascii="Century" w:hAnsi="Century"/>
                <w:lang w:val="fr-FR"/>
              </w:rPr>
              <w:t>- Study technique (C#, MVC, AngularJS, etc.)</w:t>
            </w:r>
          </w:p>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Coding functions and modules of system.</w:t>
            </w:r>
          </w:p>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rsidR="00CB389B" w:rsidRPr="000D195A" w:rsidRDefault="00CB389B" w:rsidP="006B4A50">
            <w:pPr>
              <w:spacing w:line="276" w:lineRule="auto"/>
              <w:jc w:val="both"/>
              <w:rPr>
                <w:rFonts w:ascii="Century" w:hAnsi="Century" w:cs="Times New Roman"/>
                <w:lang w:val="fr-FR"/>
              </w:rPr>
            </w:pPr>
            <w:r w:rsidRPr="000D195A">
              <w:rPr>
                <w:rFonts w:ascii="Century" w:hAnsi="Century" w:cs="Times New Roman"/>
                <w:lang w:val="fr-FR"/>
              </w:rPr>
              <w:t>Đ</w:t>
            </w:r>
            <w:r w:rsidRPr="000D195A">
              <w:rPr>
                <w:rFonts w:ascii="Cambria" w:hAnsi="Cambria" w:cs="Cambria"/>
                <w:lang w:val="fr-FR"/>
              </w:rPr>
              <w:t>ỗ</w:t>
            </w:r>
            <w:r w:rsidRPr="000D195A">
              <w:rPr>
                <w:rFonts w:ascii="Century" w:hAnsi="Century" w:cs="Times New Roman"/>
                <w:lang w:val="fr-FR"/>
              </w:rPr>
              <w:t xml:space="preserve"> Văn Tu</w:t>
            </w:r>
            <w:r w:rsidRPr="000D195A">
              <w:rPr>
                <w:rFonts w:ascii="Cambria" w:hAnsi="Cambria" w:cs="Cambria"/>
                <w:lang w:val="fr-FR"/>
              </w:rPr>
              <w:t>ấ</w:t>
            </w:r>
            <w:r w:rsidRPr="000D195A">
              <w:rPr>
                <w:rFonts w:ascii="Century" w:hAnsi="Century" w:cs="Times New Roman"/>
                <w:lang w:val="fr-FR"/>
              </w:rPr>
              <w:t>n,</w:t>
            </w:r>
          </w:p>
          <w:p w:rsidR="00CB389B" w:rsidRPr="000D195A" w:rsidRDefault="00CB389B" w:rsidP="006B4A50">
            <w:pPr>
              <w:spacing w:line="276" w:lineRule="auto"/>
              <w:jc w:val="both"/>
              <w:rPr>
                <w:rFonts w:ascii="Century" w:hAnsi="Century" w:cs="Times New Roman"/>
                <w:lang w:val="fr-FR"/>
              </w:rPr>
            </w:pPr>
            <w:r w:rsidRPr="000D195A">
              <w:rPr>
                <w:rFonts w:ascii="Century" w:hAnsi="Century" w:cs="Times New Roman"/>
                <w:lang w:val="fr-FR"/>
              </w:rPr>
              <w:t>Hoàng Anh Tu</w:t>
            </w:r>
            <w:r w:rsidRPr="000D195A">
              <w:rPr>
                <w:rFonts w:ascii="Cambria" w:hAnsi="Cambria" w:cs="Cambria"/>
                <w:lang w:val="fr-FR"/>
              </w:rPr>
              <w:t>ấ</w:t>
            </w:r>
            <w:r w:rsidRPr="000D195A">
              <w:rPr>
                <w:rFonts w:ascii="Century" w:hAnsi="Century" w:cs="Times New Roman"/>
                <w:lang w:val="fr-FR"/>
              </w:rPr>
              <w:t xml:space="preserve">n, </w:t>
            </w:r>
          </w:p>
          <w:p w:rsidR="00CB389B" w:rsidRPr="000D195A" w:rsidRDefault="00CB389B" w:rsidP="006B4A50">
            <w:pPr>
              <w:spacing w:line="276" w:lineRule="auto"/>
              <w:jc w:val="both"/>
              <w:rPr>
                <w:rFonts w:ascii="Century" w:hAnsi="Century" w:cs="Times New Roman"/>
                <w:lang w:val="fr-FR"/>
              </w:rPr>
            </w:pPr>
            <w:r w:rsidRPr="000D195A">
              <w:rPr>
                <w:rFonts w:ascii="Century" w:hAnsi="Century" w:cs="Times New Roman"/>
                <w:lang w:val="fr-FR"/>
              </w:rPr>
              <w:t>T</w:t>
            </w:r>
            <w:r w:rsidRPr="000D195A">
              <w:rPr>
                <w:rFonts w:ascii="Cambria" w:hAnsi="Cambria" w:cs="Cambria"/>
                <w:lang w:val="fr-FR"/>
              </w:rPr>
              <w:t>ạ</w:t>
            </w:r>
            <w:r w:rsidRPr="000D195A">
              <w:rPr>
                <w:rFonts w:ascii="Century" w:hAnsi="Century" w:cs="Times New Roman"/>
                <w:lang w:val="fr-FR"/>
              </w:rPr>
              <w:t xml:space="preserve"> Ng</w:t>
            </w:r>
            <w:r w:rsidRPr="000D195A">
              <w:rPr>
                <w:rFonts w:ascii="Cambria" w:hAnsi="Cambria" w:cs="Cambria"/>
                <w:lang w:val="fr-FR"/>
              </w:rPr>
              <w:t>ọ</w:t>
            </w:r>
            <w:r w:rsidRPr="000D195A">
              <w:rPr>
                <w:rFonts w:ascii="Century" w:hAnsi="Century" w:cs="Times New Roman"/>
                <w:lang w:val="fr-FR"/>
              </w:rPr>
              <w:t xml:space="preserve">c Duy, </w:t>
            </w:r>
          </w:p>
          <w:p w:rsidR="00CB389B" w:rsidRPr="000D195A" w:rsidRDefault="00CB389B" w:rsidP="006B4A50">
            <w:pPr>
              <w:spacing w:line="276" w:lineRule="auto"/>
              <w:jc w:val="both"/>
              <w:rPr>
                <w:rFonts w:ascii="Century" w:hAnsi="Century" w:cs="Times New Roman"/>
                <w:lang w:val="fr-FR"/>
              </w:rPr>
            </w:pPr>
            <w:r w:rsidRPr="000D195A">
              <w:rPr>
                <w:rFonts w:ascii="Century" w:hAnsi="Century" w:cs="Times New Roman"/>
                <w:lang w:val="fr-FR"/>
              </w:rPr>
              <w:t>Lê H</w:t>
            </w:r>
            <w:r w:rsidRPr="000D195A">
              <w:rPr>
                <w:rFonts w:ascii="Cambria" w:hAnsi="Cambria" w:cs="Cambria"/>
                <w:lang w:val="fr-FR"/>
              </w:rPr>
              <w:t>ồ</w:t>
            </w:r>
            <w:r w:rsidRPr="000D195A">
              <w:rPr>
                <w:rFonts w:ascii="Century" w:hAnsi="Century" w:cs="Times New Roman"/>
                <w:lang w:val="fr-FR"/>
              </w:rPr>
              <w:t xml:space="preserve">ng Nhiên, </w:t>
            </w:r>
          </w:p>
          <w:p w:rsidR="00CB389B" w:rsidRPr="000D195A" w:rsidRDefault="00CB389B" w:rsidP="006B4A50">
            <w:pPr>
              <w:spacing w:line="276" w:lineRule="auto"/>
              <w:jc w:val="both"/>
              <w:rPr>
                <w:rFonts w:ascii="Century" w:hAnsi="Century" w:cs="Times New Roman"/>
                <w:lang w:val="fr-FR"/>
              </w:rPr>
            </w:pPr>
            <w:r w:rsidRPr="000D195A">
              <w:rPr>
                <w:rFonts w:ascii="Century" w:hAnsi="Century" w:cs="Times New Roman"/>
                <w:lang w:val="fr-FR"/>
              </w:rPr>
              <w:t>Đào Tr</w:t>
            </w:r>
            <w:r w:rsidRPr="000D195A">
              <w:rPr>
                <w:rFonts w:ascii="Cambria" w:hAnsi="Cambria" w:cs="Cambria"/>
                <w:lang w:val="fr-FR"/>
              </w:rPr>
              <w:t>ọ</w:t>
            </w:r>
            <w:r w:rsidRPr="000D195A">
              <w:rPr>
                <w:rFonts w:ascii="Century" w:hAnsi="Century" w:cs="Times New Roman"/>
                <w:lang w:val="fr-FR"/>
              </w:rPr>
              <w:t xml:space="preserve">ng </w:t>
            </w:r>
            <w:r w:rsidRPr="000D195A">
              <w:rPr>
                <w:rFonts w:ascii="Century" w:hAnsi="Century" w:cs="Times New Roman"/>
                <w:lang w:val="fr-FR"/>
              </w:rPr>
              <w:lastRenderedPageBreak/>
              <w:t>Nghĩa</w:t>
            </w:r>
          </w:p>
          <w:p w:rsidR="00CB389B" w:rsidRPr="000D195A" w:rsidRDefault="00CB389B" w:rsidP="006B4A50">
            <w:pPr>
              <w:spacing w:line="276" w:lineRule="auto"/>
              <w:jc w:val="both"/>
              <w:rPr>
                <w:rFonts w:ascii="Century" w:hAnsi="Century" w:cs="Times New Roman"/>
                <w:lang w:val="fr-FR"/>
              </w:rPr>
            </w:pPr>
          </w:p>
        </w:tc>
        <w:tc>
          <w:tcPr>
            <w:tcW w:w="445" w:type="pct"/>
            <w:shd w:val="clear" w:color="auto" w:fill="FFFFFF" w:themeFill="background1"/>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lastRenderedPageBreak/>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15-12-2016</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lastRenderedPageBreak/>
              <w:t>Programmer #2</w:t>
            </w:r>
          </w:p>
        </w:tc>
        <w:tc>
          <w:tcPr>
            <w:tcW w:w="1952" w:type="pct"/>
            <w:shd w:val="clear" w:color="auto" w:fill="FFFFFF" w:themeFill="background1"/>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Lê H</w:t>
            </w:r>
            <w:r w:rsidRPr="000D195A">
              <w:rPr>
                <w:rFonts w:ascii="Cambria" w:hAnsi="Cambria" w:cs="Cambria"/>
              </w:rPr>
              <w:t>ồ</w:t>
            </w:r>
            <w:r w:rsidRPr="000D195A">
              <w:rPr>
                <w:rFonts w:ascii="Century" w:hAnsi="Century" w:cs="Times New Roman"/>
              </w:rPr>
              <w:t>ng Nhiên</w:t>
            </w:r>
          </w:p>
        </w:tc>
        <w:tc>
          <w:tcPr>
            <w:tcW w:w="445" w:type="pct"/>
            <w:shd w:val="clear" w:color="auto" w:fill="FFFFFF" w:themeFill="background1"/>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15-12-2016</w:t>
            </w:r>
          </w:p>
        </w:tc>
      </w:tr>
      <w:tr w:rsidR="00CB389B" w:rsidRPr="000D195A"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Programmer #3</w:t>
            </w:r>
          </w:p>
        </w:tc>
        <w:tc>
          <w:tcPr>
            <w:tcW w:w="1952" w:type="pct"/>
            <w:shd w:val="clear" w:color="auto" w:fill="FFFFFF" w:themeFill="background1"/>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rsidR="00CB389B" w:rsidRPr="000D195A" w:rsidRDefault="00CB389B" w:rsidP="006B4A50">
            <w:pPr>
              <w:spacing w:line="276" w:lineRule="auto"/>
              <w:jc w:val="both"/>
              <w:rPr>
                <w:rFonts w:ascii="Century" w:hAnsi="Century" w:cs="Times New Roman"/>
                <w:lang w:val="fr-FR"/>
              </w:rPr>
            </w:pPr>
            <w:r w:rsidRPr="000D195A">
              <w:rPr>
                <w:rFonts w:ascii="Century" w:hAnsi="Century" w:cs="Times New Roman"/>
                <w:lang w:val="fr-FR"/>
              </w:rPr>
              <w:t>Hoàng Anh Tu</w:t>
            </w:r>
            <w:r w:rsidRPr="000D195A">
              <w:rPr>
                <w:rFonts w:ascii="Cambria" w:hAnsi="Cambria" w:cs="Cambria"/>
                <w:lang w:val="fr-FR"/>
              </w:rPr>
              <w:t>ấ</w:t>
            </w:r>
            <w:r w:rsidRPr="000D195A">
              <w:rPr>
                <w:rFonts w:ascii="Century" w:hAnsi="Century" w:cs="Times New Roman"/>
                <w:lang w:val="fr-FR"/>
              </w:rPr>
              <w:t>n</w:t>
            </w:r>
          </w:p>
        </w:tc>
        <w:tc>
          <w:tcPr>
            <w:tcW w:w="445" w:type="pct"/>
            <w:shd w:val="clear" w:color="auto" w:fill="FFFFFF" w:themeFill="background1"/>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15-12-2016</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Test Leader</w:t>
            </w:r>
          </w:p>
        </w:tc>
        <w:tc>
          <w:tcPr>
            <w:tcW w:w="1952" w:type="pct"/>
            <w:shd w:val="clear" w:color="auto" w:fill="FFFFFF" w:themeFill="background1"/>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Create test plan, test case, test report, quality report</w:t>
            </w:r>
          </w:p>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lang w:val="fr-FR"/>
              </w:rPr>
            </w:pPr>
            <w:r w:rsidRPr="000D195A">
              <w:rPr>
                <w:rFonts w:ascii="Century" w:hAnsi="Century" w:cs="Times New Roman"/>
                <w:sz w:val="22"/>
                <w:szCs w:val="22"/>
                <w:lang w:val="fr-FR"/>
              </w:rPr>
              <w:t xml:space="preserve">- </w:t>
            </w:r>
            <w:r w:rsidRPr="000D195A">
              <w:rPr>
                <w:rFonts w:ascii="Century" w:hAnsi="Century" w:cs="Times New Roman"/>
                <w:sz w:val="22"/>
                <w:szCs w:val="22"/>
              </w:rPr>
              <w:t>Execute</w:t>
            </w:r>
            <w:r w:rsidRPr="000D195A">
              <w:rPr>
                <w:rFonts w:ascii="Century" w:hAnsi="Century"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rsidR="00CB389B" w:rsidRPr="000D195A" w:rsidRDefault="00CB389B" w:rsidP="006B4A50">
            <w:pPr>
              <w:spacing w:line="276" w:lineRule="auto"/>
              <w:jc w:val="both"/>
              <w:rPr>
                <w:rFonts w:ascii="Century" w:hAnsi="Century" w:cs="Times New Roman"/>
                <w:lang w:val="fr-FR"/>
              </w:rPr>
            </w:pPr>
            <w:r w:rsidRPr="000D195A">
              <w:rPr>
                <w:rFonts w:ascii="Century" w:hAnsi="Century" w:cs="Times New Roman"/>
                <w:lang w:val="fr-FR"/>
              </w:rPr>
              <w:t>Đ</w:t>
            </w:r>
            <w:r w:rsidRPr="000D195A">
              <w:rPr>
                <w:rFonts w:ascii="Cambria" w:hAnsi="Cambria" w:cs="Cambria"/>
                <w:lang w:val="fr-FR"/>
              </w:rPr>
              <w:t>ỗ</w:t>
            </w:r>
            <w:r w:rsidRPr="000D195A">
              <w:rPr>
                <w:rFonts w:ascii="Century" w:hAnsi="Century" w:cs="Times New Roman"/>
                <w:lang w:val="fr-FR"/>
              </w:rPr>
              <w:t xml:space="preserve"> Văn Tu</w:t>
            </w:r>
            <w:r w:rsidRPr="000D195A">
              <w:rPr>
                <w:rFonts w:ascii="Cambria" w:hAnsi="Cambria" w:cs="Cambria"/>
                <w:lang w:val="fr-FR"/>
              </w:rPr>
              <w:t>ấ</w:t>
            </w:r>
            <w:r w:rsidRPr="000D195A">
              <w:rPr>
                <w:rFonts w:ascii="Century" w:hAnsi="Century" w:cs="Times New Roman"/>
                <w:lang w:val="fr-FR"/>
              </w:rPr>
              <w:t>n</w:t>
            </w:r>
          </w:p>
        </w:tc>
        <w:tc>
          <w:tcPr>
            <w:tcW w:w="445" w:type="pct"/>
            <w:shd w:val="clear" w:color="auto" w:fill="FFFFFF" w:themeFill="background1"/>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lang w:val="fr-FR"/>
              </w:rPr>
            </w:pPr>
            <w:r w:rsidRPr="000D195A">
              <w:rPr>
                <w:rFonts w:ascii="Century" w:hAnsi="Century"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rsidR="00CB389B" w:rsidRPr="000D195A" w:rsidRDefault="00CB389B" w:rsidP="006B4A50">
            <w:pPr>
              <w:pStyle w:val="bang0"/>
              <w:ind w:left="0"/>
              <w:jc w:val="both"/>
              <w:rPr>
                <w:rFonts w:ascii="Century" w:hAnsi="Century" w:cs="Times New Roman"/>
                <w:sz w:val="22"/>
                <w:szCs w:val="22"/>
                <w:lang w:val="fr-FR"/>
              </w:rPr>
            </w:pPr>
            <w:r w:rsidRPr="000D195A">
              <w:rPr>
                <w:rFonts w:ascii="Century" w:hAnsi="Century" w:cs="Times New Roman"/>
                <w:sz w:val="22"/>
                <w:szCs w:val="22"/>
              </w:rPr>
              <w:t>1-11-2016</w:t>
            </w:r>
          </w:p>
        </w:tc>
        <w:tc>
          <w:tcPr>
            <w:tcW w:w="523" w:type="pct"/>
            <w:shd w:val="clear" w:color="auto" w:fill="FFFFFF" w:themeFill="background1"/>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15-12-2016</w:t>
            </w:r>
          </w:p>
        </w:tc>
      </w:tr>
      <w:tr w:rsidR="00CB389B" w:rsidRPr="000D195A"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Tester</w:t>
            </w:r>
          </w:p>
        </w:tc>
        <w:tc>
          <w:tcPr>
            <w:tcW w:w="1952" w:type="pct"/>
            <w:shd w:val="clear" w:color="auto" w:fill="FFFFFF" w:themeFill="background1"/>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Support creating test plan, test case, test report, quality report</w:t>
            </w:r>
          </w:p>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lang w:val="fr-FR"/>
              </w:rPr>
            </w:pPr>
            <w:r w:rsidRPr="000D195A">
              <w:rPr>
                <w:rFonts w:ascii="Century" w:hAnsi="Century" w:cs="Times New Roman"/>
                <w:sz w:val="22"/>
                <w:szCs w:val="22"/>
              </w:rPr>
              <w:t>Execute</w:t>
            </w:r>
            <w:r w:rsidRPr="000D195A">
              <w:rPr>
                <w:rFonts w:ascii="Century" w:hAnsi="Century"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rsidR="00CB389B" w:rsidRPr="000D195A" w:rsidRDefault="00CB389B" w:rsidP="006B4A50">
            <w:pPr>
              <w:spacing w:line="276" w:lineRule="auto"/>
              <w:jc w:val="both"/>
              <w:rPr>
                <w:rFonts w:ascii="Century" w:hAnsi="Century" w:cs="Times New Roman"/>
                <w:lang w:val="fr-FR"/>
              </w:rPr>
            </w:pPr>
            <w:r w:rsidRPr="000D195A">
              <w:rPr>
                <w:rFonts w:ascii="Century" w:hAnsi="Century" w:cs="Times New Roman"/>
                <w:lang w:val="fr-FR"/>
              </w:rPr>
              <w:t>T</w:t>
            </w:r>
            <w:r w:rsidRPr="000D195A">
              <w:rPr>
                <w:rFonts w:ascii="Cambria" w:hAnsi="Cambria" w:cs="Cambria"/>
                <w:lang w:val="fr-FR"/>
              </w:rPr>
              <w:t>ạ</w:t>
            </w:r>
            <w:r w:rsidRPr="000D195A">
              <w:rPr>
                <w:rFonts w:ascii="Century" w:hAnsi="Century" w:cs="Times New Roman"/>
                <w:lang w:val="fr-FR"/>
              </w:rPr>
              <w:t xml:space="preserve"> Ng</w:t>
            </w:r>
            <w:r w:rsidRPr="000D195A">
              <w:rPr>
                <w:rFonts w:ascii="Cambria" w:hAnsi="Cambria" w:cs="Cambria"/>
                <w:lang w:val="fr-FR"/>
              </w:rPr>
              <w:t>ọ</w:t>
            </w:r>
            <w:r w:rsidRPr="000D195A">
              <w:rPr>
                <w:rFonts w:ascii="Century" w:hAnsi="Century" w:cs="Times New Roman"/>
                <w:lang w:val="fr-FR"/>
              </w:rPr>
              <w:t>c Duy</w:t>
            </w:r>
          </w:p>
        </w:tc>
        <w:tc>
          <w:tcPr>
            <w:tcW w:w="445" w:type="pct"/>
            <w:shd w:val="clear" w:color="auto" w:fill="FFFFFF" w:themeFill="background1"/>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1-11-2016</w:t>
            </w:r>
          </w:p>
        </w:tc>
        <w:tc>
          <w:tcPr>
            <w:tcW w:w="523" w:type="pct"/>
            <w:shd w:val="clear" w:color="auto" w:fill="FFFFFF" w:themeFill="background1"/>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15-12-2016</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Design</w:t>
            </w:r>
          </w:p>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Lead</w:t>
            </w:r>
          </w:p>
        </w:tc>
        <w:tc>
          <w:tcPr>
            <w:tcW w:w="1952" w:type="pct"/>
            <w:shd w:val="clear" w:color="auto" w:fill="FFFFFF" w:themeFill="background1"/>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Create screen design, prototype</w:t>
            </w:r>
          </w:p>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rsidR="00CB389B" w:rsidRPr="000D195A" w:rsidRDefault="00CB389B" w:rsidP="006B4A50">
            <w:pPr>
              <w:spacing w:line="276" w:lineRule="auto"/>
              <w:jc w:val="both"/>
              <w:rPr>
                <w:rFonts w:ascii="Century" w:hAnsi="Century" w:cs="Times New Roman"/>
                <w:lang w:val="fr-FR"/>
              </w:rPr>
            </w:pPr>
            <w:r w:rsidRPr="000D195A">
              <w:rPr>
                <w:rFonts w:ascii="Century" w:hAnsi="Century" w:cs="Times New Roman"/>
                <w:lang w:val="fr-FR"/>
              </w:rPr>
              <w:t>T</w:t>
            </w:r>
            <w:r w:rsidRPr="000D195A">
              <w:rPr>
                <w:rFonts w:ascii="Cambria" w:hAnsi="Cambria" w:cs="Cambria"/>
                <w:lang w:val="fr-FR"/>
              </w:rPr>
              <w:t>ạ</w:t>
            </w:r>
            <w:r w:rsidRPr="000D195A">
              <w:rPr>
                <w:rFonts w:ascii="Century" w:hAnsi="Century" w:cs="Times New Roman"/>
                <w:lang w:val="fr-FR"/>
              </w:rPr>
              <w:t xml:space="preserve"> Ng</w:t>
            </w:r>
            <w:r w:rsidRPr="000D195A">
              <w:rPr>
                <w:rFonts w:ascii="Cambria" w:hAnsi="Cambria" w:cs="Cambria"/>
                <w:lang w:val="fr-FR"/>
              </w:rPr>
              <w:t>ọ</w:t>
            </w:r>
            <w:r w:rsidRPr="000D195A">
              <w:rPr>
                <w:rFonts w:ascii="Century" w:hAnsi="Century" w:cs="Times New Roman"/>
                <w:lang w:val="fr-FR"/>
              </w:rPr>
              <w:t>c Duy</w:t>
            </w:r>
          </w:p>
        </w:tc>
        <w:tc>
          <w:tcPr>
            <w:tcW w:w="445" w:type="pct"/>
            <w:shd w:val="clear" w:color="auto" w:fill="FFFFFF" w:themeFill="background1"/>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15-12-2016</w:t>
            </w:r>
          </w:p>
        </w:tc>
      </w:tr>
      <w:tr w:rsidR="00CB389B" w:rsidRPr="000D195A"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Designer #1</w:t>
            </w:r>
          </w:p>
        </w:tc>
        <w:tc>
          <w:tcPr>
            <w:tcW w:w="1952" w:type="pct"/>
            <w:shd w:val="clear" w:color="auto" w:fill="FFFFFF" w:themeFill="background1"/>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lang w:val="fr-FR"/>
              </w:rPr>
            </w:pPr>
            <w:r w:rsidRPr="000D195A">
              <w:rPr>
                <w:rFonts w:ascii="Century" w:hAnsi="Century" w:cs="Times New Roman"/>
                <w:iCs w:val="0"/>
                <w:sz w:val="22"/>
                <w:szCs w:val="22"/>
                <w:lang w:val="fr-FR"/>
              </w:rPr>
              <w:t>-</w:t>
            </w:r>
            <w:r w:rsidRPr="000D195A">
              <w:rPr>
                <w:rFonts w:ascii="Century" w:hAnsi="Century"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rsidR="00CB389B" w:rsidRPr="000D195A" w:rsidRDefault="00CB389B" w:rsidP="006B4A50">
            <w:pPr>
              <w:spacing w:line="276" w:lineRule="auto"/>
              <w:jc w:val="both"/>
              <w:rPr>
                <w:rFonts w:ascii="Century" w:hAnsi="Century" w:cs="Times New Roman"/>
                <w:lang w:val="fr-FR"/>
              </w:rPr>
            </w:pPr>
            <w:r w:rsidRPr="000D195A">
              <w:rPr>
                <w:rFonts w:ascii="Century" w:hAnsi="Century" w:cs="Times New Roman"/>
                <w:lang w:val="fr-FR"/>
              </w:rPr>
              <w:t>Đào Tr</w:t>
            </w:r>
            <w:r w:rsidRPr="000D195A">
              <w:rPr>
                <w:rFonts w:ascii="Cambria" w:hAnsi="Cambria" w:cs="Cambria"/>
                <w:lang w:val="fr-FR"/>
              </w:rPr>
              <w:t>ọ</w:t>
            </w:r>
            <w:r w:rsidRPr="000D195A">
              <w:rPr>
                <w:rFonts w:ascii="Century" w:hAnsi="Century" w:cs="Times New Roman"/>
                <w:lang w:val="fr-FR"/>
              </w:rPr>
              <w:t>ng Nghĩa</w:t>
            </w:r>
          </w:p>
        </w:tc>
        <w:tc>
          <w:tcPr>
            <w:tcW w:w="445" w:type="pct"/>
            <w:shd w:val="clear" w:color="auto" w:fill="FFFFFF" w:themeFill="background1"/>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15-12-2016</w:t>
            </w:r>
          </w:p>
        </w:tc>
      </w:tr>
    </w:tbl>
    <w:p w:rsidR="00CB389B" w:rsidRPr="000D195A" w:rsidRDefault="00CB389B" w:rsidP="006B4A50">
      <w:pPr>
        <w:pStyle w:val="Table2-1"/>
        <w:jc w:val="both"/>
        <w:rPr>
          <w:rFonts w:ascii="Century" w:hAnsi="Century"/>
        </w:rPr>
      </w:pPr>
      <w:bookmarkStart w:id="391" w:name="_Toc452446891"/>
      <w:r w:rsidRPr="000D195A">
        <w:rPr>
          <w:rFonts w:ascii="Century" w:hAnsi="Century"/>
        </w:rPr>
        <w:t xml:space="preserve"> Project Team description</w:t>
      </w:r>
    </w:p>
    <w:p w:rsidR="00CB389B" w:rsidRPr="000D195A" w:rsidRDefault="00CB389B" w:rsidP="006B4A50">
      <w:pPr>
        <w:spacing w:line="276" w:lineRule="auto"/>
        <w:jc w:val="both"/>
        <w:rPr>
          <w:rFonts w:ascii="Century" w:hAnsi="Century" w:cs="Times New Roman"/>
        </w:rPr>
      </w:pPr>
      <w:r w:rsidRPr="000D195A">
        <w:rPr>
          <w:rFonts w:ascii="Century" w:hAnsi="Century" w:cs="Times New Roman"/>
        </w:rPr>
        <w:br w:type="page"/>
      </w:r>
    </w:p>
    <w:p w:rsidR="00CB389B" w:rsidRPr="000D195A" w:rsidRDefault="00CB389B" w:rsidP="006B4A50">
      <w:pPr>
        <w:spacing w:line="276" w:lineRule="auto"/>
        <w:jc w:val="both"/>
        <w:rPr>
          <w:rFonts w:ascii="Century" w:hAnsi="Century" w:cs="Times New Roman"/>
        </w:rPr>
      </w:pPr>
    </w:p>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The detail of Human resource budget allocation over the whole project life is in the below table:</w:t>
      </w:r>
    </w:p>
    <w:tbl>
      <w:tblPr>
        <w:tblStyle w:val="GridTable3-Accent61"/>
        <w:tblpPr w:leftFromText="180" w:rightFromText="180" w:vertAnchor="text" w:tblpXSpec="center" w:tblpY="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985"/>
        <w:gridCol w:w="292"/>
        <w:gridCol w:w="469"/>
        <w:gridCol w:w="469"/>
        <w:gridCol w:w="468"/>
        <w:gridCol w:w="468"/>
        <w:gridCol w:w="469"/>
        <w:gridCol w:w="469"/>
        <w:gridCol w:w="469"/>
        <w:gridCol w:w="477"/>
        <w:gridCol w:w="540"/>
        <w:gridCol w:w="540"/>
        <w:gridCol w:w="540"/>
        <w:gridCol w:w="540"/>
        <w:gridCol w:w="540"/>
        <w:gridCol w:w="540"/>
      </w:tblGrid>
      <w:tr w:rsidR="004A0FB5" w:rsidRPr="000D195A" w:rsidTr="00ED4B7E">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1080" w:type="dxa"/>
            <w:shd w:val="clear" w:color="auto" w:fill="70AD47" w:themeFill="accent6"/>
          </w:tcPr>
          <w:p w:rsidR="00CB389B" w:rsidRPr="000D195A" w:rsidRDefault="00CB389B" w:rsidP="006B4A50">
            <w:pPr>
              <w:pStyle w:val="Bangheader"/>
              <w:framePr w:hSpace="0" w:wrap="auto" w:vAnchor="margin" w:xAlign="left" w:yAlign="inline"/>
              <w:jc w:val="both"/>
            </w:pPr>
            <w:r w:rsidRPr="000D195A">
              <w:t>Role</w:t>
            </w:r>
          </w:p>
        </w:tc>
        <w:tc>
          <w:tcPr>
            <w:tcW w:w="985" w:type="dxa"/>
            <w:shd w:val="clear" w:color="auto" w:fill="70AD47" w:themeFill="accent6"/>
          </w:tcPr>
          <w:p w:rsidR="00CB389B" w:rsidRPr="000D195A" w:rsidRDefault="00CB389B" w:rsidP="006B4A50">
            <w:pPr>
              <w:pStyle w:val="Bangheader"/>
              <w:framePr w:hSpace="0" w:wrap="auto" w:vAnchor="margin" w:xAlign="left" w:yAlign="inline"/>
              <w:jc w:val="both"/>
              <w:cnfStyle w:val="000000100000" w:firstRow="0" w:lastRow="0" w:firstColumn="0" w:lastColumn="0" w:oddVBand="0" w:evenVBand="0" w:oddHBand="1" w:evenHBand="0" w:firstRowFirstColumn="0" w:firstRowLastColumn="0" w:lastRowFirstColumn="0" w:lastRowLastColumn="0"/>
            </w:pPr>
            <w:r w:rsidRPr="000D195A">
              <w:t>Name</w:t>
            </w:r>
          </w:p>
        </w:tc>
        <w:tc>
          <w:tcPr>
            <w:cnfStyle w:val="000010000000" w:firstRow="0" w:lastRow="0" w:firstColumn="0" w:lastColumn="0" w:oddVBand="1" w:evenVBand="0" w:oddHBand="0" w:evenHBand="0" w:firstRowFirstColumn="0" w:firstRowLastColumn="0" w:lastRowFirstColumn="0" w:lastRowLastColumn="0"/>
            <w:tcW w:w="292" w:type="dxa"/>
            <w:shd w:val="clear" w:color="auto" w:fill="70AD47" w:themeFill="accent6"/>
          </w:tcPr>
          <w:p w:rsidR="00CB389B" w:rsidRPr="000D195A" w:rsidRDefault="00CB389B" w:rsidP="006B4A50">
            <w:pPr>
              <w:pStyle w:val="Bangheader"/>
              <w:framePr w:hSpace="0" w:wrap="auto" w:vAnchor="margin" w:xAlign="left" w:yAlign="inline"/>
              <w:jc w:val="both"/>
            </w:pPr>
            <w:r w:rsidRPr="000D195A">
              <w:t>W2-</w:t>
            </w:r>
          </w:p>
          <w:p w:rsidR="00CB389B" w:rsidRPr="000D195A" w:rsidRDefault="00CB389B" w:rsidP="006B4A50">
            <w:pPr>
              <w:pStyle w:val="Bangheader"/>
              <w:framePr w:hSpace="0" w:wrap="auto" w:vAnchor="margin" w:xAlign="left" w:yAlign="inline"/>
              <w:jc w:val="both"/>
            </w:pPr>
            <w:r w:rsidRPr="000D195A">
              <w:t>Sep</w:t>
            </w:r>
          </w:p>
        </w:tc>
        <w:tc>
          <w:tcPr>
            <w:tcW w:w="469" w:type="dxa"/>
            <w:shd w:val="clear" w:color="auto" w:fill="70AD47" w:themeFill="accent6"/>
          </w:tcPr>
          <w:p w:rsidR="00CB389B" w:rsidRPr="000D195A" w:rsidRDefault="00CB389B" w:rsidP="006B4A50">
            <w:pPr>
              <w:pStyle w:val="Bangheader"/>
              <w:framePr w:hSpace="0" w:wrap="auto" w:vAnchor="margin" w:xAlign="left" w:yAlign="inline"/>
              <w:jc w:val="both"/>
              <w:cnfStyle w:val="000000100000" w:firstRow="0" w:lastRow="0" w:firstColumn="0" w:lastColumn="0" w:oddVBand="0" w:evenVBand="0" w:oddHBand="1" w:evenHBand="0" w:firstRowFirstColumn="0" w:firstRowLastColumn="0" w:lastRowFirstColumn="0" w:lastRowLastColumn="0"/>
            </w:pPr>
            <w:r w:rsidRPr="000D195A">
              <w:t>W3-</w:t>
            </w:r>
          </w:p>
          <w:p w:rsidR="00CB389B" w:rsidRPr="000D195A" w:rsidRDefault="00CB389B" w:rsidP="006B4A50">
            <w:pPr>
              <w:pStyle w:val="Bangheader"/>
              <w:framePr w:hSpace="0" w:wrap="auto" w:vAnchor="margin" w:xAlign="left" w:yAlign="inline"/>
              <w:jc w:val="both"/>
              <w:cnfStyle w:val="000000100000" w:firstRow="0" w:lastRow="0" w:firstColumn="0" w:lastColumn="0" w:oddVBand="0" w:evenVBand="0" w:oddHBand="1" w:evenHBand="0" w:firstRowFirstColumn="0" w:firstRowLastColumn="0" w:lastRowFirstColumn="0" w:lastRowLastColumn="0"/>
            </w:pPr>
            <w:r w:rsidRPr="000D195A">
              <w:t>Sep</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rsidR="00CB389B" w:rsidRPr="000D195A" w:rsidRDefault="00CB389B" w:rsidP="006B4A50">
            <w:pPr>
              <w:pStyle w:val="Bangheader"/>
              <w:framePr w:hSpace="0" w:wrap="auto" w:vAnchor="margin" w:xAlign="left" w:yAlign="inline"/>
              <w:jc w:val="both"/>
            </w:pPr>
            <w:r w:rsidRPr="000D195A">
              <w:t>W4-</w:t>
            </w:r>
          </w:p>
          <w:p w:rsidR="00CB389B" w:rsidRPr="000D195A" w:rsidRDefault="00CB389B" w:rsidP="006B4A50">
            <w:pPr>
              <w:pStyle w:val="Bangheader"/>
              <w:framePr w:hSpace="0" w:wrap="auto" w:vAnchor="margin" w:xAlign="left" w:yAlign="inline"/>
              <w:jc w:val="both"/>
            </w:pPr>
            <w:r w:rsidRPr="000D195A">
              <w:t>Sep</w:t>
            </w:r>
          </w:p>
        </w:tc>
        <w:tc>
          <w:tcPr>
            <w:tcW w:w="468" w:type="dxa"/>
            <w:shd w:val="clear" w:color="auto" w:fill="70AD47" w:themeFill="accent6"/>
          </w:tcPr>
          <w:p w:rsidR="00CB389B" w:rsidRPr="000D195A" w:rsidRDefault="00CB389B" w:rsidP="006B4A50">
            <w:pPr>
              <w:pStyle w:val="Bangheader"/>
              <w:framePr w:hSpace="0" w:wrap="auto" w:vAnchor="margin" w:xAlign="left" w:yAlign="inline"/>
              <w:jc w:val="both"/>
              <w:cnfStyle w:val="000000100000" w:firstRow="0" w:lastRow="0" w:firstColumn="0" w:lastColumn="0" w:oddVBand="0" w:evenVBand="0" w:oddHBand="1" w:evenHBand="0" w:firstRowFirstColumn="0" w:firstRowLastColumn="0" w:lastRowFirstColumn="0" w:lastRowLastColumn="0"/>
            </w:pPr>
            <w:r w:rsidRPr="000D195A">
              <w:t>W1-</w:t>
            </w:r>
          </w:p>
          <w:p w:rsidR="00CB389B" w:rsidRPr="000D195A" w:rsidRDefault="00CB389B" w:rsidP="006B4A50">
            <w:pPr>
              <w:pStyle w:val="Bangheader"/>
              <w:framePr w:hSpace="0" w:wrap="auto" w:vAnchor="margin" w:xAlign="left" w:yAlign="inline"/>
              <w:jc w:val="both"/>
              <w:cnfStyle w:val="000000100000" w:firstRow="0" w:lastRow="0" w:firstColumn="0" w:lastColumn="0" w:oddVBand="0" w:evenVBand="0" w:oddHBand="1" w:evenHBand="0" w:firstRowFirstColumn="0" w:firstRowLastColumn="0" w:lastRowFirstColumn="0" w:lastRowLastColumn="0"/>
            </w:pPr>
            <w:r w:rsidRPr="000D195A">
              <w:t>Oct</w:t>
            </w:r>
          </w:p>
        </w:tc>
        <w:tc>
          <w:tcPr>
            <w:cnfStyle w:val="000010000000" w:firstRow="0" w:lastRow="0" w:firstColumn="0" w:lastColumn="0" w:oddVBand="1" w:evenVBand="0" w:oddHBand="0" w:evenHBand="0" w:firstRowFirstColumn="0" w:firstRowLastColumn="0" w:lastRowFirstColumn="0" w:lastRowLastColumn="0"/>
            <w:tcW w:w="468" w:type="dxa"/>
            <w:shd w:val="clear" w:color="auto" w:fill="70AD47" w:themeFill="accent6"/>
          </w:tcPr>
          <w:p w:rsidR="00CB389B" w:rsidRPr="000D195A" w:rsidRDefault="00CB389B" w:rsidP="006B4A50">
            <w:pPr>
              <w:pStyle w:val="Bangheader"/>
              <w:framePr w:hSpace="0" w:wrap="auto" w:vAnchor="margin" w:xAlign="left" w:yAlign="inline"/>
              <w:jc w:val="both"/>
            </w:pPr>
            <w:r w:rsidRPr="000D195A">
              <w:t>W2-</w:t>
            </w:r>
          </w:p>
          <w:p w:rsidR="00CB389B" w:rsidRPr="000D195A" w:rsidRDefault="00CB389B" w:rsidP="006B4A50">
            <w:pPr>
              <w:pStyle w:val="Bangheader"/>
              <w:framePr w:hSpace="0" w:wrap="auto" w:vAnchor="margin" w:xAlign="left" w:yAlign="inline"/>
              <w:jc w:val="both"/>
            </w:pPr>
            <w:r w:rsidRPr="000D195A">
              <w:t>Oct</w:t>
            </w:r>
          </w:p>
        </w:tc>
        <w:tc>
          <w:tcPr>
            <w:tcW w:w="469" w:type="dxa"/>
            <w:shd w:val="clear" w:color="auto" w:fill="70AD47" w:themeFill="accent6"/>
          </w:tcPr>
          <w:p w:rsidR="00CB389B" w:rsidRPr="000D195A" w:rsidRDefault="00CB389B" w:rsidP="006B4A50">
            <w:pPr>
              <w:pStyle w:val="Bangheader"/>
              <w:framePr w:hSpace="0" w:wrap="auto" w:vAnchor="margin" w:xAlign="left" w:yAlign="inline"/>
              <w:jc w:val="both"/>
              <w:cnfStyle w:val="000000100000" w:firstRow="0" w:lastRow="0" w:firstColumn="0" w:lastColumn="0" w:oddVBand="0" w:evenVBand="0" w:oddHBand="1" w:evenHBand="0" w:firstRowFirstColumn="0" w:firstRowLastColumn="0" w:lastRowFirstColumn="0" w:lastRowLastColumn="0"/>
            </w:pPr>
            <w:r w:rsidRPr="000D195A">
              <w:t>W3-</w:t>
            </w:r>
          </w:p>
          <w:p w:rsidR="00CB389B" w:rsidRPr="000D195A" w:rsidRDefault="00CB389B" w:rsidP="006B4A50">
            <w:pPr>
              <w:pStyle w:val="Bangheader"/>
              <w:framePr w:hSpace="0" w:wrap="auto" w:vAnchor="margin" w:xAlign="left" w:yAlign="inline"/>
              <w:jc w:val="both"/>
              <w:cnfStyle w:val="000000100000" w:firstRow="0" w:lastRow="0" w:firstColumn="0" w:lastColumn="0" w:oddVBand="0" w:evenVBand="0" w:oddHBand="1" w:evenHBand="0" w:firstRowFirstColumn="0" w:firstRowLastColumn="0" w:lastRowFirstColumn="0" w:lastRowLastColumn="0"/>
            </w:pPr>
            <w:r w:rsidRPr="000D195A">
              <w:t>Oct</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rsidR="00CB389B" w:rsidRPr="000D195A" w:rsidRDefault="00CB389B" w:rsidP="006B4A50">
            <w:pPr>
              <w:pStyle w:val="Bangheader"/>
              <w:framePr w:hSpace="0" w:wrap="auto" w:vAnchor="margin" w:xAlign="left" w:yAlign="inline"/>
              <w:jc w:val="both"/>
            </w:pPr>
            <w:r w:rsidRPr="000D195A">
              <w:t>W4-</w:t>
            </w:r>
          </w:p>
          <w:p w:rsidR="00CB389B" w:rsidRPr="000D195A" w:rsidRDefault="00CB389B" w:rsidP="006B4A50">
            <w:pPr>
              <w:pStyle w:val="Bangheader"/>
              <w:framePr w:hSpace="0" w:wrap="auto" w:vAnchor="margin" w:xAlign="left" w:yAlign="inline"/>
              <w:jc w:val="both"/>
            </w:pPr>
            <w:r w:rsidRPr="000D195A">
              <w:t>Oct</w:t>
            </w:r>
          </w:p>
        </w:tc>
        <w:tc>
          <w:tcPr>
            <w:tcW w:w="469" w:type="dxa"/>
            <w:shd w:val="clear" w:color="auto" w:fill="70AD47" w:themeFill="accent6"/>
          </w:tcPr>
          <w:p w:rsidR="00CB389B" w:rsidRPr="000D195A" w:rsidRDefault="00CB389B" w:rsidP="006B4A50">
            <w:pPr>
              <w:pStyle w:val="Bangheader"/>
              <w:framePr w:hSpace="0" w:wrap="auto" w:vAnchor="margin" w:xAlign="left" w:yAlign="inline"/>
              <w:jc w:val="both"/>
              <w:cnfStyle w:val="000000100000" w:firstRow="0" w:lastRow="0" w:firstColumn="0" w:lastColumn="0" w:oddVBand="0" w:evenVBand="0" w:oddHBand="1" w:evenHBand="0" w:firstRowFirstColumn="0" w:firstRowLastColumn="0" w:lastRowFirstColumn="0" w:lastRowLastColumn="0"/>
            </w:pPr>
            <w:r w:rsidRPr="000D195A">
              <w:t>W1-</w:t>
            </w:r>
          </w:p>
          <w:p w:rsidR="00CB389B" w:rsidRPr="000D195A" w:rsidRDefault="00CB389B" w:rsidP="006B4A50">
            <w:pPr>
              <w:pStyle w:val="Bangheader"/>
              <w:framePr w:hSpace="0" w:wrap="auto" w:vAnchor="margin" w:xAlign="left" w:yAlign="inline"/>
              <w:jc w:val="both"/>
              <w:cnfStyle w:val="000000100000" w:firstRow="0" w:lastRow="0" w:firstColumn="0" w:lastColumn="0" w:oddVBand="0" w:evenVBand="0" w:oddHBand="1" w:evenHBand="0" w:firstRowFirstColumn="0" w:firstRowLastColumn="0" w:lastRowFirstColumn="0" w:lastRowLastColumn="0"/>
            </w:pPr>
            <w:r w:rsidRPr="000D195A">
              <w:t>Nov</w:t>
            </w:r>
          </w:p>
        </w:tc>
        <w:tc>
          <w:tcPr>
            <w:cnfStyle w:val="000010000000" w:firstRow="0" w:lastRow="0" w:firstColumn="0" w:lastColumn="0" w:oddVBand="1" w:evenVBand="0" w:oddHBand="0" w:evenHBand="0" w:firstRowFirstColumn="0" w:firstRowLastColumn="0" w:lastRowFirstColumn="0" w:lastRowLastColumn="0"/>
            <w:tcW w:w="477" w:type="dxa"/>
            <w:shd w:val="clear" w:color="auto" w:fill="70AD47" w:themeFill="accent6"/>
          </w:tcPr>
          <w:p w:rsidR="00CB389B" w:rsidRPr="000D195A" w:rsidRDefault="00CB389B" w:rsidP="006B4A50">
            <w:pPr>
              <w:pStyle w:val="Bangheader"/>
              <w:framePr w:hSpace="0" w:wrap="auto" w:vAnchor="margin" w:xAlign="left" w:yAlign="inline"/>
              <w:jc w:val="both"/>
            </w:pPr>
            <w:r w:rsidRPr="000D195A">
              <w:t>W2-</w:t>
            </w:r>
          </w:p>
          <w:p w:rsidR="00CB389B" w:rsidRPr="000D195A" w:rsidRDefault="00CB389B" w:rsidP="006B4A50">
            <w:pPr>
              <w:pStyle w:val="Bangheader"/>
              <w:framePr w:hSpace="0" w:wrap="auto" w:vAnchor="margin" w:xAlign="left" w:yAlign="inline"/>
              <w:jc w:val="both"/>
            </w:pPr>
            <w:r w:rsidRPr="000D195A">
              <w:t>Nov</w:t>
            </w:r>
          </w:p>
        </w:tc>
        <w:tc>
          <w:tcPr>
            <w:tcW w:w="540" w:type="dxa"/>
            <w:shd w:val="clear" w:color="auto" w:fill="70AD47" w:themeFill="accent6"/>
          </w:tcPr>
          <w:p w:rsidR="00CB389B" w:rsidRPr="000D195A" w:rsidRDefault="00CB389B" w:rsidP="006B4A50">
            <w:pPr>
              <w:pStyle w:val="Bangheader"/>
              <w:framePr w:hSpace="0" w:wrap="auto" w:vAnchor="margin" w:xAlign="left" w:yAlign="inline"/>
              <w:jc w:val="both"/>
              <w:cnfStyle w:val="000000100000" w:firstRow="0" w:lastRow="0" w:firstColumn="0" w:lastColumn="0" w:oddVBand="0" w:evenVBand="0" w:oddHBand="1" w:evenHBand="0" w:firstRowFirstColumn="0" w:firstRowLastColumn="0" w:lastRowFirstColumn="0" w:lastRowLastColumn="0"/>
            </w:pPr>
            <w:r w:rsidRPr="000D195A">
              <w:t>W3-</w:t>
            </w:r>
          </w:p>
          <w:p w:rsidR="00CB389B" w:rsidRPr="000D195A" w:rsidRDefault="00CB389B" w:rsidP="006B4A50">
            <w:pPr>
              <w:pStyle w:val="Bangheader"/>
              <w:framePr w:hSpace="0" w:wrap="auto" w:vAnchor="margin" w:xAlign="left" w:yAlign="inline"/>
              <w:jc w:val="both"/>
              <w:cnfStyle w:val="000000100000" w:firstRow="0" w:lastRow="0" w:firstColumn="0" w:lastColumn="0" w:oddVBand="0" w:evenVBand="0" w:oddHBand="1" w:evenHBand="0" w:firstRowFirstColumn="0" w:firstRowLastColumn="0" w:lastRowFirstColumn="0" w:lastRowLastColumn="0"/>
            </w:pPr>
            <w:r w:rsidRPr="000D195A">
              <w:t>Nov</w:t>
            </w:r>
          </w:p>
        </w:tc>
        <w:tc>
          <w:tcPr>
            <w:cnfStyle w:val="000010000000" w:firstRow="0" w:lastRow="0" w:firstColumn="0" w:lastColumn="0" w:oddVBand="1" w:evenVBand="0" w:oddHBand="0" w:evenHBand="0" w:firstRowFirstColumn="0" w:firstRowLastColumn="0" w:lastRowFirstColumn="0" w:lastRowLastColumn="0"/>
            <w:tcW w:w="540" w:type="dxa"/>
            <w:shd w:val="clear" w:color="auto" w:fill="70AD47" w:themeFill="accent6"/>
          </w:tcPr>
          <w:p w:rsidR="00CB389B" w:rsidRPr="000D195A" w:rsidRDefault="00CB389B" w:rsidP="006B4A50">
            <w:pPr>
              <w:pStyle w:val="Bangheader"/>
              <w:framePr w:hSpace="0" w:wrap="auto" w:vAnchor="margin" w:xAlign="left" w:yAlign="inline"/>
              <w:jc w:val="both"/>
            </w:pPr>
            <w:r w:rsidRPr="000D195A">
              <w:t>W4-</w:t>
            </w:r>
          </w:p>
          <w:p w:rsidR="00CB389B" w:rsidRPr="000D195A" w:rsidRDefault="00CB389B" w:rsidP="006B4A50">
            <w:pPr>
              <w:pStyle w:val="Bangheader"/>
              <w:framePr w:hSpace="0" w:wrap="auto" w:vAnchor="margin" w:xAlign="left" w:yAlign="inline"/>
              <w:jc w:val="both"/>
            </w:pPr>
            <w:r w:rsidRPr="000D195A">
              <w:t>Nov</w:t>
            </w:r>
          </w:p>
        </w:tc>
        <w:tc>
          <w:tcPr>
            <w:tcW w:w="540" w:type="dxa"/>
            <w:shd w:val="clear" w:color="auto" w:fill="70AD47" w:themeFill="accent6"/>
          </w:tcPr>
          <w:p w:rsidR="00CB389B" w:rsidRPr="000D195A" w:rsidRDefault="00CB389B" w:rsidP="006B4A50">
            <w:pPr>
              <w:pStyle w:val="Bangheader"/>
              <w:framePr w:hSpace="0" w:wrap="auto" w:vAnchor="margin" w:xAlign="left" w:yAlign="inline"/>
              <w:jc w:val="both"/>
              <w:cnfStyle w:val="000000100000" w:firstRow="0" w:lastRow="0" w:firstColumn="0" w:lastColumn="0" w:oddVBand="0" w:evenVBand="0" w:oddHBand="1" w:evenHBand="0" w:firstRowFirstColumn="0" w:firstRowLastColumn="0" w:lastRowFirstColumn="0" w:lastRowLastColumn="0"/>
            </w:pPr>
            <w:r w:rsidRPr="000D195A">
              <w:t>W1-</w:t>
            </w:r>
          </w:p>
          <w:p w:rsidR="00CB389B" w:rsidRPr="000D195A" w:rsidRDefault="00CB389B" w:rsidP="006B4A50">
            <w:pPr>
              <w:pStyle w:val="Bangheader"/>
              <w:framePr w:hSpace="0" w:wrap="auto" w:vAnchor="margin" w:xAlign="left" w:yAlign="inline"/>
              <w:jc w:val="both"/>
              <w:cnfStyle w:val="000000100000" w:firstRow="0" w:lastRow="0" w:firstColumn="0" w:lastColumn="0" w:oddVBand="0" w:evenVBand="0" w:oddHBand="1" w:evenHBand="0" w:firstRowFirstColumn="0" w:firstRowLastColumn="0" w:lastRowFirstColumn="0" w:lastRowLastColumn="0"/>
            </w:pPr>
            <w:r w:rsidRPr="000D195A">
              <w:t>Dec</w:t>
            </w:r>
          </w:p>
        </w:tc>
        <w:tc>
          <w:tcPr>
            <w:cnfStyle w:val="000010000000" w:firstRow="0" w:lastRow="0" w:firstColumn="0" w:lastColumn="0" w:oddVBand="1" w:evenVBand="0" w:oddHBand="0" w:evenHBand="0" w:firstRowFirstColumn="0" w:firstRowLastColumn="0" w:lastRowFirstColumn="0" w:lastRowLastColumn="0"/>
            <w:tcW w:w="540" w:type="dxa"/>
            <w:shd w:val="clear" w:color="auto" w:fill="70AD47" w:themeFill="accent6"/>
          </w:tcPr>
          <w:p w:rsidR="00CB389B" w:rsidRPr="000D195A" w:rsidRDefault="00CB389B" w:rsidP="006B4A50">
            <w:pPr>
              <w:pStyle w:val="Bangheader"/>
              <w:framePr w:hSpace="0" w:wrap="auto" w:vAnchor="margin" w:xAlign="left" w:yAlign="inline"/>
              <w:jc w:val="both"/>
            </w:pPr>
            <w:r w:rsidRPr="000D195A">
              <w:t>W2-</w:t>
            </w:r>
          </w:p>
          <w:p w:rsidR="00CB389B" w:rsidRPr="000D195A" w:rsidRDefault="00CB389B" w:rsidP="006B4A50">
            <w:pPr>
              <w:pStyle w:val="Bangheader"/>
              <w:framePr w:hSpace="0" w:wrap="auto" w:vAnchor="margin" w:xAlign="left" w:yAlign="inline"/>
              <w:jc w:val="both"/>
            </w:pPr>
            <w:r w:rsidRPr="000D195A">
              <w:t>Dec</w:t>
            </w:r>
          </w:p>
        </w:tc>
        <w:tc>
          <w:tcPr>
            <w:tcW w:w="540" w:type="dxa"/>
            <w:shd w:val="clear" w:color="auto" w:fill="70AD47" w:themeFill="accent6"/>
          </w:tcPr>
          <w:p w:rsidR="00CB389B" w:rsidRPr="000D195A" w:rsidRDefault="00CB389B" w:rsidP="006B4A50">
            <w:pPr>
              <w:pStyle w:val="Bangheader"/>
              <w:framePr w:hSpace="0" w:wrap="auto" w:vAnchor="margin" w:xAlign="left" w:yAlign="inline"/>
              <w:jc w:val="both"/>
              <w:cnfStyle w:val="000000100000" w:firstRow="0" w:lastRow="0" w:firstColumn="0" w:lastColumn="0" w:oddVBand="0" w:evenVBand="0" w:oddHBand="1" w:evenHBand="0" w:firstRowFirstColumn="0" w:firstRowLastColumn="0" w:lastRowFirstColumn="0" w:lastRowLastColumn="0"/>
            </w:pPr>
            <w:r w:rsidRPr="000D195A">
              <w:t>W3-</w:t>
            </w:r>
          </w:p>
          <w:p w:rsidR="00CB389B" w:rsidRPr="000D195A" w:rsidRDefault="00CB389B" w:rsidP="006B4A50">
            <w:pPr>
              <w:pStyle w:val="Bangheader"/>
              <w:framePr w:hSpace="0" w:wrap="auto" w:vAnchor="margin" w:xAlign="left" w:yAlign="inline"/>
              <w:jc w:val="both"/>
              <w:cnfStyle w:val="000000100000" w:firstRow="0" w:lastRow="0" w:firstColumn="0" w:lastColumn="0" w:oddVBand="0" w:evenVBand="0" w:oddHBand="1" w:evenHBand="0" w:firstRowFirstColumn="0" w:firstRowLastColumn="0" w:lastRowFirstColumn="0" w:lastRowLastColumn="0"/>
            </w:pPr>
            <w:r w:rsidRPr="000D195A">
              <w:t>Dec</w:t>
            </w:r>
          </w:p>
        </w:tc>
        <w:tc>
          <w:tcPr>
            <w:cnfStyle w:val="000010000000" w:firstRow="0" w:lastRow="0" w:firstColumn="0" w:lastColumn="0" w:oddVBand="1" w:evenVBand="0" w:oddHBand="0" w:evenHBand="0" w:firstRowFirstColumn="0" w:firstRowLastColumn="0" w:lastRowFirstColumn="0" w:lastRowLastColumn="0"/>
            <w:tcW w:w="540" w:type="dxa"/>
            <w:shd w:val="clear" w:color="auto" w:fill="70AD47" w:themeFill="accent6"/>
          </w:tcPr>
          <w:p w:rsidR="00CB389B" w:rsidRPr="000D195A" w:rsidRDefault="00CB389B" w:rsidP="006B4A50">
            <w:pPr>
              <w:pStyle w:val="Bangheader"/>
              <w:framePr w:hSpace="0" w:wrap="auto" w:vAnchor="margin" w:xAlign="left" w:yAlign="inline"/>
              <w:jc w:val="both"/>
            </w:pPr>
            <w:r w:rsidRPr="000D195A">
              <w:t>Total (pd)</w:t>
            </w:r>
          </w:p>
        </w:tc>
      </w:tr>
      <w:tr w:rsidR="00CB389B" w:rsidRPr="000D195A" w:rsidTr="00ED4B7E">
        <w:trPr>
          <w:trHeight w:val="847"/>
        </w:trPr>
        <w:tc>
          <w:tcPr>
            <w:cnfStyle w:val="000010000000" w:firstRow="0" w:lastRow="0" w:firstColumn="0" w:lastColumn="0" w:oddVBand="1" w:evenVBand="0" w:oddHBand="0" w:evenHBand="0" w:firstRowFirstColumn="0" w:firstRowLastColumn="0" w:lastRowFirstColumn="0" w:lastRowLastColumn="0"/>
            <w:tcW w:w="1080" w:type="dxa"/>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 xml:space="preserve">PM/Designer </w:t>
            </w:r>
          </w:p>
        </w:tc>
        <w:tc>
          <w:tcPr>
            <w:tcW w:w="985"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Đào Tr</w:t>
            </w:r>
            <w:r w:rsidRPr="000D195A">
              <w:rPr>
                <w:rFonts w:ascii="Cambria" w:hAnsi="Cambria" w:cs="Cambria"/>
                <w:sz w:val="22"/>
                <w:szCs w:val="22"/>
              </w:rPr>
              <w:t>ọ</w:t>
            </w:r>
            <w:r w:rsidRPr="000D195A">
              <w:rPr>
                <w:rFonts w:ascii="Century" w:hAnsi="Century" w:cs="Times New Roman"/>
                <w:sz w:val="22"/>
                <w:szCs w:val="22"/>
              </w:rPr>
              <w:t>ng Nghĩa</w:t>
            </w:r>
          </w:p>
        </w:tc>
        <w:tc>
          <w:tcPr>
            <w:cnfStyle w:val="000010000000" w:firstRow="0" w:lastRow="0" w:firstColumn="0" w:lastColumn="0" w:oddVBand="1" w:evenVBand="0" w:oddHBand="0" w:evenHBand="0" w:firstRowFirstColumn="0" w:firstRowLastColumn="0" w:lastRowFirstColumn="0" w:lastRowLastColumn="0"/>
            <w:tcW w:w="292"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468"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77"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 xml:space="preserve">100% </w:t>
            </w:r>
          </w:p>
        </w:tc>
        <w:tc>
          <w:tcPr>
            <w:tcW w:w="540"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hd w:val="pct15" w:color="auto" w:fill="FFFFFF"/>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80</w:t>
            </w:r>
          </w:p>
        </w:tc>
      </w:tr>
      <w:tr w:rsidR="00CB389B" w:rsidRPr="000D195A" w:rsidTr="00ED4B7E">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1080" w:type="dxa"/>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PTL/Dev</w:t>
            </w:r>
          </w:p>
        </w:tc>
        <w:tc>
          <w:tcPr>
            <w:tcW w:w="985"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Lê H</w:t>
            </w:r>
            <w:r w:rsidRPr="000D195A">
              <w:rPr>
                <w:rFonts w:ascii="Cambria" w:hAnsi="Cambria" w:cs="Cambria"/>
                <w:sz w:val="22"/>
                <w:szCs w:val="22"/>
              </w:rPr>
              <w:t>ồ</w:t>
            </w:r>
            <w:r w:rsidRPr="000D195A">
              <w:rPr>
                <w:rFonts w:ascii="Century" w:hAnsi="Century" w:cs="Times New Roman"/>
                <w:sz w:val="22"/>
                <w:szCs w:val="22"/>
              </w:rPr>
              <w:t>ng Nhiên</w:t>
            </w:r>
          </w:p>
        </w:tc>
        <w:tc>
          <w:tcPr>
            <w:cnfStyle w:val="000010000000" w:firstRow="0" w:lastRow="0" w:firstColumn="0" w:lastColumn="0" w:oddVBand="1" w:evenVBand="0" w:oddHBand="0" w:evenHBand="0" w:firstRowFirstColumn="0" w:firstRowLastColumn="0" w:lastRowFirstColumn="0" w:lastRowLastColumn="0"/>
            <w:tcW w:w="292"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468"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77"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 xml:space="preserve">100% </w:t>
            </w:r>
          </w:p>
        </w:tc>
        <w:tc>
          <w:tcPr>
            <w:tcW w:w="540"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highlight w:val="yellow"/>
                <w:shd w:val="pct15" w:color="auto" w:fill="FFFFFF"/>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80</w:t>
            </w:r>
          </w:p>
        </w:tc>
      </w:tr>
      <w:tr w:rsidR="00CB389B" w:rsidRPr="000D195A" w:rsidTr="00ED4B7E">
        <w:trPr>
          <w:trHeight w:val="525"/>
        </w:trPr>
        <w:tc>
          <w:tcPr>
            <w:cnfStyle w:val="000010000000" w:firstRow="0" w:lastRow="0" w:firstColumn="0" w:lastColumn="0" w:oddVBand="1" w:evenVBand="0" w:oddHBand="0" w:evenHBand="0" w:firstRowFirstColumn="0" w:firstRowLastColumn="0" w:lastRowFirstColumn="0" w:lastRowLastColumn="0"/>
            <w:tcW w:w="1080" w:type="dxa"/>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Dev/Tester</w:t>
            </w:r>
          </w:p>
        </w:tc>
        <w:tc>
          <w:tcPr>
            <w:tcW w:w="985"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Hoàng Anh Tu</w:t>
            </w:r>
            <w:r w:rsidRPr="000D195A">
              <w:rPr>
                <w:rFonts w:ascii="Cambria" w:hAnsi="Cambria" w:cs="Cambria"/>
                <w:sz w:val="22"/>
                <w:szCs w:val="22"/>
              </w:rPr>
              <w:t>ấ</w:t>
            </w:r>
            <w:r w:rsidRPr="000D195A">
              <w:rPr>
                <w:rFonts w:ascii="Century" w:hAnsi="Century" w:cs="Times New Roman"/>
                <w:sz w:val="22"/>
                <w:szCs w:val="22"/>
              </w:rPr>
              <w:t>n</w:t>
            </w:r>
          </w:p>
        </w:tc>
        <w:tc>
          <w:tcPr>
            <w:cnfStyle w:val="000010000000" w:firstRow="0" w:lastRow="0" w:firstColumn="0" w:lastColumn="0" w:oddVBand="1" w:evenVBand="0" w:oddHBand="0" w:evenHBand="0" w:firstRowFirstColumn="0" w:firstRowLastColumn="0" w:lastRowFirstColumn="0" w:lastRowLastColumn="0"/>
            <w:tcW w:w="292"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468"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77"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 xml:space="preserve">100% </w:t>
            </w:r>
          </w:p>
        </w:tc>
        <w:tc>
          <w:tcPr>
            <w:tcW w:w="540"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highlight w:val="yellow"/>
                <w:shd w:val="pct15" w:color="auto" w:fill="FFFFFF"/>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80</w:t>
            </w:r>
          </w:p>
        </w:tc>
      </w:tr>
      <w:tr w:rsidR="00CB389B" w:rsidRPr="000D195A" w:rsidTr="00ED4B7E">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1080" w:type="dxa"/>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Test Leader/Dev</w:t>
            </w:r>
          </w:p>
        </w:tc>
        <w:tc>
          <w:tcPr>
            <w:tcW w:w="985"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Đ</w:t>
            </w:r>
            <w:r w:rsidRPr="000D195A">
              <w:rPr>
                <w:rFonts w:ascii="Cambria" w:hAnsi="Cambria" w:cs="Cambria"/>
                <w:sz w:val="22"/>
                <w:szCs w:val="22"/>
              </w:rPr>
              <w:t>ỗ</w:t>
            </w:r>
            <w:r w:rsidRPr="000D195A">
              <w:rPr>
                <w:rFonts w:ascii="Century" w:hAnsi="Century" w:cs="Times New Roman"/>
                <w:sz w:val="22"/>
                <w:szCs w:val="22"/>
              </w:rPr>
              <w:t xml:space="preserve"> Văn Tu</w:t>
            </w:r>
            <w:r w:rsidRPr="000D195A">
              <w:rPr>
                <w:rFonts w:ascii="Cambria" w:hAnsi="Cambria" w:cs="Cambria"/>
                <w:sz w:val="22"/>
                <w:szCs w:val="22"/>
              </w:rPr>
              <w:t>ấ</w:t>
            </w:r>
            <w:r w:rsidRPr="000D195A">
              <w:rPr>
                <w:rFonts w:ascii="Century" w:hAnsi="Century" w:cs="Times New Roman"/>
                <w:sz w:val="22"/>
                <w:szCs w:val="22"/>
              </w:rPr>
              <w:t>n</w:t>
            </w:r>
          </w:p>
        </w:tc>
        <w:tc>
          <w:tcPr>
            <w:cnfStyle w:val="000010000000" w:firstRow="0" w:lastRow="0" w:firstColumn="0" w:lastColumn="0" w:oddVBand="1" w:evenVBand="0" w:oddHBand="0" w:evenHBand="0" w:firstRowFirstColumn="0" w:firstRowLastColumn="0" w:lastRowFirstColumn="0" w:lastRowLastColumn="0"/>
            <w:tcW w:w="292"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468"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77"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 xml:space="preserve">100% </w:t>
            </w:r>
          </w:p>
        </w:tc>
        <w:tc>
          <w:tcPr>
            <w:tcW w:w="540" w:type="dxa"/>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80</w:t>
            </w:r>
          </w:p>
        </w:tc>
      </w:tr>
      <w:tr w:rsidR="00CB389B" w:rsidRPr="000D195A" w:rsidTr="00ED4B7E">
        <w:trPr>
          <w:trHeight w:val="465"/>
        </w:trPr>
        <w:tc>
          <w:tcPr>
            <w:cnfStyle w:val="000010000000" w:firstRow="0" w:lastRow="0" w:firstColumn="0" w:lastColumn="0" w:oddVBand="1" w:evenVBand="0" w:oddHBand="0" w:evenHBand="0" w:firstRowFirstColumn="0" w:firstRowLastColumn="0" w:lastRowFirstColumn="0" w:lastRowLastColumn="0"/>
            <w:tcW w:w="1080" w:type="dxa"/>
            <w:shd w:val="clear" w:color="auto" w:fill="auto"/>
          </w:tcPr>
          <w:p w:rsidR="00CB389B" w:rsidRPr="000D195A" w:rsidRDefault="00CB389B" w:rsidP="006B4A50">
            <w:pPr>
              <w:pStyle w:val="bang0"/>
              <w:ind w:left="0"/>
              <w:jc w:val="both"/>
              <w:rPr>
                <w:rFonts w:ascii="Century" w:hAnsi="Century" w:cs="Times New Roman"/>
                <w:b/>
                <w:sz w:val="22"/>
                <w:szCs w:val="22"/>
              </w:rPr>
            </w:pPr>
            <w:r w:rsidRPr="000D195A">
              <w:rPr>
                <w:rFonts w:ascii="Century" w:hAnsi="Century" w:cs="Times New Roman"/>
                <w:sz w:val="22"/>
                <w:szCs w:val="22"/>
              </w:rPr>
              <w:t>Tester/Designer/Dev</w:t>
            </w:r>
          </w:p>
        </w:tc>
        <w:tc>
          <w:tcPr>
            <w:tcW w:w="985"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T</w:t>
            </w:r>
            <w:r w:rsidRPr="000D195A">
              <w:rPr>
                <w:rFonts w:ascii="Cambria" w:hAnsi="Cambria" w:cs="Cambria"/>
                <w:sz w:val="22"/>
                <w:szCs w:val="22"/>
              </w:rPr>
              <w:t>ạ</w:t>
            </w:r>
            <w:r w:rsidRPr="000D195A">
              <w:rPr>
                <w:rFonts w:ascii="Century" w:hAnsi="Century" w:cs="Times New Roman"/>
                <w:sz w:val="22"/>
                <w:szCs w:val="22"/>
              </w:rPr>
              <w:t xml:space="preserve"> Ng</w:t>
            </w:r>
            <w:r w:rsidRPr="000D195A">
              <w:rPr>
                <w:rFonts w:ascii="Cambria" w:hAnsi="Cambria" w:cs="Cambria"/>
                <w:sz w:val="22"/>
                <w:szCs w:val="22"/>
              </w:rPr>
              <w:t>ọ</w:t>
            </w:r>
            <w:r w:rsidRPr="000D195A">
              <w:rPr>
                <w:rFonts w:ascii="Century" w:hAnsi="Century" w:cs="Times New Roman"/>
                <w:sz w:val="22"/>
                <w:szCs w:val="22"/>
              </w:rPr>
              <w:t>c Duy</w:t>
            </w:r>
          </w:p>
        </w:tc>
        <w:tc>
          <w:tcPr>
            <w:cnfStyle w:val="000010000000" w:firstRow="0" w:lastRow="0" w:firstColumn="0" w:lastColumn="0" w:oddVBand="1" w:evenVBand="0" w:oddHBand="0" w:evenHBand="0" w:firstRowFirstColumn="0" w:firstRowLastColumn="0" w:lastRowFirstColumn="0" w:lastRowLastColumn="0"/>
            <w:tcW w:w="292"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468"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77"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rsidR="00CB389B" w:rsidRPr="000D195A" w:rsidRDefault="00CB389B" w:rsidP="006B4A50">
            <w:pPr>
              <w:pStyle w:val="bang0"/>
              <w:ind w:left="0"/>
              <w:jc w:val="both"/>
              <w:rPr>
                <w:rFonts w:ascii="Century" w:hAnsi="Century" w:cs="Times New Roman"/>
              </w:rPr>
            </w:pPr>
            <w:r w:rsidRPr="000D195A">
              <w:rPr>
                <w:rFonts w:ascii="Century" w:hAnsi="Century" w:cs="Times New Roman"/>
              </w:rPr>
              <w:t xml:space="preserve">100% </w:t>
            </w:r>
          </w:p>
        </w:tc>
        <w:tc>
          <w:tcPr>
            <w:tcW w:w="540" w:type="dxa"/>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highlight w:val="yellow"/>
                <w:shd w:val="pct15" w:color="auto" w:fill="FFFFFF"/>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80</w:t>
            </w:r>
          </w:p>
        </w:tc>
      </w:tr>
      <w:tr w:rsidR="00CB389B" w:rsidRPr="000D195A" w:rsidTr="00ED4B7E">
        <w:trPr>
          <w:cnfStyle w:val="000000100000" w:firstRow="0" w:lastRow="0" w:firstColumn="0" w:lastColumn="0" w:oddVBand="0" w:evenVBand="0" w:oddHBand="1" w:evenHBand="0" w:firstRowFirstColumn="0" w:firstRowLastColumn="0" w:lastRowFirstColumn="0" w:lastRowLastColumn="0"/>
          <w:trHeight w:val="350"/>
        </w:trPr>
        <w:tc>
          <w:tcPr>
            <w:cnfStyle w:val="000010000000" w:firstRow="0" w:lastRow="0" w:firstColumn="0" w:lastColumn="0" w:oddVBand="1" w:evenVBand="0" w:oddHBand="0" w:evenHBand="0" w:firstRowFirstColumn="0" w:firstRowLastColumn="0" w:lastRowFirstColumn="0" w:lastRowLastColumn="0"/>
            <w:tcW w:w="1080" w:type="dxa"/>
            <w:shd w:val="clear" w:color="auto" w:fill="auto"/>
          </w:tcPr>
          <w:p w:rsidR="00CB389B" w:rsidRPr="000D195A" w:rsidRDefault="00CB389B" w:rsidP="006B4A50">
            <w:pPr>
              <w:pStyle w:val="bang0"/>
              <w:ind w:left="0"/>
              <w:jc w:val="both"/>
              <w:rPr>
                <w:rFonts w:ascii="Century" w:hAnsi="Century" w:cs="Times New Roman"/>
                <w:b/>
                <w:sz w:val="22"/>
                <w:szCs w:val="22"/>
              </w:rPr>
            </w:pPr>
            <w:r w:rsidRPr="000D195A">
              <w:rPr>
                <w:rFonts w:ascii="Century" w:hAnsi="Century" w:cs="Times New Roman"/>
                <w:b/>
                <w:sz w:val="22"/>
                <w:szCs w:val="22"/>
              </w:rPr>
              <w:t>Total</w:t>
            </w:r>
          </w:p>
        </w:tc>
        <w:tc>
          <w:tcPr>
            <w:tcW w:w="985" w:type="dxa"/>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292" w:type="dxa"/>
            <w:shd w:val="clear" w:color="auto" w:fill="auto"/>
          </w:tcPr>
          <w:p w:rsidR="00CB389B" w:rsidRPr="000D195A" w:rsidRDefault="00CB389B" w:rsidP="006B4A50">
            <w:pPr>
              <w:pStyle w:val="bang0"/>
              <w:jc w:val="both"/>
              <w:rPr>
                <w:rFonts w:ascii="Century" w:hAnsi="Century" w:cs="Times New Roman"/>
                <w:sz w:val="22"/>
                <w:szCs w:val="22"/>
              </w:rPr>
            </w:pPr>
          </w:p>
        </w:tc>
        <w:tc>
          <w:tcPr>
            <w:tcW w:w="469" w:type="dxa"/>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rsidR="00CB389B" w:rsidRPr="000D195A" w:rsidRDefault="00CB389B" w:rsidP="006B4A50">
            <w:pPr>
              <w:pStyle w:val="bang0"/>
              <w:jc w:val="both"/>
              <w:rPr>
                <w:rFonts w:ascii="Century" w:hAnsi="Century" w:cs="Times New Roman"/>
                <w:sz w:val="22"/>
                <w:szCs w:val="22"/>
              </w:rPr>
            </w:pPr>
          </w:p>
        </w:tc>
        <w:tc>
          <w:tcPr>
            <w:tcW w:w="468" w:type="dxa"/>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rsidR="00CB389B" w:rsidRPr="000D195A" w:rsidRDefault="00CB389B" w:rsidP="006B4A50">
            <w:pPr>
              <w:pStyle w:val="bang0"/>
              <w:jc w:val="both"/>
              <w:rPr>
                <w:rFonts w:ascii="Century" w:hAnsi="Century" w:cs="Times New Roman"/>
                <w:sz w:val="22"/>
                <w:szCs w:val="22"/>
              </w:rPr>
            </w:pPr>
          </w:p>
        </w:tc>
        <w:tc>
          <w:tcPr>
            <w:tcW w:w="469" w:type="dxa"/>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rsidR="00CB389B" w:rsidRPr="000D195A" w:rsidRDefault="00CB389B" w:rsidP="006B4A50">
            <w:pPr>
              <w:pStyle w:val="bang0"/>
              <w:jc w:val="both"/>
              <w:rPr>
                <w:rFonts w:ascii="Century" w:hAnsi="Century" w:cs="Times New Roman"/>
                <w:sz w:val="22"/>
                <w:szCs w:val="22"/>
              </w:rPr>
            </w:pPr>
          </w:p>
        </w:tc>
        <w:tc>
          <w:tcPr>
            <w:tcW w:w="469" w:type="dxa"/>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77" w:type="dxa"/>
            <w:shd w:val="clear" w:color="auto" w:fill="auto"/>
          </w:tcPr>
          <w:p w:rsidR="00CB389B" w:rsidRPr="000D195A" w:rsidRDefault="00CB389B" w:rsidP="006B4A50">
            <w:pPr>
              <w:pStyle w:val="bang0"/>
              <w:jc w:val="both"/>
              <w:rPr>
                <w:rFonts w:ascii="Century" w:hAnsi="Century" w:cs="Times New Roman"/>
                <w:sz w:val="22"/>
                <w:szCs w:val="22"/>
              </w:rPr>
            </w:pPr>
          </w:p>
        </w:tc>
        <w:tc>
          <w:tcPr>
            <w:tcW w:w="540" w:type="dxa"/>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rsidR="00CB389B" w:rsidRPr="000D195A" w:rsidRDefault="00CB389B" w:rsidP="006B4A50">
            <w:pPr>
              <w:pStyle w:val="bang0"/>
              <w:jc w:val="both"/>
              <w:rPr>
                <w:rFonts w:ascii="Century" w:hAnsi="Century" w:cs="Times New Roman"/>
                <w:sz w:val="22"/>
                <w:szCs w:val="22"/>
              </w:rPr>
            </w:pPr>
          </w:p>
        </w:tc>
        <w:tc>
          <w:tcPr>
            <w:tcW w:w="540" w:type="dxa"/>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rsidR="00CB389B" w:rsidRPr="000D195A" w:rsidRDefault="00CB389B" w:rsidP="006B4A50">
            <w:pPr>
              <w:pStyle w:val="bang0"/>
              <w:jc w:val="both"/>
              <w:rPr>
                <w:rFonts w:ascii="Century" w:hAnsi="Century" w:cs="Times New Roman"/>
                <w:sz w:val="22"/>
                <w:szCs w:val="22"/>
              </w:rPr>
            </w:pPr>
          </w:p>
        </w:tc>
        <w:tc>
          <w:tcPr>
            <w:tcW w:w="540" w:type="dxa"/>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b/>
                <w:sz w:val="22"/>
                <w:szCs w:val="22"/>
              </w:rPr>
              <w:t>400</w:t>
            </w:r>
          </w:p>
        </w:tc>
      </w:tr>
    </w:tbl>
    <w:p w:rsidR="00CB389B" w:rsidRPr="000D195A" w:rsidRDefault="00CB389B" w:rsidP="006B4A50">
      <w:pPr>
        <w:pStyle w:val="Table2-1"/>
        <w:jc w:val="both"/>
        <w:rPr>
          <w:rFonts w:ascii="Century" w:hAnsi="Century"/>
        </w:rPr>
      </w:pPr>
      <w:r w:rsidRPr="000D195A">
        <w:rPr>
          <w:rFonts w:ascii="Century" w:hAnsi="Century"/>
        </w:rPr>
        <w:t xml:space="preserve"> Human Resource Budget Allocation</w:t>
      </w:r>
    </w:p>
    <w:p w:rsidR="00CB389B" w:rsidRPr="000D195A" w:rsidRDefault="00CB389B" w:rsidP="006B4A50">
      <w:pPr>
        <w:jc w:val="both"/>
        <w:rPr>
          <w:rFonts w:ascii="Century" w:hAnsi="Century" w:cs="Times New Roman"/>
          <w:b/>
          <w:bCs/>
          <w:iCs/>
        </w:rPr>
      </w:pPr>
      <w:r w:rsidRPr="000D195A">
        <w:rPr>
          <w:rFonts w:ascii="Century" w:hAnsi="Century"/>
        </w:rPr>
        <w:br w:type="page"/>
      </w:r>
    </w:p>
    <w:p w:rsidR="00CB389B" w:rsidRPr="000D195A" w:rsidRDefault="00CB389B" w:rsidP="006B4A50">
      <w:pPr>
        <w:pStyle w:val="captiontable0"/>
        <w:numPr>
          <w:ilvl w:val="0"/>
          <w:numId w:val="25"/>
        </w:numPr>
        <w:jc w:val="both"/>
        <w:rPr>
          <w:rFonts w:ascii="Century" w:hAnsi="Century"/>
        </w:rPr>
        <w:sectPr w:rsidR="00CB389B" w:rsidRPr="000D195A" w:rsidSect="00AA1028">
          <w:headerReference w:type="even" r:id="rId22"/>
          <w:headerReference w:type="default" r:id="rId23"/>
          <w:footerReference w:type="even" r:id="rId24"/>
          <w:footerReference w:type="default" r:id="rId25"/>
          <w:pgSz w:w="11909" w:h="16834" w:code="9"/>
          <w:pgMar w:top="1134" w:right="1134" w:bottom="1134" w:left="1701" w:header="720" w:footer="720" w:gutter="646"/>
          <w:pgNumType w:start="0"/>
          <w:cols w:space="709"/>
          <w:titlePg/>
          <w:docGrid w:linePitch="299"/>
        </w:sectPr>
      </w:pPr>
    </w:p>
    <w:p w:rsidR="00CB389B" w:rsidRPr="000D195A" w:rsidRDefault="00CB389B" w:rsidP="006B4A50">
      <w:pPr>
        <w:pStyle w:val="Heading3"/>
        <w:jc w:val="both"/>
        <w:rPr>
          <w:rFonts w:ascii="Century" w:hAnsi="Century"/>
        </w:rPr>
      </w:pPr>
      <w:bookmarkStart w:id="392" w:name="_Toc396221101"/>
      <w:bookmarkStart w:id="393" w:name="_Toc430709067"/>
      <w:bookmarkStart w:id="394" w:name="_Toc469404419"/>
      <w:r w:rsidRPr="000D195A">
        <w:rPr>
          <w:rFonts w:ascii="Century" w:hAnsi="Century"/>
        </w:rPr>
        <w:lastRenderedPageBreak/>
        <w:t>External Interfaces</w:t>
      </w:r>
      <w:bookmarkEnd w:id="391"/>
      <w:bookmarkEnd w:id="392"/>
      <w:bookmarkEnd w:id="393"/>
      <w:bookmarkEnd w:id="394"/>
    </w:p>
    <w:p w:rsidR="00CB389B" w:rsidRPr="000D195A" w:rsidRDefault="00CB389B" w:rsidP="006B4A50">
      <w:pPr>
        <w:pStyle w:val="Heading4"/>
        <w:jc w:val="both"/>
        <w:rPr>
          <w:rFonts w:ascii="Century" w:hAnsi="Century" w:cs="Times New Roman"/>
        </w:rPr>
      </w:pPr>
      <w:bookmarkStart w:id="395" w:name="_Toc430709069"/>
      <w:r w:rsidRPr="000D195A">
        <w:rPr>
          <w:rFonts w:ascii="Century" w:hAnsi="Century" w:cs="Times New Roman"/>
        </w:rPr>
        <w:t>FPT University’s Interfaces</w:t>
      </w:r>
      <w:bookmarkEnd w:id="395"/>
    </w:p>
    <w:tbl>
      <w:tblPr>
        <w:tblStyle w:val="GridTable4-Accent61"/>
        <w:tblpPr w:leftFromText="180" w:rightFromText="180" w:vertAnchor="text" w:horzAnchor="margin" w:tblpXSpec="center" w:tblpY="-3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81"/>
        <w:gridCol w:w="2170"/>
        <w:gridCol w:w="2313"/>
        <w:gridCol w:w="2280"/>
      </w:tblGrid>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88" w:type="pct"/>
            <w:shd w:val="clear" w:color="auto" w:fill="70AD47" w:themeFill="accent6"/>
          </w:tcPr>
          <w:p w:rsidR="00CB389B" w:rsidRPr="000D195A" w:rsidRDefault="00CB389B" w:rsidP="006B4A50">
            <w:pPr>
              <w:pStyle w:val="Bangheader"/>
              <w:framePr w:hSpace="0" w:wrap="auto" w:vAnchor="margin" w:xAlign="left" w:yAlign="inline"/>
              <w:jc w:val="both"/>
            </w:pPr>
            <w:bookmarkStart w:id="396" w:name="_Toc396221102"/>
            <w:bookmarkStart w:id="397" w:name="_Toc452446914"/>
            <w:r w:rsidRPr="000D195A">
              <w:t>Department</w:t>
            </w:r>
          </w:p>
        </w:tc>
        <w:tc>
          <w:tcPr>
            <w:tcW w:w="1255" w:type="pct"/>
            <w:shd w:val="clear" w:color="auto" w:fill="70AD47" w:themeFill="accent6"/>
          </w:tcPr>
          <w:p w:rsidR="00CB389B" w:rsidRPr="000D195A" w:rsidRDefault="00CB389B" w:rsidP="006B4A50">
            <w:pPr>
              <w:pStyle w:val="Bangheader"/>
              <w:framePr w:hSpace="0" w:wrap="auto" w:vAnchor="margin" w:xAlign="left" w:yAlign="inline"/>
              <w:jc w:val="both"/>
              <w:cnfStyle w:val="000000100000" w:firstRow="0" w:lastRow="0" w:firstColumn="0" w:lastColumn="0" w:oddVBand="0" w:evenVBand="0" w:oddHBand="1" w:evenHBand="0" w:firstRowFirstColumn="0" w:firstRowLastColumn="0" w:lastRowFirstColumn="0" w:lastRowLastColumn="0"/>
            </w:pPr>
            <w:r w:rsidRPr="000D195A">
              <w:t>Contact Person</w:t>
            </w:r>
          </w:p>
          <w:p w:rsidR="00CB389B" w:rsidRPr="000D195A" w:rsidRDefault="00CB389B" w:rsidP="006B4A50">
            <w:pPr>
              <w:pStyle w:val="Bangheader"/>
              <w:framePr w:hSpace="0" w:wrap="auto" w:vAnchor="margin" w:xAlign="left" w:yAlign="inline"/>
              <w:jc w:val="both"/>
              <w:cnfStyle w:val="000000100000" w:firstRow="0" w:lastRow="0" w:firstColumn="0" w:lastColumn="0" w:oddVBand="0" w:evenVBand="0" w:oddHBand="1" w:evenHBand="0" w:firstRowFirstColumn="0" w:firstRowLastColumn="0" w:lastRowFirstColumn="0" w:lastRowLastColumn="0"/>
            </w:pPr>
            <w:r w:rsidRPr="000D195A">
              <w:t>(name-position)</w:t>
            </w:r>
          </w:p>
        </w:tc>
        <w:tc>
          <w:tcPr>
            <w:cnfStyle w:val="000010000000" w:firstRow="0" w:lastRow="0" w:firstColumn="0" w:lastColumn="0" w:oddVBand="1" w:evenVBand="0" w:oddHBand="0" w:evenHBand="0" w:firstRowFirstColumn="0" w:firstRowLastColumn="0" w:lastRowFirstColumn="0" w:lastRowLastColumn="0"/>
            <w:tcW w:w="1338" w:type="pct"/>
            <w:shd w:val="clear" w:color="auto" w:fill="70AD47" w:themeFill="accent6"/>
          </w:tcPr>
          <w:p w:rsidR="00CB389B" w:rsidRPr="000D195A" w:rsidRDefault="00CB389B" w:rsidP="006B4A50">
            <w:pPr>
              <w:pStyle w:val="Bangheader"/>
              <w:framePr w:hSpace="0" w:wrap="auto" w:vAnchor="margin" w:xAlign="left" w:yAlign="inline"/>
              <w:jc w:val="both"/>
            </w:pPr>
            <w:r w:rsidRPr="000D195A">
              <w:t>Contact address</w:t>
            </w:r>
          </w:p>
          <w:p w:rsidR="00CB389B" w:rsidRPr="000D195A" w:rsidRDefault="00CB389B" w:rsidP="006B4A50">
            <w:pPr>
              <w:pStyle w:val="Bangheader"/>
              <w:framePr w:hSpace="0" w:wrap="auto" w:vAnchor="margin" w:xAlign="left" w:yAlign="inline"/>
              <w:jc w:val="both"/>
            </w:pPr>
            <w:r w:rsidRPr="000D195A">
              <w:t>(email, telephone)</w:t>
            </w:r>
          </w:p>
        </w:tc>
        <w:tc>
          <w:tcPr>
            <w:tcW w:w="1319" w:type="pct"/>
            <w:shd w:val="clear" w:color="auto" w:fill="70AD47" w:themeFill="accent6"/>
          </w:tcPr>
          <w:p w:rsidR="00CB389B" w:rsidRPr="000D195A" w:rsidRDefault="00CB389B" w:rsidP="006B4A50">
            <w:pPr>
              <w:pStyle w:val="Bangheader"/>
              <w:framePr w:hSpace="0" w:wrap="auto" w:vAnchor="margin" w:xAlign="left" w:yAlign="inline"/>
              <w:jc w:val="both"/>
              <w:cnfStyle w:val="000000100000" w:firstRow="0" w:lastRow="0" w:firstColumn="0" w:lastColumn="0" w:oddVBand="0" w:evenVBand="0" w:oddHBand="1" w:evenHBand="0" w:firstRowFirstColumn="0" w:firstRowLastColumn="0" w:lastRowFirstColumn="0" w:lastRowLastColumn="0"/>
            </w:pPr>
            <w:r w:rsidRPr="000D195A">
              <w:t>Responsibility</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1088"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Teacher</w:t>
            </w:r>
          </w:p>
        </w:tc>
        <w:tc>
          <w:tcPr>
            <w:tcW w:w="1255" w:type="pct"/>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Nguyen Van Sang</w:t>
            </w:r>
          </w:p>
        </w:tc>
        <w:tc>
          <w:tcPr>
            <w:cnfStyle w:val="000010000000" w:firstRow="0" w:lastRow="0" w:firstColumn="0" w:lastColumn="0" w:oddVBand="1" w:evenVBand="0" w:oddHBand="0" w:evenHBand="0" w:firstRowFirstColumn="0" w:firstRowLastColumn="0" w:lastRowFirstColumn="0" w:lastRowLastColumn="0"/>
            <w:tcW w:w="1338" w:type="pct"/>
            <w:shd w:val="clear" w:color="auto" w:fill="auto"/>
          </w:tcPr>
          <w:p w:rsidR="00CB389B" w:rsidRPr="000D195A" w:rsidRDefault="00746720" w:rsidP="006B4A50">
            <w:pPr>
              <w:pStyle w:val="bang0"/>
              <w:ind w:left="0"/>
              <w:jc w:val="both"/>
              <w:rPr>
                <w:rFonts w:ascii="Century" w:hAnsi="Century" w:cs="Times New Roman"/>
                <w:sz w:val="22"/>
                <w:szCs w:val="22"/>
              </w:rPr>
            </w:pPr>
            <w:hyperlink r:id="rId26" w:history="1">
              <w:r w:rsidR="00CB389B" w:rsidRPr="000D195A">
                <w:rPr>
                  <w:rStyle w:val="Hyperlink"/>
                  <w:rFonts w:ascii="Century" w:hAnsi="Century" w:cs="Times New Roman"/>
                  <w:sz w:val="22"/>
                  <w:szCs w:val="22"/>
                </w:rPr>
                <w:t>SangNV@fpt.edu.vn</w:t>
              </w:r>
            </w:hyperlink>
            <w:r w:rsidR="00CB389B" w:rsidRPr="000D195A">
              <w:rPr>
                <w:rFonts w:ascii="Century" w:hAnsi="Century" w:cs="Times New Roman"/>
                <w:sz w:val="22"/>
                <w:szCs w:val="22"/>
              </w:rPr>
              <w:t xml:space="preserve"> </w:t>
            </w:r>
          </w:p>
        </w:tc>
        <w:tc>
          <w:tcPr>
            <w:tcW w:w="1319" w:type="pct"/>
            <w:shd w:val="clear" w:color="auto" w:fill="auto"/>
          </w:tcPr>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Review and accept documents during project</w:t>
            </w:r>
          </w:p>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Review and accept products of the project.</w:t>
            </w:r>
          </w:p>
          <w:p w:rsidR="00CB389B" w:rsidRPr="000D195A" w:rsidRDefault="00CB389B" w:rsidP="006B4A50">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Resolve escalated issues and receive project reports.</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88"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Training Department</w:t>
            </w:r>
          </w:p>
        </w:tc>
        <w:tc>
          <w:tcPr>
            <w:tcW w:w="1255" w:type="pct"/>
            <w:shd w:val="clear" w:color="auto" w:fill="auto"/>
          </w:tcPr>
          <w:p w:rsidR="00CB389B" w:rsidRPr="000D195A" w:rsidRDefault="00CB389B" w:rsidP="006B4A50">
            <w:pPr>
              <w:pStyle w:val="bang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338" w:type="pct"/>
            <w:shd w:val="clear" w:color="auto" w:fill="auto"/>
          </w:tcPr>
          <w:p w:rsidR="00CB389B" w:rsidRPr="000D195A" w:rsidRDefault="00746720" w:rsidP="006B4A50">
            <w:pPr>
              <w:pStyle w:val="bang0"/>
              <w:ind w:left="0"/>
              <w:jc w:val="both"/>
              <w:rPr>
                <w:rFonts w:ascii="Century" w:hAnsi="Century" w:cs="Times New Roman"/>
                <w:sz w:val="22"/>
                <w:szCs w:val="22"/>
              </w:rPr>
            </w:pPr>
            <w:hyperlink r:id="rId27" w:history="1">
              <w:r w:rsidR="00CB389B" w:rsidRPr="000D195A">
                <w:rPr>
                  <w:rStyle w:val="Hyperlink"/>
                  <w:rFonts w:ascii="Century" w:hAnsi="Century" w:cs="Times New Roman"/>
                  <w:sz w:val="22"/>
                  <w:szCs w:val="22"/>
                  <w:shd w:val="clear" w:color="auto" w:fill="FFFFFF"/>
                </w:rPr>
                <w:t>acad.hn@fpt.edu.vn</w:t>
              </w:r>
            </w:hyperlink>
            <w:r w:rsidR="00CB389B" w:rsidRPr="000D195A">
              <w:rPr>
                <w:rFonts w:ascii="Century" w:hAnsi="Century" w:cs="Times New Roman"/>
                <w:sz w:val="22"/>
                <w:szCs w:val="22"/>
                <w:shd w:val="clear" w:color="auto" w:fill="FFFFFF"/>
              </w:rPr>
              <w:t xml:space="preserve"> </w:t>
            </w:r>
          </w:p>
        </w:tc>
        <w:tc>
          <w:tcPr>
            <w:tcW w:w="1319" w:type="pct"/>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Management course of student</w:t>
            </w:r>
          </w:p>
        </w:tc>
      </w:tr>
    </w:tbl>
    <w:p w:rsidR="00CB389B" w:rsidRPr="000D195A" w:rsidRDefault="00CB389B" w:rsidP="006B4A50">
      <w:pPr>
        <w:pStyle w:val="Table2-1"/>
        <w:jc w:val="both"/>
        <w:rPr>
          <w:rFonts w:ascii="Century" w:eastAsiaTheme="majorEastAsia" w:hAnsi="Century"/>
          <w:color w:val="2E74B5" w:themeColor="accent1" w:themeShade="BF"/>
        </w:rPr>
      </w:pPr>
      <w:r w:rsidRPr="000D195A">
        <w:rPr>
          <w:rFonts w:ascii="Century" w:hAnsi="Century"/>
        </w:rPr>
        <w:t xml:space="preserve"> FPT University’s Interfaces </w:t>
      </w:r>
      <w:r w:rsidRPr="000D195A">
        <w:rPr>
          <w:rFonts w:ascii="Century" w:hAnsi="Century"/>
        </w:rPr>
        <w:br w:type="page"/>
      </w:r>
    </w:p>
    <w:p w:rsidR="00CB389B" w:rsidRPr="000D195A" w:rsidRDefault="00B32C7B" w:rsidP="006B4A50">
      <w:pPr>
        <w:pStyle w:val="Heading2"/>
        <w:jc w:val="both"/>
        <w:rPr>
          <w:rFonts w:ascii="Century" w:hAnsi="Century"/>
        </w:rPr>
      </w:pPr>
      <w:bookmarkStart w:id="398" w:name="_Toc469404420"/>
      <w:bookmarkEnd w:id="396"/>
      <w:r w:rsidRPr="000D195A">
        <w:rPr>
          <w:rFonts w:ascii="Century" w:hAnsi="Century"/>
        </w:rPr>
        <w:lastRenderedPageBreak/>
        <w:t>Communication and R</w:t>
      </w:r>
      <w:r w:rsidR="00437B1E" w:rsidRPr="000D195A">
        <w:rPr>
          <w:rFonts w:ascii="Century" w:hAnsi="Century"/>
        </w:rPr>
        <w:t>eporting</w:t>
      </w:r>
      <w:bookmarkEnd w:id="398"/>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8"/>
        <w:gridCol w:w="1463"/>
        <w:gridCol w:w="1520"/>
        <w:gridCol w:w="2133"/>
        <w:gridCol w:w="1690"/>
      </w:tblGrid>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74" w:type="pct"/>
            <w:shd w:val="clear" w:color="auto" w:fill="70AD47" w:themeFill="accent6"/>
          </w:tcPr>
          <w:p w:rsidR="00CB389B" w:rsidRPr="000D195A" w:rsidRDefault="00CB389B" w:rsidP="006B4A50">
            <w:pPr>
              <w:pStyle w:val="Bangheader"/>
              <w:framePr w:hSpace="0" w:wrap="auto" w:vAnchor="margin" w:xAlign="left" w:yAlign="inline"/>
              <w:jc w:val="both"/>
            </w:pPr>
            <w:r w:rsidRPr="000D195A">
              <w:t>Communication Type</w:t>
            </w:r>
          </w:p>
        </w:tc>
        <w:tc>
          <w:tcPr>
            <w:tcW w:w="821" w:type="pct"/>
            <w:shd w:val="clear" w:color="auto" w:fill="70AD47" w:themeFill="accent6"/>
          </w:tcPr>
          <w:p w:rsidR="00CB389B" w:rsidRPr="000D195A" w:rsidRDefault="00CB389B" w:rsidP="006B4A50">
            <w:pPr>
              <w:pStyle w:val="Bangheader"/>
              <w:framePr w:hSpace="0" w:wrap="auto" w:vAnchor="margin" w:xAlign="left" w:yAlign="inline"/>
              <w:jc w:val="both"/>
              <w:cnfStyle w:val="000000100000" w:firstRow="0" w:lastRow="0" w:firstColumn="0" w:lastColumn="0" w:oddVBand="0" w:evenVBand="0" w:oddHBand="1" w:evenHBand="0" w:firstRowFirstColumn="0" w:firstRowLastColumn="0" w:lastRowFirstColumn="0" w:lastRowLastColumn="0"/>
            </w:pPr>
            <w:r w:rsidRPr="000D195A">
              <w:t>Method/Tool</w:t>
            </w:r>
          </w:p>
        </w:tc>
        <w:tc>
          <w:tcPr>
            <w:cnfStyle w:val="000010000000" w:firstRow="0" w:lastRow="0" w:firstColumn="0" w:lastColumn="0" w:oddVBand="1" w:evenVBand="0" w:oddHBand="0" w:evenHBand="0" w:firstRowFirstColumn="0" w:firstRowLastColumn="0" w:lastRowFirstColumn="0" w:lastRowLastColumn="0"/>
            <w:tcW w:w="872" w:type="pct"/>
            <w:shd w:val="clear" w:color="auto" w:fill="70AD47" w:themeFill="accent6"/>
          </w:tcPr>
          <w:p w:rsidR="00CB389B" w:rsidRPr="000D195A" w:rsidRDefault="00CB389B" w:rsidP="006B4A50">
            <w:pPr>
              <w:pStyle w:val="Bangheader"/>
              <w:framePr w:hSpace="0" w:wrap="auto" w:vAnchor="margin" w:xAlign="left" w:yAlign="inline"/>
              <w:jc w:val="both"/>
            </w:pPr>
            <w:r w:rsidRPr="000D195A">
              <w:t>When</w:t>
            </w:r>
          </w:p>
        </w:tc>
        <w:tc>
          <w:tcPr>
            <w:tcW w:w="1245" w:type="pct"/>
            <w:shd w:val="clear" w:color="auto" w:fill="70AD47" w:themeFill="accent6"/>
          </w:tcPr>
          <w:p w:rsidR="00CB389B" w:rsidRPr="000D195A" w:rsidRDefault="00CB389B" w:rsidP="006B4A50">
            <w:pPr>
              <w:pStyle w:val="Bangheader"/>
              <w:framePr w:hSpace="0" w:wrap="auto" w:vAnchor="margin" w:xAlign="left" w:yAlign="inline"/>
              <w:jc w:val="both"/>
              <w:cnfStyle w:val="000000100000" w:firstRow="0" w:lastRow="0" w:firstColumn="0" w:lastColumn="0" w:oddVBand="0" w:evenVBand="0" w:oddHBand="1" w:evenHBand="0" w:firstRowFirstColumn="0" w:firstRowLastColumn="0" w:lastRowFirstColumn="0" w:lastRowLastColumn="0"/>
            </w:pPr>
            <w:r w:rsidRPr="000D195A">
              <w:t>Information</w:t>
            </w:r>
          </w:p>
        </w:tc>
        <w:tc>
          <w:tcPr>
            <w:cnfStyle w:val="000010000000" w:firstRow="0" w:lastRow="0" w:firstColumn="0" w:lastColumn="0" w:oddVBand="1" w:evenVBand="0" w:oddHBand="0" w:evenHBand="0" w:firstRowFirstColumn="0" w:firstRowLastColumn="0" w:lastRowFirstColumn="0" w:lastRowLastColumn="0"/>
            <w:tcW w:w="988" w:type="pct"/>
            <w:shd w:val="clear" w:color="auto" w:fill="70AD47" w:themeFill="accent6"/>
          </w:tcPr>
          <w:p w:rsidR="00CB389B" w:rsidRPr="000D195A" w:rsidRDefault="00CB389B" w:rsidP="006B4A50">
            <w:pPr>
              <w:pStyle w:val="Bangheader"/>
              <w:framePr w:hSpace="0" w:wrap="auto" w:vAnchor="margin" w:xAlign="left" w:yAlign="inline"/>
              <w:jc w:val="both"/>
            </w:pPr>
            <w:r w:rsidRPr="000D195A">
              <w:t>Participants/ Responsible</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CB389B" w:rsidRPr="000D195A" w:rsidRDefault="00CB389B" w:rsidP="006B4A50">
            <w:pPr>
              <w:pStyle w:val="StylebangcategoryWhiteLeft"/>
              <w:framePr w:hSpace="0" w:wrap="auto" w:xAlign="left" w:yAlign="inline"/>
              <w:suppressOverlap w:val="0"/>
              <w:jc w:val="both"/>
            </w:pPr>
            <w:r w:rsidRPr="000D195A">
              <w:t>Project Task Tracking</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74"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Task scheduling</w:t>
            </w:r>
          </w:p>
        </w:tc>
        <w:tc>
          <w:tcPr>
            <w:tcW w:w="821" w:type="pct"/>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72" w:type="pct"/>
            <w:shd w:val="clear" w:color="auto" w:fill="auto"/>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At the beginning of every stage, and weekly</w:t>
            </w:r>
          </w:p>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Refinement and rescheduling as necessary</w:t>
            </w:r>
          </w:p>
        </w:tc>
        <w:tc>
          <w:tcPr>
            <w:tcW w:w="1245" w:type="pct"/>
            <w:shd w:val="clear" w:color="auto" w:fill="auto"/>
          </w:tcPr>
          <w:p w:rsidR="00CB389B" w:rsidRPr="000D195A" w:rsidRDefault="00CB389B" w:rsidP="006B4A50">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988"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PM</w:t>
            </w:r>
          </w:p>
        </w:tc>
      </w:tr>
      <w:tr w:rsidR="00CB389B" w:rsidRPr="000D195A" w:rsidTr="00CB389B">
        <w:tc>
          <w:tcPr>
            <w:cnfStyle w:val="000010000000" w:firstRow="0" w:lastRow="0" w:firstColumn="0" w:lastColumn="0" w:oddVBand="1" w:evenVBand="0" w:oddHBand="0" w:evenHBand="0" w:firstRowFirstColumn="0" w:firstRowLastColumn="0" w:lastRowFirstColumn="0" w:lastRowLastColumn="0"/>
            <w:tcW w:w="1074"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Task assignment</w:t>
            </w:r>
          </w:p>
          <w:p w:rsidR="00CB389B" w:rsidRPr="000D195A" w:rsidRDefault="00CB389B" w:rsidP="006B4A50">
            <w:pPr>
              <w:spacing w:line="276" w:lineRule="auto"/>
              <w:jc w:val="both"/>
              <w:rPr>
                <w:rFonts w:ascii="Century" w:hAnsi="Century" w:cs="Times New Roman"/>
              </w:rPr>
            </w:pPr>
          </w:p>
        </w:tc>
        <w:tc>
          <w:tcPr>
            <w:tcW w:w="821" w:type="pct"/>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72"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Weekly</w:t>
            </w:r>
          </w:p>
        </w:tc>
        <w:tc>
          <w:tcPr>
            <w:tcW w:w="1245" w:type="pct"/>
            <w:shd w:val="clear" w:color="auto" w:fill="auto"/>
          </w:tcPr>
          <w:p w:rsidR="00CB389B" w:rsidRPr="000D195A" w:rsidRDefault="00CB389B"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988"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PTL</w:t>
            </w:r>
          </w:p>
        </w:tc>
      </w:tr>
      <w:tr w:rsidR="00CB389B" w:rsidRPr="000D195A"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74"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Task status reporting</w:t>
            </w:r>
          </w:p>
          <w:p w:rsidR="00CB389B" w:rsidRPr="000D195A" w:rsidRDefault="00CB389B" w:rsidP="006B4A50">
            <w:pPr>
              <w:spacing w:line="276" w:lineRule="auto"/>
              <w:jc w:val="both"/>
              <w:rPr>
                <w:rFonts w:ascii="Century" w:hAnsi="Century" w:cs="Times New Roman"/>
              </w:rPr>
            </w:pPr>
          </w:p>
        </w:tc>
        <w:tc>
          <w:tcPr>
            <w:tcW w:w="821" w:type="pct"/>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Daily Report</w:t>
            </w:r>
          </w:p>
        </w:tc>
        <w:tc>
          <w:tcPr>
            <w:cnfStyle w:val="000010000000" w:firstRow="0" w:lastRow="0" w:firstColumn="0" w:lastColumn="0" w:oddVBand="1" w:evenVBand="0" w:oddHBand="0" w:evenHBand="0" w:firstRowFirstColumn="0" w:firstRowLastColumn="0" w:lastRowFirstColumn="0" w:lastRowLastColumn="0"/>
            <w:tcW w:w="872"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Daily</w:t>
            </w:r>
          </w:p>
        </w:tc>
        <w:tc>
          <w:tcPr>
            <w:tcW w:w="1245" w:type="pct"/>
            <w:shd w:val="clear" w:color="auto" w:fill="auto"/>
          </w:tcPr>
          <w:p w:rsidR="00CB389B" w:rsidRPr="000D195A" w:rsidRDefault="00CB389B" w:rsidP="006B4A50">
            <w:pPr>
              <w:spacing w:line="27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988" w:type="pct"/>
            <w:shd w:val="clear" w:color="auto" w:fill="auto"/>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Project Team members</w:t>
            </w:r>
          </w:p>
        </w:tc>
      </w:tr>
    </w:tbl>
    <w:tbl>
      <w:tblPr>
        <w:tblW w:w="5000" w:type="pct"/>
        <w:tblBorders>
          <w:left w:val="single" w:sz="4" w:space="0" w:color="auto"/>
          <w:right w:val="single" w:sz="4" w:space="0" w:color="auto"/>
        </w:tblBorders>
        <w:tblLook w:val="0000" w:firstRow="0" w:lastRow="0" w:firstColumn="0" w:lastColumn="0" w:noHBand="0" w:noVBand="0"/>
      </w:tblPr>
      <w:tblGrid>
        <w:gridCol w:w="8644"/>
      </w:tblGrid>
      <w:tr w:rsidR="00CB389B" w:rsidRPr="000D195A" w:rsidTr="00CB389B">
        <w:trPr>
          <w:cantSplit/>
        </w:trPr>
        <w:tc>
          <w:tcPr>
            <w:tcW w:w="5000" w:type="pct"/>
            <w:shd w:val="clear" w:color="auto" w:fill="auto"/>
          </w:tcPr>
          <w:p w:rsidR="00CB389B" w:rsidRPr="000D195A" w:rsidRDefault="00CB389B" w:rsidP="006B4A50">
            <w:pPr>
              <w:pStyle w:val="StylebangcategoryWhiteLeft"/>
              <w:framePr w:wrap="around"/>
              <w:jc w:val="both"/>
            </w:pPr>
            <w:r w:rsidRPr="000D195A">
              <w:t>Project Meeting</w:t>
            </w:r>
          </w:p>
        </w:tc>
      </w:tr>
    </w:tbl>
    <w:tbl>
      <w:tblPr>
        <w:tblW w:w="5000" w:type="pct"/>
        <w:jc w:val="cente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ayout w:type="fixed"/>
        <w:tblLook w:val="0000" w:firstRow="0" w:lastRow="0" w:firstColumn="0" w:lastColumn="0" w:noHBand="0" w:noVBand="0"/>
      </w:tblPr>
      <w:tblGrid>
        <w:gridCol w:w="1827"/>
        <w:gridCol w:w="1497"/>
        <w:gridCol w:w="1414"/>
        <w:gridCol w:w="2163"/>
        <w:gridCol w:w="1743"/>
      </w:tblGrid>
      <w:tr w:rsidR="00CB389B" w:rsidRPr="000D195A"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Kick-off Meeting</w:t>
            </w:r>
          </w:p>
        </w:tc>
        <w:tc>
          <w:tcPr>
            <w:tcW w:w="866"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Initiation stage</w:t>
            </w:r>
          </w:p>
        </w:tc>
        <w:tc>
          <w:tcPr>
            <w:tcW w:w="1251"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Project introduction; Project plan review; Risk identification; stakeholders identify.</w:t>
            </w:r>
          </w:p>
        </w:tc>
        <w:tc>
          <w:tcPr>
            <w:tcW w:w="1008"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PM, Project Team Members</w:t>
            </w:r>
          </w:p>
        </w:tc>
      </w:tr>
      <w:tr w:rsidR="00CB389B" w:rsidRPr="000D195A"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Project Progress Review Meetings</w:t>
            </w:r>
          </w:p>
        </w:tc>
        <w:tc>
          <w:tcPr>
            <w:tcW w:w="866"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Weekly and on event</w:t>
            </w:r>
          </w:p>
        </w:tc>
        <w:tc>
          <w:tcPr>
            <w:tcW w:w="1251"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Communicate project status</w:t>
            </w:r>
          </w:p>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Communicate and resolve any open issue, risks, and changes</w:t>
            </w:r>
          </w:p>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 xml:space="preserve"> Discuss any suggested improvement</w:t>
            </w:r>
          </w:p>
        </w:tc>
        <w:tc>
          <w:tcPr>
            <w:tcW w:w="1008"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PM, Project Team Members</w:t>
            </w:r>
          </w:p>
        </w:tc>
      </w:tr>
      <w:tr w:rsidR="00CB389B" w:rsidRPr="000D195A"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lastRenderedPageBreak/>
              <w:t>Milestone Meetings</w:t>
            </w:r>
          </w:p>
        </w:tc>
        <w:tc>
          <w:tcPr>
            <w:tcW w:w="866"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5 days after the completion of stages: Definition, Solution &amp; Construction</w:t>
            </w:r>
          </w:p>
        </w:tc>
        <w:tc>
          <w:tcPr>
            <w:tcW w:w="1251"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Project objective review, evaluate project performance (quality, schedule, effort), Causal analysis, update project plan for next stage</w:t>
            </w:r>
          </w:p>
        </w:tc>
        <w:tc>
          <w:tcPr>
            <w:tcW w:w="1008"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PM, Project Team Members, QA, Supervisor</w:t>
            </w:r>
          </w:p>
        </w:tc>
      </w:tr>
      <w:tr w:rsidR="00CB389B" w:rsidRPr="000D195A"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Transfer/Sharing of project documentation/information</w:t>
            </w:r>
          </w:p>
        </w:tc>
        <w:tc>
          <w:tcPr>
            <w:tcW w:w="866"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TortoiseGit</w:t>
            </w:r>
          </w:p>
        </w:tc>
        <w:tc>
          <w:tcPr>
            <w:tcW w:w="818"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When available</w:t>
            </w:r>
          </w:p>
        </w:tc>
        <w:tc>
          <w:tcPr>
            <w:tcW w:w="1251"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All project documentation and information</w:t>
            </w:r>
          </w:p>
        </w:tc>
        <w:tc>
          <w:tcPr>
            <w:tcW w:w="1008"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PM, Project Team Members, QA</w:t>
            </w:r>
          </w:p>
        </w:tc>
      </w:tr>
    </w:tbl>
    <w:tbl>
      <w:tblPr>
        <w:tblW w:w="5000"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000" w:firstRow="0" w:lastRow="0" w:firstColumn="0" w:lastColumn="0" w:noHBand="0" w:noVBand="0"/>
      </w:tblPr>
      <w:tblGrid>
        <w:gridCol w:w="8644"/>
      </w:tblGrid>
      <w:tr w:rsidR="00CB389B" w:rsidRPr="000D195A" w:rsidTr="00CB389B">
        <w:trPr>
          <w:cantSplit/>
        </w:trPr>
        <w:tc>
          <w:tcPr>
            <w:tcW w:w="5000" w:type="pct"/>
            <w:tcBorders>
              <w:top w:val="single" w:sz="4" w:space="0" w:color="auto"/>
              <w:left w:val="single" w:sz="4" w:space="0" w:color="auto"/>
              <w:bottom w:val="single" w:sz="4" w:space="0" w:color="auto"/>
              <w:right w:val="single" w:sz="4" w:space="0" w:color="auto"/>
            </w:tcBorders>
            <w:shd w:val="clear" w:color="auto" w:fill="auto"/>
          </w:tcPr>
          <w:p w:rsidR="00CB389B" w:rsidRPr="000D195A" w:rsidRDefault="00CB389B" w:rsidP="006B4A50">
            <w:pPr>
              <w:pStyle w:val="StylebangcategoryWhiteLeft"/>
              <w:framePr w:wrap="around"/>
              <w:jc w:val="both"/>
            </w:pPr>
            <w:r w:rsidRPr="000D195A">
              <w:t>Supervisor Communication and Reporting:</w:t>
            </w:r>
          </w:p>
        </w:tc>
      </w:tr>
    </w:tbl>
    <w:tbl>
      <w:tblPr>
        <w:tblW w:w="5003"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ayout w:type="fixed"/>
        <w:tblLook w:val="0000" w:firstRow="0" w:lastRow="0" w:firstColumn="0" w:lastColumn="0" w:noHBand="0" w:noVBand="0"/>
      </w:tblPr>
      <w:tblGrid>
        <w:gridCol w:w="1827"/>
        <w:gridCol w:w="1498"/>
        <w:gridCol w:w="1415"/>
        <w:gridCol w:w="2164"/>
        <w:gridCol w:w="1745"/>
      </w:tblGrid>
      <w:tr w:rsidR="00CB389B" w:rsidRPr="000D195A" w:rsidTr="00CB389B">
        <w:trPr>
          <w:cantSplit/>
        </w:trPr>
        <w:tc>
          <w:tcPr>
            <w:tcW w:w="1056"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Project Report</w:t>
            </w:r>
          </w:p>
        </w:tc>
        <w:tc>
          <w:tcPr>
            <w:tcW w:w="866"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 xml:space="preserve">Agreed FPT Software and FU standard format </w:t>
            </w:r>
          </w:p>
        </w:tc>
        <w:tc>
          <w:tcPr>
            <w:tcW w:w="818"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Daily</w:t>
            </w:r>
          </w:p>
        </w:tc>
        <w:tc>
          <w:tcPr>
            <w:tcW w:w="1251"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Project status report, Issue requiring clarifications, escalation, if any</w:t>
            </w:r>
          </w:p>
        </w:tc>
        <w:tc>
          <w:tcPr>
            <w:tcW w:w="1010"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PM</w:t>
            </w:r>
          </w:p>
        </w:tc>
      </w:tr>
      <w:tr w:rsidR="00CB389B" w:rsidRPr="000D195A" w:rsidTr="00CB389B">
        <w:trPr>
          <w:cantSplit/>
        </w:trPr>
        <w:tc>
          <w:tcPr>
            <w:tcW w:w="1056"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Project Meetings with supervisor</w:t>
            </w:r>
          </w:p>
        </w:tc>
        <w:tc>
          <w:tcPr>
            <w:tcW w:w="866"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13h45 Wednesday, Weekly</w:t>
            </w:r>
          </w:p>
        </w:tc>
        <w:tc>
          <w:tcPr>
            <w:tcW w:w="1251"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As above</w:t>
            </w:r>
          </w:p>
        </w:tc>
        <w:tc>
          <w:tcPr>
            <w:tcW w:w="1010"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PM</w:t>
            </w:r>
          </w:p>
        </w:tc>
      </w:tr>
      <w:tr w:rsidR="00CB389B" w:rsidRPr="000D195A" w:rsidTr="00CB389B">
        <w:trPr>
          <w:cantSplit/>
        </w:trPr>
        <w:tc>
          <w:tcPr>
            <w:tcW w:w="1056"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Requirement gathering/clarification</w:t>
            </w:r>
          </w:p>
        </w:tc>
        <w:tc>
          <w:tcPr>
            <w:tcW w:w="866"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Face to face meeting</w:t>
            </w:r>
          </w:p>
        </w:tc>
        <w:tc>
          <w:tcPr>
            <w:tcW w:w="818"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During requirement analysis phase</w:t>
            </w:r>
          </w:p>
        </w:tc>
        <w:tc>
          <w:tcPr>
            <w:tcW w:w="1251"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As in Q&amp;A list</w:t>
            </w:r>
          </w:p>
        </w:tc>
        <w:tc>
          <w:tcPr>
            <w:tcW w:w="1010"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 xml:space="preserve">PM </w:t>
            </w:r>
          </w:p>
        </w:tc>
      </w:tr>
    </w:tbl>
    <w:tbl>
      <w:tblPr>
        <w:tblW w:w="5000"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000" w:firstRow="0" w:lastRow="0" w:firstColumn="0" w:lastColumn="0" w:noHBand="0" w:noVBand="0"/>
      </w:tblPr>
      <w:tblGrid>
        <w:gridCol w:w="8644"/>
      </w:tblGrid>
      <w:tr w:rsidR="00CB389B" w:rsidRPr="000D195A" w:rsidTr="00CB389B">
        <w:trPr>
          <w:cantSplit/>
        </w:trPr>
        <w:tc>
          <w:tcPr>
            <w:tcW w:w="5000" w:type="pct"/>
            <w:tcBorders>
              <w:top w:val="nil"/>
              <w:left w:val="single" w:sz="4" w:space="0" w:color="auto"/>
              <w:bottom w:val="nil"/>
              <w:right w:val="single" w:sz="4" w:space="0" w:color="auto"/>
            </w:tcBorders>
            <w:shd w:val="clear" w:color="auto" w:fill="auto"/>
          </w:tcPr>
          <w:p w:rsidR="00CB389B" w:rsidRPr="000D195A" w:rsidRDefault="00CB389B" w:rsidP="006B4A50">
            <w:pPr>
              <w:pStyle w:val="StylebangcategoryWhiteLeft"/>
              <w:framePr w:wrap="around"/>
              <w:jc w:val="both"/>
            </w:pPr>
            <w:r w:rsidRPr="000D195A">
              <w:t>Communication with Supervisor</w:t>
            </w:r>
          </w:p>
        </w:tc>
      </w:tr>
    </w:tbl>
    <w:tbl>
      <w:tblPr>
        <w:tblW w:w="5000"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000" w:firstRow="0" w:lastRow="0" w:firstColumn="0" w:lastColumn="0" w:noHBand="0" w:noVBand="0"/>
      </w:tblPr>
      <w:tblGrid>
        <w:gridCol w:w="1671"/>
        <w:gridCol w:w="1760"/>
        <w:gridCol w:w="1618"/>
        <w:gridCol w:w="2007"/>
        <w:gridCol w:w="1588"/>
      </w:tblGrid>
      <w:tr w:rsidR="00CB389B" w:rsidRPr="000D195A" w:rsidTr="00CB389B">
        <w:trPr>
          <w:cantSplit/>
        </w:trPr>
        <w:tc>
          <w:tcPr>
            <w:tcW w:w="1057"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Review Project Plan &amp; Project schedule</w:t>
            </w:r>
          </w:p>
        </w:tc>
        <w:tc>
          <w:tcPr>
            <w:tcW w:w="866"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By attend project meeting</w:t>
            </w:r>
          </w:p>
        </w:tc>
        <w:tc>
          <w:tcPr>
            <w:tcW w:w="818"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Significant changes to WO, PP and Project schedule (scope, objectives Organization, HR, major milestone, deliverables )</w:t>
            </w:r>
          </w:p>
        </w:tc>
        <w:tc>
          <w:tcPr>
            <w:tcW w:w="1251"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pStyle w:val="bang0"/>
              <w:jc w:val="both"/>
              <w:rPr>
                <w:rFonts w:ascii="Century" w:hAnsi="Century" w:cs="Times New Roman"/>
                <w:sz w:val="22"/>
                <w:szCs w:val="22"/>
              </w:rPr>
            </w:pPr>
          </w:p>
        </w:tc>
        <w:tc>
          <w:tcPr>
            <w:tcW w:w="1008"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pStyle w:val="bang0"/>
              <w:ind w:left="0"/>
              <w:jc w:val="both"/>
              <w:rPr>
                <w:rFonts w:ascii="Century" w:hAnsi="Century" w:cs="Times New Roman"/>
                <w:sz w:val="22"/>
                <w:szCs w:val="22"/>
              </w:rPr>
            </w:pPr>
            <w:r w:rsidRPr="000D195A">
              <w:rPr>
                <w:rFonts w:ascii="Century" w:hAnsi="Century" w:cs="Times New Roman"/>
                <w:sz w:val="22"/>
                <w:szCs w:val="22"/>
              </w:rPr>
              <w:t>PM</w:t>
            </w:r>
          </w:p>
        </w:tc>
      </w:tr>
      <w:tr w:rsidR="00CB389B" w:rsidRPr="000D195A" w:rsidTr="00CB389B">
        <w:trPr>
          <w:cantSplit/>
        </w:trPr>
        <w:tc>
          <w:tcPr>
            <w:tcW w:w="1057"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lastRenderedPageBreak/>
              <w:t>Project Progress Review</w:t>
            </w:r>
          </w:p>
        </w:tc>
        <w:tc>
          <w:tcPr>
            <w:tcW w:w="866"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By email and/or via Operation meeting at Group/Division level</w:t>
            </w:r>
          </w:p>
        </w:tc>
        <w:tc>
          <w:tcPr>
            <w:tcW w:w="818"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Weekly</w:t>
            </w:r>
          </w:p>
        </w:tc>
        <w:tc>
          <w:tcPr>
            <w:tcW w:w="1251"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Project status report, Issue requiring clarifications, escalation, if any</w:t>
            </w:r>
          </w:p>
        </w:tc>
        <w:tc>
          <w:tcPr>
            <w:tcW w:w="1008"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PM</w:t>
            </w:r>
          </w:p>
        </w:tc>
      </w:tr>
      <w:tr w:rsidR="00CB389B" w:rsidRPr="000D195A" w:rsidTr="00CB389B">
        <w:trPr>
          <w:cantSplit/>
        </w:trPr>
        <w:tc>
          <w:tcPr>
            <w:tcW w:w="1057"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Project Milestone Review</w:t>
            </w:r>
          </w:p>
          <w:p w:rsidR="00CB389B" w:rsidRPr="000D195A" w:rsidRDefault="00CB389B" w:rsidP="006B4A50">
            <w:pPr>
              <w:spacing w:line="276" w:lineRule="auto"/>
              <w:jc w:val="both"/>
              <w:rPr>
                <w:rFonts w:ascii="Century" w:hAnsi="Century" w:cs="Times New Roman"/>
              </w:rPr>
            </w:pPr>
          </w:p>
        </w:tc>
        <w:tc>
          <w:tcPr>
            <w:tcW w:w="866"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By email and via project milestone review meeting</w:t>
            </w:r>
          </w:p>
        </w:tc>
        <w:tc>
          <w:tcPr>
            <w:tcW w:w="818"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End of every stage</w:t>
            </w:r>
          </w:p>
        </w:tc>
        <w:tc>
          <w:tcPr>
            <w:tcW w:w="1251"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Project objective review, evaluate project performance (quality, schedule, effort), Causal analysis, update project plan for next stage</w:t>
            </w:r>
          </w:p>
        </w:tc>
        <w:tc>
          <w:tcPr>
            <w:tcW w:w="1008" w:type="pct"/>
            <w:tcBorders>
              <w:top w:val="single" w:sz="4" w:space="0" w:color="auto"/>
              <w:left w:val="single" w:sz="4" w:space="0" w:color="auto"/>
              <w:bottom w:val="single" w:sz="4" w:space="0" w:color="auto"/>
              <w:right w:val="single" w:sz="4" w:space="0" w:color="auto"/>
            </w:tcBorders>
          </w:tcPr>
          <w:p w:rsidR="00CB389B" w:rsidRPr="000D195A" w:rsidRDefault="00CB389B" w:rsidP="006B4A50">
            <w:pPr>
              <w:spacing w:line="276" w:lineRule="auto"/>
              <w:jc w:val="both"/>
              <w:rPr>
                <w:rFonts w:ascii="Century" w:hAnsi="Century" w:cs="Times New Roman"/>
              </w:rPr>
            </w:pPr>
            <w:r w:rsidRPr="000D195A">
              <w:rPr>
                <w:rFonts w:ascii="Century" w:hAnsi="Century" w:cs="Times New Roman"/>
              </w:rPr>
              <w:t>PM</w:t>
            </w:r>
          </w:p>
        </w:tc>
      </w:tr>
    </w:tbl>
    <w:bookmarkEnd w:id="397"/>
    <w:p w:rsidR="00CB389B" w:rsidRPr="000D195A" w:rsidRDefault="00CB389B" w:rsidP="006B4A50">
      <w:pPr>
        <w:pStyle w:val="Table2-1"/>
        <w:jc w:val="both"/>
        <w:rPr>
          <w:rFonts w:ascii="Century" w:hAnsi="Century"/>
        </w:rPr>
      </w:pPr>
      <w:r w:rsidRPr="000D195A">
        <w:rPr>
          <w:rFonts w:ascii="Century" w:hAnsi="Century"/>
        </w:rPr>
        <w:t xml:space="preserve"> Communication and Reporting Plan</w:t>
      </w:r>
    </w:p>
    <w:p w:rsidR="00DC7D82" w:rsidRDefault="00DC7D82">
      <w:pPr>
        <w:rPr>
          <w:rFonts w:ascii="Century" w:hAnsi="Century"/>
        </w:rPr>
      </w:pPr>
      <w:r>
        <w:rPr>
          <w:rFonts w:ascii="Century" w:hAnsi="Century"/>
        </w:rPr>
        <w:br w:type="page"/>
      </w:r>
    </w:p>
    <w:p w:rsidR="00E07066" w:rsidRPr="00DC7D82" w:rsidRDefault="00E07066" w:rsidP="006B4A50">
      <w:pPr>
        <w:jc w:val="both"/>
        <w:rPr>
          <w:rFonts w:ascii="Century" w:hAnsi="Century"/>
          <w:sz w:val="2"/>
        </w:rPr>
      </w:pPr>
    </w:p>
    <w:p w:rsidR="00715111" w:rsidRPr="000D195A" w:rsidRDefault="00377095" w:rsidP="006B4A50">
      <w:pPr>
        <w:pStyle w:val="Heading1"/>
        <w:jc w:val="both"/>
        <w:rPr>
          <w:rFonts w:ascii="Century" w:hAnsi="Century"/>
        </w:rPr>
      </w:pPr>
      <w:bookmarkStart w:id="399" w:name="_Toc469404421"/>
      <w:r w:rsidRPr="000D195A">
        <w:rPr>
          <w:rFonts w:ascii="Century" w:hAnsi="Century"/>
        </w:rPr>
        <w:t>SOFTWARE REQUIREMENT</w:t>
      </w:r>
      <w:bookmarkEnd w:id="399"/>
    </w:p>
    <w:p w:rsidR="002D0E91" w:rsidRPr="000D195A" w:rsidRDefault="002D0E91" w:rsidP="006B4A50">
      <w:pPr>
        <w:pStyle w:val="Heading2"/>
        <w:jc w:val="both"/>
        <w:rPr>
          <w:rFonts w:ascii="Century" w:hAnsi="Century" w:cs="Times New Roman"/>
        </w:rPr>
      </w:pPr>
      <w:bookmarkStart w:id="400" w:name="_Toc430715375"/>
      <w:bookmarkStart w:id="401" w:name="_Toc430715821"/>
      <w:bookmarkStart w:id="402" w:name="_Toc430716264"/>
      <w:bookmarkStart w:id="403" w:name="_Toc462223654"/>
      <w:bookmarkStart w:id="404" w:name="_Toc469404422"/>
      <w:r w:rsidRPr="000D195A">
        <w:rPr>
          <w:rFonts w:ascii="Century" w:hAnsi="Century" w:cs="Times New Roman"/>
        </w:rPr>
        <w:t>Introduction</w:t>
      </w:r>
      <w:bookmarkEnd w:id="400"/>
      <w:bookmarkEnd w:id="401"/>
      <w:bookmarkEnd w:id="402"/>
      <w:bookmarkEnd w:id="403"/>
      <w:bookmarkEnd w:id="404"/>
    </w:p>
    <w:p w:rsidR="002D0E91" w:rsidRPr="000D195A" w:rsidRDefault="002D0E91" w:rsidP="006B4A50">
      <w:pPr>
        <w:jc w:val="both"/>
        <w:rPr>
          <w:rFonts w:ascii="Century" w:hAnsi="Century"/>
        </w:rPr>
      </w:pPr>
    </w:p>
    <w:p w:rsidR="002D0E91" w:rsidRPr="000D195A" w:rsidRDefault="002D0E91" w:rsidP="006B4A50">
      <w:pPr>
        <w:pStyle w:val="Heading3"/>
        <w:jc w:val="both"/>
        <w:rPr>
          <w:rFonts w:ascii="Century" w:hAnsi="Century" w:cs="Times New Roman"/>
        </w:rPr>
      </w:pPr>
      <w:bookmarkStart w:id="405" w:name="_Toc430715376"/>
      <w:bookmarkStart w:id="406" w:name="_Toc430715822"/>
      <w:bookmarkStart w:id="407" w:name="_Toc430716265"/>
      <w:bookmarkStart w:id="408" w:name="_Toc462223655"/>
      <w:bookmarkStart w:id="409" w:name="_Toc469404423"/>
      <w:r w:rsidRPr="000D195A">
        <w:rPr>
          <w:rFonts w:ascii="Century" w:hAnsi="Century" w:cs="Times New Roman"/>
        </w:rPr>
        <w:t>Purpose</w:t>
      </w:r>
      <w:bookmarkEnd w:id="405"/>
      <w:bookmarkEnd w:id="406"/>
      <w:bookmarkEnd w:id="407"/>
      <w:bookmarkEnd w:id="408"/>
      <w:bookmarkEnd w:id="409"/>
    </w:p>
    <w:p w:rsidR="002D0E91" w:rsidRDefault="002D0E91" w:rsidP="006B4A50">
      <w:pPr>
        <w:spacing w:line="276" w:lineRule="auto"/>
        <w:jc w:val="both"/>
        <w:rPr>
          <w:rFonts w:ascii="Century" w:hAnsi="Century" w:cs="Times New Roman"/>
        </w:rPr>
      </w:pPr>
      <w:r w:rsidRPr="000D195A">
        <w:rPr>
          <w:rFonts w:ascii="Century" w:hAnsi="Century" w:cs="Times New Roman"/>
        </w:rPr>
        <w:t>This document will provide the describing of general requirement and non-functional requirements of our WS system. It also describes the requirement scope of each phase in the project.</w:t>
      </w:r>
    </w:p>
    <w:p w:rsidR="00ED4B7E" w:rsidRPr="000D195A" w:rsidRDefault="00ED4B7E" w:rsidP="006B4A50">
      <w:pPr>
        <w:spacing w:line="276" w:lineRule="auto"/>
        <w:jc w:val="both"/>
        <w:rPr>
          <w:rFonts w:ascii="Century" w:hAnsi="Century" w:cs="Times New Roman"/>
        </w:rPr>
      </w:pPr>
    </w:p>
    <w:p w:rsidR="002D0E91" w:rsidRPr="000D195A" w:rsidRDefault="002D0E91" w:rsidP="006B4A50">
      <w:pPr>
        <w:pStyle w:val="Heading3"/>
        <w:jc w:val="both"/>
        <w:rPr>
          <w:rFonts w:ascii="Century" w:hAnsi="Century" w:cs="Times New Roman"/>
        </w:rPr>
      </w:pPr>
      <w:bookmarkStart w:id="410" w:name="_Toc430715377"/>
      <w:bookmarkStart w:id="411" w:name="_Toc430715823"/>
      <w:bookmarkStart w:id="412" w:name="_Toc430716266"/>
      <w:bookmarkStart w:id="413" w:name="_Toc462223656"/>
      <w:bookmarkStart w:id="414" w:name="_Toc469404424"/>
      <w:r w:rsidRPr="000D195A">
        <w:rPr>
          <w:rFonts w:ascii="Century" w:hAnsi="Century" w:cs="Times New Roman"/>
        </w:rPr>
        <w:t>Definition and Acronyms</w:t>
      </w:r>
      <w:bookmarkEnd w:id="410"/>
      <w:bookmarkEnd w:id="411"/>
      <w:bookmarkEnd w:id="412"/>
      <w:bookmarkEnd w:id="413"/>
      <w:bookmarkEnd w:id="414"/>
    </w:p>
    <w:p w:rsidR="002D0E91" w:rsidRPr="000D195A" w:rsidRDefault="002D0E91" w:rsidP="006B4A50">
      <w:pPr>
        <w:jc w:val="both"/>
        <w:rPr>
          <w:rFonts w:ascii="Century" w:hAnsi="Century"/>
        </w:rPr>
      </w:pPr>
    </w:p>
    <w:tbl>
      <w:tblPr>
        <w:tblW w:w="0" w:type="auto"/>
        <w:tblInd w:w="-5" w:type="dxa"/>
        <w:tblLook w:val="04A0" w:firstRow="1" w:lastRow="0" w:firstColumn="1" w:lastColumn="0" w:noHBand="0" w:noVBand="1"/>
      </w:tblPr>
      <w:tblGrid>
        <w:gridCol w:w="2250"/>
        <w:gridCol w:w="6385"/>
      </w:tblGrid>
      <w:tr w:rsidR="002D0E91" w:rsidRPr="000D195A" w:rsidTr="00ED4B7E">
        <w:tc>
          <w:tcPr>
            <w:tcW w:w="2250" w:type="dxa"/>
            <w:tcBorders>
              <w:top w:val="single" w:sz="4" w:space="0" w:color="auto"/>
              <w:left w:val="single" w:sz="4" w:space="0" w:color="auto"/>
              <w:bottom w:val="single" w:sz="4" w:space="0" w:color="auto"/>
              <w:right w:val="single" w:sz="4" w:space="0" w:color="auto"/>
            </w:tcBorders>
            <w:shd w:val="clear" w:color="auto" w:fill="92D050"/>
          </w:tcPr>
          <w:p w:rsidR="002D0E91" w:rsidRPr="000D195A" w:rsidRDefault="002D0E91" w:rsidP="006B4A50">
            <w:pPr>
              <w:spacing w:line="276" w:lineRule="auto"/>
              <w:jc w:val="both"/>
              <w:rPr>
                <w:rFonts w:ascii="Century" w:hAnsi="Century" w:cs="Times New Roman"/>
              </w:rPr>
            </w:pPr>
            <w:r w:rsidRPr="000D195A">
              <w:rPr>
                <w:rFonts w:ascii="Century" w:hAnsi="Century" w:cs="Times New Roman"/>
              </w:rPr>
              <w:t>Terms</w:t>
            </w:r>
          </w:p>
        </w:tc>
        <w:tc>
          <w:tcPr>
            <w:tcW w:w="6385" w:type="dxa"/>
            <w:tcBorders>
              <w:top w:val="single" w:sz="4" w:space="0" w:color="auto"/>
              <w:left w:val="single" w:sz="4" w:space="0" w:color="auto"/>
              <w:bottom w:val="single" w:sz="4" w:space="0" w:color="auto"/>
              <w:right w:val="single" w:sz="4" w:space="0" w:color="auto"/>
            </w:tcBorders>
            <w:shd w:val="clear" w:color="auto" w:fill="92D050"/>
          </w:tcPr>
          <w:p w:rsidR="002D0E91" w:rsidRPr="000D195A" w:rsidRDefault="002D0E91" w:rsidP="006B4A50">
            <w:pPr>
              <w:spacing w:line="276" w:lineRule="auto"/>
              <w:jc w:val="both"/>
              <w:rPr>
                <w:rFonts w:ascii="Century" w:hAnsi="Century" w:cs="Times New Roman"/>
              </w:rPr>
            </w:pPr>
            <w:r w:rsidRPr="000D195A">
              <w:rPr>
                <w:rFonts w:ascii="Century" w:hAnsi="Century" w:cs="Times New Roman"/>
              </w:rPr>
              <w:t>Description</w:t>
            </w:r>
          </w:p>
        </w:tc>
      </w:tr>
      <w:tr w:rsidR="002D0E91" w:rsidRPr="000D195A" w:rsidTr="00ED4B7E">
        <w:tc>
          <w:tcPr>
            <w:tcW w:w="2250" w:type="dxa"/>
            <w:tcBorders>
              <w:top w:val="single" w:sz="4" w:space="0" w:color="auto"/>
              <w:left w:val="single" w:sz="4" w:space="0" w:color="auto"/>
              <w:bottom w:val="single" w:sz="4" w:space="0" w:color="auto"/>
              <w:right w:val="single" w:sz="4" w:space="0" w:color="auto"/>
            </w:tcBorders>
          </w:tcPr>
          <w:p w:rsidR="002D0E91" w:rsidRPr="000D195A" w:rsidRDefault="002D0E91" w:rsidP="006B4A50">
            <w:pPr>
              <w:spacing w:line="276" w:lineRule="auto"/>
              <w:jc w:val="both"/>
              <w:rPr>
                <w:rFonts w:ascii="Century" w:hAnsi="Century" w:cs="Times New Roman"/>
              </w:rPr>
            </w:pPr>
            <w:r w:rsidRPr="000D195A">
              <w:rPr>
                <w:rFonts w:ascii="Century" w:hAnsi="Century" w:cs="Times New Roman"/>
              </w:rPr>
              <w:t>WS</w:t>
            </w:r>
          </w:p>
        </w:tc>
        <w:tc>
          <w:tcPr>
            <w:tcW w:w="6385" w:type="dxa"/>
            <w:tcBorders>
              <w:top w:val="single" w:sz="4" w:space="0" w:color="auto"/>
              <w:left w:val="single" w:sz="4" w:space="0" w:color="auto"/>
              <w:bottom w:val="single" w:sz="4" w:space="0" w:color="auto"/>
              <w:right w:val="single" w:sz="4" w:space="0" w:color="auto"/>
            </w:tcBorders>
          </w:tcPr>
          <w:p w:rsidR="002D0E91" w:rsidRPr="000D195A" w:rsidRDefault="002D0E91" w:rsidP="006B4A50">
            <w:pPr>
              <w:spacing w:line="276" w:lineRule="auto"/>
              <w:jc w:val="both"/>
              <w:rPr>
                <w:rFonts w:ascii="Century" w:hAnsi="Century" w:cs="Times New Roman"/>
              </w:rPr>
            </w:pPr>
            <w:r w:rsidRPr="000D195A">
              <w:rPr>
                <w:rFonts w:ascii="Century" w:hAnsi="Century" w:cs="Times New Roman"/>
              </w:rPr>
              <w:t>WingS</w:t>
            </w:r>
          </w:p>
        </w:tc>
      </w:tr>
      <w:tr w:rsidR="002D0E91" w:rsidRPr="000D195A" w:rsidTr="00ED4B7E">
        <w:tc>
          <w:tcPr>
            <w:tcW w:w="2250" w:type="dxa"/>
            <w:tcBorders>
              <w:top w:val="single" w:sz="4" w:space="0" w:color="auto"/>
            </w:tcBorders>
          </w:tcPr>
          <w:p w:rsidR="002D0E91" w:rsidRPr="000D195A" w:rsidRDefault="002D0E91" w:rsidP="006B4A50">
            <w:pPr>
              <w:spacing w:line="276" w:lineRule="auto"/>
              <w:jc w:val="both"/>
              <w:rPr>
                <w:rFonts w:ascii="Century" w:hAnsi="Century" w:cs="Times New Roman"/>
              </w:rPr>
            </w:pPr>
          </w:p>
        </w:tc>
        <w:tc>
          <w:tcPr>
            <w:tcW w:w="6385" w:type="dxa"/>
            <w:tcBorders>
              <w:top w:val="single" w:sz="4" w:space="0" w:color="auto"/>
            </w:tcBorders>
          </w:tcPr>
          <w:p w:rsidR="002D0E91" w:rsidRPr="000D195A" w:rsidRDefault="002D0E91" w:rsidP="006B4A50">
            <w:pPr>
              <w:keepNext/>
              <w:spacing w:line="276" w:lineRule="auto"/>
              <w:jc w:val="both"/>
              <w:rPr>
                <w:rFonts w:ascii="Century" w:hAnsi="Century" w:cs="Times New Roman"/>
              </w:rPr>
            </w:pPr>
          </w:p>
        </w:tc>
      </w:tr>
    </w:tbl>
    <w:p w:rsidR="002D0E91" w:rsidRPr="000D195A" w:rsidRDefault="002D0E91" w:rsidP="006B4A50">
      <w:pPr>
        <w:pStyle w:val="Table3-1"/>
        <w:jc w:val="both"/>
        <w:rPr>
          <w:rFonts w:ascii="Century" w:hAnsi="Century"/>
        </w:rPr>
      </w:pPr>
      <w:r w:rsidRPr="000D195A">
        <w:rPr>
          <w:rFonts w:ascii="Century" w:hAnsi="Century"/>
        </w:rPr>
        <w:t xml:space="preserve"> Definition and Acronyms</w:t>
      </w:r>
    </w:p>
    <w:p w:rsidR="00270728" w:rsidRPr="000D195A" w:rsidRDefault="00270728" w:rsidP="006B4A50">
      <w:pPr>
        <w:pStyle w:val="Heading2"/>
        <w:jc w:val="both"/>
        <w:rPr>
          <w:rFonts w:ascii="Century" w:hAnsi="Century" w:cs="Times New Roman"/>
        </w:rPr>
      </w:pPr>
      <w:bookmarkStart w:id="415" w:name="_Toc469404425"/>
      <w:r w:rsidRPr="000D195A">
        <w:rPr>
          <w:rFonts w:ascii="Century" w:hAnsi="Century" w:cs="Times New Roman"/>
        </w:rPr>
        <w:t>User Requirement Specification</w:t>
      </w:r>
      <w:bookmarkEnd w:id="415"/>
    </w:p>
    <w:p w:rsidR="00DD3B45" w:rsidRPr="000D195A" w:rsidRDefault="00DD3B45" w:rsidP="006B4A50">
      <w:pPr>
        <w:pStyle w:val="Heading3"/>
        <w:jc w:val="both"/>
        <w:rPr>
          <w:rFonts w:ascii="Century" w:hAnsi="Century" w:cs="Times New Roman"/>
        </w:rPr>
      </w:pPr>
      <w:bookmarkStart w:id="416" w:name="_Toc462223658"/>
      <w:bookmarkStart w:id="417" w:name="_Toc469404426"/>
      <w:r w:rsidRPr="000D195A">
        <w:rPr>
          <w:rFonts w:ascii="Century" w:hAnsi="Century" w:cs="Times New Roman"/>
        </w:rPr>
        <w:t>Business Process Overview</w:t>
      </w:r>
      <w:bookmarkEnd w:id="416"/>
      <w:bookmarkEnd w:id="417"/>
    </w:p>
    <w:p w:rsidR="00DD3B45" w:rsidRPr="000D195A" w:rsidRDefault="00DD3B45" w:rsidP="006B4A50">
      <w:pPr>
        <w:jc w:val="both"/>
        <w:rPr>
          <w:rFonts w:ascii="Century" w:hAnsi="Century"/>
        </w:rPr>
      </w:pP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 is a website. Therefore, that system will implement the following processes:</w:t>
      </w:r>
    </w:p>
    <w:p w:rsidR="00DD3B45" w:rsidRPr="000D195A" w:rsidRDefault="00DD3B45" w:rsidP="006B4A50">
      <w:pPr>
        <w:jc w:val="both"/>
        <w:rPr>
          <w:rFonts w:ascii="Century" w:eastAsiaTheme="majorEastAsia" w:hAnsi="Century" w:cs="Times New Roman"/>
          <w:iCs/>
          <w:color w:val="5B9BD5" w:themeColor="accent1"/>
          <w:highlight w:val="lightGray"/>
        </w:rPr>
      </w:pPr>
      <w:r w:rsidRPr="000D195A">
        <w:rPr>
          <w:rFonts w:ascii="Century" w:hAnsi="Century" w:cs="Times New Roman"/>
          <w:highlight w:val="lightGray"/>
        </w:rPr>
        <w:br w:type="page"/>
      </w:r>
    </w:p>
    <w:p w:rsidR="00DD3B45" w:rsidRPr="000D195A" w:rsidRDefault="00DD3B45" w:rsidP="006B4A50">
      <w:pPr>
        <w:pStyle w:val="Heading4"/>
        <w:ind w:left="1764"/>
        <w:jc w:val="both"/>
        <w:rPr>
          <w:rFonts w:ascii="Century" w:hAnsi="Century" w:cs="Times New Roman"/>
        </w:rPr>
      </w:pPr>
      <w:r w:rsidRPr="000D195A">
        <w:rPr>
          <w:rFonts w:ascii="Century" w:hAnsi="Century" w:cs="Times New Roman"/>
        </w:rPr>
        <w:lastRenderedPageBreak/>
        <w:t>Accept/Decline Request workflow</w:t>
      </w:r>
    </w:p>
    <w:p w:rsidR="00DD3B45" w:rsidRPr="000D195A" w:rsidRDefault="00DD3B45" w:rsidP="00DC7D82">
      <w:pPr>
        <w:keepNext/>
        <w:spacing w:line="276" w:lineRule="auto"/>
        <w:jc w:val="center"/>
        <w:rPr>
          <w:rFonts w:ascii="Century" w:hAnsi="Century" w:cs="Times New Roman"/>
        </w:rPr>
      </w:pPr>
      <w:r w:rsidRPr="000D195A">
        <w:rPr>
          <w:rFonts w:ascii="Century" w:hAnsi="Century" w:cs="Times New Roman"/>
          <w:noProof/>
          <w:lang w:eastAsia="en-US"/>
        </w:rPr>
        <w:drawing>
          <wp:inline distT="0" distB="0" distL="0" distR="0" wp14:anchorId="24F07362" wp14:editId="378737F1">
            <wp:extent cx="3072765" cy="52203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2765" cy="5220335"/>
                    </a:xfrm>
                    <a:prstGeom prst="rect">
                      <a:avLst/>
                    </a:prstGeom>
                    <a:noFill/>
                    <a:ln>
                      <a:noFill/>
                    </a:ln>
                  </pic:spPr>
                </pic:pic>
              </a:graphicData>
            </a:graphic>
          </wp:inline>
        </w:drawing>
      </w:r>
    </w:p>
    <w:p w:rsidR="00DD3B45" w:rsidRPr="000D195A" w:rsidRDefault="00DD3B45" w:rsidP="00DC7D82">
      <w:pPr>
        <w:pStyle w:val="Figure3-1"/>
        <w:rPr>
          <w:rFonts w:ascii="Century" w:hAnsi="Century"/>
        </w:rPr>
      </w:pPr>
      <w:r w:rsidRPr="000D195A">
        <w:rPr>
          <w:rFonts w:ascii="Century" w:hAnsi="Century"/>
        </w:rPr>
        <w:t>Accept/Decline Request workflow</w:t>
      </w:r>
    </w:p>
    <w:p w:rsidR="00DD3B45" w:rsidRPr="000D195A" w:rsidRDefault="00DD3B45" w:rsidP="006B4A50">
      <w:pPr>
        <w:spacing w:line="276" w:lineRule="auto"/>
        <w:ind w:firstLine="360"/>
        <w:jc w:val="both"/>
        <w:rPr>
          <w:rFonts w:ascii="Century" w:hAnsi="Century" w:cs="Times New Roman"/>
        </w:rPr>
      </w:pPr>
      <w:r w:rsidRPr="000D195A">
        <w:rPr>
          <w:rFonts w:ascii="Century" w:hAnsi="Century" w:cs="Times New Roman"/>
        </w:rPr>
        <w:t>Brief description: Admin can use this function. Steps:</w:t>
      </w:r>
    </w:p>
    <w:p w:rsidR="00DD3B45" w:rsidRPr="000D195A" w:rsidRDefault="00DD3B45" w:rsidP="006B4A50">
      <w:pPr>
        <w:pStyle w:val="ListParagraph"/>
        <w:numPr>
          <w:ilvl w:val="0"/>
          <w:numId w:val="34"/>
        </w:numPr>
        <w:spacing w:before="0" w:after="160" w:line="360" w:lineRule="auto"/>
        <w:rPr>
          <w:rFonts w:ascii="Century" w:hAnsi="Century"/>
        </w:rPr>
      </w:pPr>
      <w:r w:rsidRPr="000D195A">
        <w:rPr>
          <w:rFonts w:ascii="Century" w:hAnsi="Century"/>
        </w:rPr>
        <w:t>Step 1: Admin Click on Request List.</w:t>
      </w:r>
    </w:p>
    <w:p w:rsidR="00DD3B45" w:rsidRPr="000D195A" w:rsidRDefault="00DD3B45" w:rsidP="006B4A50">
      <w:pPr>
        <w:pStyle w:val="ListParagraph"/>
        <w:numPr>
          <w:ilvl w:val="0"/>
          <w:numId w:val="34"/>
        </w:numPr>
        <w:spacing w:before="0" w:after="160" w:line="360" w:lineRule="auto"/>
        <w:rPr>
          <w:rFonts w:ascii="Century" w:hAnsi="Century"/>
        </w:rPr>
      </w:pPr>
      <w:r w:rsidRPr="000D195A">
        <w:rPr>
          <w:rFonts w:ascii="Century" w:hAnsi="Century"/>
        </w:rPr>
        <w:t>Step 2: System return Request list page.</w:t>
      </w:r>
    </w:p>
    <w:p w:rsidR="00DD3B45" w:rsidRPr="000D195A" w:rsidRDefault="00DD3B45" w:rsidP="006B4A50">
      <w:pPr>
        <w:pStyle w:val="ListParagraph"/>
        <w:numPr>
          <w:ilvl w:val="0"/>
          <w:numId w:val="34"/>
        </w:numPr>
        <w:spacing w:before="0" w:after="160" w:line="360" w:lineRule="auto"/>
        <w:rPr>
          <w:rFonts w:ascii="Century" w:hAnsi="Century"/>
        </w:rPr>
      </w:pPr>
      <w:r w:rsidRPr="000D195A">
        <w:rPr>
          <w:rFonts w:ascii="Century" w:hAnsi="Century"/>
        </w:rPr>
        <w:t>Step 3: Admin click on a Request.</w:t>
      </w:r>
    </w:p>
    <w:p w:rsidR="00DD3B45" w:rsidRPr="000D195A" w:rsidRDefault="00DD3B45" w:rsidP="006B4A50">
      <w:pPr>
        <w:pStyle w:val="ListParagraph"/>
        <w:numPr>
          <w:ilvl w:val="0"/>
          <w:numId w:val="34"/>
        </w:numPr>
        <w:spacing w:before="0" w:after="160" w:line="360" w:lineRule="auto"/>
        <w:rPr>
          <w:rFonts w:ascii="Century" w:hAnsi="Century"/>
        </w:rPr>
      </w:pPr>
      <w:r w:rsidRPr="000D195A">
        <w:rPr>
          <w:rFonts w:ascii="Century" w:hAnsi="Century"/>
        </w:rPr>
        <w:t>Step 4: System return Request detail page.</w:t>
      </w:r>
    </w:p>
    <w:p w:rsidR="00DD3B45" w:rsidRPr="000D195A" w:rsidRDefault="00DD3B45" w:rsidP="006B4A50">
      <w:pPr>
        <w:pStyle w:val="ListParagraph"/>
        <w:numPr>
          <w:ilvl w:val="0"/>
          <w:numId w:val="34"/>
        </w:numPr>
        <w:spacing w:before="0" w:after="160" w:line="360" w:lineRule="auto"/>
        <w:rPr>
          <w:rFonts w:ascii="Century" w:hAnsi="Century"/>
        </w:rPr>
      </w:pPr>
      <w:r w:rsidRPr="000D195A">
        <w:rPr>
          <w:rFonts w:ascii="Century" w:hAnsi="Century"/>
        </w:rPr>
        <w:t>Step 5: Admin click on button Accept/Decline.</w:t>
      </w:r>
    </w:p>
    <w:p w:rsidR="00DD3B45" w:rsidRPr="000D195A" w:rsidRDefault="00DD3B45" w:rsidP="006B4A50">
      <w:pPr>
        <w:pStyle w:val="ListParagraph"/>
        <w:numPr>
          <w:ilvl w:val="0"/>
          <w:numId w:val="34"/>
        </w:numPr>
        <w:spacing w:before="0" w:after="160" w:line="360" w:lineRule="auto"/>
        <w:rPr>
          <w:rFonts w:ascii="Century" w:hAnsi="Century"/>
        </w:rPr>
      </w:pPr>
      <w:r w:rsidRPr="000D195A">
        <w:rPr>
          <w:rFonts w:ascii="Century" w:hAnsi="Century"/>
        </w:rPr>
        <w:t>Step 6: System return success message or error message.</w:t>
      </w:r>
    </w:p>
    <w:p w:rsidR="00DD3B45" w:rsidRPr="000D195A" w:rsidRDefault="00DD3B45" w:rsidP="006B4A50">
      <w:pPr>
        <w:pStyle w:val="ListParagraph"/>
        <w:numPr>
          <w:ilvl w:val="0"/>
          <w:numId w:val="34"/>
        </w:numPr>
        <w:spacing w:before="0" w:after="160" w:line="360" w:lineRule="auto"/>
        <w:rPr>
          <w:rFonts w:ascii="Century" w:hAnsi="Century"/>
        </w:rPr>
      </w:pPr>
      <w:r w:rsidRPr="000D195A">
        <w:rPr>
          <w:rFonts w:ascii="Century" w:hAnsi="Century"/>
        </w:rPr>
        <w:t>Step 7: System return Request list page.</w:t>
      </w:r>
    </w:p>
    <w:p w:rsidR="00DD3B45" w:rsidRPr="000D195A" w:rsidRDefault="00DD3B45" w:rsidP="006B4A50">
      <w:pPr>
        <w:spacing w:line="276" w:lineRule="auto"/>
        <w:jc w:val="both"/>
        <w:rPr>
          <w:rFonts w:ascii="Century" w:hAnsi="Century" w:cs="Times New Roman"/>
        </w:rPr>
      </w:pPr>
    </w:p>
    <w:p w:rsidR="00DD3B45" w:rsidRPr="000D195A" w:rsidRDefault="00DD3B45" w:rsidP="006B4A50">
      <w:pPr>
        <w:pStyle w:val="Heading4"/>
        <w:ind w:left="1764"/>
        <w:jc w:val="both"/>
        <w:rPr>
          <w:rFonts w:ascii="Century" w:hAnsi="Century" w:cs="Times New Roman"/>
        </w:rPr>
      </w:pPr>
      <w:r w:rsidRPr="000D195A">
        <w:rPr>
          <w:rFonts w:ascii="Century" w:hAnsi="Century" w:cs="Times New Roman"/>
        </w:rPr>
        <w:lastRenderedPageBreak/>
        <w:t>Ban/Unban User workflow</w:t>
      </w:r>
    </w:p>
    <w:p w:rsidR="00DD3B45" w:rsidRPr="000D195A" w:rsidRDefault="00DD3B45" w:rsidP="00DC7D82">
      <w:pPr>
        <w:keepNext/>
        <w:spacing w:line="276" w:lineRule="auto"/>
        <w:jc w:val="center"/>
        <w:rPr>
          <w:rFonts w:ascii="Century" w:hAnsi="Century" w:cs="Times New Roman"/>
        </w:rPr>
      </w:pPr>
      <w:r w:rsidRPr="000D195A">
        <w:rPr>
          <w:rFonts w:ascii="Century" w:hAnsi="Century" w:cs="Times New Roman"/>
          <w:noProof/>
          <w:lang w:eastAsia="en-US"/>
        </w:rPr>
        <w:drawing>
          <wp:inline distT="0" distB="0" distL="0" distR="0" wp14:anchorId="5979DB03" wp14:editId="32D3E05A">
            <wp:extent cx="3551555" cy="51885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1555" cy="5188585"/>
                    </a:xfrm>
                    <a:prstGeom prst="rect">
                      <a:avLst/>
                    </a:prstGeom>
                    <a:noFill/>
                    <a:ln>
                      <a:noFill/>
                    </a:ln>
                  </pic:spPr>
                </pic:pic>
              </a:graphicData>
            </a:graphic>
          </wp:inline>
        </w:drawing>
      </w:r>
    </w:p>
    <w:p w:rsidR="00DD3B45" w:rsidRPr="000D195A" w:rsidRDefault="00DD3B45" w:rsidP="00DC7D82">
      <w:pPr>
        <w:pStyle w:val="Figure3-1"/>
        <w:rPr>
          <w:rFonts w:ascii="Century" w:hAnsi="Century"/>
        </w:rPr>
      </w:pPr>
      <w:r w:rsidRPr="000D195A">
        <w:rPr>
          <w:rFonts w:ascii="Century" w:hAnsi="Century"/>
        </w:rPr>
        <w:t>Ban/Unban User workflow</w:t>
      </w:r>
    </w:p>
    <w:p w:rsidR="00DD3B45" w:rsidRPr="000D195A" w:rsidRDefault="00DD3B45" w:rsidP="006B4A50">
      <w:pPr>
        <w:spacing w:line="276" w:lineRule="auto"/>
        <w:ind w:firstLine="360"/>
        <w:jc w:val="both"/>
        <w:rPr>
          <w:rFonts w:ascii="Century" w:hAnsi="Century" w:cs="Times New Roman"/>
        </w:rPr>
      </w:pPr>
      <w:r w:rsidRPr="000D195A">
        <w:rPr>
          <w:rFonts w:ascii="Century" w:hAnsi="Century" w:cs="Times New Roman"/>
        </w:rPr>
        <w:t>Brief description: Admin can use this function. Steps:</w:t>
      </w:r>
    </w:p>
    <w:p w:rsidR="00DD3B45" w:rsidRPr="000D195A" w:rsidRDefault="00DD3B45" w:rsidP="006B4A50">
      <w:pPr>
        <w:pStyle w:val="ListParagraph"/>
        <w:numPr>
          <w:ilvl w:val="0"/>
          <w:numId w:val="36"/>
        </w:numPr>
        <w:spacing w:before="0" w:after="160" w:line="360" w:lineRule="auto"/>
        <w:rPr>
          <w:rFonts w:ascii="Century" w:hAnsi="Century"/>
        </w:rPr>
      </w:pPr>
      <w:r w:rsidRPr="000D195A">
        <w:rPr>
          <w:rFonts w:ascii="Century" w:hAnsi="Century"/>
        </w:rPr>
        <w:t>Step 1: Admin click on users list.</w:t>
      </w:r>
    </w:p>
    <w:p w:rsidR="00DD3B45" w:rsidRPr="000D195A" w:rsidRDefault="00DD3B45" w:rsidP="006B4A50">
      <w:pPr>
        <w:pStyle w:val="ListParagraph"/>
        <w:numPr>
          <w:ilvl w:val="0"/>
          <w:numId w:val="36"/>
        </w:numPr>
        <w:spacing w:before="0" w:after="160" w:line="360" w:lineRule="auto"/>
        <w:rPr>
          <w:rFonts w:ascii="Century" w:hAnsi="Century"/>
        </w:rPr>
      </w:pPr>
      <w:r w:rsidRPr="000D195A">
        <w:rPr>
          <w:rFonts w:ascii="Century" w:hAnsi="Century"/>
        </w:rPr>
        <w:t>Step 2: System return users list page.</w:t>
      </w:r>
    </w:p>
    <w:p w:rsidR="00DD3B45" w:rsidRPr="000D195A" w:rsidRDefault="00DD3B45" w:rsidP="006B4A50">
      <w:pPr>
        <w:pStyle w:val="ListParagraph"/>
        <w:numPr>
          <w:ilvl w:val="0"/>
          <w:numId w:val="36"/>
        </w:numPr>
        <w:spacing w:before="0" w:after="160" w:line="360" w:lineRule="auto"/>
        <w:rPr>
          <w:rFonts w:ascii="Century" w:hAnsi="Century"/>
        </w:rPr>
      </w:pPr>
      <w:r w:rsidRPr="000D195A">
        <w:rPr>
          <w:rFonts w:ascii="Century" w:hAnsi="Century"/>
        </w:rPr>
        <w:t>Step 3: Admin click on a user</w:t>
      </w:r>
    </w:p>
    <w:p w:rsidR="00DD3B45" w:rsidRPr="000D195A" w:rsidRDefault="00DD3B45" w:rsidP="006B4A50">
      <w:pPr>
        <w:pStyle w:val="ListParagraph"/>
        <w:numPr>
          <w:ilvl w:val="0"/>
          <w:numId w:val="36"/>
        </w:numPr>
        <w:spacing w:before="0" w:after="160" w:line="360" w:lineRule="auto"/>
        <w:rPr>
          <w:rFonts w:ascii="Century" w:hAnsi="Century"/>
        </w:rPr>
      </w:pPr>
      <w:r w:rsidRPr="000D195A">
        <w:rPr>
          <w:rFonts w:ascii="Century" w:hAnsi="Century"/>
        </w:rPr>
        <w:t>Step 4: System return user profile page.</w:t>
      </w:r>
    </w:p>
    <w:p w:rsidR="00DD3B45" w:rsidRPr="000D195A" w:rsidRDefault="00DD3B45" w:rsidP="006B4A50">
      <w:pPr>
        <w:pStyle w:val="ListParagraph"/>
        <w:numPr>
          <w:ilvl w:val="0"/>
          <w:numId w:val="36"/>
        </w:numPr>
        <w:spacing w:before="0" w:after="160" w:line="360" w:lineRule="auto"/>
        <w:rPr>
          <w:rFonts w:ascii="Century" w:hAnsi="Century"/>
        </w:rPr>
      </w:pPr>
      <w:r w:rsidRPr="000D195A">
        <w:rPr>
          <w:rFonts w:ascii="Century" w:hAnsi="Century"/>
        </w:rPr>
        <w:t>Step 5: Admin click on button Ban/Unban</w:t>
      </w:r>
    </w:p>
    <w:p w:rsidR="00DD3B45" w:rsidRPr="000D195A" w:rsidRDefault="00DD3B45" w:rsidP="006B4A50">
      <w:pPr>
        <w:pStyle w:val="ListParagraph"/>
        <w:numPr>
          <w:ilvl w:val="0"/>
          <w:numId w:val="36"/>
        </w:numPr>
        <w:spacing w:before="0" w:after="160" w:line="360" w:lineRule="auto"/>
        <w:rPr>
          <w:rFonts w:ascii="Century" w:hAnsi="Century"/>
        </w:rPr>
      </w:pPr>
      <w:r w:rsidRPr="000D195A">
        <w:rPr>
          <w:rFonts w:ascii="Century" w:hAnsi="Century"/>
        </w:rPr>
        <w:t>Step 6: System return success message or error message.</w:t>
      </w:r>
    </w:p>
    <w:p w:rsidR="00DD3B45" w:rsidRPr="000D195A" w:rsidRDefault="00DD3B45" w:rsidP="006B4A50">
      <w:pPr>
        <w:pStyle w:val="ListParagraph"/>
        <w:numPr>
          <w:ilvl w:val="0"/>
          <w:numId w:val="36"/>
        </w:numPr>
        <w:spacing w:before="0" w:after="160" w:line="360" w:lineRule="auto"/>
        <w:rPr>
          <w:rFonts w:ascii="Century" w:hAnsi="Century"/>
        </w:rPr>
      </w:pPr>
      <w:r w:rsidRPr="000D195A">
        <w:rPr>
          <w:rFonts w:ascii="Century" w:hAnsi="Century"/>
        </w:rPr>
        <w:t>Step 7: System return users list page.</w:t>
      </w:r>
    </w:p>
    <w:p w:rsidR="00DD3B45" w:rsidRPr="000D195A" w:rsidRDefault="00DD3B45" w:rsidP="006B4A50">
      <w:pPr>
        <w:pStyle w:val="Heading4"/>
        <w:ind w:left="1764"/>
        <w:jc w:val="both"/>
        <w:rPr>
          <w:rFonts w:ascii="Century" w:hAnsi="Century" w:cs="Times New Roman"/>
        </w:rPr>
      </w:pPr>
      <w:r w:rsidRPr="000D195A">
        <w:rPr>
          <w:rFonts w:ascii="Century" w:hAnsi="Century" w:cs="Times New Roman"/>
        </w:rPr>
        <w:lastRenderedPageBreak/>
        <w:t>Report a Post workflow</w:t>
      </w:r>
    </w:p>
    <w:p w:rsidR="00DD3B45" w:rsidRPr="000D195A" w:rsidRDefault="00DD3B45" w:rsidP="00DC7D82">
      <w:pPr>
        <w:keepNext/>
        <w:spacing w:line="276" w:lineRule="auto"/>
        <w:jc w:val="center"/>
        <w:rPr>
          <w:rFonts w:ascii="Century" w:hAnsi="Century" w:cs="Times New Roman"/>
        </w:rPr>
      </w:pPr>
      <w:r w:rsidRPr="000D195A">
        <w:rPr>
          <w:rFonts w:ascii="Century" w:hAnsi="Century"/>
          <w:noProof/>
          <w:lang w:eastAsia="en-US"/>
        </w:rPr>
        <w:drawing>
          <wp:inline distT="0" distB="0" distL="0" distR="0" wp14:anchorId="0552A382" wp14:editId="4E57584A">
            <wp:extent cx="3543300" cy="4981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543300" cy="4981575"/>
                    </a:xfrm>
                    <a:prstGeom prst="rect">
                      <a:avLst/>
                    </a:prstGeom>
                  </pic:spPr>
                </pic:pic>
              </a:graphicData>
            </a:graphic>
          </wp:inline>
        </w:drawing>
      </w:r>
    </w:p>
    <w:p w:rsidR="00DD3B45" w:rsidRPr="000D195A" w:rsidRDefault="00DD3B45" w:rsidP="00DC7D82">
      <w:pPr>
        <w:pStyle w:val="Figure3-1"/>
        <w:rPr>
          <w:rFonts w:ascii="Century" w:hAnsi="Century"/>
        </w:rPr>
      </w:pPr>
      <w:r w:rsidRPr="000D195A">
        <w:rPr>
          <w:rFonts w:ascii="Century" w:hAnsi="Century"/>
        </w:rPr>
        <w:t>Report a Post workflow</w:t>
      </w:r>
    </w:p>
    <w:p w:rsidR="00DD3B45" w:rsidRPr="000D195A" w:rsidRDefault="00DD3B45" w:rsidP="006B4A50">
      <w:pPr>
        <w:spacing w:line="276" w:lineRule="auto"/>
        <w:ind w:firstLine="360"/>
        <w:jc w:val="both"/>
        <w:rPr>
          <w:rFonts w:ascii="Century" w:hAnsi="Century" w:cs="Times New Roman"/>
        </w:rPr>
      </w:pPr>
      <w:r w:rsidRPr="000D195A">
        <w:rPr>
          <w:rFonts w:ascii="Century" w:hAnsi="Century" w:cs="Times New Roman"/>
        </w:rPr>
        <w:t>Brief description: Member can use this function. Steps:</w:t>
      </w:r>
    </w:p>
    <w:p w:rsidR="00DD3B45" w:rsidRPr="000D195A" w:rsidRDefault="00DD3B45" w:rsidP="006B4A50">
      <w:pPr>
        <w:pStyle w:val="ListParagraph"/>
        <w:numPr>
          <w:ilvl w:val="0"/>
          <w:numId w:val="44"/>
        </w:numPr>
        <w:spacing w:before="0" w:after="160" w:line="360" w:lineRule="auto"/>
        <w:rPr>
          <w:rFonts w:ascii="Century" w:hAnsi="Century"/>
        </w:rPr>
      </w:pPr>
      <w:r w:rsidRPr="000D195A">
        <w:rPr>
          <w:rFonts w:ascii="Century" w:hAnsi="Century"/>
        </w:rPr>
        <w:t>Step 1: User click to “report this post”.</w:t>
      </w:r>
    </w:p>
    <w:p w:rsidR="00DD3B45" w:rsidRPr="000D195A" w:rsidRDefault="00DD3B45" w:rsidP="006B4A50">
      <w:pPr>
        <w:pStyle w:val="ListParagraph"/>
        <w:numPr>
          <w:ilvl w:val="0"/>
          <w:numId w:val="44"/>
        </w:numPr>
        <w:spacing w:before="0" w:after="160" w:line="360" w:lineRule="auto"/>
        <w:rPr>
          <w:rFonts w:ascii="Century" w:hAnsi="Century"/>
        </w:rPr>
      </w:pPr>
      <w:r w:rsidRPr="000D195A">
        <w:rPr>
          <w:rFonts w:ascii="Century" w:hAnsi="Century"/>
        </w:rPr>
        <w:t>Step 2: System return “Report this post” dialog.</w:t>
      </w:r>
    </w:p>
    <w:p w:rsidR="00DD3B45" w:rsidRPr="000D195A" w:rsidRDefault="00DD3B45" w:rsidP="006B4A50">
      <w:pPr>
        <w:pStyle w:val="ListParagraph"/>
        <w:numPr>
          <w:ilvl w:val="0"/>
          <w:numId w:val="44"/>
        </w:numPr>
        <w:spacing w:before="0" w:after="160" w:line="360" w:lineRule="auto"/>
        <w:rPr>
          <w:rFonts w:ascii="Century" w:hAnsi="Century"/>
        </w:rPr>
      </w:pPr>
      <w:r w:rsidRPr="000D195A">
        <w:rPr>
          <w:rFonts w:ascii="Century" w:hAnsi="Century"/>
        </w:rPr>
        <w:t>Step 3: User fill information and click “Send”</w:t>
      </w:r>
    </w:p>
    <w:p w:rsidR="00DD3B45" w:rsidRPr="000D195A" w:rsidRDefault="00DD3B45" w:rsidP="006B4A50">
      <w:pPr>
        <w:pStyle w:val="ListParagraph"/>
        <w:numPr>
          <w:ilvl w:val="0"/>
          <w:numId w:val="44"/>
        </w:numPr>
        <w:spacing w:before="0" w:after="160" w:line="360" w:lineRule="auto"/>
        <w:rPr>
          <w:rFonts w:ascii="Century" w:hAnsi="Century"/>
        </w:rPr>
      </w:pPr>
      <w:r w:rsidRPr="000D195A">
        <w:rPr>
          <w:rFonts w:ascii="Century" w:hAnsi="Century"/>
        </w:rPr>
        <w:t>Step 4: System return success message or error message.</w:t>
      </w:r>
    </w:p>
    <w:p w:rsidR="00DD3B45" w:rsidRPr="000D195A" w:rsidRDefault="00DD3B45" w:rsidP="006B4A50">
      <w:pPr>
        <w:pStyle w:val="ListParagraph"/>
        <w:numPr>
          <w:ilvl w:val="0"/>
          <w:numId w:val="44"/>
        </w:numPr>
        <w:spacing w:before="0" w:after="160" w:line="360" w:lineRule="auto"/>
        <w:rPr>
          <w:rFonts w:ascii="Century" w:hAnsi="Century"/>
        </w:rPr>
      </w:pPr>
      <w:r w:rsidRPr="000D195A">
        <w:rPr>
          <w:rFonts w:ascii="Century" w:hAnsi="Century"/>
        </w:rPr>
        <w:t>Step 5: System return Home page or organization page.</w:t>
      </w:r>
    </w:p>
    <w:p w:rsidR="00DD3B45" w:rsidRPr="000D195A" w:rsidRDefault="00DD3B45" w:rsidP="006B4A50">
      <w:pPr>
        <w:jc w:val="both"/>
        <w:rPr>
          <w:rFonts w:ascii="Century" w:hAnsi="Century"/>
        </w:rPr>
      </w:pPr>
    </w:p>
    <w:p w:rsidR="00DD3B45" w:rsidRPr="000D195A" w:rsidRDefault="00DD3B45" w:rsidP="006B4A50">
      <w:pPr>
        <w:pStyle w:val="Heading4"/>
        <w:ind w:left="1764"/>
        <w:jc w:val="both"/>
        <w:rPr>
          <w:rFonts w:ascii="Century" w:hAnsi="Century" w:cs="Times New Roman"/>
        </w:rPr>
      </w:pPr>
      <w:r w:rsidRPr="000D195A">
        <w:rPr>
          <w:rFonts w:ascii="Century" w:hAnsi="Century" w:cs="Times New Roman"/>
        </w:rPr>
        <w:lastRenderedPageBreak/>
        <w:t>Send message workflow</w:t>
      </w:r>
    </w:p>
    <w:p w:rsidR="00DD3B45" w:rsidRPr="000D195A" w:rsidRDefault="00DD3B45" w:rsidP="00DC7D82">
      <w:pPr>
        <w:keepNext/>
        <w:spacing w:line="276" w:lineRule="auto"/>
        <w:jc w:val="center"/>
        <w:rPr>
          <w:rFonts w:ascii="Century" w:hAnsi="Century" w:cs="Times New Roman"/>
        </w:rPr>
      </w:pPr>
      <w:r w:rsidRPr="000D195A">
        <w:rPr>
          <w:rFonts w:ascii="Century" w:hAnsi="Century" w:cs="Times New Roman"/>
          <w:noProof/>
          <w:lang w:eastAsia="en-US"/>
        </w:rPr>
        <w:drawing>
          <wp:inline distT="0" distB="0" distL="0" distR="0" wp14:anchorId="07E2F337" wp14:editId="289940C6">
            <wp:extent cx="3030220" cy="5284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0220" cy="5284470"/>
                    </a:xfrm>
                    <a:prstGeom prst="rect">
                      <a:avLst/>
                    </a:prstGeom>
                    <a:noFill/>
                    <a:ln>
                      <a:noFill/>
                    </a:ln>
                  </pic:spPr>
                </pic:pic>
              </a:graphicData>
            </a:graphic>
          </wp:inline>
        </w:drawing>
      </w:r>
    </w:p>
    <w:p w:rsidR="00DD3B45" w:rsidRPr="000D195A" w:rsidRDefault="00DD3B45" w:rsidP="00DC7D82">
      <w:pPr>
        <w:pStyle w:val="Figure3-1"/>
        <w:rPr>
          <w:rFonts w:ascii="Century" w:hAnsi="Century"/>
        </w:rPr>
      </w:pPr>
      <w:r w:rsidRPr="000D195A">
        <w:rPr>
          <w:rFonts w:ascii="Century" w:hAnsi="Century"/>
        </w:rPr>
        <w:t>Send message workflow</w:t>
      </w:r>
    </w:p>
    <w:p w:rsidR="00DD3B45" w:rsidRPr="000D195A" w:rsidRDefault="00DD3B45" w:rsidP="006B4A50">
      <w:pPr>
        <w:spacing w:line="276" w:lineRule="auto"/>
        <w:ind w:firstLine="360"/>
        <w:jc w:val="both"/>
        <w:rPr>
          <w:rFonts w:ascii="Century" w:hAnsi="Century" w:cs="Times New Roman"/>
        </w:rPr>
      </w:pPr>
      <w:r w:rsidRPr="000D195A">
        <w:rPr>
          <w:rFonts w:ascii="Century" w:hAnsi="Century" w:cs="Times New Roman"/>
        </w:rPr>
        <w:t>Brief description: Admin or user can use this function. Steps:</w:t>
      </w:r>
    </w:p>
    <w:p w:rsidR="00DD3B45" w:rsidRPr="000D195A" w:rsidRDefault="00DD3B45" w:rsidP="006B4A50">
      <w:pPr>
        <w:pStyle w:val="ListParagraph"/>
        <w:numPr>
          <w:ilvl w:val="0"/>
          <w:numId w:val="37"/>
        </w:numPr>
        <w:spacing w:before="0" w:after="160" w:line="360" w:lineRule="auto"/>
        <w:rPr>
          <w:rFonts w:ascii="Century" w:hAnsi="Century"/>
        </w:rPr>
      </w:pPr>
      <w:r w:rsidRPr="000D195A">
        <w:rPr>
          <w:rFonts w:ascii="Century" w:hAnsi="Century"/>
        </w:rPr>
        <w:t>Step 1: User click on Message.</w:t>
      </w:r>
    </w:p>
    <w:p w:rsidR="00DD3B45" w:rsidRPr="000D195A" w:rsidRDefault="00DD3B45" w:rsidP="006B4A50">
      <w:pPr>
        <w:pStyle w:val="ListParagraph"/>
        <w:numPr>
          <w:ilvl w:val="0"/>
          <w:numId w:val="37"/>
        </w:numPr>
        <w:spacing w:before="0" w:after="160" w:line="360" w:lineRule="auto"/>
        <w:rPr>
          <w:rFonts w:ascii="Century" w:hAnsi="Century"/>
        </w:rPr>
      </w:pPr>
      <w:r w:rsidRPr="000D195A">
        <w:rPr>
          <w:rFonts w:ascii="Century" w:hAnsi="Century"/>
        </w:rPr>
        <w:t>Step 2: System return message page.</w:t>
      </w:r>
    </w:p>
    <w:p w:rsidR="00DD3B45" w:rsidRPr="000D195A" w:rsidRDefault="00DD3B45" w:rsidP="006B4A50">
      <w:pPr>
        <w:pStyle w:val="ListParagraph"/>
        <w:numPr>
          <w:ilvl w:val="0"/>
          <w:numId w:val="37"/>
        </w:numPr>
        <w:spacing w:before="0" w:after="160" w:line="360" w:lineRule="auto"/>
        <w:rPr>
          <w:rFonts w:ascii="Century" w:hAnsi="Century"/>
        </w:rPr>
      </w:pPr>
      <w:r w:rsidRPr="000D195A">
        <w:rPr>
          <w:rFonts w:ascii="Century" w:hAnsi="Century"/>
        </w:rPr>
        <w:t>Step 3: User click on “new message”.</w:t>
      </w:r>
    </w:p>
    <w:p w:rsidR="00DD3B45" w:rsidRPr="000D195A" w:rsidRDefault="00DD3B45" w:rsidP="006B4A50">
      <w:pPr>
        <w:pStyle w:val="ListParagraph"/>
        <w:numPr>
          <w:ilvl w:val="0"/>
          <w:numId w:val="37"/>
        </w:numPr>
        <w:spacing w:before="0" w:after="160" w:line="360" w:lineRule="auto"/>
        <w:rPr>
          <w:rFonts w:ascii="Century" w:hAnsi="Century"/>
        </w:rPr>
      </w:pPr>
      <w:r w:rsidRPr="000D195A">
        <w:rPr>
          <w:rFonts w:ascii="Century" w:hAnsi="Century"/>
        </w:rPr>
        <w:t>Step 4: System return dialog “New Message”.</w:t>
      </w:r>
    </w:p>
    <w:p w:rsidR="00DD3B45" w:rsidRPr="000D195A" w:rsidRDefault="00DD3B45" w:rsidP="006B4A50">
      <w:pPr>
        <w:pStyle w:val="ListParagraph"/>
        <w:numPr>
          <w:ilvl w:val="0"/>
          <w:numId w:val="37"/>
        </w:numPr>
        <w:spacing w:before="0" w:after="160" w:line="360" w:lineRule="auto"/>
        <w:rPr>
          <w:rFonts w:ascii="Century" w:hAnsi="Century"/>
        </w:rPr>
      </w:pPr>
      <w:r w:rsidRPr="000D195A">
        <w:rPr>
          <w:rFonts w:ascii="Century" w:hAnsi="Century"/>
        </w:rPr>
        <w:t>Step 5: User fill information and click “Send”</w:t>
      </w:r>
    </w:p>
    <w:p w:rsidR="00DD3B45" w:rsidRPr="000D195A" w:rsidRDefault="00DD3B45" w:rsidP="006B4A50">
      <w:pPr>
        <w:pStyle w:val="ListParagraph"/>
        <w:numPr>
          <w:ilvl w:val="0"/>
          <w:numId w:val="37"/>
        </w:numPr>
        <w:spacing w:before="0" w:after="160" w:line="360" w:lineRule="auto"/>
        <w:rPr>
          <w:rFonts w:ascii="Century" w:hAnsi="Century"/>
        </w:rPr>
      </w:pPr>
      <w:r w:rsidRPr="000D195A">
        <w:rPr>
          <w:rFonts w:ascii="Century" w:hAnsi="Century"/>
        </w:rPr>
        <w:t>Step 6: System return success message or error message.</w:t>
      </w:r>
    </w:p>
    <w:p w:rsidR="00DD3B45" w:rsidRPr="000D195A" w:rsidRDefault="00DD3B45" w:rsidP="006B4A50">
      <w:pPr>
        <w:pStyle w:val="ListParagraph"/>
        <w:numPr>
          <w:ilvl w:val="0"/>
          <w:numId w:val="37"/>
        </w:numPr>
        <w:spacing w:before="0" w:after="160" w:line="360" w:lineRule="auto"/>
        <w:rPr>
          <w:rFonts w:ascii="Century" w:hAnsi="Century"/>
        </w:rPr>
      </w:pPr>
      <w:r w:rsidRPr="000D195A">
        <w:rPr>
          <w:rFonts w:ascii="Century" w:hAnsi="Century"/>
        </w:rPr>
        <w:t>Step 7: System return message page.</w:t>
      </w:r>
    </w:p>
    <w:p w:rsidR="00DD3B45" w:rsidRPr="000D195A" w:rsidRDefault="00DD3B45" w:rsidP="006B4A50">
      <w:pPr>
        <w:spacing w:line="276" w:lineRule="auto"/>
        <w:jc w:val="both"/>
        <w:rPr>
          <w:rFonts w:ascii="Century" w:hAnsi="Century" w:cs="Times New Roman"/>
        </w:rPr>
      </w:pPr>
    </w:p>
    <w:p w:rsidR="00DD3B45" w:rsidRPr="000D195A" w:rsidRDefault="00DD3B45" w:rsidP="006B4A50">
      <w:pPr>
        <w:pStyle w:val="Heading4"/>
        <w:ind w:left="1764"/>
        <w:jc w:val="both"/>
        <w:rPr>
          <w:rFonts w:ascii="Century" w:hAnsi="Century" w:cs="Times New Roman"/>
        </w:rPr>
      </w:pPr>
      <w:r w:rsidRPr="000D195A">
        <w:rPr>
          <w:rFonts w:ascii="Century" w:hAnsi="Century" w:cs="Times New Roman"/>
        </w:rPr>
        <w:lastRenderedPageBreak/>
        <w:t>Register workflow</w:t>
      </w:r>
    </w:p>
    <w:p w:rsidR="00DD3B45" w:rsidRPr="000D195A" w:rsidRDefault="00DD3B45" w:rsidP="00DC7D82">
      <w:pPr>
        <w:keepNext/>
        <w:spacing w:line="276" w:lineRule="auto"/>
        <w:jc w:val="center"/>
        <w:rPr>
          <w:rFonts w:ascii="Century" w:hAnsi="Century" w:cs="Times New Roman"/>
        </w:rPr>
      </w:pPr>
      <w:r w:rsidRPr="000D195A">
        <w:rPr>
          <w:rFonts w:ascii="Century" w:hAnsi="Century"/>
          <w:noProof/>
          <w:lang w:eastAsia="en-US"/>
        </w:rPr>
        <w:drawing>
          <wp:inline distT="0" distB="0" distL="0" distR="0" wp14:anchorId="1A56C3D3" wp14:editId="0DA32B9B">
            <wp:extent cx="3209925" cy="42195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09925" cy="4219575"/>
                    </a:xfrm>
                    <a:prstGeom prst="rect">
                      <a:avLst/>
                    </a:prstGeom>
                  </pic:spPr>
                </pic:pic>
              </a:graphicData>
            </a:graphic>
          </wp:inline>
        </w:drawing>
      </w:r>
    </w:p>
    <w:p w:rsidR="00DD3B45" w:rsidRPr="000D195A" w:rsidRDefault="00DD3B45" w:rsidP="00DC7D82">
      <w:pPr>
        <w:pStyle w:val="Figure3-1"/>
        <w:rPr>
          <w:rFonts w:ascii="Century" w:hAnsi="Century"/>
        </w:rPr>
      </w:pPr>
      <w:r w:rsidRPr="000D195A">
        <w:rPr>
          <w:rFonts w:ascii="Century" w:hAnsi="Century"/>
        </w:rPr>
        <w:t>Register workflow</w:t>
      </w:r>
    </w:p>
    <w:p w:rsidR="00DD3B45" w:rsidRPr="000D195A" w:rsidRDefault="00DD3B45" w:rsidP="006B4A50">
      <w:pPr>
        <w:spacing w:line="276" w:lineRule="auto"/>
        <w:ind w:firstLine="360"/>
        <w:jc w:val="both"/>
        <w:rPr>
          <w:rFonts w:ascii="Century" w:hAnsi="Century" w:cs="Times New Roman"/>
        </w:rPr>
      </w:pPr>
      <w:r w:rsidRPr="000D195A">
        <w:rPr>
          <w:rFonts w:ascii="Century" w:hAnsi="Century" w:cs="Times New Roman"/>
        </w:rPr>
        <w:t>Brief description: Guest can use this function. Steps:</w:t>
      </w:r>
    </w:p>
    <w:p w:rsidR="00DD3B45" w:rsidRPr="000D195A" w:rsidRDefault="00DD3B45" w:rsidP="006B4A50">
      <w:pPr>
        <w:pStyle w:val="ListParagraph"/>
        <w:numPr>
          <w:ilvl w:val="0"/>
          <w:numId w:val="38"/>
        </w:numPr>
        <w:spacing w:before="0" w:after="160" w:line="360" w:lineRule="auto"/>
        <w:rPr>
          <w:rFonts w:ascii="Century" w:hAnsi="Century"/>
        </w:rPr>
      </w:pPr>
      <w:r w:rsidRPr="000D195A">
        <w:rPr>
          <w:rFonts w:ascii="Century" w:hAnsi="Century"/>
        </w:rPr>
        <w:t>Step 1: User click register.</w:t>
      </w:r>
    </w:p>
    <w:p w:rsidR="00DD3B45" w:rsidRPr="000D195A" w:rsidRDefault="00DD3B45" w:rsidP="006B4A50">
      <w:pPr>
        <w:pStyle w:val="ListParagraph"/>
        <w:numPr>
          <w:ilvl w:val="0"/>
          <w:numId w:val="38"/>
        </w:numPr>
        <w:spacing w:before="0" w:after="160" w:line="360" w:lineRule="auto"/>
        <w:rPr>
          <w:rFonts w:ascii="Century" w:hAnsi="Century"/>
        </w:rPr>
      </w:pPr>
      <w:r w:rsidRPr="000D195A">
        <w:rPr>
          <w:rFonts w:ascii="Century" w:hAnsi="Century"/>
        </w:rPr>
        <w:t>Step 2: System return register page.</w:t>
      </w:r>
    </w:p>
    <w:p w:rsidR="00DD3B45" w:rsidRPr="000D195A" w:rsidRDefault="00DD3B45" w:rsidP="006B4A50">
      <w:pPr>
        <w:pStyle w:val="ListParagraph"/>
        <w:numPr>
          <w:ilvl w:val="0"/>
          <w:numId w:val="38"/>
        </w:numPr>
        <w:spacing w:before="0" w:after="160" w:line="360" w:lineRule="auto"/>
        <w:rPr>
          <w:rFonts w:ascii="Century" w:hAnsi="Century"/>
        </w:rPr>
      </w:pPr>
      <w:r w:rsidRPr="000D195A">
        <w:rPr>
          <w:rFonts w:ascii="Century" w:hAnsi="Century"/>
        </w:rPr>
        <w:t>Step 3: User fill all required fields and click Register or press Enter.</w:t>
      </w:r>
    </w:p>
    <w:p w:rsidR="00DD3B45" w:rsidRPr="000D195A" w:rsidRDefault="00DD3B45" w:rsidP="006B4A50">
      <w:pPr>
        <w:pStyle w:val="ListParagraph"/>
        <w:numPr>
          <w:ilvl w:val="0"/>
          <w:numId w:val="38"/>
        </w:numPr>
        <w:spacing w:before="0" w:after="160" w:line="360" w:lineRule="auto"/>
        <w:rPr>
          <w:rFonts w:ascii="Century" w:hAnsi="Century"/>
        </w:rPr>
      </w:pPr>
      <w:r w:rsidRPr="000D195A">
        <w:rPr>
          <w:rFonts w:ascii="Century" w:hAnsi="Century"/>
        </w:rPr>
        <w:t>Step 4: System return complete message.</w:t>
      </w:r>
    </w:p>
    <w:p w:rsidR="00DD3B45" w:rsidRPr="000D195A" w:rsidRDefault="00DD3B45" w:rsidP="006B4A50">
      <w:pPr>
        <w:pStyle w:val="ListParagraph"/>
        <w:numPr>
          <w:ilvl w:val="0"/>
          <w:numId w:val="38"/>
        </w:numPr>
        <w:spacing w:before="0" w:after="160" w:line="360" w:lineRule="auto"/>
        <w:rPr>
          <w:rFonts w:ascii="Century" w:hAnsi="Century"/>
        </w:rPr>
      </w:pPr>
      <w:r w:rsidRPr="000D195A">
        <w:rPr>
          <w:rFonts w:ascii="Century" w:hAnsi="Century"/>
        </w:rPr>
        <w:t>Step 5: System send confirm mail to user’s entered email.</w:t>
      </w:r>
    </w:p>
    <w:p w:rsidR="00DD3B45" w:rsidRPr="000D195A" w:rsidRDefault="00DD3B45" w:rsidP="006B4A50">
      <w:pPr>
        <w:spacing w:line="276" w:lineRule="auto"/>
        <w:jc w:val="both"/>
        <w:rPr>
          <w:rFonts w:ascii="Century" w:hAnsi="Century" w:cs="Times New Roman"/>
        </w:rPr>
      </w:pPr>
    </w:p>
    <w:p w:rsidR="00DD3B45" w:rsidRPr="000D195A" w:rsidRDefault="00DD3B45" w:rsidP="006B4A50">
      <w:pPr>
        <w:pStyle w:val="Heading4"/>
        <w:ind w:left="1764"/>
        <w:jc w:val="both"/>
        <w:rPr>
          <w:rFonts w:ascii="Century" w:hAnsi="Century" w:cs="Times New Roman"/>
        </w:rPr>
      </w:pPr>
      <w:r w:rsidRPr="000D195A">
        <w:rPr>
          <w:rFonts w:ascii="Century" w:hAnsi="Century" w:cs="Times New Roman"/>
        </w:rPr>
        <w:lastRenderedPageBreak/>
        <w:t>Search workflow</w:t>
      </w:r>
    </w:p>
    <w:p w:rsidR="00DD3B45" w:rsidRPr="000D195A" w:rsidRDefault="00DD3B45" w:rsidP="00DC7D82">
      <w:pPr>
        <w:keepNext/>
        <w:spacing w:line="276" w:lineRule="auto"/>
        <w:jc w:val="center"/>
        <w:rPr>
          <w:rFonts w:ascii="Century" w:hAnsi="Century" w:cs="Times New Roman"/>
        </w:rPr>
      </w:pPr>
      <w:r w:rsidRPr="000D195A">
        <w:rPr>
          <w:rFonts w:ascii="Century" w:hAnsi="Century"/>
          <w:noProof/>
          <w:lang w:eastAsia="en-US"/>
        </w:rPr>
        <w:drawing>
          <wp:inline distT="0" distB="0" distL="0" distR="0" wp14:anchorId="47CC8464" wp14:editId="0BFFDB2E">
            <wp:extent cx="3257550" cy="4162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57550" cy="4162425"/>
                    </a:xfrm>
                    <a:prstGeom prst="rect">
                      <a:avLst/>
                    </a:prstGeom>
                  </pic:spPr>
                </pic:pic>
              </a:graphicData>
            </a:graphic>
          </wp:inline>
        </w:drawing>
      </w:r>
    </w:p>
    <w:p w:rsidR="00DD3B45" w:rsidRPr="000D195A" w:rsidRDefault="00DD3B45" w:rsidP="00DC7D82">
      <w:pPr>
        <w:pStyle w:val="Figure3-1"/>
        <w:rPr>
          <w:rFonts w:ascii="Century" w:hAnsi="Century"/>
        </w:rPr>
      </w:pPr>
      <w:r w:rsidRPr="000D195A">
        <w:rPr>
          <w:rFonts w:ascii="Century" w:hAnsi="Century"/>
        </w:rPr>
        <w:t>Search workflow</w:t>
      </w:r>
    </w:p>
    <w:p w:rsidR="00DD3B45" w:rsidRPr="000D195A" w:rsidRDefault="00DD3B45" w:rsidP="006B4A50">
      <w:pPr>
        <w:spacing w:line="276" w:lineRule="auto"/>
        <w:ind w:firstLine="360"/>
        <w:jc w:val="both"/>
        <w:rPr>
          <w:rFonts w:ascii="Century" w:hAnsi="Century" w:cs="Times New Roman"/>
        </w:rPr>
      </w:pPr>
      <w:r w:rsidRPr="000D195A">
        <w:rPr>
          <w:rFonts w:ascii="Century" w:hAnsi="Century" w:cs="Times New Roman"/>
        </w:rPr>
        <w:t>Brief description: Guest and Member can use this function. Steps:</w:t>
      </w:r>
    </w:p>
    <w:p w:rsidR="00DD3B45" w:rsidRPr="000D195A" w:rsidRDefault="00DD3B45" w:rsidP="006B4A50">
      <w:pPr>
        <w:pStyle w:val="ListParagraph"/>
        <w:numPr>
          <w:ilvl w:val="0"/>
          <w:numId w:val="39"/>
        </w:numPr>
        <w:spacing w:before="0" w:after="160" w:line="360" w:lineRule="auto"/>
        <w:rPr>
          <w:rFonts w:ascii="Century" w:hAnsi="Century"/>
        </w:rPr>
      </w:pPr>
      <w:r w:rsidRPr="000D195A">
        <w:rPr>
          <w:rFonts w:ascii="Century" w:hAnsi="Century"/>
        </w:rPr>
        <w:t>Step 1: User input keyword into search text box and click Search or press Enter</w:t>
      </w:r>
    </w:p>
    <w:p w:rsidR="00DD3B45" w:rsidRPr="000D195A" w:rsidRDefault="00DD3B45" w:rsidP="006B4A50">
      <w:pPr>
        <w:pStyle w:val="ListParagraph"/>
        <w:numPr>
          <w:ilvl w:val="0"/>
          <w:numId w:val="39"/>
        </w:numPr>
        <w:spacing w:before="0" w:after="160" w:line="360" w:lineRule="auto"/>
        <w:rPr>
          <w:rFonts w:ascii="Century" w:hAnsi="Century"/>
        </w:rPr>
      </w:pPr>
      <w:r w:rsidRPr="000D195A">
        <w:rPr>
          <w:rFonts w:ascii="Century" w:hAnsi="Century"/>
        </w:rPr>
        <w:t>Step 2: System return search results or message if found nothing.</w:t>
      </w:r>
    </w:p>
    <w:p w:rsidR="00DD3B45" w:rsidRPr="000D195A" w:rsidRDefault="00DD3B45" w:rsidP="006B4A50">
      <w:pPr>
        <w:pStyle w:val="ListParagraph"/>
        <w:numPr>
          <w:ilvl w:val="0"/>
          <w:numId w:val="39"/>
        </w:numPr>
        <w:spacing w:before="0" w:after="160" w:line="360" w:lineRule="auto"/>
        <w:rPr>
          <w:rFonts w:ascii="Century" w:hAnsi="Century"/>
        </w:rPr>
      </w:pPr>
      <w:r w:rsidRPr="000D195A">
        <w:rPr>
          <w:rFonts w:ascii="Century" w:hAnsi="Century"/>
        </w:rPr>
        <w:t>Step 3: User can click return to Home page or click to result to Detail Page of the result.</w:t>
      </w:r>
    </w:p>
    <w:p w:rsidR="00DD3B45" w:rsidRPr="000D195A" w:rsidRDefault="00DD3B45" w:rsidP="006B4A50">
      <w:pPr>
        <w:pStyle w:val="Heading4"/>
        <w:ind w:left="1764"/>
        <w:jc w:val="both"/>
        <w:rPr>
          <w:rFonts w:ascii="Century" w:hAnsi="Century" w:cs="Times New Roman"/>
        </w:rPr>
      </w:pPr>
      <w:r w:rsidRPr="000D195A">
        <w:rPr>
          <w:rFonts w:ascii="Century" w:hAnsi="Century" w:cs="Times New Roman"/>
        </w:rPr>
        <w:lastRenderedPageBreak/>
        <w:t>Comment workflow</w:t>
      </w:r>
    </w:p>
    <w:p w:rsidR="00DD3B45" w:rsidRPr="000D195A" w:rsidRDefault="00DD3B45" w:rsidP="00DC7D82">
      <w:pPr>
        <w:keepNext/>
        <w:spacing w:line="276" w:lineRule="auto"/>
        <w:jc w:val="center"/>
        <w:rPr>
          <w:rFonts w:ascii="Century" w:hAnsi="Century" w:cs="Times New Roman"/>
        </w:rPr>
      </w:pPr>
      <w:r w:rsidRPr="000D195A">
        <w:rPr>
          <w:rFonts w:ascii="Century" w:hAnsi="Century"/>
          <w:noProof/>
          <w:lang w:eastAsia="en-US"/>
        </w:rPr>
        <w:drawing>
          <wp:inline distT="0" distB="0" distL="0" distR="0" wp14:anchorId="718827EF" wp14:editId="0F70ECD2">
            <wp:extent cx="2933700" cy="3838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33700" cy="3838575"/>
                    </a:xfrm>
                    <a:prstGeom prst="rect">
                      <a:avLst/>
                    </a:prstGeom>
                  </pic:spPr>
                </pic:pic>
              </a:graphicData>
            </a:graphic>
          </wp:inline>
        </w:drawing>
      </w:r>
    </w:p>
    <w:p w:rsidR="00DD3B45" w:rsidRPr="000D195A" w:rsidRDefault="00DD3B45" w:rsidP="00DC7D82">
      <w:pPr>
        <w:pStyle w:val="Figure3-1"/>
        <w:rPr>
          <w:rFonts w:ascii="Century" w:hAnsi="Century"/>
        </w:rPr>
      </w:pPr>
      <w:r w:rsidRPr="000D195A">
        <w:rPr>
          <w:rFonts w:ascii="Century" w:hAnsi="Century"/>
        </w:rPr>
        <w:t>Comment workflow</w:t>
      </w:r>
    </w:p>
    <w:p w:rsidR="00DD3B45" w:rsidRPr="000D195A" w:rsidRDefault="00DD3B45" w:rsidP="006B4A50">
      <w:pPr>
        <w:spacing w:line="276" w:lineRule="auto"/>
        <w:ind w:firstLine="360"/>
        <w:jc w:val="both"/>
        <w:rPr>
          <w:rFonts w:ascii="Century" w:hAnsi="Century" w:cs="Times New Roman"/>
        </w:rPr>
      </w:pPr>
      <w:r w:rsidRPr="000D195A">
        <w:rPr>
          <w:rFonts w:ascii="Century" w:hAnsi="Century" w:cs="Times New Roman"/>
        </w:rPr>
        <w:t>Brief description: Member can use this function. Steps:</w:t>
      </w:r>
    </w:p>
    <w:p w:rsidR="00DD3B45" w:rsidRPr="000D195A" w:rsidRDefault="00DD3B45" w:rsidP="006B4A50">
      <w:pPr>
        <w:pStyle w:val="ListParagraph"/>
        <w:numPr>
          <w:ilvl w:val="0"/>
          <w:numId w:val="40"/>
        </w:numPr>
        <w:spacing w:before="0" w:after="160" w:line="360" w:lineRule="auto"/>
        <w:rPr>
          <w:rFonts w:ascii="Century" w:hAnsi="Century"/>
        </w:rPr>
      </w:pPr>
      <w:r w:rsidRPr="000D195A">
        <w:rPr>
          <w:rFonts w:ascii="Century" w:hAnsi="Century"/>
        </w:rPr>
        <w:t>Step 1: User click on a post.</w:t>
      </w:r>
    </w:p>
    <w:p w:rsidR="00DD3B45" w:rsidRPr="000D195A" w:rsidRDefault="00DD3B45" w:rsidP="006B4A50">
      <w:pPr>
        <w:pStyle w:val="ListParagraph"/>
        <w:numPr>
          <w:ilvl w:val="0"/>
          <w:numId w:val="40"/>
        </w:numPr>
        <w:spacing w:before="0" w:after="160" w:line="360" w:lineRule="auto"/>
        <w:rPr>
          <w:rFonts w:ascii="Century" w:hAnsi="Century"/>
        </w:rPr>
      </w:pPr>
      <w:r w:rsidRPr="000D195A">
        <w:rPr>
          <w:rFonts w:ascii="Century" w:hAnsi="Century"/>
        </w:rPr>
        <w:t>Step 2: System return Post detail page.</w:t>
      </w:r>
    </w:p>
    <w:p w:rsidR="00DD3B45" w:rsidRPr="000D195A" w:rsidRDefault="00DD3B45" w:rsidP="006B4A50">
      <w:pPr>
        <w:pStyle w:val="ListParagraph"/>
        <w:numPr>
          <w:ilvl w:val="0"/>
          <w:numId w:val="40"/>
        </w:numPr>
        <w:spacing w:before="0" w:after="160" w:line="360" w:lineRule="auto"/>
        <w:rPr>
          <w:rFonts w:ascii="Century" w:hAnsi="Century"/>
        </w:rPr>
      </w:pPr>
      <w:r w:rsidRPr="000D195A">
        <w:rPr>
          <w:rFonts w:ascii="Century" w:hAnsi="Century"/>
        </w:rPr>
        <w:t>Step 3: User fill comment box.</w:t>
      </w:r>
    </w:p>
    <w:p w:rsidR="00DD3B45" w:rsidRPr="000D195A" w:rsidRDefault="00DD3B45" w:rsidP="006B4A50">
      <w:pPr>
        <w:pStyle w:val="ListParagraph"/>
        <w:numPr>
          <w:ilvl w:val="0"/>
          <w:numId w:val="40"/>
        </w:numPr>
        <w:spacing w:before="0" w:after="160" w:line="360" w:lineRule="auto"/>
        <w:rPr>
          <w:rFonts w:ascii="Century" w:hAnsi="Century"/>
        </w:rPr>
      </w:pPr>
      <w:r w:rsidRPr="000D195A">
        <w:rPr>
          <w:rFonts w:ascii="Century" w:hAnsi="Century"/>
        </w:rPr>
        <w:t>Step 4: User click send.</w:t>
      </w:r>
    </w:p>
    <w:p w:rsidR="00DD3B45" w:rsidRPr="000D195A" w:rsidRDefault="00DD3B45" w:rsidP="006B4A50">
      <w:pPr>
        <w:pStyle w:val="Heading4"/>
        <w:ind w:left="1764"/>
        <w:jc w:val="both"/>
        <w:rPr>
          <w:rFonts w:ascii="Century" w:hAnsi="Century" w:cs="Times New Roman"/>
        </w:rPr>
      </w:pPr>
      <w:r w:rsidRPr="000D195A">
        <w:rPr>
          <w:rFonts w:ascii="Century" w:hAnsi="Century" w:cs="Times New Roman"/>
        </w:rPr>
        <w:lastRenderedPageBreak/>
        <w:t>Login workflow</w:t>
      </w:r>
    </w:p>
    <w:p w:rsidR="00DD3B45" w:rsidRPr="000D195A" w:rsidRDefault="00DD3B45" w:rsidP="00DC7D82">
      <w:pPr>
        <w:keepNext/>
        <w:spacing w:line="276" w:lineRule="auto"/>
        <w:jc w:val="center"/>
        <w:rPr>
          <w:rFonts w:ascii="Century" w:hAnsi="Century" w:cs="Times New Roman"/>
        </w:rPr>
      </w:pPr>
      <w:r w:rsidRPr="000D195A">
        <w:rPr>
          <w:rFonts w:ascii="Century" w:hAnsi="Century"/>
          <w:noProof/>
          <w:lang w:eastAsia="en-US"/>
        </w:rPr>
        <w:drawing>
          <wp:inline distT="0" distB="0" distL="0" distR="0" wp14:anchorId="7A39E477" wp14:editId="19FEA191">
            <wp:extent cx="3438525" cy="45434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438525" cy="4543425"/>
                    </a:xfrm>
                    <a:prstGeom prst="rect">
                      <a:avLst/>
                    </a:prstGeom>
                  </pic:spPr>
                </pic:pic>
              </a:graphicData>
            </a:graphic>
          </wp:inline>
        </w:drawing>
      </w:r>
    </w:p>
    <w:p w:rsidR="00DD3B45" w:rsidRPr="000D195A" w:rsidRDefault="00DD3B45" w:rsidP="00DC7D82">
      <w:pPr>
        <w:pStyle w:val="Figure3-1"/>
        <w:rPr>
          <w:rFonts w:ascii="Century" w:hAnsi="Century"/>
        </w:rPr>
      </w:pPr>
      <w:r w:rsidRPr="000D195A">
        <w:rPr>
          <w:rFonts w:ascii="Century" w:hAnsi="Century"/>
        </w:rPr>
        <w:t>Login workflow</w:t>
      </w:r>
    </w:p>
    <w:p w:rsidR="00DD3B45" w:rsidRPr="000D195A" w:rsidRDefault="00DD3B45" w:rsidP="006B4A50">
      <w:pPr>
        <w:spacing w:line="276" w:lineRule="auto"/>
        <w:ind w:firstLine="360"/>
        <w:jc w:val="both"/>
        <w:rPr>
          <w:rFonts w:ascii="Century" w:hAnsi="Century" w:cs="Times New Roman"/>
        </w:rPr>
      </w:pPr>
      <w:r w:rsidRPr="000D195A">
        <w:rPr>
          <w:rFonts w:ascii="Century" w:hAnsi="Century" w:cs="Times New Roman"/>
        </w:rPr>
        <w:t>Brief description: Guest can use this function. Steps:</w:t>
      </w:r>
    </w:p>
    <w:p w:rsidR="00DD3B45" w:rsidRPr="000D195A" w:rsidRDefault="00DD3B45" w:rsidP="006B4A50">
      <w:pPr>
        <w:pStyle w:val="ListParagraph"/>
        <w:numPr>
          <w:ilvl w:val="0"/>
          <w:numId w:val="41"/>
        </w:numPr>
        <w:spacing w:before="0" w:after="160" w:line="360" w:lineRule="auto"/>
        <w:rPr>
          <w:rFonts w:ascii="Century" w:hAnsi="Century"/>
        </w:rPr>
      </w:pPr>
      <w:r w:rsidRPr="000D195A">
        <w:rPr>
          <w:rFonts w:ascii="Century" w:hAnsi="Century"/>
        </w:rPr>
        <w:t>Step 1: At Home page click to “Sign in”.</w:t>
      </w:r>
    </w:p>
    <w:p w:rsidR="00DD3B45" w:rsidRPr="000D195A" w:rsidRDefault="00DD3B45" w:rsidP="006B4A50">
      <w:pPr>
        <w:pStyle w:val="ListParagraph"/>
        <w:numPr>
          <w:ilvl w:val="0"/>
          <w:numId w:val="41"/>
        </w:numPr>
        <w:spacing w:before="0" w:after="160" w:line="360" w:lineRule="auto"/>
        <w:rPr>
          <w:rFonts w:ascii="Century" w:hAnsi="Century"/>
        </w:rPr>
      </w:pPr>
      <w:r w:rsidRPr="000D195A">
        <w:rPr>
          <w:rFonts w:ascii="Century" w:hAnsi="Century"/>
        </w:rPr>
        <w:t>Step 2: System display Login Page.</w:t>
      </w:r>
    </w:p>
    <w:p w:rsidR="00DD3B45" w:rsidRPr="000D195A" w:rsidRDefault="00DD3B45" w:rsidP="006B4A50">
      <w:pPr>
        <w:pStyle w:val="ListParagraph"/>
        <w:numPr>
          <w:ilvl w:val="0"/>
          <w:numId w:val="41"/>
        </w:numPr>
        <w:spacing w:before="0" w:after="160" w:line="360" w:lineRule="auto"/>
        <w:rPr>
          <w:rFonts w:ascii="Century" w:hAnsi="Century"/>
        </w:rPr>
      </w:pPr>
      <w:r w:rsidRPr="000D195A">
        <w:rPr>
          <w:rFonts w:ascii="Century" w:hAnsi="Century"/>
        </w:rPr>
        <w:t>Step 3: User fill user name and password textbox then click login button.</w:t>
      </w:r>
    </w:p>
    <w:p w:rsidR="00DD3B45" w:rsidRPr="000D195A" w:rsidRDefault="00DD3B45" w:rsidP="006B4A50">
      <w:pPr>
        <w:pStyle w:val="ListParagraph"/>
        <w:numPr>
          <w:ilvl w:val="0"/>
          <w:numId w:val="41"/>
        </w:numPr>
        <w:spacing w:before="0" w:after="160" w:line="360" w:lineRule="auto"/>
        <w:rPr>
          <w:rFonts w:ascii="Century" w:hAnsi="Century"/>
        </w:rPr>
      </w:pPr>
      <w:r w:rsidRPr="000D195A">
        <w:rPr>
          <w:rFonts w:ascii="Century" w:hAnsi="Century"/>
        </w:rPr>
        <w:t>Step 4: System show message if login failed. System return Home page if login success</w:t>
      </w:r>
    </w:p>
    <w:p w:rsidR="00DD3B45" w:rsidRPr="000D195A" w:rsidRDefault="00DD3B45" w:rsidP="006B4A50">
      <w:pPr>
        <w:pStyle w:val="Heading4"/>
        <w:ind w:left="1764"/>
        <w:jc w:val="both"/>
        <w:rPr>
          <w:rFonts w:ascii="Century" w:hAnsi="Century" w:cs="Times New Roman"/>
        </w:rPr>
      </w:pPr>
      <w:r w:rsidRPr="000D195A">
        <w:rPr>
          <w:rFonts w:ascii="Century" w:hAnsi="Century" w:cs="Times New Roman"/>
        </w:rPr>
        <w:lastRenderedPageBreak/>
        <w:t>Create a Post workflow</w:t>
      </w:r>
    </w:p>
    <w:p w:rsidR="00DD3B45" w:rsidRPr="000D195A" w:rsidRDefault="00DD3B45" w:rsidP="00DC7D82">
      <w:pPr>
        <w:keepNext/>
        <w:spacing w:line="276" w:lineRule="auto"/>
        <w:jc w:val="center"/>
        <w:rPr>
          <w:rFonts w:ascii="Century" w:hAnsi="Century" w:cs="Times New Roman"/>
        </w:rPr>
      </w:pPr>
      <w:r w:rsidRPr="000D195A">
        <w:rPr>
          <w:rFonts w:ascii="Century" w:hAnsi="Century"/>
          <w:noProof/>
          <w:lang w:eastAsia="en-US"/>
        </w:rPr>
        <w:drawing>
          <wp:inline distT="0" distB="0" distL="0" distR="0" wp14:anchorId="588906B9" wp14:editId="1BD3D940">
            <wp:extent cx="3438525" cy="47339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438525" cy="4733925"/>
                    </a:xfrm>
                    <a:prstGeom prst="rect">
                      <a:avLst/>
                    </a:prstGeom>
                  </pic:spPr>
                </pic:pic>
              </a:graphicData>
            </a:graphic>
          </wp:inline>
        </w:drawing>
      </w:r>
    </w:p>
    <w:p w:rsidR="00DD3B45" w:rsidRPr="000D195A" w:rsidRDefault="00DD3B45" w:rsidP="00DC7D82">
      <w:pPr>
        <w:pStyle w:val="Figure3-1"/>
        <w:rPr>
          <w:rFonts w:ascii="Century" w:hAnsi="Century"/>
        </w:rPr>
      </w:pPr>
      <w:r w:rsidRPr="000D195A">
        <w:rPr>
          <w:rFonts w:ascii="Century" w:hAnsi="Century"/>
        </w:rPr>
        <w:t>Create a post workflow</w:t>
      </w:r>
    </w:p>
    <w:p w:rsidR="00DD3B45" w:rsidRPr="000D195A" w:rsidRDefault="00DD3B45" w:rsidP="006B4A50">
      <w:pPr>
        <w:spacing w:line="276" w:lineRule="auto"/>
        <w:ind w:firstLine="360"/>
        <w:jc w:val="both"/>
        <w:rPr>
          <w:rFonts w:ascii="Century" w:hAnsi="Century" w:cs="Times New Roman"/>
        </w:rPr>
      </w:pPr>
      <w:r w:rsidRPr="000D195A">
        <w:rPr>
          <w:rFonts w:ascii="Century" w:hAnsi="Century" w:cs="Times New Roman"/>
        </w:rPr>
        <w:t>Brief description: Member can use this function. Steps:</w:t>
      </w:r>
    </w:p>
    <w:p w:rsidR="00DD3B45" w:rsidRPr="000D195A" w:rsidRDefault="00DD3B45" w:rsidP="006B4A50">
      <w:pPr>
        <w:spacing w:line="276" w:lineRule="auto"/>
        <w:jc w:val="both"/>
        <w:rPr>
          <w:rFonts w:ascii="Century" w:hAnsi="Century" w:cs="Times New Roman"/>
        </w:rPr>
      </w:pPr>
    </w:p>
    <w:p w:rsidR="00DD3B45" w:rsidRPr="000D195A" w:rsidRDefault="00DD3B45" w:rsidP="006B4A50">
      <w:pPr>
        <w:pStyle w:val="ListParagraph"/>
        <w:numPr>
          <w:ilvl w:val="0"/>
          <w:numId w:val="42"/>
        </w:numPr>
        <w:spacing w:before="0" w:after="160" w:line="360" w:lineRule="auto"/>
        <w:rPr>
          <w:rFonts w:ascii="Century" w:hAnsi="Century"/>
        </w:rPr>
      </w:pPr>
      <w:r w:rsidRPr="000D195A">
        <w:rPr>
          <w:rFonts w:ascii="Century" w:hAnsi="Century"/>
        </w:rPr>
        <w:t>Step 1: At organization user click to “Create new post”.</w:t>
      </w:r>
    </w:p>
    <w:p w:rsidR="00DD3B45" w:rsidRPr="000D195A" w:rsidRDefault="00DD3B45" w:rsidP="006B4A50">
      <w:pPr>
        <w:pStyle w:val="ListParagraph"/>
        <w:numPr>
          <w:ilvl w:val="0"/>
          <w:numId w:val="42"/>
        </w:numPr>
        <w:spacing w:before="0" w:after="160" w:line="360" w:lineRule="auto"/>
        <w:rPr>
          <w:rFonts w:ascii="Century" w:hAnsi="Century"/>
        </w:rPr>
      </w:pPr>
      <w:r w:rsidRPr="000D195A">
        <w:rPr>
          <w:rFonts w:ascii="Century" w:hAnsi="Century"/>
        </w:rPr>
        <w:t>Step 2: System return Create New Post page.</w:t>
      </w:r>
    </w:p>
    <w:p w:rsidR="00DD3B45" w:rsidRPr="000D195A" w:rsidRDefault="00DD3B45" w:rsidP="006B4A50">
      <w:pPr>
        <w:pStyle w:val="ListParagraph"/>
        <w:numPr>
          <w:ilvl w:val="0"/>
          <w:numId w:val="42"/>
        </w:numPr>
        <w:spacing w:before="0" w:after="160" w:line="360" w:lineRule="auto"/>
        <w:rPr>
          <w:rFonts w:ascii="Century" w:hAnsi="Century"/>
        </w:rPr>
      </w:pPr>
      <w:r w:rsidRPr="000D195A">
        <w:rPr>
          <w:rFonts w:ascii="Century" w:hAnsi="Century"/>
        </w:rPr>
        <w:t>Step 3: User fill all required textbox then click to “Add” button</w:t>
      </w:r>
    </w:p>
    <w:p w:rsidR="00DD3B45" w:rsidRPr="000D195A" w:rsidRDefault="00DD3B45" w:rsidP="006B4A50">
      <w:pPr>
        <w:pStyle w:val="ListParagraph"/>
        <w:numPr>
          <w:ilvl w:val="0"/>
          <w:numId w:val="42"/>
        </w:numPr>
        <w:spacing w:before="0" w:after="160" w:line="360" w:lineRule="auto"/>
        <w:rPr>
          <w:rFonts w:ascii="Century" w:hAnsi="Century"/>
        </w:rPr>
      </w:pPr>
      <w:r w:rsidRPr="000D195A">
        <w:rPr>
          <w:rFonts w:ascii="Century" w:hAnsi="Century"/>
        </w:rPr>
        <w:t xml:space="preserve">Step 4: System return message. </w:t>
      </w:r>
    </w:p>
    <w:p w:rsidR="00DD3B45" w:rsidRPr="000D195A" w:rsidRDefault="00DD3B45" w:rsidP="006B4A50">
      <w:pPr>
        <w:pStyle w:val="ListParagraph"/>
        <w:numPr>
          <w:ilvl w:val="0"/>
          <w:numId w:val="42"/>
        </w:numPr>
        <w:spacing w:before="0" w:after="160" w:line="360" w:lineRule="auto"/>
        <w:rPr>
          <w:rFonts w:ascii="Century" w:hAnsi="Century"/>
        </w:rPr>
      </w:pPr>
      <w:r w:rsidRPr="000D195A">
        <w:rPr>
          <w:rFonts w:ascii="Century" w:hAnsi="Century"/>
        </w:rPr>
        <w:t xml:space="preserve">Step 5: System return to Organization Page if success. </w:t>
      </w:r>
    </w:p>
    <w:p w:rsidR="00DD3B45" w:rsidRPr="000D195A" w:rsidRDefault="00DD3B45" w:rsidP="006B4A50">
      <w:pPr>
        <w:pStyle w:val="Heading4"/>
        <w:ind w:left="1764"/>
        <w:jc w:val="both"/>
        <w:rPr>
          <w:rFonts w:ascii="Century" w:hAnsi="Century" w:cs="Times New Roman"/>
        </w:rPr>
      </w:pPr>
      <w:r w:rsidRPr="000D195A">
        <w:rPr>
          <w:rFonts w:ascii="Century" w:hAnsi="Century" w:cs="Times New Roman"/>
        </w:rPr>
        <w:lastRenderedPageBreak/>
        <w:t>Join an organization workflow</w:t>
      </w:r>
    </w:p>
    <w:p w:rsidR="00DD3B45" w:rsidRPr="000D195A" w:rsidRDefault="00DD3B45" w:rsidP="00DC7D82">
      <w:pPr>
        <w:keepNext/>
        <w:spacing w:line="276" w:lineRule="auto"/>
        <w:jc w:val="center"/>
        <w:rPr>
          <w:rFonts w:ascii="Century" w:hAnsi="Century" w:cs="Times New Roman"/>
        </w:rPr>
      </w:pPr>
      <w:r w:rsidRPr="000D195A">
        <w:rPr>
          <w:rFonts w:ascii="Century" w:hAnsi="Century"/>
          <w:noProof/>
          <w:lang w:eastAsia="en-US"/>
        </w:rPr>
        <w:drawing>
          <wp:inline distT="0" distB="0" distL="0" distR="0" wp14:anchorId="29423143" wp14:editId="6B6895FA">
            <wp:extent cx="3657600" cy="36099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57600" cy="3609975"/>
                    </a:xfrm>
                    <a:prstGeom prst="rect">
                      <a:avLst/>
                    </a:prstGeom>
                  </pic:spPr>
                </pic:pic>
              </a:graphicData>
            </a:graphic>
          </wp:inline>
        </w:drawing>
      </w:r>
    </w:p>
    <w:p w:rsidR="00DD3B45" w:rsidRPr="000D195A" w:rsidRDefault="00DD3B45" w:rsidP="00DC7D82">
      <w:pPr>
        <w:pStyle w:val="Figure3-1"/>
        <w:rPr>
          <w:rFonts w:ascii="Century" w:hAnsi="Century"/>
        </w:rPr>
      </w:pPr>
      <w:r w:rsidRPr="000D195A">
        <w:rPr>
          <w:rFonts w:ascii="Century" w:hAnsi="Century"/>
        </w:rPr>
        <w:t>Join an organization workflow</w:t>
      </w:r>
    </w:p>
    <w:p w:rsidR="00DD3B45" w:rsidRPr="000D195A" w:rsidRDefault="00DD3B45" w:rsidP="006B4A50">
      <w:pPr>
        <w:spacing w:line="276" w:lineRule="auto"/>
        <w:ind w:firstLine="360"/>
        <w:jc w:val="both"/>
        <w:rPr>
          <w:rFonts w:ascii="Century" w:hAnsi="Century" w:cs="Times New Roman"/>
        </w:rPr>
      </w:pPr>
      <w:r w:rsidRPr="000D195A">
        <w:rPr>
          <w:rFonts w:ascii="Century" w:hAnsi="Century" w:cs="Times New Roman"/>
        </w:rPr>
        <w:t>Brief description: Member can use this function. Steps:</w:t>
      </w:r>
    </w:p>
    <w:p w:rsidR="00DD3B45" w:rsidRPr="000D195A" w:rsidRDefault="00DD3B45" w:rsidP="006B4A50">
      <w:pPr>
        <w:pStyle w:val="ListParagraph"/>
        <w:numPr>
          <w:ilvl w:val="0"/>
          <w:numId w:val="43"/>
        </w:numPr>
        <w:spacing w:before="0" w:after="160" w:line="360" w:lineRule="auto"/>
        <w:rPr>
          <w:rFonts w:ascii="Century" w:hAnsi="Century"/>
        </w:rPr>
      </w:pPr>
      <w:r w:rsidRPr="000D195A">
        <w:rPr>
          <w:rFonts w:ascii="Century" w:hAnsi="Century"/>
        </w:rPr>
        <w:t>Step 1: At Organization Page click on “Join” button.</w:t>
      </w:r>
    </w:p>
    <w:p w:rsidR="00DD3B45" w:rsidRPr="000D195A" w:rsidRDefault="00DD3B45" w:rsidP="006B4A50">
      <w:pPr>
        <w:pStyle w:val="ListParagraph"/>
        <w:numPr>
          <w:ilvl w:val="0"/>
          <w:numId w:val="43"/>
        </w:numPr>
        <w:spacing w:before="0" w:after="160" w:line="360" w:lineRule="auto"/>
        <w:rPr>
          <w:rFonts w:ascii="Century" w:hAnsi="Century"/>
        </w:rPr>
      </w:pPr>
      <w:r w:rsidRPr="000D195A">
        <w:rPr>
          <w:rFonts w:ascii="Century" w:hAnsi="Century"/>
        </w:rPr>
        <w:t>Step 2: System return success message or error message.</w:t>
      </w:r>
    </w:p>
    <w:p w:rsidR="00DD3B45" w:rsidRPr="000D195A" w:rsidRDefault="00DD3B45" w:rsidP="006B4A50">
      <w:pPr>
        <w:pStyle w:val="ListParagraph"/>
        <w:numPr>
          <w:ilvl w:val="0"/>
          <w:numId w:val="43"/>
        </w:numPr>
        <w:spacing w:before="0" w:after="160" w:line="360" w:lineRule="auto"/>
        <w:rPr>
          <w:rFonts w:ascii="Century" w:hAnsi="Century"/>
        </w:rPr>
      </w:pPr>
      <w:r w:rsidRPr="000D195A">
        <w:rPr>
          <w:rFonts w:ascii="Century" w:hAnsi="Century"/>
        </w:rPr>
        <w:t>Step 3: System return Organization Page.</w:t>
      </w:r>
    </w:p>
    <w:p w:rsidR="00DD3B45" w:rsidRPr="000D195A" w:rsidRDefault="00DD3B45" w:rsidP="006B4A50">
      <w:pPr>
        <w:jc w:val="both"/>
        <w:rPr>
          <w:rFonts w:ascii="Century" w:hAnsi="Century"/>
        </w:rPr>
      </w:pPr>
    </w:p>
    <w:p w:rsidR="00DD3B45" w:rsidRPr="000D195A" w:rsidRDefault="00DD3B45" w:rsidP="006B4A50">
      <w:pPr>
        <w:pStyle w:val="Heading4"/>
        <w:ind w:left="1764"/>
        <w:jc w:val="both"/>
        <w:rPr>
          <w:rFonts w:ascii="Century" w:hAnsi="Century" w:cs="Times New Roman"/>
        </w:rPr>
      </w:pPr>
      <w:r w:rsidRPr="000D195A">
        <w:rPr>
          <w:rFonts w:ascii="Century" w:hAnsi="Century" w:cs="Times New Roman"/>
        </w:rPr>
        <w:lastRenderedPageBreak/>
        <w:t>Donate workflow</w:t>
      </w:r>
    </w:p>
    <w:p w:rsidR="00DD3B45" w:rsidRPr="000D195A" w:rsidRDefault="00590ED5" w:rsidP="00DC7D82">
      <w:pPr>
        <w:jc w:val="center"/>
        <w:rPr>
          <w:rFonts w:ascii="Century" w:hAnsi="Century"/>
          <w:b/>
        </w:rPr>
      </w:pPr>
      <w:r w:rsidRPr="000D195A">
        <w:rPr>
          <w:rFonts w:ascii="Century" w:hAnsi="Century"/>
          <w:b/>
          <w:noProof/>
          <w:lang w:eastAsia="en-US"/>
        </w:rPr>
        <w:drawing>
          <wp:inline distT="0" distB="0" distL="0" distR="0" wp14:anchorId="264E9254" wp14:editId="2F5079C2">
            <wp:extent cx="3877216" cy="598253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27.png"/>
                    <pic:cNvPicPr/>
                  </pic:nvPicPr>
                  <pic:blipFill>
                    <a:blip r:embed="rId38">
                      <a:extLst>
                        <a:ext uri="{28A0092B-C50C-407E-A947-70E740481C1C}">
                          <a14:useLocalDpi xmlns:a14="http://schemas.microsoft.com/office/drawing/2010/main" val="0"/>
                        </a:ext>
                      </a:extLst>
                    </a:blip>
                    <a:stretch>
                      <a:fillRect/>
                    </a:stretch>
                  </pic:blipFill>
                  <pic:spPr>
                    <a:xfrm>
                      <a:off x="0" y="0"/>
                      <a:ext cx="3877216" cy="5982535"/>
                    </a:xfrm>
                    <a:prstGeom prst="rect">
                      <a:avLst/>
                    </a:prstGeom>
                  </pic:spPr>
                </pic:pic>
              </a:graphicData>
            </a:graphic>
          </wp:inline>
        </w:drawing>
      </w:r>
    </w:p>
    <w:p w:rsidR="00DD3B45" w:rsidRPr="000D195A" w:rsidRDefault="00DD3B45" w:rsidP="00DC7D82">
      <w:pPr>
        <w:pStyle w:val="Figure3-1"/>
        <w:rPr>
          <w:rFonts w:ascii="Century" w:hAnsi="Century"/>
        </w:rPr>
      </w:pPr>
      <w:r w:rsidRPr="000D195A">
        <w:rPr>
          <w:rFonts w:ascii="Century" w:hAnsi="Century"/>
        </w:rPr>
        <w:t>Donate workflow</w:t>
      </w:r>
    </w:p>
    <w:p w:rsidR="004D72A4" w:rsidRPr="000D195A" w:rsidRDefault="004D72A4" w:rsidP="006B4A50">
      <w:pPr>
        <w:jc w:val="both"/>
        <w:rPr>
          <w:rFonts w:ascii="Century" w:hAnsi="Century" w:cs="Times New Roman"/>
        </w:rPr>
      </w:pPr>
      <w:r w:rsidRPr="000D195A">
        <w:rPr>
          <w:rFonts w:ascii="Century" w:hAnsi="Century" w:cs="Times New Roman"/>
        </w:rPr>
        <w:br w:type="page"/>
      </w:r>
    </w:p>
    <w:p w:rsidR="00DD3B45" w:rsidRPr="000D195A" w:rsidRDefault="00DD3B45" w:rsidP="006B4A50">
      <w:pPr>
        <w:spacing w:line="276" w:lineRule="auto"/>
        <w:ind w:firstLine="360"/>
        <w:jc w:val="both"/>
        <w:rPr>
          <w:rFonts w:ascii="Century" w:hAnsi="Century" w:cs="Times New Roman"/>
        </w:rPr>
      </w:pPr>
      <w:r w:rsidRPr="000D195A">
        <w:rPr>
          <w:rFonts w:ascii="Century" w:hAnsi="Century" w:cs="Times New Roman"/>
        </w:rPr>
        <w:lastRenderedPageBreak/>
        <w:t>Brief description: Member can use this function. Steps:</w:t>
      </w:r>
    </w:p>
    <w:p w:rsidR="00DD3B45" w:rsidRPr="000D195A" w:rsidRDefault="00DD3B45" w:rsidP="006B4A50">
      <w:pPr>
        <w:pStyle w:val="ListParagraph"/>
        <w:numPr>
          <w:ilvl w:val="0"/>
          <w:numId w:val="43"/>
        </w:numPr>
        <w:spacing w:before="0" w:after="160" w:line="360" w:lineRule="auto"/>
        <w:rPr>
          <w:rFonts w:ascii="Century" w:hAnsi="Century"/>
        </w:rPr>
      </w:pPr>
      <w:r w:rsidRPr="000D195A">
        <w:rPr>
          <w:rFonts w:ascii="Century" w:hAnsi="Century"/>
        </w:rPr>
        <w:t>Step 1: At Home Page click on “Donate” button.</w:t>
      </w:r>
    </w:p>
    <w:p w:rsidR="00DD3B45" w:rsidRPr="000D195A" w:rsidRDefault="00DD3B45" w:rsidP="006B4A50">
      <w:pPr>
        <w:pStyle w:val="ListParagraph"/>
        <w:numPr>
          <w:ilvl w:val="0"/>
          <w:numId w:val="43"/>
        </w:numPr>
        <w:spacing w:before="0" w:after="160" w:line="360" w:lineRule="auto"/>
        <w:rPr>
          <w:rFonts w:ascii="Century" w:hAnsi="Century"/>
        </w:rPr>
      </w:pPr>
      <w:r w:rsidRPr="000D195A">
        <w:rPr>
          <w:rFonts w:ascii="Century" w:hAnsi="Century"/>
        </w:rPr>
        <w:t>Step 2: System display Donate Page.</w:t>
      </w:r>
    </w:p>
    <w:p w:rsidR="00DD3B45" w:rsidRPr="000D195A" w:rsidRDefault="00DD3B45" w:rsidP="006B4A50">
      <w:pPr>
        <w:pStyle w:val="ListParagraph"/>
        <w:numPr>
          <w:ilvl w:val="0"/>
          <w:numId w:val="43"/>
        </w:numPr>
        <w:spacing w:before="0" w:after="160" w:line="360" w:lineRule="auto"/>
        <w:rPr>
          <w:rFonts w:ascii="Century" w:hAnsi="Century"/>
        </w:rPr>
      </w:pPr>
      <w:r w:rsidRPr="000D195A">
        <w:rPr>
          <w:rFonts w:ascii="Century" w:hAnsi="Century"/>
        </w:rPr>
        <w:t>Step 3: User fill all required fields then click to Donate button.</w:t>
      </w:r>
    </w:p>
    <w:p w:rsidR="00DD3B45" w:rsidRPr="000D195A" w:rsidRDefault="00DD3B45" w:rsidP="006B4A50">
      <w:pPr>
        <w:pStyle w:val="ListParagraph"/>
        <w:numPr>
          <w:ilvl w:val="0"/>
          <w:numId w:val="43"/>
        </w:numPr>
        <w:spacing w:before="0" w:after="160" w:line="360" w:lineRule="auto"/>
        <w:rPr>
          <w:rFonts w:ascii="Century" w:hAnsi="Century"/>
        </w:rPr>
      </w:pPr>
      <w:r w:rsidRPr="000D195A">
        <w:rPr>
          <w:rFonts w:ascii="Century" w:hAnsi="Century"/>
        </w:rPr>
        <w:t>Step 4: System will automatically linked with Bao Kim</w:t>
      </w:r>
    </w:p>
    <w:p w:rsidR="00DD3B45" w:rsidRPr="000D195A" w:rsidRDefault="00DD3B45" w:rsidP="006B4A50">
      <w:pPr>
        <w:pStyle w:val="ListParagraph"/>
        <w:numPr>
          <w:ilvl w:val="0"/>
          <w:numId w:val="43"/>
        </w:numPr>
        <w:spacing w:before="0" w:after="160" w:line="360" w:lineRule="auto"/>
        <w:rPr>
          <w:rFonts w:ascii="Century" w:hAnsi="Century"/>
          <w:sz w:val="24"/>
          <w:szCs w:val="24"/>
        </w:rPr>
      </w:pPr>
      <w:r w:rsidRPr="000D195A">
        <w:rPr>
          <w:rFonts w:ascii="Century" w:hAnsi="Century"/>
        </w:rPr>
        <w:t xml:space="preserve"> Step 5: User transfer money to organization by using  Bao Kim System.</w:t>
      </w:r>
    </w:p>
    <w:p w:rsidR="00DD3B45" w:rsidRPr="000D195A" w:rsidRDefault="00DD3B45" w:rsidP="006B4A50">
      <w:pPr>
        <w:pStyle w:val="ListParagraph"/>
        <w:numPr>
          <w:ilvl w:val="0"/>
          <w:numId w:val="43"/>
        </w:numPr>
        <w:spacing w:before="0" w:after="160" w:line="360" w:lineRule="auto"/>
        <w:rPr>
          <w:rFonts w:ascii="Century" w:hAnsi="Century"/>
          <w:sz w:val="24"/>
          <w:szCs w:val="24"/>
        </w:rPr>
      </w:pPr>
      <w:r w:rsidRPr="000D195A">
        <w:rPr>
          <w:rFonts w:ascii="Century" w:hAnsi="Century"/>
        </w:rPr>
        <w:t>Step 6: System display message.</w:t>
      </w:r>
    </w:p>
    <w:p w:rsidR="00DD3B45" w:rsidRPr="000D195A" w:rsidRDefault="00DD3B45" w:rsidP="006B4A50">
      <w:pPr>
        <w:pStyle w:val="ListParagraph"/>
        <w:numPr>
          <w:ilvl w:val="0"/>
          <w:numId w:val="43"/>
        </w:numPr>
        <w:spacing w:before="0" w:after="160" w:line="360" w:lineRule="auto"/>
        <w:rPr>
          <w:rFonts w:ascii="Century" w:hAnsi="Century"/>
          <w:sz w:val="24"/>
          <w:szCs w:val="24"/>
        </w:rPr>
      </w:pPr>
      <w:r w:rsidRPr="000D195A">
        <w:rPr>
          <w:rFonts w:ascii="Century" w:hAnsi="Century"/>
        </w:rPr>
        <w:t>Step 7: Return to Home Page.</w:t>
      </w:r>
    </w:p>
    <w:p w:rsidR="00DD3B45" w:rsidRPr="000D195A" w:rsidRDefault="00DD3B45" w:rsidP="006B4A50">
      <w:pPr>
        <w:pStyle w:val="Heading3"/>
        <w:jc w:val="both"/>
        <w:rPr>
          <w:rFonts w:ascii="Century" w:hAnsi="Century" w:cs="Times New Roman"/>
        </w:rPr>
      </w:pPr>
      <w:bookmarkStart w:id="418" w:name="_Toc430715380"/>
      <w:bookmarkStart w:id="419" w:name="_Toc430715826"/>
      <w:bookmarkStart w:id="420" w:name="_Toc430716269"/>
      <w:bookmarkStart w:id="421" w:name="_Toc462223659"/>
      <w:bookmarkStart w:id="422" w:name="_Toc469404427"/>
      <w:r w:rsidRPr="000D195A">
        <w:rPr>
          <w:rFonts w:ascii="Century" w:hAnsi="Century" w:cs="Times New Roman"/>
        </w:rPr>
        <w:t>Product Features</w:t>
      </w:r>
      <w:bookmarkEnd w:id="418"/>
      <w:bookmarkEnd w:id="419"/>
      <w:bookmarkEnd w:id="420"/>
      <w:bookmarkEnd w:id="421"/>
      <w:bookmarkEnd w:id="422"/>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 is a website, user only connect to internet to use website. System provides these main functions:</w:t>
      </w:r>
    </w:p>
    <w:p w:rsidR="00DD3B45" w:rsidRPr="000D195A" w:rsidRDefault="00DD3B45" w:rsidP="006B4A50">
      <w:pPr>
        <w:pStyle w:val="Heading4"/>
        <w:ind w:left="1764"/>
        <w:jc w:val="both"/>
        <w:rPr>
          <w:rFonts w:ascii="Century" w:hAnsi="Century" w:cs="Times New Roman"/>
        </w:rPr>
      </w:pPr>
      <w:bookmarkStart w:id="423" w:name="_Toc430040200"/>
      <w:r w:rsidRPr="000D195A">
        <w:rPr>
          <w:rFonts w:ascii="Century" w:hAnsi="Century" w:cs="Times New Roman"/>
        </w:rPr>
        <w:t>Client features</w:t>
      </w:r>
      <w:bookmarkEnd w:id="423"/>
    </w:p>
    <w:p w:rsidR="00DD3B45" w:rsidRPr="000D195A" w:rsidRDefault="00DD3B45" w:rsidP="006B4A50">
      <w:pPr>
        <w:pStyle w:val="ListParagraph"/>
        <w:numPr>
          <w:ilvl w:val="0"/>
          <w:numId w:val="45"/>
        </w:numPr>
        <w:spacing w:before="0" w:after="200"/>
        <w:rPr>
          <w:rFonts w:ascii="Century" w:hAnsi="Century"/>
        </w:rPr>
      </w:pPr>
      <w:r w:rsidRPr="000D195A">
        <w:rPr>
          <w:rFonts w:ascii="Century" w:hAnsi="Century"/>
          <w:b/>
        </w:rPr>
        <w:t>Register:</w:t>
      </w:r>
      <w:r w:rsidRPr="000D195A">
        <w:rPr>
          <w:rFonts w:ascii="Century" w:hAnsi="Century"/>
        </w:rPr>
        <w:t xml:space="preserve"> User can register an account and login to use all features of WS.</w:t>
      </w:r>
    </w:p>
    <w:p w:rsidR="00DD3B45" w:rsidRPr="000D195A" w:rsidRDefault="00DD3B45" w:rsidP="006B4A50">
      <w:pPr>
        <w:pStyle w:val="ListParagraph"/>
        <w:numPr>
          <w:ilvl w:val="0"/>
          <w:numId w:val="45"/>
        </w:numPr>
        <w:spacing w:before="0" w:after="200"/>
        <w:rPr>
          <w:rFonts w:ascii="Century" w:hAnsi="Century"/>
        </w:rPr>
      </w:pPr>
      <w:r w:rsidRPr="000D195A">
        <w:rPr>
          <w:rFonts w:ascii="Century" w:hAnsi="Century"/>
          <w:b/>
        </w:rPr>
        <w:t>Login/Logout</w:t>
      </w:r>
      <w:r w:rsidRPr="000D195A">
        <w:rPr>
          <w:rFonts w:ascii="Century" w:hAnsi="Century"/>
        </w:rPr>
        <w:t>: Users login/logout an account to use or exit system WS.</w:t>
      </w:r>
    </w:p>
    <w:p w:rsidR="00DD3B45" w:rsidRPr="000D195A" w:rsidRDefault="00DD3B45" w:rsidP="006B4A50">
      <w:pPr>
        <w:pStyle w:val="ListParagraph"/>
        <w:numPr>
          <w:ilvl w:val="0"/>
          <w:numId w:val="45"/>
        </w:numPr>
        <w:spacing w:before="0" w:after="200"/>
        <w:rPr>
          <w:rFonts w:ascii="Century" w:hAnsi="Century"/>
          <w:color w:val="000000" w:themeColor="text1"/>
          <w:lang w:eastAsia="de-DE"/>
        </w:rPr>
      </w:pPr>
      <w:r w:rsidRPr="000D195A">
        <w:rPr>
          <w:rFonts w:ascii="Century" w:hAnsi="Century"/>
          <w:b/>
          <w:color w:val="000000" w:themeColor="text1"/>
          <w:lang w:eastAsia="de-DE"/>
        </w:rPr>
        <w:t>Search</w:t>
      </w:r>
      <w:r w:rsidRPr="000D195A">
        <w:rPr>
          <w:rFonts w:ascii="Century" w:hAnsi="Century"/>
          <w:color w:val="000000" w:themeColor="text1"/>
          <w:lang w:eastAsia="de-DE"/>
        </w:rPr>
        <w:t>: User and guest can search with title of posts, name of organization, and system will display all of post relate to keywords.</w:t>
      </w:r>
    </w:p>
    <w:p w:rsidR="00DD3B45" w:rsidRPr="000D195A" w:rsidRDefault="00DD3B45" w:rsidP="006B4A50">
      <w:pPr>
        <w:pStyle w:val="ListParagraph"/>
        <w:numPr>
          <w:ilvl w:val="0"/>
          <w:numId w:val="45"/>
        </w:numPr>
        <w:spacing w:before="0" w:after="200"/>
        <w:rPr>
          <w:rFonts w:ascii="Century" w:hAnsi="Century"/>
          <w:color w:val="000000" w:themeColor="text1"/>
          <w:lang w:eastAsia="de-DE"/>
        </w:rPr>
      </w:pPr>
      <w:r w:rsidRPr="000D195A">
        <w:rPr>
          <w:rFonts w:ascii="Century" w:hAnsi="Century"/>
          <w:b/>
          <w:color w:val="000000" w:themeColor="text1"/>
          <w:lang w:eastAsia="de-DE"/>
        </w:rPr>
        <w:t>Search Advanced</w:t>
      </w:r>
      <w:r w:rsidRPr="000D195A">
        <w:rPr>
          <w:rFonts w:ascii="Century" w:hAnsi="Century"/>
          <w:color w:val="000000" w:themeColor="text1"/>
          <w:lang w:eastAsia="de-DE"/>
        </w:rPr>
        <w:t>: Search (Event, Discussion, Organization, User) follow location.</w:t>
      </w:r>
    </w:p>
    <w:p w:rsidR="00DD3B45" w:rsidRPr="000D195A" w:rsidRDefault="00DD3B45" w:rsidP="006B4A50">
      <w:pPr>
        <w:pStyle w:val="ListParagraph"/>
        <w:numPr>
          <w:ilvl w:val="0"/>
          <w:numId w:val="45"/>
        </w:numPr>
        <w:spacing w:before="0" w:after="200"/>
        <w:rPr>
          <w:rFonts w:ascii="Century" w:hAnsi="Century"/>
          <w:color w:val="000000" w:themeColor="text1"/>
          <w:lang w:eastAsia="de-DE"/>
        </w:rPr>
      </w:pPr>
      <w:r w:rsidRPr="000D195A">
        <w:rPr>
          <w:rFonts w:ascii="Century" w:hAnsi="Century"/>
          <w:b/>
          <w:color w:val="000000" w:themeColor="text1"/>
          <w:lang w:eastAsia="de-DE"/>
        </w:rPr>
        <w:t xml:space="preserve">Raise Request: </w:t>
      </w:r>
      <w:r w:rsidRPr="000D195A">
        <w:rPr>
          <w:rFonts w:ascii="Century" w:hAnsi="Century"/>
          <w:color w:val="000000" w:themeColor="text1"/>
          <w:lang w:eastAsia="de-DE"/>
        </w:rPr>
        <w:t>User can request to create an Organization. Admin can accept or refuse.</w:t>
      </w:r>
    </w:p>
    <w:p w:rsidR="00DD3B45" w:rsidRPr="000D195A" w:rsidRDefault="00DD3B45" w:rsidP="006B4A50">
      <w:pPr>
        <w:pStyle w:val="ListParagraph"/>
        <w:numPr>
          <w:ilvl w:val="0"/>
          <w:numId w:val="45"/>
        </w:numPr>
        <w:spacing w:before="0" w:after="200"/>
        <w:rPr>
          <w:rFonts w:ascii="Century" w:hAnsi="Century"/>
          <w:b/>
          <w:color w:val="000000" w:themeColor="text1"/>
          <w:lang w:eastAsia="de-DE"/>
        </w:rPr>
      </w:pPr>
      <w:r w:rsidRPr="000D195A">
        <w:rPr>
          <w:rFonts w:ascii="Century" w:hAnsi="Century"/>
          <w:b/>
          <w:color w:val="000000" w:themeColor="text1"/>
          <w:lang w:eastAsia="de-DE"/>
        </w:rPr>
        <w:t>Post:</w:t>
      </w:r>
    </w:p>
    <w:p w:rsidR="00DD3B45" w:rsidRPr="000D195A" w:rsidRDefault="00DD3B45" w:rsidP="006B4A50">
      <w:pPr>
        <w:pStyle w:val="ListParagraph"/>
        <w:numPr>
          <w:ilvl w:val="1"/>
          <w:numId w:val="45"/>
        </w:numPr>
        <w:spacing w:before="0" w:after="200"/>
        <w:rPr>
          <w:rFonts w:ascii="Century" w:hAnsi="Century"/>
          <w:color w:val="000000" w:themeColor="text1"/>
          <w:lang w:eastAsia="de-DE"/>
        </w:rPr>
      </w:pPr>
      <w:r w:rsidRPr="000D195A">
        <w:rPr>
          <w:rFonts w:ascii="Century" w:hAnsi="Century"/>
          <w:b/>
          <w:color w:val="000000" w:themeColor="text1"/>
          <w:lang w:eastAsia="de-DE"/>
        </w:rPr>
        <w:t>Create New Post:</w:t>
      </w:r>
      <w:r w:rsidRPr="000D195A">
        <w:rPr>
          <w:rFonts w:ascii="Century" w:hAnsi="Century"/>
          <w:color w:val="000000" w:themeColor="text1"/>
          <w:lang w:eastAsia="de-DE"/>
        </w:rPr>
        <w:t xml:space="preserve"> User (ORG) can create new post with basic info, timeline, clip and some pictures.</w:t>
      </w:r>
    </w:p>
    <w:p w:rsidR="00DD3B45" w:rsidRPr="000D195A" w:rsidRDefault="00DD3B45" w:rsidP="006B4A50">
      <w:pPr>
        <w:pStyle w:val="ListParagraph"/>
        <w:numPr>
          <w:ilvl w:val="1"/>
          <w:numId w:val="45"/>
        </w:numPr>
        <w:spacing w:before="0" w:after="200"/>
        <w:rPr>
          <w:rFonts w:ascii="Century" w:hAnsi="Century"/>
          <w:color w:val="000000" w:themeColor="text1"/>
          <w:lang w:eastAsia="de-DE"/>
        </w:rPr>
      </w:pPr>
      <w:r w:rsidRPr="000D195A">
        <w:rPr>
          <w:rFonts w:ascii="Century" w:hAnsi="Century"/>
          <w:b/>
          <w:color w:val="000000" w:themeColor="text1"/>
          <w:lang w:eastAsia="de-DE"/>
        </w:rPr>
        <w:t>Update Post Information</w:t>
      </w:r>
      <w:r w:rsidRPr="000D195A">
        <w:rPr>
          <w:rFonts w:ascii="Century" w:hAnsi="Century"/>
          <w:color w:val="000000" w:themeColor="text1"/>
          <w:lang w:eastAsia="de-DE"/>
        </w:rPr>
        <w:t>: User can change and update information of post which created.</w:t>
      </w:r>
    </w:p>
    <w:p w:rsidR="00DD3B45" w:rsidRPr="000D195A" w:rsidRDefault="00DD3B45" w:rsidP="006B4A50">
      <w:pPr>
        <w:pStyle w:val="ListParagraph"/>
        <w:numPr>
          <w:ilvl w:val="1"/>
          <w:numId w:val="45"/>
        </w:numPr>
        <w:spacing w:before="0" w:after="200"/>
        <w:rPr>
          <w:rFonts w:ascii="Century" w:hAnsi="Century"/>
          <w:color w:val="000000" w:themeColor="text1"/>
          <w:lang w:eastAsia="de-DE"/>
        </w:rPr>
      </w:pPr>
      <w:r w:rsidRPr="000D195A">
        <w:rPr>
          <w:rFonts w:ascii="Century" w:hAnsi="Century"/>
          <w:b/>
          <w:color w:val="000000" w:themeColor="text1"/>
          <w:lang w:eastAsia="de-DE"/>
        </w:rPr>
        <w:t>Comment/Remind/Like/Share</w:t>
      </w:r>
      <w:r w:rsidRPr="000D195A">
        <w:rPr>
          <w:rFonts w:ascii="Century" w:hAnsi="Century"/>
          <w:color w:val="000000" w:themeColor="text1"/>
          <w:lang w:eastAsia="de-DE"/>
        </w:rPr>
        <w:t>: Users can comment/remind/like/share a post to follow and discuss with another users.</w:t>
      </w:r>
    </w:p>
    <w:p w:rsidR="00DD3B45" w:rsidRPr="000D195A" w:rsidRDefault="00DD3B45" w:rsidP="006B4A50">
      <w:pPr>
        <w:pStyle w:val="ListParagraph"/>
        <w:numPr>
          <w:ilvl w:val="1"/>
          <w:numId w:val="45"/>
        </w:numPr>
        <w:spacing w:before="0" w:after="200"/>
        <w:rPr>
          <w:rFonts w:ascii="Century" w:hAnsi="Century"/>
          <w:color w:val="000000" w:themeColor="text1"/>
          <w:lang w:eastAsia="de-DE"/>
        </w:rPr>
      </w:pPr>
      <w:r w:rsidRPr="000D195A">
        <w:rPr>
          <w:rFonts w:ascii="Century" w:hAnsi="Century"/>
          <w:b/>
          <w:color w:val="000000" w:themeColor="text1"/>
          <w:lang w:eastAsia="de-DE"/>
        </w:rPr>
        <w:t>Report:</w:t>
      </w:r>
      <w:r w:rsidRPr="000D195A">
        <w:rPr>
          <w:rFonts w:ascii="Century" w:hAnsi="Century"/>
          <w:color w:val="000000" w:themeColor="text1"/>
          <w:lang w:eastAsia="de-DE"/>
        </w:rPr>
        <w:t xml:space="preserve"> User can report a post or Organization which violate regulation to administrator.</w:t>
      </w:r>
    </w:p>
    <w:p w:rsidR="00DD3B45" w:rsidRPr="000D195A" w:rsidRDefault="00DD3B45" w:rsidP="006B4A50">
      <w:pPr>
        <w:pStyle w:val="ListParagraph"/>
        <w:numPr>
          <w:ilvl w:val="0"/>
          <w:numId w:val="45"/>
        </w:numPr>
        <w:spacing w:before="0" w:after="200"/>
        <w:rPr>
          <w:rFonts w:ascii="Century" w:hAnsi="Century"/>
          <w:b/>
        </w:rPr>
      </w:pPr>
      <w:r w:rsidRPr="000D195A">
        <w:rPr>
          <w:rFonts w:ascii="Century" w:hAnsi="Century"/>
          <w:b/>
          <w:color w:val="000000" w:themeColor="text1"/>
          <w:lang w:eastAsia="de-DE"/>
        </w:rPr>
        <w:t>Donate</w:t>
      </w:r>
      <w:r w:rsidRPr="000D195A">
        <w:rPr>
          <w:rFonts w:ascii="Century" w:hAnsi="Century"/>
          <w:color w:val="000000" w:themeColor="text1"/>
          <w:lang w:eastAsia="de-DE"/>
        </w:rPr>
        <w:t>: User can donate money,</w:t>
      </w:r>
      <w:r w:rsidRPr="000D195A">
        <w:rPr>
          <w:rFonts w:ascii="Century" w:hAnsi="Century"/>
        </w:rPr>
        <w:t xml:space="preserve"> </w:t>
      </w:r>
      <w:r w:rsidRPr="000D195A">
        <w:rPr>
          <w:rFonts w:ascii="Century" w:hAnsi="Century"/>
          <w:color w:val="000000" w:themeColor="text1"/>
          <w:lang w:eastAsia="de-DE"/>
        </w:rPr>
        <w:t>clothes or others for Organization to charity</w:t>
      </w:r>
      <w:r w:rsidRPr="000D195A">
        <w:rPr>
          <w:rFonts w:ascii="Century" w:hAnsi="Century"/>
          <w:b/>
        </w:rPr>
        <w:t xml:space="preserve"> </w:t>
      </w:r>
    </w:p>
    <w:p w:rsidR="00DD3B45" w:rsidRPr="000D195A" w:rsidRDefault="00DD3B45" w:rsidP="006B4A50">
      <w:pPr>
        <w:pStyle w:val="ListParagraph"/>
        <w:numPr>
          <w:ilvl w:val="0"/>
          <w:numId w:val="45"/>
        </w:numPr>
        <w:spacing w:before="0" w:after="200"/>
        <w:rPr>
          <w:rFonts w:ascii="Century" w:hAnsi="Century"/>
          <w:b/>
        </w:rPr>
      </w:pPr>
      <w:r w:rsidRPr="000D195A">
        <w:rPr>
          <w:rFonts w:ascii="Century" w:hAnsi="Century"/>
          <w:b/>
        </w:rPr>
        <w:t>Profile:</w:t>
      </w:r>
    </w:p>
    <w:p w:rsidR="00DD3B45" w:rsidRPr="000D195A" w:rsidRDefault="00DD3B45" w:rsidP="006B4A50">
      <w:pPr>
        <w:pStyle w:val="ListParagraph"/>
        <w:numPr>
          <w:ilvl w:val="1"/>
          <w:numId w:val="45"/>
        </w:numPr>
        <w:spacing w:before="0" w:after="200"/>
        <w:rPr>
          <w:rFonts w:ascii="Century" w:hAnsi="Century"/>
        </w:rPr>
      </w:pPr>
      <w:r w:rsidRPr="000D195A">
        <w:rPr>
          <w:rFonts w:ascii="Century" w:hAnsi="Century"/>
        </w:rPr>
        <w:t>Change password: User can change password to keep security.</w:t>
      </w:r>
    </w:p>
    <w:p w:rsidR="00DD3B45" w:rsidRPr="000D195A" w:rsidRDefault="00DD3B45" w:rsidP="006B4A50">
      <w:pPr>
        <w:pStyle w:val="ListParagraph"/>
        <w:numPr>
          <w:ilvl w:val="1"/>
          <w:numId w:val="45"/>
        </w:numPr>
        <w:spacing w:before="0" w:after="200"/>
        <w:rPr>
          <w:rFonts w:ascii="Century" w:hAnsi="Century"/>
        </w:rPr>
      </w:pPr>
      <w:r w:rsidRPr="000D195A">
        <w:rPr>
          <w:rFonts w:ascii="Century" w:hAnsi="Century"/>
        </w:rPr>
        <w:t>Update profile: User can change or update information.</w:t>
      </w:r>
    </w:p>
    <w:p w:rsidR="00DD3B45" w:rsidRPr="000D195A" w:rsidRDefault="00DD3B45" w:rsidP="006B4A50">
      <w:pPr>
        <w:pStyle w:val="ListParagraph"/>
        <w:numPr>
          <w:ilvl w:val="1"/>
          <w:numId w:val="45"/>
        </w:numPr>
        <w:spacing w:before="0" w:after="200"/>
        <w:rPr>
          <w:rFonts w:ascii="Century" w:hAnsi="Century"/>
          <w:color w:val="000000" w:themeColor="text1"/>
          <w:lang w:eastAsia="de-DE"/>
        </w:rPr>
      </w:pPr>
      <w:r w:rsidRPr="000D195A">
        <w:rPr>
          <w:rFonts w:ascii="Century" w:hAnsi="Century"/>
          <w:color w:val="000000" w:themeColor="text1"/>
          <w:lang w:eastAsia="de-DE"/>
        </w:rPr>
        <w:t>Manage created posts, reminded posts: User (ORG) can follow process of post, post reminded. View statistical post had created, reminded.</w:t>
      </w:r>
    </w:p>
    <w:p w:rsidR="00DD3B45" w:rsidRPr="000D195A" w:rsidRDefault="00DD3B45" w:rsidP="006B4A50">
      <w:pPr>
        <w:pStyle w:val="ListParagraph"/>
        <w:numPr>
          <w:ilvl w:val="1"/>
          <w:numId w:val="45"/>
        </w:numPr>
        <w:spacing w:before="0" w:after="200"/>
        <w:rPr>
          <w:rFonts w:ascii="Century" w:hAnsi="Century"/>
        </w:rPr>
      </w:pPr>
      <w:r w:rsidRPr="000D195A">
        <w:rPr>
          <w:rFonts w:ascii="Century" w:hAnsi="Century"/>
        </w:rPr>
        <w:t>Sent/Receive message: Users can send to or receive from other users to discuss about events or activity.</w:t>
      </w:r>
    </w:p>
    <w:p w:rsidR="004D72A4" w:rsidRPr="000D195A" w:rsidRDefault="004D72A4" w:rsidP="006B4A50">
      <w:pPr>
        <w:jc w:val="both"/>
        <w:rPr>
          <w:rFonts w:ascii="Century" w:eastAsiaTheme="majorEastAsia" w:hAnsi="Century" w:cs="Times New Roman"/>
          <w:iCs/>
          <w:color w:val="2E74B5" w:themeColor="accent1" w:themeShade="BF"/>
          <w:sz w:val="24"/>
        </w:rPr>
      </w:pPr>
      <w:bookmarkStart w:id="424" w:name="_Toc430040201"/>
      <w:r w:rsidRPr="000D195A">
        <w:rPr>
          <w:rFonts w:ascii="Century" w:hAnsi="Century" w:cs="Times New Roman"/>
        </w:rPr>
        <w:br w:type="page"/>
      </w:r>
    </w:p>
    <w:p w:rsidR="00DD3B45" w:rsidRPr="000D195A" w:rsidRDefault="00DD3B45" w:rsidP="006B4A50">
      <w:pPr>
        <w:pStyle w:val="Heading4"/>
        <w:ind w:left="1764"/>
        <w:jc w:val="both"/>
        <w:rPr>
          <w:rFonts w:ascii="Century" w:hAnsi="Century" w:cs="Times New Roman"/>
        </w:rPr>
      </w:pPr>
      <w:r w:rsidRPr="000D195A">
        <w:rPr>
          <w:rFonts w:ascii="Century" w:hAnsi="Century" w:cs="Times New Roman"/>
        </w:rPr>
        <w:lastRenderedPageBreak/>
        <w:t>Admin features</w:t>
      </w:r>
      <w:bookmarkEnd w:id="424"/>
    </w:p>
    <w:p w:rsidR="00DD3B45" w:rsidRPr="000D195A" w:rsidRDefault="00DD3B45" w:rsidP="006B4A50">
      <w:pPr>
        <w:pStyle w:val="ListParagraph"/>
        <w:numPr>
          <w:ilvl w:val="0"/>
          <w:numId w:val="31"/>
        </w:numPr>
        <w:spacing w:before="0" w:after="160"/>
        <w:rPr>
          <w:rFonts w:ascii="Century" w:hAnsi="Century"/>
          <w:b/>
          <w:color w:val="000000" w:themeColor="text1"/>
          <w:lang w:eastAsia="de-DE"/>
        </w:rPr>
      </w:pPr>
      <w:r w:rsidRPr="000D195A">
        <w:rPr>
          <w:rFonts w:ascii="Century" w:hAnsi="Century"/>
          <w:b/>
          <w:color w:val="000000" w:themeColor="text1"/>
          <w:lang w:eastAsia="de-DE"/>
        </w:rPr>
        <w:t>Login/Logout</w:t>
      </w:r>
      <w:r w:rsidRPr="000D195A">
        <w:rPr>
          <w:rFonts w:ascii="Century" w:hAnsi="Century"/>
          <w:color w:val="000000" w:themeColor="text1"/>
          <w:lang w:eastAsia="de-DE"/>
        </w:rPr>
        <w:t>: Admin login/logout an account to use or exit system WS</w:t>
      </w:r>
    </w:p>
    <w:p w:rsidR="00DD3B45" w:rsidRPr="000D195A" w:rsidRDefault="00DD3B45" w:rsidP="006B4A50">
      <w:pPr>
        <w:pStyle w:val="ListParagraph"/>
        <w:numPr>
          <w:ilvl w:val="0"/>
          <w:numId w:val="31"/>
        </w:numPr>
        <w:spacing w:before="0" w:after="160"/>
        <w:rPr>
          <w:rFonts w:ascii="Century" w:hAnsi="Century"/>
          <w:b/>
          <w:color w:val="000000" w:themeColor="text1"/>
          <w:lang w:eastAsia="de-DE"/>
        </w:rPr>
      </w:pPr>
      <w:r w:rsidRPr="000D195A">
        <w:rPr>
          <w:rFonts w:ascii="Century" w:hAnsi="Century"/>
          <w:b/>
          <w:color w:val="000000" w:themeColor="text1"/>
          <w:lang w:eastAsia="de-DE"/>
        </w:rPr>
        <w:t>Manage user:</w:t>
      </w:r>
    </w:p>
    <w:p w:rsidR="00DD3B45" w:rsidRPr="000D195A" w:rsidRDefault="00DD3B45" w:rsidP="006B4A50">
      <w:pPr>
        <w:pStyle w:val="ListParagraph"/>
        <w:numPr>
          <w:ilvl w:val="1"/>
          <w:numId w:val="31"/>
        </w:numPr>
        <w:spacing w:before="0" w:after="160"/>
        <w:rPr>
          <w:rFonts w:ascii="Century" w:hAnsi="Century"/>
          <w:color w:val="000000" w:themeColor="text1"/>
          <w:lang w:eastAsia="de-DE"/>
        </w:rPr>
      </w:pPr>
      <w:r w:rsidRPr="000D195A">
        <w:rPr>
          <w:rFonts w:ascii="Century" w:hAnsi="Century"/>
          <w:color w:val="000000" w:themeColor="text1"/>
          <w:lang w:eastAsia="de-DE"/>
        </w:rPr>
        <w:t>Search user:</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name of user and system will display simple information about that user (name, email,...)</w:t>
      </w:r>
    </w:p>
    <w:p w:rsidR="00DD3B45" w:rsidRPr="000D195A" w:rsidRDefault="00DD3B45" w:rsidP="006B4A50">
      <w:pPr>
        <w:pStyle w:val="ListParagraph"/>
        <w:numPr>
          <w:ilvl w:val="1"/>
          <w:numId w:val="31"/>
        </w:numPr>
        <w:spacing w:before="0" w:after="160"/>
        <w:rPr>
          <w:rFonts w:ascii="Century" w:hAnsi="Century"/>
          <w:b/>
          <w:color w:val="000000" w:themeColor="text1"/>
          <w:lang w:eastAsia="de-DE"/>
        </w:rPr>
      </w:pPr>
      <w:r w:rsidRPr="000D195A">
        <w:rPr>
          <w:rFonts w:ascii="Century" w:hAnsi="Century"/>
          <w:color w:val="000000" w:themeColor="text1"/>
          <w:lang w:eastAsia="de-DE"/>
        </w:rPr>
        <w:t>Ban/Unban user: admin can set user’s account to block or unblock.</w:t>
      </w:r>
    </w:p>
    <w:p w:rsidR="00DD3B45" w:rsidRPr="000D195A" w:rsidRDefault="00DD3B45" w:rsidP="006B4A50">
      <w:pPr>
        <w:pStyle w:val="ListParagraph"/>
        <w:numPr>
          <w:ilvl w:val="0"/>
          <w:numId w:val="31"/>
        </w:numPr>
        <w:spacing w:before="0" w:after="160"/>
        <w:rPr>
          <w:rFonts w:ascii="Century" w:hAnsi="Century"/>
          <w:b/>
          <w:color w:val="000000" w:themeColor="text1"/>
          <w:lang w:eastAsia="de-DE"/>
        </w:rPr>
      </w:pPr>
      <w:r w:rsidRPr="000D195A">
        <w:rPr>
          <w:rFonts w:ascii="Century" w:hAnsi="Century"/>
          <w:b/>
          <w:color w:val="000000" w:themeColor="text1"/>
          <w:lang w:eastAsia="de-DE"/>
        </w:rPr>
        <w:t xml:space="preserve">Manage Post: </w:t>
      </w:r>
    </w:p>
    <w:p w:rsidR="00DD3B45" w:rsidRPr="000D195A" w:rsidRDefault="00DD3B45" w:rsidP="006B4A50">
      <w:pPr>
        <w:pStyle w:val="ListParagraph"/>
        <w:numPr>
          <w:ilvl w:val="1"/>
          <w:numId w:val="31"/>
        </w:numPr>
        <w:spacing w:before="0" w:after="160"/>
        <w:rPr>
          <w:rFonts w:ascii="Century" w:hAnsi="Century"/>
          <w:color w:val="000000" w:themeColor="text1"/>
          <w:lang w:eastAsia="de-DE"/>
        </w:rPr>
      </w:pPr>
      <w:r w:rsidRPr="000D195A">
        <w:rPr>
          <w:rFonts w:ascii="Century" w:hAnsi="Century"/>
          <w:color w:val="000000" w:themeColor="text1"/>
          <w:lang w:eastAsia="de-DE"/>
        </w:rPr>
        <w:t xml:space="preserve">Search post : </w:t>
      </w:r>
    </w:p>
    <w:p w:rsidR="00DD3B45" w:rsidRPr="000D195A" w:rsidRDefault="00DD3B45" w:rsidP="006B4A50">
      <w:pPr>
        <w:pStyle w:val="ListParagraph"/>
        <w:numPr>
          <w:ilvl w:val="2"/>
          <w:numId w:val="31"/>
        </w:numPr>
        <w:spacing w:before="0" w:after="160"/>
        <w:rPr>
          <w:rFonts w:ascii="Century" w:hAnsi="Century"/>
          <w:color w:val="000000" w:themeColor="text1"/>
          <w:lang w:eastAsia="de-DE"/>
        </w:rPr>
      </w:pPr>
      <w:r w:rsidRPr="000D195A">
        <w:rPr>
          <w:rFonts w:ascii="Century" w:hAnsi="Century"/>
          <w:color w:val="000000" w:themeColor="text1"/>
          <w:lang w:eastAsia="de-DE"/>
        </w:rPr>
        <w:t>Search with post title:</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title of post and system will display all of post relate to keywords.</w:t>
      </w:r>
    </w:p>
    <w:p w:rsidR="00DD3B45" w:rsidRPr="000D195A" w:rsidRDefault="00DD3B45" w:rsidP="006B4A50">
      <w:pPr>
        <w:pStyle w:val="ListParagraph"/>
        <w:numPr>
          <w:ilvl w:val="2"/>
          <w:numId w:val="31"/>
        </w:numPr>
        <w:spacing w:before="0" w:after="160"/>
        <w:rPr>
          <w:rFonts w:ascii="Century" w:hAnsi="Century"/>
          <w:color w:val="000000" w:themeColor="text1"/>
          <w:lang w:eastAsia="de-DE"/>
        </w:rPr>
      </w:pPr>
      <w:r w:rsidRPr="000D195A">
        <w:rPr>
          <w:rFonts w:ascii="Century" w:hAnsi="Century"/>
          <w:color w:val="000000" w:themeColor="text1"/>
          <w:lang w:eastAsia="de-DE"/>
        </w:rPr>
        <w:t>Search with name of ORG: Admin can search with name of ORG and system will display all of post relate to keywords.</w:t>
      </w:r>
    </w:p>
    <w:p w:rsidR="00DD3B45" w:rsidRPr="000D195A" w:rsidRDefault="00DD3B45" w:rsidP="006B4A50">
      <w:pPr>
        <w:pStyle w:val="ListParagraph"/>
        <w:numPr>
          <w:ilvl w:val="1"/>
          <w:numId w:val="31"/>
        </w:numPr>
        <w:spacing w:before="0" w:after="200"/>
        <w:rPr>
          <w:rFonts w:ascii="Century" w:hAnsi="Century"/>
        </w:rPr>
      </w:pPr>
      <w:r w:rsidRPr="000D195A">
        <w:rPr>
          <w:rFonts w:ascii="Century" w:hAnsi="Century"/>
          <w:color w:val="000000" w:themeColor="text1"/>
          <w:lang w:eastAsia="de-DE"/>
        </w:rPr>
        <w:t>Edit Post status: Admin can set status of a Post: Inactive/active depend on report</w:t>
      </w:r>
      <w:r w:rsidRPr="000D195A">
        <w:rPr>
          <w:rFonts w:ascii="Century" w:hAnsi="Century"/>
        </w:rPr>
        <w:t>.</w:t>
      </w:r>
    </w:p>
    <w:p w:rsidR="00DD3B45" w:rsidRPr="000D195A" w:rsidRDefault="00DD3B45" w:rsidP="006B4A50">
      <w:pPr>
        <w:pStyle w:val="ListParagraph"/>
        <w:numPr>
          <w:ilvl w:val="0"/>
          <w:numId w:val="31"/>
        </w:numPr>
        <w:spacing w:before="0" w:after="160"/>
        <w:rPr>
          <w:rFonts w:ascii="Century" w:hAnsi="Century"/>
          <w:color w:val="000000" w:themeColor="text1"/>
          <w:lang w:eastAsia="de-DE"/>
        </w:rPr>
      </w:pPr>
      <w:r w:rsidRPr="000D195A">
        <w:rPr>
          <w:rFonts w:ascii="Century" w:hAnsi="Century"/>
          <w:b/>
          <w:color w:val="000000" w:themeColor="text1"/>
          <w:lang w:eastAsia="de-DE"/>
        </w:rPr>
        <w:t xml:space="preserve">Manage Donate: </w:t>
      </w:r>
      <w:r w:rsidRPr="000D195A">
        <w:rPr>
          <w:rFonts w:ascii="Century" w:hAnsi="Century"/>
          <w:color w:val="000000" w:themeColor="text1"/>
          <w:lang w:eastAsia="de-DE"/>
        </w:rPr>
        <w:t>Admin can view users who donated . Also, Admin can view amount of money, numbers of clothes.. to rank for users.</w:t>
      </w:r>
    </w:p>
    <w:p w:rsidR="00DD3B45" w:rsidRPr="000D195A" w:rsidRDefault="00DD3B45" w:rsidP="006B4A50">
      <w:pPr>
        <w:pStyle w:val="ListParagraph"/>
        <w:numPr>
          <w:ilvl w:val="0"/>
          <w:numId w:val="31"/>
        </w:numPr>
        <w:spacing w:before="0" w:after="160"/>
        <w:rPr>
          <w:rFonts w:ascii="Century" w:hAnsi="Century"/>
          <w:b/>
          <w:color w:val="000000" w:themeColor="text1"/>
          <w:lang w:eastAsia="de-DE"/>
        </w:rPr>
      </w:pPr>
      <w:r w:rsidRPr="000D195A">
        <w:rPr>
          <w:rFonts w:ascii="Century" w:hAnsi="Century"/>
          <w:b/>
          <w:color w:val="000000" w:themeColor="text1"/>
          <w:lang w:eastAsia="de-DE"/>
        </w:rPr>
        <w:t xml:space="preserve">Manage Requests Of Users: </w:t>
      </w:r>
    </w:p>
    <w:p w:rsidR="00DD3B45" w:rsidRPr="000D195A" w:rsidRDefault="00DD3B45" w:rsidP="006B4A50">
      <w:pPr>
        <w:pStyle w:val="ListParagraph"/>
        <w:numPr>
          <w:ilvl w:val="1"/>
          <w:numId w:val="31"/>
        </w:numPr>
        <w:spacing w:before="0" w:after="160"/>
        <w:rPr>
          <w:rFonts w:ascii="Century" w:hAnsi="Century"/>
          <w:color w:val="000000" w:themeColor="text1"/>
          <w:lang w:eastAsia="de-DE"/>
        </w:rPr>
      </w:pPr>
      <w:r w:rsidRPr="000D195A">
        <w:rPr>
          <w:rFonts w:ascii="Century" w:hAnsi="Century"/>
          <w:color w:val="000000" w:themeColor="text1"/>
          <w:lang w:eastAsia="de-DE"/>
        </w:rPr>
        <w:t>View/Accept/Decline: Admin can View/Accept/Decline requests : raise a ORG, report a post of users.</w:t>
      </w:r>
    </w:p>
    <w:p w:rsidR="00DD3B45" w:rsidRPr="000D195A" w:rsidRDefault="00DD3B45" w:rsidP="006B4A50">
      <w:pPr>
        <w:pStyle w:val="ListParagraph"/>
        <w:numPr>
          <w:ilvl w:val="0"/>
          <w:numId w:val="31"/>
        </w:numPr>
        <w:spacing w:before="0" w:after="160"/>
        <w:rPr>
          <w:rFonts w:ascii="Century" w:hAnsi="Century"/>
          <w:color w:val="000000" w:themeColor="text1"/>
          <w:lang w:eastAsia="de-DE"/>
        </w:rPr>
      </w:pPr>
      <w:r w:rsidRPr="000D195A">
        <w:rPr>
          <w:rFonts w:ascii="Century" w:hAnsi="Century"/>
          <w:b/>
          <w:color w:val="000000" w:themeColor="text1"/>
          <w:lang w:eastAsia="de-DE"/>
        </w:rPr>
        <w:t xml:space="preserve">Manage Slider: </w:t>
      </w:r>
      <w:r w:rsidRPr="000D195A">
        <w:rPr>
          <w:rFonts w:ascii="Century" w:hAnsi="Century"/>
          <w:color w:val="000000" w:themeColor="text1"/>
          <w:lang w:eastAsia="de-DE"/>
        </w:rPr>
        <w:t>Slider list includes images what running at homepage.</w:t>
      </w:r>
    </w:p>
    <w:p w:rsidR="00DD3B45" w:rsidRPr="000D195A" w:rsidRDefault="00DD3B45" w:rsidP="006B4A50">
      <w:pPr>
        <w:pStyle w:val="ListParagraph"/>
        <w:numPr>
          <w:ilvl w:val="1"/>
          <w:numId w:val="31"/>
        </w:numPr>
        <w:spacing w:before="0" w:after="160"/>
        <w:rPr>
          <w:rFonts w:ascii="Century" w:hAnsi="Century"/>
          <w:color w:val="000000" w:themeColor="text1"/>
          <w:lang w:eastAsia="de-DE"/>
        </w:rPr>
      </w:pPr>
      <w:r w:rsidRPr="000D195A">
        <w:rPr>
          <w:rFonts w:ascii="Century" w:hAnsi="Century"/>
          <w:b/>
          <w:color w:val="000000" w:themeColor="text1"/>
          <w:lang w:eastAsia="de-DE"/>
        </w:rPr>
        <w:t xml:space="preserve"> </w:t>
      </w:r>
      <w:r w:rsidRPr="000D195A">
        <w:rPr>
          <w:rFonts w:ascii="Century" w:hAnsi="Century"/>
          <w:color w:val="000000" w:themeColor="text1"/>
          <w:lang w:eastAsia="de-DE"/>
        </w:rPr>
        <w:t>Add new image: Admin can add new image to slider</w:t>
      </w:r>
    </w:p>
    <w:p w:rsidR="00DD3B45" w:rsidRPr="000D195A" w:rsidRDefault="00DD3B45" w:rsidP="006B4A50">
      <w:pPr>
        <w:pStyle w:val="ListParagraph"/>
        <w:numPr>
          <w:ilvl w:val="1"/>
          <w:numId w:val="31"/>
        </w:numPr>
        <w:spacing w:before="0" w:after="160"/>
        <w:rPr>
          <w:rFonts w:ascii="Century" w:hAnsi="Century"/>
          <w:color w:val="000000" w:themeColor="text1"/>
          <w:lang w:eastAsia="de-DE"/>
        </w:rPr>
      </w:pPr>
      <w:r w:rsidRPr="000D195A">
        <w:rPr>
          <w:rFonts w:ascii="Century" w:hAnsi="Century"/>
          <w:color w:val="000000" w:themeColor="text1"/>
          <w:lang w:eastAsia="de-DE"/>
        </w:rPr>
        <w:t xml:space="preserve"> Inactive/active: Admin can set image’s status to inactive or active on slider.</w:t>
      </w:r>
    </w:p>
    <w:p w:rsidR="00DD3B45" w:rsidRPr="000D195A" w:rsidRDefault="00DD3B45" w:rsidP="006B4A50">
      <w:pPr>
        <w:pStyle w:val="ListParagraph"/>
        <w:numPr>
          <w:ilvl w:val="1"/>
          <w:numId w:val="31"/>
        </w:numPr>
        <w:spacing w:before="0" w:after="160"/>
        <w:rPr>
          <w:rFonts w:ascii="Century" w:hAnsi="Century"/>
          <w:color w:val="000000" w:themeColor="text1"/>
          <w:lang w:eastAsia="de-DE"/>
        </w:rPr>
      </w:pPr>
      <w:r w:rsidRPr="000D195A">
        <w:rPr>
          <w:rFonts w:ascii="Century" w:hAnsi="Century"/>
          <w:color w:val="000000" w:themeColor="text1"/>
          <w:lang w:eastAsia="de-DE"/>
        </w:rPr>
        <w:t>Delete image: Admin can delete image.</w:t>
      </w:r>
    </w:p>
    <w:p w:rsidR="00DD3B45" w:rsidRPr="000D195A" w:rsidRDefault="00DD3B45" w:rsidP="006B4A50">
      <w:pPr>
        <w:pStyle w:val="ListParagraph"/>
        <w:numPr>
          <w:ilvl w:val="0"/>
          <w:numId w:val="31"/>
        </w:numPr>
        <w:spacing w:before="0" w:after="160"/>
        <w:rPr>
          <w:rFonts w:ascii="Century" w:hAnsi="Century"/>
          <w:color w:val="000000" w:themeColor="text1"/>
          <w:lang w:eastAsia="de-DE"/>
        </w:rPr>
      </w:pPr>
      <w:r w:rsidRPr="000D195A">
        <w:rPr>
          <w:rFonts w:ascii="Century" w:hAnsi="Century"/>
          <w:b/>
          <w:color w:val="000000" w:themeColor="text1"/>
          <w:lang w:eastAsia="de-DE"/>
        </w:rPr>
        <w:t xml:space="preserve">Message: </w:t>
      </w:r>
      <w:r w:rsidRPr="000D195A">
        <w:rPr>
          <w:rFonts w:ascii="Century" w:hAnsi="Century"/>
          <w:color w:val="000000" w:themeColor="text1"/>
          <w:lang w:eastAsia="de-DE"/>
        </w:rPr>
        <w:t>Admin can view received messages/sent messages.</w:t>
      </w:r>
    </w:p>
    <w:p w:rsidR="00DD3B45" w:rsidRPr="000D195A" w:rsidRDefault="00DD3B45" w:rsidP="006B4A50">
      <w:pPr>
        <w:pStyle w:val="ListParagraph"/>
        <w:numPr>
          <w:ilvl w:val="1"/>
          <w:numId w:val="31"/>
        </w:numPr>
        <w:spacing w:before="0" w:after="160"/>
        <w:rPr>
          <w:rFonts w:ascii="Century" w:hAnsi="Century"/>
          <w:color w:val="000000" w:themeColor="text1"/>
          <w:lang w:eastAsia="de-DE"/>
        </w:rPr>
      </w:pPr>
      <w:r w:rsidRPr="000D195A">
        <w:rPr>
          <w:rFonts w:ascii="Century" w:hAnsi="Century"/>
          <w:color w:val="000000" w:themeColor="text1"/>
          <w:lang w:eastAsia="de-DE"/>
        </w:rPr>
        <w:t xml:space="preserve">Compose new message: Admin can compose new message to send to user. </w:t>
      </w:r>
    </w:p>
    <w:p w:rsidR="00DD3B45" w:rsidRPr="000D195A" w:rsidRDefault="00DD3B45" w:rsidP="006B4A50">
      <w:pPr>
        <w:pStyle w:val="ListParagraph"/>
        <w:numPr>
          <w:ilvl w:val="1"/>
          <w:numId w:val="31"/>
        </w:numPr>
        <w:spacing w:before="0" w:after="160"/>
        <w:rPr>
          <w:rFonts w:ascii="Century" w:hAnsi="Century"/>
          <w:color w:val="000000" w:themeColor="text1"/>
          <w:lang w:eastAsia="de-DE"/>
        </w:rPr>
      </w:pPr>
      <w:r w:rsidRPr="000D195A">
        <w:rPr>
          <w:rFonts w:ascii="Century" w:hAnsi="Century"/>
          <w:color w:val="000000" w:themeColor="text1"/>
          <w:lang w:eastAsia="de-DE"/>
        </w:rPr>
        <w:t>Delete message: Admin can delete received messages/sent messages.</w:t>
      </w:r>
    </w:p>
    <w:p w:rsidR="00DD3B45" w:rsidRPr="000D195A" w:rsidRDefault="00DD3B45" w:rsidP="006B4A50">
      <w:pPr>
        <w:pStyle w:val="Body"/>
        <w:spacing w:before="0" w:after="120"/>
        <w:rPr>
          <w:rFonts w:ascii="Century" w:hAnsi="Century"/>
          <w:color w:val="000000" w:themeColor="text1"/>
        </w:rPr>
      </w:pPr>
    </w:p>
    <w:p w:rsidR="00DD3B45" w:rsidRPr="000D195A" w:rsidRDefault="00DD3B45" w:rsidP="006B4A50">
      <w:pPr>
        <w:pStyle w:val="Heading3"/>
        <w:jc w:val="both"/>
        <w:rPr>
          <w:rFonts w:ascii="Century" w:hAnsi="Century" w:cs="Times New Roman"/>
        </w:rPr>
      </w:pPr>
      <w:bookmarkStart w:id="425" w:name="_Toc430715381"/>
      <w:bookmarkStart w:id="426" w:name="_Toc430715827"/>
      <w:bookmarkStart w:id="427" w:name="_Toc430716270"/>
      <w:bookmarkStart w:id="428" w:name="_Toc462223660"/>
      <w:bookmarkStart w:id="429" w:name="_Toc469404428"/>
      <w:r w:rsidRPr="000D195A">
        <w:rPr>
          <w:rFonts w:ascii="Century" w:hAnsi="Century" w:cs="Times New Roman"/>
        </w:rPr>
        <w:t>User characteristic</w:t>
      </w:r>
      <w:bookmarkEnd w:id="425"/>
      <w:bookmarkEnd w:id="426"/>
      <w:bookmarkEnd w:id="427"/>
      <w:bookmarkEnd w:id="428"/>
      <w:bookmarkEnd w:id="429"/>
    </w:p>
    <w:p w:rsidR="00DD3B45" w:rsidRPr="000D195A" w:rsidRDefault="00DD3B45" w:rsidP="006B4A50">
      <w:pPr>
        <w:tabs>
          <w:tab w:val="left" w:leader="dot" w:pos="9356"/>
        </w:tabs>
        <w:spacing w:before="120" w:after="120"/>
        <w:jc w:val="both"/>
        <w:rPr>
          <w:rFonts w:ascii="Century" w:eastAsiaTheme="majorEastAsia" w:hAnsi="Century" w:cs="Times New Roman"/>
          <w:bCs/>
        </w:rPr>
      </w:pPr>
      <w:r w:rsidRPr="000D195A">
        <w:rPr>
          <w:rFonts w:ascii="Century" w:eastAsiaTheme="majorEastAsia" w:hAnsi="Century" w:cs="Times New Roman"/>
          <w:bCs/>
        </w:rPr>
        <w:t>WS makes connections that enable people to help themselves and each other. Website allows users (person or organizations) create charity topics or raise fund project as long as it follows our rules to help other people. Backers can also take part in a project by donating money through a single donation or supporting project as a regular donor publicly or privately, not to profit financially. Instead, project creators offer rewards to thank backers for their support. We hope our project can help as much people as we can in our country</w:t>
      </w:r>
      <w:r w:rsidRPr="000D195A">
        <w:rPr>
          <w:rFonts w:ascii="Century" w:hAnsi="Century" w:cs="Times New Roman"/>
          <w:color w:val="000000" w:themeColor="text1"/>
        </w:rPr>
        <w:t xml:space="preserve">. If users want to use all function, they must be login. </w:t>
      </w:r>
    </w:p>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color w:val="000000" w:themeColor="text1"/>
        </w:rPr>
        <w:t>There are 2 main actors that system support:</w:t>
      </w:r>
    </w:p>
    <w:p w:rsidR="00DD3B45" w:rsidRPr="000D195A" w:rsidRDefault="00DD3B45" w:rsidP="006B4A50">
      <w:pPr>
        <w:pStyle w:val="ListParagraph"/>
        <w:numPr>
          <w:ilvl w:val="0"/>
          <w:numId w:val="46"/>
        </w:numPr>
        <w:spacing w:before="0" w:after="0"/>
        <w:ind w:left="720"/>
        <w:contextualSpacing w:val="0"/>
        <w:rPr>
          <w:rFonts w:ascii="Century" w:hAnsi="Century"/>
          <w:b/>
          <w:color w:val="000000" w:themeColor="text1"/>
        </w:rPr>
      </w:pPr>
      <w:r w:rsidRPr="000D195A">
        <w:rPr>
          <w:rFonts w:ascii="Century" w:hAnsi="Century"/>
          <w:b/>
          <w:color w:val="000000" w:themeColor="text1"/>
        </w:rPr>
        <w:t xml:space="preserve">Member: </w:t>
      </w:r>
      <w:r w:rsidRPr="000D195A">
        <w:rPr>
          <w:rFonts w:ascii="Century" w:hAnsi="Century"/>
          <w:color w:val="000000" w:themeColor="text1"/>
        </w:rPr>
        <w:t>Have account on system, they can use all functions of website. For example: Searching, create post, donate etc…</w:t>
      </w:r>
    </w:p>
    <w:p w:rsidR="00DD3B45" w:rsidRPr="000D195A" w:rsidRDefault="00DD3B45" w:rsidP="006B4A50">
      <w:pPr>
        <w:pStyle w:val="ListParagraph"/>
        <w:numPr>
          <w:ilvl w:val="0"/>
          <w:numId w:val="46"/>
        </w:numPr>
        <w:spacing w:before="0" w:after="0"/>
        <w:ind w:left="720"/>
        <w:contextualSpacing w:val="0"/>
        <w:rPr>
          <w:rFonts w:ascii="Century" w:hAnsi="Century"/>
          <w:b/>
          <w:color w:val="000000" w:themeColor="text1"/>
        </w:rPr>
      </w:pPr>
      <w:r w:rsidRPr="000D195A">
        <w:rPr>
          <w:rFonts w:ascii="Century" w:hAnsi="Century"/>
          <w:b/>
          <w:color w:val="000000" w:themeColor="text1"/>
        </w:rPr>
        <w:lastRenderedPageBreak/>
        <w:t xml:space="preserve">Administrator: </w:t>
      </w:r>
      <w:r w:rsidRPr="000D195A">
        <w:rPr>
          <w:rFonts w:ascii="Century" w:hAnsi="Century"/>
          <w:color w:val="000000" w:themeColor="text1"/>
        </w:rPr>
        <w:t>They can use all functions of normal member and have an Administrator control panel to manage all configuration of system.</w:t>
      </w:r>
    </w:p>
    <w:p w:rsidR="00DD3B45" w:rsidRPr="000D195A" w:rsidRDefault="00DD3B45" w:rsidP="006B4A50">
      <w:pPr>
        <w:pStyle w:val="Heading3"/>
        <w:jc w:val="both"/>
        <w:rPr>
          <w:rFonts w:ascii="Century" w:hAnsi="Century" w:cs="Times New Roman"/>
        </w:rPr>
      </w:pPr>
      <w:bookmarkStart w:id="430" w:name="_Toc430715382"/>
      <w:bookmarkStart w:id="431" w:name="_Toc430715828"/>
      <w:bookmarkStart w:id="432" w:name="_Toc430716271"/>
      <w:bookmarkStart w:id="433" w:name="_Toc462223661"/>
      <w:bookmarkStart w:id="434" w:name="_Toc469404429"/>
      <w:r w:rsidRPr="000D195A">
        <w:rPr>
          <w:rFonts w:ascii="Century" w:hAnsi="Century" w:cs="Times New Roman"/>
        </w:rPr>
        <w:t>Functional Requirements</w:t>
      </w:r>
      <w:bookmarkEnd w:id="430"/>
      <w:bookmarkEnd w:id="431"/>
      <w:bookmarkEnd w:id="432"/>
      <w:bookmarkEnd w:id="433"/>
      <w:bookmarkEnd w:id="434"/>
    </w:p>
    <w:p w:rsidR="00DD3B45" w:rsidRPr="000D195A" w:rsidRDefault="00DD3B45" w:rsidP="006B4A50">
      <w:pPr>
        <w:pStyle w:val="Heading4"/>
        <w:jc w:val="both"/>
        <w:rPr>
          <w:rFonts w:ascii="Century" w:hAnsi="Century" w:cs="Times New Roman"/>
        </w:rPr>
      </w:pPr>
      <w:bookmarkStart w:id="435" w:name="_Toc430715383"/>
      <w:bookmarkStart w:id="436" w:name="_Toc430715829"/>
      <w:bookmarkStart w:id="437" w:name="_Toc430716272"/>
      <w:bookmarkStart w:id="438" w:name="_Toc462223662"/>
      <w:r w:rsidRPr="000D195A">
        <w:rPr>
          <w:rFonts w:ascii="Century" w:hAnsi="Century" w:cs="Times New Roman"/>
        </w:rPr>
        <w:t>Common Function</w:t>
      </w:r>
      <w:bookmarkEnd w:id="435"/>
      <w:bookmarkEnd w:id="436"/>
      <w:bookmarkEnd w:id="437"/>
      <w:bookmarkEnd w:id="438"/>
    </w:p>
    <w:p w:rsidR="00DD3B45" w:rsidRPr="000D195A" w:rsidRDefault="00DD3B45" w:rsidP="006B4A50">
      <w:pPr>
        <w:pStyle w:val="ListParagraph"/>
        <w:ind w:left="360"/>
        <w:rPr>
          <w:rFonts w:ascii="Century" w:hAnsi="Century"/>
          <w:b/>
        </w:rPr>
      </w:pPr>
      <w:r w:rsidRPr="000D195A">
        <w:rPr>
          <w:rFonts w:ascii="Century" w:hAnsi="Century"/>
          <w:b/>
        </w:rPr>
        <w:t>Access right: Guest and member</w:t>
      </w:r>
    </w:p>
    <w:p w:rsidR="00DD3B45" w:rsidRPr="000D195A" w:rsidRDefault="00DD3B45" w:rsidP="006B4A50">
      <w:pPr>
        <w:pStyle w:val="ListParagraph"/>
        <w:ind w:left="360"/>
        <w:rPr>
          <w:rFonts w:ascii="Century" w:hAnsi="Century"/>
        </w:rPr>
      </w:pPr>
      <w:r w:rsidRPr="000D195A">
        <w:rPr>
          <w:rFonts w:ascii="Century" w:hAnsi="Century"/>
        </w:rPr>
        <w:t xml:space="preserve">This function is used to by guest and member. Guest or Member can search for their needs, results may be organization, post, </w:t>
      </w:r>
      <w:r w:rsidRPr="000D195A">
        <w:rPr>
          <w:rFonts w:ascii="Century" w:hAnsi="Century"/>
          <w:color w:val="000000" w:themeColor="text1"/>
          <w:lang w:eastAsia="de-DE"/>
        </w:rPr>
        <w:t>discussion</w:t>
      </w:r>
      <w:r w:rsidRPr="000D195A">
        <w:rPr>
          <w:rFonts w:ascii="Century" w:hAnsi="Century"/>
        </w:rPr>
        <w:t xml:space="preserve"> or members’ name. </w:t>
      </w:r>
    </w:p>
    <w:p w:rsidR="00DD3B45" w:rsidRPr="000D195A" w:rsidRDefault="00DD3B45" w:rsidP="006B4A50">
      <w:pPr>
        <w:pStyle w:val="Heading4"/>
        <w:jc w:val="both"/>
        <w:rPr>
          <w:rFonts w:ascii="Century" w:hAnsi="Century" w:cs="Times New Roman"/>
        </w:rPr>
      </w:pPr>
      <w:r w:rsidRPr="000D195A">
        <w:rPr>
          <w:rFonts w:ascii="Century" w:hAnsi="Century" w:cs="Times New Roman"/>
        </w:rPr>
        <w:t>View</w:t>
      </w:r>
    </w:p>
    <w:p w:rsidR="00F95F74" w:rsidRPr="000D195A" w:rsidRDefault="00DD3B45" w:rsidP="006B4A50">
      <w:pPr>
        <w:spacing w:line="276" w:lineRule="auto"/>
        <w:ind w:left="360"/>
        <w:jc w:val="both"/>
        <w:rPr>
          <w:rFonts w:ascii="Century" w:hAnsi="Century" w:cs="Times New Roman"/>
          <w:b/>
        </w:rPr>
      </w:pPr>
      <w:r w:rsidRPr="000D195A">
        <w:rPr>
          <w:rFonts w:ascii="Century" w:hAnsi="Century" w:cs="Times New Roman"/>
          <w:b/>
        </w:rPr>
        <w:t>Access right: Guest and member</w:t>
      </w:r>
      <w:r w:rsidR="00F95F74" w:rsidRPr="000D195A">
        <w:rPr>
          <w:rFonts w:ascii="Century" w:hAnsi="Century" w:cs="Times New Roman"/>
          <w:b/>
        </w:rPr>
        <w:t>:</w:t>
      </w:r>
    </w:p>
    <w:p w:rsidR="00DD3B45" w:rsidRPr="000D195A" w:rsidRDefault="00DD3B45" w:rsidP="006B4A50">
      <w:pPr>
        <w:spacing w:line="276" w:lineRule="auto"/>
        <w:ind w:left="360"/>
        <w:jc w:val="both"/>
        <w:rPr>
          <w:rFonts w:ascii="Century" w:hAnsi="Century" w:cs="Times New Roman"/>
        </w:rPr>
      </w:pPr>
      <w:r w:rsidRPr="000D195A">
        <w:rPr>
          <w:rFonts w:ascii="Century" w:hAnsi="Century" w:cs="Times New Roman"/>
        </w:rPr>
        <w:t xml:space="preserve">This function is used to view an overview of the post, event. They can read information then decided join that event, donate items… or not. </w:t>
      </w:r>
    </w:p>
    <w:p w:rsidR="00DD3B45" w:rsidRPr="000D195A" w:rsidRDefault="00DD3B45" w:rsidP="006B4A50">
      <w:pPr>
        <w:pStyle w:val="Heading4"/>
        <w:jc w:val="both"/>
        <w:rPr>
          <w:rFonts w:ascii="Century" w:hAnsi="Century" w:cs="Times New Roman"/>
        </w:rPr>
      </w:pPr>
      <w:bookmarkStart w:id="439" w:name="_Toc430715385"/>
      <w:bookmarkStart w:id="440" w:name="_Toc430715831"/>
      <w:bookmarkStart w:id="441" w:name="_Toc430716274"/>
      <w:bookmarkStart w:id="442" w:name="_Toc462223664"/>
      <w:r w:rsidRPr="000D195A">
        <w:rPr>
          <w:rFonts w:ascii="Century" w:hAnsi="Century" w:cs="Times New Roman"/>
        </w:rPr>
        <w:t xml:space="preserve">Create </w:t>
      </w:r>
      <w:bookmarkEnd w:id="439"/>
      <w:bookmarkEnd w:id="440"/>
      <w:bookmarkEnd w:id="441"/>
      <w:bookmarkEnd w:id="442"/>
      <w:r w:rsidRPr="000D195A">
        <w:rPr>
          <w:rFonts w:ascii="Century" w:hAnsi="Century" w:cs="Times New Roman"/>
        </w:rPr>
        <w:t>Thread</w:t>
      </w:r>
    </w:p>
    <w:p w:rsidR="00DD3B45" w:rsidRPr="000D195A" w:rsidRDefault="00DD3B45" w:rsidP="006B4A50">
      <w:pPr>
        <w:spacing w:line="276" w:lineRule="auto"/>
        <w:ind w:left="360"/>
        <w:jc w:val="both"/>
        <w:rPr>
          <w:rFonts w:ascii="Century" w:hAnsi="Century" w:cs="Times New Roman"/>
        </w:rPr>
      </w:pPr>
      <w:r w:rsidRPr="000D195A">
        <w:rPr>
          <w:rFonts w:ascii="Century" w:hAnsi="Century" w:cs="Times New Roman"/>
          <w:b/>
        </w:rPr>
        <w:t>Access right: Member</w:t>
      </w:r>
      <w:r w:rsidRPr="000D195A">
        <w:rPr>
          <w:rFonts w:ascii="Century" w:hAnsi="Century" w:cs="Times New Roman"/>
        </w:rPr>
        <w:t xml:space="preserve"> </w:t>
      </w:r>
    </w:p>
    <w:p w:rsidR="00DD3B45" w:rsidRPr="000D195A" w:rsidRDefault="00DD3B45" w:rsidP="006B4A50">
      <w:pPr>
        <w:spacing w:line="276" w:lineRule="auto"/>
        <w:ind w:left="360"/>
        <w:jc w:val="both"/>
        <w:rPr>
          <w:rFonts w:ascii="Century" w:hAnsi="Century" w:cs="Times New Roman"/>
        </w:rPr>
      </w:pPr>
      <w:r w:rsidRPr="000D195A">
        <w:rPr>
          <w:rFonts w:ascii="Century" w:hAnsi="Century" w:cs="Times New Roman"/>
        </w:rPr>
        <w:t>This function is used to create new post. In this screen, users input thread title, add media, information about thread… and click on button create.</w:t>
      </w:r>
    </w:p>
    <w:p w:rsidR="00DD3B45" w:rsidRPr="000D195A" w:rsidRDefault="00DD3B45" w:rsidP="006B4A50">
      <w:pPr>
        <w:pStyle w:val="Heading4"/>
        <w:jc w:val="both"/>
        <w:rPr>
          <w:rFonts w:ascii="Century" w:hAnsi="Century" w:cs="Times New Roman"/>
        </w:rPr>
      </w:pPr>
      <w:r w:rsidRPr="000D195A">
        <w:rPr>
          <w:rFonts w:ascii="Century" w:hAnsi="Century" w:cs="Times New Roman"/>
        </w:rPr>
        <w:t>Create Event</w:t>
      </w:r>
    </w:p>
    <w:p w:rsidR="00DD3B45" w:rsidRPr="000D195A" w:rsidRDefault="00DD3B45" w:rsidP="006B4A50">
      <w:pPr>
        <w:spacing w:line="276" w:lineRule="auto"/>
        <w:ind w:left="360"/>
        <w:jc w:val="both"/>
        <w:rPr>
          <w:rFonts w:ascii="Century" w:hAnsi="Century" w:cs="Times New Roman"/>
        </w:rPr>
      </w:pPr>
      <w:r w:rsidRPr="000D195A">
        <w:rPr>
          <w:rFonts w:ascii="Century" w:hAnsi="Century" w:cs="Times New Roman"/>
          <w:b/>
        </w:rPr>
        <w:t>Access right: Member</w:t>
      </w:r>
      <w:r w:rsidRPr="000D195A">
        <w:rPr>
          <w:rFonts w:ascii="Century" w:hAnsi="Century" w:cs="Times New Roman"/>
        </w:rPr>
        <w:t xml:space="preserve"> </w:t>
      </w:r>
    </w:p>
    <w:p w:rsidR="00DD3B45" w:rsidRPr="000D195A" w:rsidRDefault="00DD3B45" w:rsidP="006B4A50">
      <w:pPr>
        <w:spacing w:line="276" w:lineRule="auto"/>
        <w:ind w:left="360"/>
        <w:jc w:val="both"/>
        <w:rPr>
          <w:rFonts w:ascii="Century" w:hAnsi="Century" w:cs="Times New Roman"/>
        </w:rPr>
      </w:pPr>
      <w:r w:rsidRPr="000D195A">
        <w:rPr>
          <w:rFonts w:ascii="Century" w:hAnsi="Century" w:cs="Times New Roman"/>
        </w:rPr>
        <w:t>This function is used to create new event. In this screen, users input event name, add media, information about event… and click on button create.</w:t>
      </w:r>
    </w:p>
    <w:p w:rsidR="00DD3B45" w:rsidRPr="000D195A" w:rsidRDefault="00DD3B45" w:rsidP="006B4A50">
      <w:pPr>
        <w:pStyle w:val="Heading4"/>
        <w:jc w:val="both"/>
        <w:rPr>
          <w:rFonts w:ascii="Century" w:hAnsi="Century" w:cs="Times New Roman"/>
        </w:rPr>
      </w:pPr>
      <w:bookmarkStart w:id="443" w:name="_Toc430715387"/>
      <w:bookmarkStart w:id="444" w:name="_Toc430715833"/>
      <w:bookmarkStart w:id="445" w:name="_Toc430716276"/>
      <w:bookmarkStart w:id="446" w:name="_Toc462223665"/>
      <w:r w:rsidRPr="000D195A">
        <w:rPr>
          <w:rFonts w:ascii="Century" w:hAnsi="Century" w:cs="Times New Roman"/>
        </w:rPr>
        <w:t>Send/Receive messages</w:t>
      </w:r>
      <w:bookmarkEnd w:id="443"/>
      <w:bookmarkEnd w:id="444"/>
      <w:bookmarkEnd w:id="445"/>
      <w:bookmarkEnd w:id="446"/>
      <w:r w:rsidRPr="000D195A">
        <w:rPr>
          <w:rFonts w:ascii="Century" w:hAnsi="Century" w:cs="Times New Roman"/>
        </w:rPr>
        <w:t xml:space="preserve"> </w:t>
      </w:r>
    </w:p>
    <w:p w:rsidR="00DD3B45" w:rsidRPr="000D195A" w:rsidRDefault="00DD3B45" w:rsidP="006B4A50">
      <w:pPr>
        <w:spacing w:line="276" w:lineRule="auto"/>
        <w:ind w:left="360"/>
        <w:jc w:val="both"/>
        <w:rPr>
          <w:rFonts w:ascii="Century" w:hAnsi="Century" w:cs="Times New Roman"/>
        </w:rPr>
      </w:pPr>
      <w:r w:rsidRPr="000D195A">
        <w:rPr>
          <w:rFonts w:ascii="Century" w:hAnsi="Century" w:cs="Times New Roman"/>
          <w:b/>
        </w:rPr>
        <w:t>Access right: Member and Administrator.</w:t>
      </w:r>
    </w:p>
    <w:p w:rsidR="00DD3B45" w:rsidRPr="000D195A" w:rsidRDefault="00DD3B45" w:rsidP="006B4A50">
      <w:pPr>
        <w:spacing w:line="276" w:lineRule="auto"/>
        <w:ind w:left="360"/>
        <w:jc w:val="both"/>
        <w:rPr>
          <w:rFonts w:ascii="Century" w:hAnsi="Century" w:cs="Times New Roman"/>
        </w:rPr>
      </w:pPr>
      <w:r w:rsidRPr="000D195A">
        <w:rPr>
          <w:rFonts w:ascii="Century" w:hAnsi="Century" w:cs="Times New Roman"/>
        </w:rPr>
        <w:t>This function is used to send and receive messages between users and users, users and admin. The system will display a Message Screen for users and admin to view message. In this screen, users can compose new message, search, filter and delete received messages/sent messages.</w:t>
      </w:r>
    </w:p>
    <w:p w:rsidR="00DD3B45" w:rsidRPr="000D195A" w:rsidRDefault="00DD3B45" w:rsidP="006B4A50">
      <w:pPr>
        <w:pStyle w:val="Heading4"/>
        <w:jc w:val="both"/>
        <w:rPr>
          <w:rFonts w:ascii="Century" w:hAnsi="Century" w:cs="Times New Roman"/>
        </w:rPr>
      </w:pPr>
      <w:bookmarkStart w:id="447" w:name="_Toc430715388"/>
      <w:bookmarkStart w:id="448" w:name="_Toc430715834"/>
      <w:bookmarkStart w:id="449" w:name="_Toc430716277"/>
      <w:bookmarkStart w:id="450" w:name="_Toc462223666"/>
      <w:r w:rsidRPr="000D195A">
        <w:rPr>
          <w:rFonts w:ascii="Century" w:hAnsi="Century" w:cs="Times New Roman"/>
        </w:rPr>
        <w:t>Management profile</w:t>
      </w:r>
      <w:bookmarkEnd w:id="447"/>
      <w:bookmarkEnd w:id="448"/>
      <w:bookmarkEnd w:id="449"/>
      <w:bookmarkEnd w:id="450"/>
    </w:p>
    <w:p w:rsidR="00DD3B45" w:rsidRPr="000D195A" w:rsidRDefault="00DD3B45" w:rsidP="006B4A50">
      <w:pPr>
        <w:spacing w:line="276" w:lineRule="auto"/>
        <w:ind w:left="360"/>
        <w:jc w:val="both"/>
        <w:rPr>
          <w:rFonts w:ascii="Century" w:hAnsi="Century" w:cs="Times New Roman"/>
        </w:rPr>
      </w:pPr>
      <w:r w:rsidRPr="000D195A">
        <w:rPr>
          <w:rFonts w:ascii="Century" w:hAnsi="Century" w:cs="Times New Roman"/>
          <w:b/>
        </w:rPr>
        <w:t>Access right:  Member</w:t>
      </w:r>
      <w:r w:rsidRPr="000D195A">
        <w:rPr>
          <w:rFonts w:ascii="Century" w:hAnsi="Century" w:cs="Times New Roman"/>
        </w:rPr>
        <w:t xml:space="preserve"> </w:t>
      </w:r>
    </w:p>
    <w:p w:rsidR="00DD3B45" w:rsidRPr="000D195A" w:rsidRDefault="00DD3B45" w:rsidP="006B4A50">
      <w:pPr>
        <w:spacing w:line="276" w:lineRule="auto"/>
        <w:ind w:left="360"/>
        <w:jc w:val="both"/>
        <w:rPr>
          <w:rFonts w:ascii="Century" w:hAnsi="Century" w:cs="Times New Roman"/>
        </w:rPr>
      </w:pPr>
      <w:r w:rsidRPr="000D195A">
        <w:rPr>
          <w:rFonts w:ascii="Century" w:hAnsi="Century" w:cs="Times New Roman"/>
        </w:rPr>
        <w:t>This function is used to manage profile. The system will display a Profile Screen. In this screen, users can update, modify their information such as: name, password, age, phone number and choose which information would be public; users also can view many information such as recent joined event, donated money, user class,…</w:t>
      </w:r>
    </w:p>
    <w:p w:rsidR="00DD3B45" w:rsidRPr="000D195A" w:rsidRDefault="00DD3B45" w:rsidP="006B4A50">
      <w:pPr>
        <w:pStyle w:val="Heading4"/>
        <w:jc w:val="both"/>
        <w:rPr>
          <w:rFonts w:ascii="Century" w:hAnsi="Century" w:cs="Times New Roman"/>
        </w:rPr>
      </w:pPr>
      <w:bookmarkStart w:id="451" w:name="_Toc462223667"/>
      <w:bookmarkStart w:id="452" w:name="_Toc392596765"/>
      <w:bookmarkStart w:id="453" w:name="_Toc430715389"/>
      <w:bookmarkStart w:id="454" w:name="_Toc430715835"/>
      <w:bookmarkStart w:id="455" w:name="_Toc430716278"/>
      <w:r w:rsidRPr="000D195A">
        <w:rPr>
          <w:rFonts w:ascii="Century" w:hAnsi="Century" w:cs="Times New Roman"/>
        </w:rPr>
        <w:t>Donate</w:t>
      </w:r>
      <w:bookmarkEnd w:id="451"/>
    </w:p>
    <w:p w:rsidR="00DD3B45" w:rsidRPr="000D195A" w:rsidRDefault="00DD3B45" w:rsidP="006B4A50">
      <w:pPr>
        <w:spacing w:line="276" w:lineRule="auto"/>
        <w:ind w:left="360"/>
        <w:jc w:val="both"/>
        <w:rPr>
          <w:rFonts w:ascii="Century" w:hAnsi="Century" w:cs="Times New Roman"/>
        </w:rPr>
      </w:pPr>
      <w:r w:rsidRPr="000D195A">
        <w:rPr>
          <w:rFonts w:ascii="Century" w:hAnsi="Century" w:cs="Times New Roman"/>
          <w:b/>
        </w:rPr>
        <w:t>Access right: Member and Administrator.</w:t>
      </w:r>
    </w:p>
    <w:p w:rsidR="00DD3B45" w:rsidRPr="000D195A" w:rsidRDefault="00DD3B45" w:rsidP="006B4A50">
      <w:pPr>
        <w:spacing w:line="276" w:lineRule="auto"/>
        <w:ind w:left="360"/>
        <w:jc w:val="both"/>
        <w:rPr>
          <w:rFonts w:ascii="Century" w:hAnsi="Century"/>
        </w:rPr>
      </w:pPr>
      <w:r w:rsidRPr="000D195A">
        <w:rPr>
          <w:rFonts w:ascii="Century" w:hAnsi="Century" w:cs="Times New Roman"/>
        </w:rPr>
        <w:t>This function is used to donate money for organization. The system will display a Donate Screen that contain amount of money, information of donor, donate to which organization,…</w:t>
      </w:r>
      <w:r w:rsidRPr="000D195A">
        <w:rPr>
          <w:rFonts w:ascii="Century" w:hAnsi="Century" w:cs="Times New Roman"/>
        </w:rPr>
        <w:br/>
        <w:t xml:space="preserve">then click Donate button. The system will display another page that linked with Bao Kim to help user transfer money to organization through WS system.    </w:t>
      </w:r>
    </w:p>
    <w:p w:rsidR="00DD3B45" w:rsidRPr="000D195A" w:rsidRDefault="00DD3B45" w:rsidP="006B4A50">
      <w:pPr>
        <w:pStyle w:val="Heading4"/>
        <w:jc w:val="both"/>
        <w:rPr>
          <w:rFonts w:ascii="Century" w:hAnsi="Century" w:cs="Times New Roman"/>
        </w:rPr>
      </w:pPr>
      <w:bookmarkStart w:id="456" w:name="_Toc462223668"/>
      <w:r w:rsidRPr="000D195A">
        <w:rPr>
          <w:rFonts w:ascii="Century" w:hAnsi="Century" w:cs="Times New Roman"/>
        </w:rPr>
        <w:lastRenderedPageBreak/>
        <w:t>Management Member’s account</w:t>
      </w:r>
      <w:bookmarkEnd w:id="452"/>
      <w:bookmarkEnd w:id="453"/>
      <w:bookmarkEnd w:id="454"/>
      <w:bookmarkEnd w:id="455"/>
      <w:bookmarkEnd w:id="456"/>
    </w:p>
    <w:p w:rsidR="00DD3B45" w:rsidRPr="000D195A" w:rsidRDefault="00DD3B45" w:rsidP="006B4A50">
      <w:pPr>
        <w:spacing w:line="276" w:lineRule="auto"/>
        <w:ind w:firstLine="360"/>
        <w:jc w:val="both"/>
        <w:rPr>
          <w:rFonts w:ascii="Century" w:hAnsi="Century" w:cs="Times New Roman"/>
          <w:b/>
        </w:rPr>
      </w:pPr>
      <w:r w:rsidRPr="000D195A">
        <w:rPr>
          <w:rFonts w:ascii="Century" w:hAnsi="Century" w:cs="Times New Roman"/>
          <w:b/>
        </w:rPr>
        <w:t>Access right: Administrator</w:t>
      </w:r>
    </w:p>
    <w:p w:rsidR="0069422F" w:rsidRPr="000D195A" w:rsidRDefault="00DD3B45" w:rsidP="006B4A50">
      <w:pPr>
        <w:spacing w:line="276" w:lineRule="auto"/>
        <w:ind w:left="360"/>
        <w:jc w:val="both"/>
        <w:rPr>
          <w:rFonts w:ascii="Century" w:hAnsi="Century" w:cs="Times New Roman"/>
        </w:rPr>
      </w:pPr>
      <w:r w:rsidRPr="000D195A">
        <w:rPr>
          <w:rFonts w:ascii="Century" w:hAnsi="Century" w:cs="Times New Roman"/>
        </w:rPr>
        <w:t>This function is used to manage member’s account. The system will display a Management Member Screen. In this screen, admin can view information about member, status of member (active or Inactive).  When a member violates some rules of website, admin can block these member’ account temporarily, then these account cannot continue to use some functions of website. Locked account will be unlocked when lock is expired or they can send message to admin to request unban. If these’ account violate rules one more time, Admin can lock account permanently.</w:t>
      </w:r>
    </w:p>
    <w:p w:rsidR="00DD3B45" w:rsidRPr="000D195A" w:rsidRDefault="00DD3B45" w:rsidP="006B4A50">
      <w:pPr>
        <w:spacing w:line="276" w:lineRule="auto"/>
        <w:ind w:left="360"/>
        <w:jc w:val="both"/>
        <w:rPr>
          <w:rFonts w:ascii="Century" w:hAnsi="Century" w:cs="Times New Roman"/>
        </w:rPr>
      </w:pPr>
      <w:r w:rsidRPr="000D195A">
        <w:rPr>
          <w:rFonts w:ascii="Century" w:hAnsi="Century" w:cs="Times New Roman"/>
        </w:rPr>
        <w:t>Warn: If member violate the rules (reported by others), admin can send message to warn this people from stopping violation and delete/modify violated post. If member still violate the rules, admin will ban them.</w:t>
      </w:r>
    </w:p>
    <w:p w:rsidR="00DD3B45" w:rsidRPr="000D195A" w:rsidRDefault="00DD3B45" w:rsidP="006B4A50">
      <w:pPr>
        <w:pStyle w:val="Heading4"/>
        <w:jc w:val="both"/>
        <w:rPr>
          <w:rFonts w:ascii="Century" w:hAnsi="Century" w:cs="Times New Roman"/>
        </w:rPr>
      </w:pPr>
      <w:bookmarkStart w:id="457" w:name="_Toc430715390"/>
      <w:bookmarkStart w:id="458" w:name="_Toc430715836"/>
      <w:bookmarkStart w:id="459" w:name="_Toc430716279"/>
      <w:bookmarkStart w:id="460" w:name="_Toc462223669"/>
      <w:r w:rsidRPr="000D195A">
        <w:rPr>
          <w:rFonts w:ascii="Century" w:hAnsi="Century" w:cs="Times New Roman"/>
        </w:rPr>
        <w:t>Management P</w:t>
      </w:r>
      <w:bookmarkEnd w:id="457"/>
      <w:bookmarkEnd w:id="458"/>
      <w:bookmarkEnd w:id="459"/>
      <w:r w:rsidRPr="000D195A">
        <w:rPr>
          <w:rFonts w:ascii="Century" w:hAnsi="Century" w:cs="Times New Roman"/>
        </w:rPr>
        <w:t>ost</w:t>
      </w:r>
      <w:bookmarkEnd w:id="460"/>
    </w:p>
    <w:p w:rsidR="00DD3B45" w:rsidRPr="000D195A" w:rsidRDefault="00DD3B45" w:rsidP="006B4A50">
      <w:pPr>
        <w:spacing w:line="276" w:lineRule="auto"/>
        <w:ind w:firstLine="360"/>
        <w:jc w:val="both"/>
        <w:rPr>
          <w:rFonts w:ascii="Century" w:hAnsi="Century" w:cs="Times New Roman"/>
          <w:b/>
        </w:rPr>
      </w:pPr>
      <w:r w:rsidRPr="000D195A">
        <w:rPr>
          <w:rFonts w:ascii="Century" w:hAnsi="Century" w:cs="Times New Roman"/>
          <w:b/>
        </w:rPr>
        <w:t>Access right: Member(Organization), Administrator</w:t>
      </w:r>
    </w:p>
    <w:p w:rsidR="00DD3B45" w:rsidRPr="000D195A" w:rsidRDefault="00DD3B45" w:rsidP="006B4A50">
      <w:pPr>
        <w:spacing w:line="276" w:lineRule="auto"/>
        <w:ind w:left="360"/>
        <w:jc w:val="both"/>
        <w:rPr>
          <w:rFonts w:ascii="Century" w:hAnsi="Century" w:cs="Times New Roman"/>
        </w:rPr>
      </w:pPr>
      <w:r w:rsidRPr="000D195A">
        <w:rPr>
          <w:rFonts w:ascii="Century" w:hAnsi="Century" w:cs="Times New Roman"/>
        </w:rPr>
        <w:t>This function is used to manage post. User (ORG) can follow process of post, post reminded. View statistical post had created, reminded. Admin can delete a post that violate the rules.</w:t>
      </w:r>
    </w:p>
    <w:p w:rsidR="00DD3B45" w:rsidRPr="000D195A" w:rsidRDefault="00DD3B45" w:rsidP="006B4A50">
      <w:pPr>
        <w:pStyle w:val="Heading4"/>
        <w:jc w:val="both"/>
        <w:rPr>
          <w:rFonts w:ascii="Century" w:hAnsi="Century" w:cs="Times New Roman"/>
        </w:rPr>
      </w:pPr>
      <w:bookmarkStart w:id="461" w:name="_Toc462223670"/>
      <w:bookmarkStart w:id="462" w:name="_Toc430715391"/>
      <w:bookmarkStart w:id="463" w:name="_Toc430715837"/>
      <w:bookmarkStart w:id="464" w:name="_Toc430716280"/>
      <w:r w:rsidRPr="000D195A">
        <w:rPr>
          <w:rFonts w:ascii="Century" w:hAnsi="Century" w:cs="Times New Roman"/>
        </w:rPr>
        <w:t>Management Overview</w:t>
      </w:r>
      <w:bookmarkEnd w:id="461"/>
    </w:p>
    <w:p w:rsidR="00DD3B45" w:rsidRPr="000D195A" w:rsidRDefault="00DD3B45" w:rsidP="006B4A50">
      <w:pPr>
        <w:spacing w:line="276" w:lineRule="auto"/>
        <w:ind w:firstLine="360"/>
        <w:jc w:val="both"/>
        <w:rPr>
          <w:rFonts w:ascii="Century" w:hAnsi="Century" w:cs="Times New Roman"/>
          <w:b/>
        </w:rPr>
      </w:pPr>
      <w:r w:rsidRPr="000D195A">
        <w:rPr>
          <w:rFonts w:ascii="Century" w:hAnsi="Century" w:cs="Times New Roman"/>
          <w:b/>
        </w:rPr>
        <w:t>Access right: Administrator</w:t>
      </w:r>
    </w:p>
    <w:p w:rsidR="00DD3B45" w:rsidRPr="000D195A" w:rsidRDefault="00DD3B45" w:rsidP="006B4A50">
      <w:pPr>
        <w:spacing w:line="276" w:lineRule="auto"/>
        <w:ind w:left="360"/>
        <w:jc w:val="both"/>
        <w:rPr>
          <w:rFonts w:ascii="Century" w:hAnsi="Century"/>
        </w:rPr>
      </w:pPr>
      <w:r w:rsidRPr="000D195A">
        <w:rPr>
          <w:rFonts w:ascii="Century" w:hAnsi="Century" w:cs="Times New Roman"/>
        </w:rPr>
        <w:t>This function is used to manage report. The system will display a Dashboard Screen to have overview all of system. In this screen, admin can view information about user and post such as the number of accessing, new users, active users, inactive users, number of post, amount of donate…</w:t>
      </w:r>
    </w:p>
    <w:p w:rsidR="00DD3B45" w:rsidRPr="000D195A" w:rsidRDefault="00DD3B45" w:rsidP="006B4A50">
      <w:pPr>
        <w:pStyle w:val="Heading4"/>
        <w:jc w:val="both"/>
        <w:rPr>
          <w:rFonts w:ascii="Century" w:hAnsi="Century" w:cs="Times New Roman"/>
        </w:rPr>
      </w:pPr>
      <w:bookmarkStart w:id="465" w:name="_Toc462223671"/>
      <w:r w:rsidRPr="000D195A">
        <w:rPr>
          <w:rFonts w:ascii="Century" w:hAnsi="Century" w:cs="Times New Roman"/>
        </w:rPr>
        <w:t>Management Request</w:t>
      </w:r>
      <w:bookmarkEnd w:id="465"/>
    </w:p>
    <w:p w:rsidR="00DD3B45" w:rsidRPr="000D195A" w:rsidRDefault="00DD3B45" w:rsidP="006B4A50">
      <w:pPr>
        <w:spacing w:line="276" w:lineRule="auto"/>
        <w:ind w:firstLine="360"/>
        <w:jc w:val="both"/>
        <w:rPr>
          <w:rFonts w:ascii="Century" w:hAnsi="Century" w:cs="Times New Roman"/>
          <w:b/>
        </w:rPr>
      </w:pPr>
      <w:r w:rsidRPr="000D195A">
        <w:rPr>
          <w:rFonts w:ascii="Century" w:hAnsi="Century" w:cs="Times New Roman"/>
          <w:b/>
        </w:rPr>
        <w:t>Access right: Administrator</w:t>
      </w:r>
    </w:p>
    <w:p w:rsidR="00DD3B45" w:rsidRPr="000D195A" w:rsidRDefault="00DD3B45" w:rsidP="006B4A50">
      <w:pPr>
        <w:spacing w:line="276" w:lineRule="auto"/>
        <w:ind w:left="360"/>
        <w:jc w:val="both"/>
        <w:rPr>
          <w:rFonts w:ascii="Century" w:hAnsi="Century"/>
        </w:rPr>
      </w:pPr>
      <w:r w:rsidRPr="000D195A">
        <w:rPr>
          <w:rFonts w:ascii="Century" w:hAnsi="Century" w:cs="Times New Roman"/>
        </w:rPr>
        <w:t>This function is used to manage user request. The system will display a Request screen that contains all users’ request. Admin will check that request then decide accept or decline request.</w:t>
      </w:r>
    </w:p>
    <w:p w:rsidR="00DD3B45" w:rsidRPr="000D195A" w:rsidRDefault="00DD3B45" w:rsidP="006B4A50">
      <w:pPr>
        <w:pStyle w:val="Heading3"/>
        <w:jc w:val="both"/>
        <w:rPr>
          <w:rFonts w:ascii="Century" w:hAnsi="Century" w:cs="Times New Roman"/>
        </w:rPr>
      </w:pPr>
      <w:bookmarkStart w:id="466" w:name="_Toc430715392"/>
      <w:bookmarkStart w:id="467" w:name="_Toc430715838"/>
      <w:bookmarkStart w:id="468" w:name="_Toc430716281"/>
      <w:bookmarkStart w:id="469" w:name="_Toc462223672"/>
      <w:bookmarkStart w:id="470" w:name="_Toc469404430"/>
      <w:bookmarkEnd w:id="462"/>
      <w:bookmarkEnd w:id="463"/>
      <w:bookmarkEnd w:id="464"/>
      <w:r w:rsidRPr="000D195A">
        <w:rPr>
          <w:rFonts w:ascii="Century" w:hAnsi="Century" w:cs="Times New Roman"/>
        </w:rPr>
        <w:t>Non-functional Requirement</w:t>
      </w:r>
      <w:bookmarkEnd w:id="466"/>
      <w:bookmarkEnd w:id="467"/>
      <w:bookmarkEnd w:id="468"/>
      <w:bookmarkEnd w:id="469"/>
      <w:bookmarkEnd w:id="470"/>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The system has to satisfy these principles:</w:t>
      </w:r>
    </w:p>
    <w:p w:rsidR="00DD3B45" w:rsidRPr="000D195A" w:rsidRDefault="00DD3B45" w:rsidP="006B4A50">
      <w:pPr>
        <w:pStyle w:val="ListParagraph"/>
        <w:numPr>
          <w:ilvl w:val="0"/>
          <w:numId w:val="47"/>
        </w:numPr>
        <w:spacing w:before="0" w:after="160"/>
        <w:rPr>
          <w:rFonts w:ascii="Century" w:hAnsi="Century"/>
        </w:rPr>
      </w:pPr>
      <w:r w:rsidRPr="000D195A">
        <w:rPr>
          <w:rFonts w:ascii="Century" w:hAnsi="Century"/>
          <w:b/>
        </w:rPr>
        <w:t>Learnable</w:t>
      </w:r>
      <w:r w:rsidRPr="000D195A">
        <w:rPr>
          <w:rFonts w:ascii="Century" w:hAnsi="Century"/>
        </w:rPr>
        <w:t xml:space="preserve">: The user interface must be easy to learn, even at the first time looking at the screen, user may immediately understand the function of each button or icon. </w:t>
      </w:r>
    </w:p>
    <w:p w:rsidR="00DD3B45" w:rsidRPr="000D195A" w:rsidRDefault="00DD3B45" w:rsidP="006B4A50">
      <w:pPr>
        <w:pStyle w:val="ListParagraph"/>
        <w:numPr>
          <w:ilvl w:val="0"/>
          <w:numId w:val="47"/>
        </w:numPr>
        <w:spacing w:before="0" w:after="160"/>
        <w:rPr>
          <w:rFonts w:ascii="Century" w:hAnsi="Century"/>
        </w:rPr>
      </w:pPr>
      <w:r w:rsidRPr="000D195A">
        <w:rPr>
          <w:rFonts w:ascii="Century" w:hAnsi="Century"/>
          <w:b/>
        </w:rPr>
        <w:t>Efficiency</w:t>
      </w:r>
      <w:r w:rsidRPr="000D195A">
        <w:rPr>
          <w:rFonts w:ascii="Century" w:hAnsi="Century"/>
        </w:rPr>
        <w:t>: The user interface must minimize the number of steps that the system takes to complete its task.</w:t>
      </w:r>
    </w:p>
    <w:p w:rsidR="00DD3B45" w:rsidRPr="000D195A" w:rsidRDefault="00DD3B45" w:rsidP="006B4A50">
      <w:pPr>
        <w:pStyle w:val="ListParagraph"/>
        <w:numPr>
          <w:ilvl w:val="0"/>
          <w:numId w:val="47"/>
        </w:numPr>
        <w:spacing w:before="0" w:after="160"/>
        <w:rPr>
          <w:rFonts w:ascii="Century" w:hAnsi="Century"/>
        </w:rPr>
      </w:pPr>
      <w:r w:rsidRPr="000D195A">
        <w:rPr>
          <w:rFonts w:ascii="Century" w:hAnsi="Century"/>
          <w:b/>
        </w:rPr>
        <w:t>Memorable</w:t>
      </w:r>
      <w:r w:rsidRPr="000D195A">
        <w:rPr>
          <w:rFonts w:ascii="Century" w:hAnsi="Century"/>
        </w:rPr>
        <w:t xml:space="preserve">: System contains some complex screens. Therefore, interface should be easier to use each time the user interacts with it. </w:t>
      </w:r>
    </w:p>
    <w:p w:rsidR="00DD3B45" w:rsidRPr="000D195A" w:rsidRDefault="00DD3B45" w:rsidP="006B4A50">
      <w:pPr>
        <w:pStyle w:val="ListParagraph"/>
        <w:numPr>
          <w:ilvl w:val="0"/>
          <w:numId w:val="47"/>
        </w:numPr>
        <w:spacing w:before="0" w:after="160"/>
        <w:rPr>
          <w:rFonts w:ascii="Century" w:hAnsi="Century"/>
        </w:rPr>
      </w:pPr>
      <w:r w:rsidRPr="000D195A">
        <w:rPr>
          <w:rFonts w:ascii="Century" w:hAnsi="Century"/>
          <w:b/>
        </w:rPr>
        <w:t>Visibility</w:t>
      </w:r>
      <w:r w:rsidRPr="000D195A">
        <w:rPr>
          <w:rFonts w:ascii="Century" w:hAnsi="Century"/>
        </w:rPr>
        <w:t xml:space="preserve">: Important information (example: text in nodes) should be clearly visible. </w:t>
      </w:r>
    </w:p>
    <w:p w:rsidR="00DD3B45" w:rsidRPr="000D195A" w:rsidRDefault="00DD3B45" w:rsidP="006B4A50">
      <w:pPr>
        <w:pStyle w:val="ListParagraph"/>
        <w:numPr>
          <w:ilvl w:val="0"/>
          <w:numId w:val="47"/>
        </w:numPr>
        <w:spacing w:before="0" w:after="160"/>
        <w:rPr>
          <w:rFonts w:ascii="Century" w:hAnsi="Century"/>
        </w:rPr>
      </w:pPr>
      <w:r w:rsidRPr="000D195A">
        <w:rPr>
          <w:rFonts w:ascii="Century" w:hAnsi="Century"/>
          <w:b/>
        </w:rPr>
        <w:t>Consistency</w:t>
      </w:r>
      <w:r w:rsidRPr="000D195A">
        <w:rPr>
          <w:rFonts w:ascii="Century" w:hAnsi="Century"/>
        </w:rPr>
        <w:t>: Like items should always be displayed and act the same way through the entire application.</w:t>
      </w:r>
    </w:p>
    <w:p w:rsidR="00DD3B45" w:rsidRPr="000D195A" w:rsidRDefault="00DD3B45" w:rsidP="006B4A50">
      <w:pPr>
        <w:pStyle w:val="ListParagraph"/>
        <w:numPr>
          <w:ilvl w:val="0"/>
          <w:numId w:val="47"/>
        </w:numPr>
        <w:spacing w:before="0" w:after="160"/>
        <w:rPr>
          <w:rFonts w:ascii="Century" w:hAnsi="Century"/>
          <w:b/>
        </w:rPr>
      </w:pPr>
      <w:r w:rsidRPr="000D195A">
        <w:rPr>
          <w:rFonts w:ascii="Century" w:hAnsi="Century"/>
          <w:b/>
        </w:rPr>
        <w:lastRenderedPageBreak/>
        <w:t>Easy to maintain and upgrade</w:t>
      </w:r>
    </w:p>
    <w:p w:rsidR="00DD3B45" w:rsidRPr="000D195A" w:rsidRDefault="00DD3B45" w:rsidP="006B4A50">
      <w:pPr>
        <w:pStyle w:val="ListParagraph"/>
        <w:numPr>
          <w:ilvl w:val="0"/>
          <w:numId w:val="47"/>
        </w:numPr>
        <w:spacing w:before="0" w:after="160"/>
        <w:rPr>
          <w:rFonts w:ascii="Century" w:hAnsi="Century"/>
          <w:b/>
        </w:rPr>
      </w:pPr>
      <w:r w:rsidRPr="000D195A">
        <w:rPr>
          <w:rFonts w:ascii="Century" w:hAnsi="Century"/>
          <w:b/>
        </w:rPr>
        <w:t>Ensure data security capabilities, high performance</w:t>
      </w:r>
    </w:p>
    <w:p w:rsidR="00DD3B45" w:rsidRPr="000D195A" w:rsidRDefault="00DD3B45" w:rsidP="006B4A50">
      <w:pPr>
        <w:pStyle w:val="ListParagraph"/>
        <w:numPr>
          <w:ilvl w:val="0"/>
          <w:numId w:val="47"/>
        </w:numPr>
        <w:spacing w:before="0" w:after="160"/>
        <w:rPr>
          <w:rFonts w:ascii="Century" w:hAnsi="Century"/>
          <w:b/>
        </w:rPr>
      </w:pPr>
      <w:r w:rsidRPr="000D195A">
        <w:rPr>
          <w:rFonts w:ascii="Century" w:hAnsi="Century"/>
          <w:b/>
        </w:rPr>
        <w:t>Scalability system</w:t>
      </w:r>
    </w:p>
    <w:p w:rsidR="00DD3B45" w:rsidRPr="000D195A" w:rsidRDefault="00DD3B45" w:rsidP="006B4A50">
      <w:pPr>
        <w:pStyle w:val="Heading2"/>
        <w:jc w:val="both"/>
        <w:rPr>
          <w:rFonts w:ascii="Century" w:hAnsi="Century" w:cs="Times New Roman"/>
        </w:rPr>
      </w:pPr>
      <w:bookmarkStart w:id="471" w:name="_Toc469404431"/>
      <w:r w:rsidRPr="000D195A">
        <w:rPr>
          <w:rFonts w:ascii="Century" w:hAnsi="Century" w:cs="Times New Roman"/>
        </w:rPr>
        <w:t>Software Requirement Specification</w:t>
      </w:r>
      <w:bookmarkEnd w:id="471"/>
    </w:p>
    <w:p w:rsidR="00DD3B45" w:rsidRPr="000D195A" w:rsidRDefault="00DD3B45" w:rsidP="006B4A50">
      <w:pPr>
        <w:pStyle w:val="Heading3"/>
        <w:jc w:val="both"/>
        <w:rPr>
          <w:rFonts w:ascii="Century" w:hAnsi="Century" w:cs="Times New Roman"/>
          <w:szCs w:val="28"/>
        </w:rPr>
      </w:pPr>
      <w:bookmarkStart w:id="472" w:name="_Toc431981012"/>
      <w:bookmarkStart w:id="473" w:name="_Toc469404432"/>
      <w:r w:rsidRPr="000D195A">
        <w:rPr>
          <w:rFonts w:ascii="Century" w:hAnsi="Century" w:cs="Times New Roman"/>
          <w:szCs w:val="28"/>
        </w:rPr>
        <w:t>OVERALL DESCRIPTION</w:t>
      </w:r>
      <w:bookmarkEnd w:id="472"/>
      <w:bookmarkEnd w:id="473"/>
    </w:p>
    <w:p w:rsidR="00DD3B45" w:rsidRPr="000D195A" w:rsidRDefault="0000439C" w:rsidP="006B4A50">
      <w:pPr>
        <w:pStyle w:val="Heading4"/>
        <w:numPr>
          <w:ilvl w:val="0"/>
          <w:numId w:val="0"/>
        </w:numPr>
        <w:jc w:val="both"/>
        <w:rPr>
          <w:rFonts w:ascii="Century" w:hAnsi="Century"/>
          <w:b/>
          <w:color w:val="5B9BD5" w:themeColor="accent1"/>
          <w:sz w:val="28"/>
        </w:rPr>
      </w:pPr>
      <w:bookmarkStart w:id="474" w:name="_Toc431981013"/>
      <w:r w:rsidRPr="000D195A">
        <w:rPr>
          <w:rFonts w:ascii="Century" w:hAnsi="Century"/>
          <w:b/>
          <w:color w:val="5B9BD5" w:themeColor="accent1"/>
          <w:sz w:val="28"/>
        </w:rPr>
        <w:t xml:space="preserve">3.3.1.1 </w:t>
      </w:r>
      <w:r w:rsidR="00DD3B45" w:rsidRPr="000D195A">
        <w:rPr>
          <w:rFonts w:ascii="Century" w:hAnsi="Century"/>
          <w:b/>
          <w:color w:val="5B9BD5" w:themeColor="accent1"/>
          <w:sz w:val="28"/>
        </w:rPr>
        <w:t>System overview</w:t>
      </w:r>
      <w:bookmarkEnd w:id="474"/>
    </w:p>
    <w:p w:rsidR="00DD3B45" w:rsidRPr="000D195A" w:rsidRDefault="00DD3B45" w:rsidP="006B4A50">
      <w:pPr>
        <w:keepNext/>
        <w:spacing w:line="276" w:lineRule="auto"/>
        <w:jc w:val="both"/>
        <w:rPr>
          <w:rFonts w:ascii="Century" w:hAnsi="Century"/>
        </w:rPr>
      </w:pPr>
      <w:r w:rsidRPr="000D195A">
        <w:rPr>
          <w:rFonts w:ascii="Century" w:hAnsi="Century"/>
          <w:noProof/>
          <w:lang w:eastAsia="en-US"/>
        </w:rPr>
        <w:drawing>
          <wp:inline distT="0" distB="0" distL="0" distR="0" wp14:anchorId="3D5BC7C4" wp14:editId="050B7E34">
            <wp:extent cx="5010150" cy="6657975"/>
            <wp:effectExtent l="0" t="0" r="0" b="9525"/>
            <wp:docPr id="112" name="Picture 112" descr="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0150" cy="6657975"/>
                    </a:xfrm>
                    <a:prstGeom prst="rect">
                      <a:avLst/>
                    </a:prstGeom>
                    <a:noFill/>
                    <a:ln>
                      <a:noFill/>
                    </a:ln>
                  </pic:spPr>
                </pic:pic>
              </a:graphicData>
            </a:graphic>
          </wp:inline>
        </w:drawing>
      </w:r>
    </w:p>
    <w:p w:rsidR="00DD3B45" w:rsidRPr="000D195A" w:rsidRDefault="00DD3B45" w:rsidP="00436853">
      <w:pPr>
        <w:pStyle w:val="Figure3-1"/>
        <w:rPr>
          <w:rFonts w:ascii="Century" w:hAnsi="Century"/>
        </w:rPr>
      </w:pPr>
      <w:r w:rsidRPr="000D195A">
        <w:rPr>
          <w:rFonts w:ascii="Century" w:hAnsi="Century"/>
        </w:rPr>
        <w:t>System Overview</w:t>
      </w:r>
    </w:p>
    <w:p w:rsidR="00DD3B45" w:rsidRPr="000D195A" w:rsidRDefault="00DD3B45" w:rsidP="006B4A50">
      <w:pPr>
        <w:pStyle w:val="Heading4"/>
        <w:numPr>
          <w:ilvl w:val="3"/>
          <w:numId w:val="203"/>
        </w:numPr>
        <w:jc w:val="both"/>
        <w:rPr>
          <w:rFonts w:ascii="Century" w:hAnsi="Century"/>
          <w:b/>
          <w:color w:val="5B9BD5" w:themeColor="accent1"/>
          <w:sz w:val="28"/>
        </w:rPr>
      </w:pPr>
      <w:r w:rsidRPr="000D195A">
        <w:rPr>
          <w:rFonts w:ascii="Century" w:hAnsi="Century"/>
          <w:b/>
          <w:color w:val="5B9BD5" w:themeColor="accent1"/>
          <w:sz w:val="28"/>
        </w:rPr>
        <w:lastRenderedPageBreak/>
        <w:t>System Use Case</w:t>
      </w:r>
    </w:p>
    <w:p w:rsidR="00DD3B45" w:rsidRPr="000D195A" w:rsidRDefault="00DD3B45" w:rsidP="006B4A50">
      <w:pPr>
        <w:tabs>
          <w:tab w:val="left" w:pos="0"/>
        </w:tabs>
        <w:ind w:right="-1323" w:firstLine="900"/>
        <w:jc w:val="both"/>
        <w:rPr>
          <w:rFonts w:ascii="Century" w:hAnsi="Century"/>
        </w:rPr>
      </w:pPr>
      <w:r w:rsidRPr="000D195A">
        <w:rPr>
          <w:rFonts w:ascii="Century" w:hAnsi="Century"/>
          <w:noProof/>
          <w:lang w:eastAsia="en-US"/>
        </w:rPr>
        <w:drawing>
          <wp:inline distT="0" distB="0" distL="0" distR="0" wp14:anchorId="24F535C2" wp14:editId="6E1C1509">
            <wp:extent cx="4514850" cy="7625715"/>
            <wp:effectExtent l="0" t="0" r="0" b="0"/>
            <wp:docPr id="8" name="Picture 2" descr="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4850" cy="7625715"/>
                    </a:xfrm>
                    <a:prstGeom prst="rect">
                      <a:avLst/>
                    </a:prstGeom>
                    <a:noFill/>
                    <a:ln>
                      <a:noFill/>
                    </a:ln>
                  </pic:spPr>
                </pic:pic>
              </a:graphicData>
            </a:graphic>
          </wp:inline>
        </w:drawing>
      </w:r>
    </w:p>
    <w:p w:rsidR="00DD3B45" w:rsidRPr="000D195A" w:rsidRDefault="00DD3B45" w:rsidP="00436853">
      <w:pPr>
        <w:pStyle w:val="Figure3-1"/>
        <w:rPr>
          <w:rFonts w:ascii="Century" w:hAnsi="Century"/>
        </w:rPr>
      </w:pPr>
      <w:r w:rsidRPr="000D195A">
        <w:rPr>
          <w:rFonts w:ascii="Century" w:hAnsi="Century"/>
        </w:rPr>
        <w:t>User use case diagram of WS system</w:t>
      </w:r>
    </w:p>
    <w:p w:rsidR="00DD3B45" w:rsidRPr="000D195A" w:rsidRDefault="00DD3B45" w:rsidP="006B4A50">
      <w:pPr>
        <w:jc w:val="both"/>
        <w:rPr>
          <w:rFonts w:ascii="Century" w:hAnsi="Century"/>
          <w:b/>
          <w:bCs/>
          <w:color w:val="000000" w:themeColor="text1"/>
          <w:szCs w:val="18"/>
        </w:rPr>
      </w:pPr>
      <w:r w:rsidRPr="000D195A">
        <w:rPr>
          <w:rFonts w:ascii="Century" w:hAnsi="Century"/>
          <w:b/>
          <w:bCs/>
          <w:noProof/>
          <w:color w:val="000000" w:themeColor="text1"/>
          <w:szCs w:val="18"/>
          <w:lang w:eastAsia="en-US"/>
        </w:rPr>
        <w:lastRenderedPageBreak/>
        <w:drawing>
          <wp:inline distT="0" distB="0" distL="0" distR="0" wp14:anchorId="465FF800" wp14:editId="6AB9EA0B">
            <wp:extent cx="5262245" cy="5727700"/>
            <wp:effectExtent l="0" t="0" r="0" b="6350"/>
            <wp:docPr id="7" name="Picture 3" descr="AdComm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Common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245" cy="5727700"/>
                    </a:xfrm>
                    <a:prstGeom prst="rect">
                      <a:avLst/>
                    </a:prstGeom>
                    <a:noFill/>
                    <a:ln>
                      <a:noFill/>
                    </a:ln>
                  </pic:spPr>
                </pic:pic>
              </a:graphicData>
            </a:graphic>
          </wp:inline>
        </w:drawing>
      </w:r>
    </w:p>
    <w:p w:rsidR="00DD3B45" w:rsidRPr="000D195A" w:rsidRDefault="00DD3B45" w:rsidP="00436853">
      <w:pPr>
        <w:pStyle w:val="Figure3-1"/>
        <w:rPr>
          <w:rFonts w:ascii="Century" w:hAnsi="Century"/>
        </w:rPr>
      </w:pPr>
      <w:r w:rsidRPr="000D195A">
        <w:rPr>
          <w:rFonts w:ascii="Century" w:hAnsi="Century"/>
        </w:rPr>
        <w:t>Admin use case diagram of WS system</w:t>
      </w:r>
    </w:p>
    <w:p w:rsidR="00DA3C12" w:rsidRDefault="00DA3C12" w:rsidP="006B4A50">
      <w:pPr>
        <w:jc w:val="both"/>
        <w:rPr>
          <w:rFonts w:ascii="Century" w:hAnsi="Century"/>
        </w:rPr>
      </w:pPr>
      <w:r>
        <w:rPr>
          <w:rFonts w:ascii="Century" w:hAnsi="Century"/>
        </w:rPr>
        <w:br w:type="page"/>
      </w:r>
    </w:p>
    <w:p w:rsidR="00DD3B45" w:rsidRPr="000D195A" w:rsidRDefault="00DD3B45" w:rsidP="006B4A50">
      <w:pPr>
        <w:jc w:val="both"/>
        <w:rPr>
          <w:rFonts w:ascii="Century" w:hAnsi="Century"/>
        </w:rPr>
      </w:pPr>
    </w:p>
    <w:p w:rsidR="00DD3B45" w:rsidRPr="000D195A" w:rsidRDefault="00DD3B45" w:rsidP="006B4A50">
      <w:pPr>
        <w:pStyle w:val="Heading4"/>
        <w:numPr>
          <w:ilvl w:val="3"/>
          <w:numId w:val="203"/>
        </w:numPr>
        <w:jc w:val="both"/>
        <w:rPr>
          <w:rFonts w:ascii="Century" w:hAnsi="Century"/>
          <w:b/>
          <w:color w:val="5B9BD5" w:themeColor="accent1"/>
          <w:sz w:val="28"/>
        </w:rPr>
      </w:pPr>
      <w:bookmarkStart w:id="475" w:name="_Toc431981015"/>
      <w:r w:rsidRPr="000D195A">
        <w:rPr>
          <w:rFonts w:ascii="Century" w:hAnsi="Century"/>
          <w:b/>
          <w:color w:val="5B9BD5" w:themeColor="accent1"/>
          <w:sz w:val="28"/>
        </w:rPr>
        <w:t>Product Features</w:t>
      </w:r>
      <w:bookmarkEnd w:id="475"/>
    </w:p>
    <w:tbl>
      <w:tblPr>
        <w:tblStyle w:val="MediumShading1-Accent31"/>
        <w:tblW w:w="0" w:type="auto"/>
        <w:tblLook w:val="04A0" w:firstRow="1" w:lastRow="0" w:firstColumn="1" w:lastColumn="0" w:noHBand="0" w:noVBand="1"/>
      </w:tblPr>
      <w:tblGrid>
        <w:gridCol w:w="1409"/>
        <w:gridCol w:w="2181"/>
        <w:gridCol w:w="2625"/>
        <w:gridCol w:w="2072"/>
      </w:tblGrid>
      <w:tr w:rsidR="00590ED5" w:rsidRPr="000D195A" w:rsidTr="00590ED5">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spacing w:after="160" w:line="259" w:lineRule="auto"/>
              <w:jc w:val="both"/>
              <w:rPr>
                <w:rFonts w:ascii="Century" w:eastAsia="MS Mincho" w:hAnsi="Century"/>
                <w:color w:val="000000"/>
              </w:rPr>
            </w:pPr>
            <w:r w:rsidRPr="000D195A">
              <w:rPr>
                <w:rFonts w:ascii="Century" w:eastAsia="MS Mincho" w:hAnsi="Century"/>
                <w:color w:val="000000"/>
              </w:rPr>
              <w:t>UC No.</w:t>
            </w:r>
          </w:p>
        </w:tc>
        <w:tc>
          <w:tcPr>
            <w:tcW w:w="2181" w:type="dxa"/>
          </w:tcPr>
          <w:p w:rsidR="00590ED5" w:rsidRPr="000D195A" w:rsidRDefault="00590ED5" w:rsidP="006B4A50">
            <w:p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Group Of Functions</w:t>
            </w:r>
          </w:p>
        </w:tc>
        <w:tc>
          <w:tcPr>
            <w:tcW w:w="2625" w:type="dxa"/>
          </w:tcPr>
          <w:p w:rsidR="00590ED5" w:rsidRPr="000D195A" w:rsidRDefault="00590ED5" w:rsidP="006B4A50">
            <w:p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Function</w:t>
            </w:r>
          </w:p>
        </w:tc>
        <w:tc>
          <w:tcPr>
            <w:tcW w:w="2072" w:type="dxa"/>
          </w:tcPr>
          <w:p w:rsidR="00590ED5" w:rsidRPr="000D195A" w:rsidRDefault="00590ED5" w:rsidP="006B4A50">
            <w:pPr>
              <w:spacing w:after="160" w:line="259" w:lineRule="auto"/>
              <w:jc w:val="both"/>
              <w:cnfStyle w:val="100000000000" w:firstRow="1" w:lastRow="0" w:firstColumn="0" w:lastColumn="0" w:oddVBand="0" w:evenVBand="0" w:oddHBand="0"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Glossary</w:t>
            </w:r>
          </w:p>
        </w:tc>
      </w:tr>
      <w:tr w:rsidR="00590ED5" w:rsidRPr="000D195A" w:rsidTr="00590ED5">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87" w:type="dxa"/>
            <w:gridSpan w:val="4"/>
          </w:tcPr>
          <w:p w:rsidR="00590ED5" w:rsidRPr="000D195A" w:rsidRDefault="00590ED5" w:rsidP="006B4A50">
            <w:pPr>
              <w:spacing w:after="160" w:line="259" w:lineRule="auto"/>
              <w:jc w:val="both"/>
              <w:rPr>
                <w:rFonts w:ascii="Century" w:eastAsia="MS Mincho" w:hAnsi="Century"/>
              </w:rPr>
            </w:pPr>
            <w:r w:rsidRPr="000D195A">
              <w:rPr>
                <w:rFonts w:ascii="Century" w:eastAsia="MS Mincho" w:hAnsi="Century"/>
              </w:rPr>
              <w:t>Guest/Registered</w:t>
            </w: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tabs>
                <w:tab w:val="left" w:pos="255"/>
                <w:tab w:val="left" w:pos="615"/>
              </w:tabs>
              <w:ind w:hanging="1080"/>
              <w:contextualSpacing/>
              <w:jc w:val="both"/>
              <w:rPr>
                <w:rFonts w:ascii="Century" w:eastAsia="MS Mincho" w:hAnsi="Century"/>
              </w:rPr>
            </w:pPr>
          </w:p>
        </w:tc>
        <w:tc>
          <w:tcPr>
            <w:tcW w:w="2181"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Common</w:t>
            </w: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Searching (User, Event, thread or organization)</w:t>
            </w:r>
            <w:r w:rsidRPr="000D195A">
              <w:rPr>
                <w:rFonts w:ascii="Century" w:eastAsia="MS Mincho" w:hAnsi="Century"/>
              </w:rPr>
              <w:tab/>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val="restart"/>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View event</w:t>
            </w: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View event</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event’s comments</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thread</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thread’s comments</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8287" w:type="dxa"/>
            <w:gridSpan w:val="4"/>
          </w:tcPr>
          <w:p w:rsidR="00590ED5" w:rsidRPr="000D195A" w:rsidRDefault="00590ED5" w:rsidP="006B4A50">
            <w:pPr>
              <w:spacing w:after="160" w:line="259" w:lineRule="auto"/>
              <w:jc w:val="both"/>
              <w:rPr>
                <w:rFonts w:ascii="Century" w:eastAsia="MS Mincho" w:hAnsi="Century"/>
              </w:rPr>
            </w:pPr>
            <w:r w:rsidRPr="000D195A">
              <w:rPr>
                <w:rFonts w:ascii="Century" w:eastAsia="MS Mincho" w:hAnsi="Century"/>
              </w:rPr>
              <w:t>Guest</w:t>
            </w: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tabs>
                <w:tab w:val="left" w:pos="615"/>
                <w:tab w:val="center" w:pos="957"/>
              </w:tabs>
              <w:ind w:hanging="1080"/>
              <w:contextualSpacing/>
              <w:jc w:val="both"/>
              <w:rPr>
                <w:rFonts w:ascii="Century" w:eastAsia="MS Mincho" w:hAnsi="Century"/>
              </w:rPr>
            </w:pPr>
          </w:p>
        </w:tc>
        <w:tc>
          <w:tcPr>
            <w:tcW w:w="2181"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bCs/>
              </w:rPr>
            </w:pPr>
            <w:r w:rsidRPr="000D195A">
              <w:rPr>
                <w:rFonts w:ascii="Century" w:eastAsia="MS Mincho" w:hAnsi="Century"/>
                <w:bCs/>
              </w:rPr>
              <w:t>Common</w:t>
            </w: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Register</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87" w:type="dxa"/>
            <w:gridSpan w:val="4"/>
          </w:tcPr>
          <w:p w:rsidR="00590ED5" w:rsidRPr="000D195A" w:rsidRDefault="00590ED5" w:rsidP="006B4A50">
            <w:pPr>
              <w:spacing w:after="160" w:line="259" w:lineRule="auto"/>
              <w:jc w:val="both"/>
              <w:rPr>
                <w:rFonts w:ascii="Century" w:eastAsia="MS Mincho" w:hAnsi="Century"/>
              </w:rPr>
            </w:pPr>
            <w:r w:rsidRPr="000D195A">
              <w:rPr>
                <w:rFonts w:ascii="Century" w:eastAsia="MS Mincho" w:hAnsi="Century"/>
              </w:rPr>
              <w:t>Registered</w:t>
            </w: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val="restart"/>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Common</w:t>
            </w: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Login</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Logout</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Forgot password</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Create event</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Create thread</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Create Organization</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Report Event</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Report Thread</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Report User</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Follow Event</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Donate</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val="restart"/>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View Personal page</w:t>
            </w: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other profile</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profile</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number created thread</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 xml:space="preserve">View participated </w:t>
            </w:r>
            <w:r w:rsidRPr="000D195A">
              <w:rPr>
                <w:rFonts w:ascii="Century" w:eastAsia="MS Mincho" w:hAnsi="Century"/>
                <w:color w:val="000000"/>
              </w:rPr>
              <w:lastRenderedPageBreak/>
              <w:t>event</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 xml:space="preserve">View point </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Edit profile</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val="restart"/>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Message</w:t>
            </w: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Send message</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Group message</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Receive message</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val="restart"/>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Comment</w:t>
            </w: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comment</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Post comment</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Reply comment</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Delete comment</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val="restart"/>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Chat room</w:t>
            </w: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Go to room chat</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all other’s message</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Receive message</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Send message</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87" w:type="dxa"/>
            <w:gridSpan w:val="4"/>
          </w:tcPr>
          <w:p w:rsidR="00590ED5" w:rsidRPr="000D195A" w:rsidRDefault="00590ED5" w:rsidP="006B4A50">
            <w:pPr>
              <w:spacing w:after="160" w:line="259" w:lineRule="auto"/>
              <w:jc w:val="both"/>
              <w:rPr>
                <w:rFonts w:ascii="Century" w:eastAsia="MS Mincho" w:hAnsi="Century"/>
              </w:rPr>
            </w:pPr>
            <w:r w:rsidRPr="000D195A">
              <w:rPr>
                <w:rFonts w:ascii="Century" w:eastAsia="MS Mincho" w:hAnsi="Century"/>
              </w:rPr>
              <w:t>Administrator</w:t>
            </w: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val="restart"/>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Common</w:t>
            </w: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Admin login</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Admin logout</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Admin forgot password</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val="restart"/>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Manage user's account</w:t>
            </w: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user</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user profile</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Activate user's account</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Deactivate user's account</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user’s dashboard</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val="restart"/>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Manage event</w:t>
            </w: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event’s dashboard</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Active event</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De-active event</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event detail</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Search event</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val="restart"/>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Manage donate</w:t>
            </w: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backing</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Search backing</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backing's information</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Export list backings</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val="restart"/>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Manage Thread</w:t>
            </w: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thread</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Activate thread</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Deactivate thread</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Search thread</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thread detail</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val="restart"/>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Manage Messages</w:t>
            </w: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messages</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Receive message</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Send message</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Delete message</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Delete message</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val="restart"/>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Manage Organization</w:t>
            </w: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Organization</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Activate thread</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Borders>
              <w:bottom w:val="nil"/>
            </w:tcBorders>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Deactivate thread</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val="restart"/>
            <w:tcBorders>
              <w:top w:val="nil"/>
            </w:tcBorders>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Manage Reports</w:t>
            </w: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reports</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report detail</w:t>
            </w:r>
          </w:p>
        </w:tc>
        <w:tc>
          <w:tcPr>
            <w:tcW w:w="2072" w:type="dxa"/>
          </w:tcPr>
          <w:p w:rsidR="00590ED5" w:rsidRPr="000D195A" w:rsidRDefault="00590ED5" w:rsidP="006B4A50">
            <w:pPr>
              <w:spacing w:after="160" w:line="259" w:lineRule="auto"/>
              <w:jc w:val="both"/>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rsidR="00590ED5" w:rsidRPr="000D195A" w:rsidRDefault="00590ED5" w:rsidP="006B4A50">
            <w:pPr>
              <w:numPr>
                <w:ilvl w:val="0"/>
                <w:numId w:val="154"/>
              </w:numPr>
              <w:ind w:hanging="1080"/>
              <w:contextualSpacing/>
              <w:jc w:val="both"/>
              <w:rPr>
                <w:rFonts w:ascii="Century" w:eastAsia="MS Mincho" w:hAnsi="Century"/>
              </w:rPr>
            </w:pPr>
          </w:p>
        </w:tc>
        <w:tc>
          <w:tcPr>
            <w:tcW w:w="2181" w:type="dxa"/>
            <w:vMerge/>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Change report's status</w:t>
            </w:r>
          </w:p>
        </w:tc>
        <w:tc>
          <w:tcPr>
            <w:tcW w:w="2072" w:type="dxa"/>
          </w:tcPr>
          <w:p w:rsidR="00590ED5" w:rsidRPr="000D195A" w:rsidRDefault="00590ED5" w:rsidP="006B4A50">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bl>
    <w:p w:rsidR="00590ED5" w:rsidRPr="000D195A" w:rsidRDefault="00590ED5" w:rsidP="006B4A50">
      <w:pPr>
        <w:jc w:val="both"/>
        <w:rPr>
          <w:rFonts w:ascii="Century" w:hAnsi="Century"/>
        </w:rPr>
      </w:pPr>
    </w:p>
    <w:p w:rsidR="00DD3B45" w:rsidRPr="000D195A" w:rsidRDefault="00DD3B45" w:rsidP="006B4A50">
      <w:pPr>
        <w:pStyle w:val="Table3-1"/>
        <w:jc w:val="both"/>
        <w:rPr>
          <w:rFonts w:ascii="Century" w:hAnsi="Century"/>
        </w:rPr>
      </w:pPr>
      <w:r w:rsidRPr="000D195A">
        <w:rPr>
          <w:rFonts w:ascii="Century" w:hAnsi="Century"/>
        </w:rPr>
        <w:t>List of use case diagram</w:t>
      </w:r>
    </w:p>
    <w:p w:rsidR="00DD3B45" w:rsidRPr="000D195A" w:rsidRDefault="00DD3B45" w:rsidP="006B4A50">
      <w:pPr>
        <w:jc w:val="both"/>
        <w:rPr>
          <w:rFonts w:ascii="Century" w:hAnsi="Century"/>
        </w:rPr>
      </w:pPr>
    </w:p>
    <w:p w:rsidR="00DD3B45" w:rsidRPr="000D195A" w:rsidRDefault="00DD3B45" w:rsidP="006B4A50">
      <w:pPr>
        <w:pStyle w:val="Heading5"/>
        <w:numPr>
          <w:ilvl w:val="4"/>
          <w:numId w:val="204"/>
        </w:numPr>
        <w:jc w:val="both"/>
        <w:rPr>
          <w:rFonts w:ascii="Century" w:hAnsi="Century" w:cs="Times New Roman"/>
          <w:b w:val="0"/>
          <w:color w:val="5B9BD5" w:themeColor="accent1"/>
          <w:sz w:val="24"/>
        </w:rPr>
      </w:pPr>
      <w:bookmarkStart w:id="476" w:name="_Toc431981016"/>
      <w:r w:rsidRPr="000D195A">
        <w:rPr>
          <w:rFonts w:ascii="Century" w:hAnsi="Century" w:cs="Times New Roman"/>
          <w:color w:val="5B9BD5" w:themeColor="accent1"/>
          <w:sz w:val="24"/>
        </w:rPr>
        <w:t>User Characteristics</w:t>
      </w:r>
      <w:bookmarkEnd w:id="476"/>
    </w:p>
    <w:p w:rsidR="00DD3B45" w:rsidRPr="000D195A" w:rsidRDefault="00DD3B45" w:rsidP="006B4A50">
      <w:pPr>
        <w:spacing w:after="0" w:line="276" w:lineRule="auto"/>
        <w:jc w:val="both"/>
        <w:rPr>
          <w:rFonts w:ascii="Century" w:hAnsi="Century" w:cs="Times New Roman"/>
          <w:color w:val="000000" w:themeColor="text1"/>
        </w:rPr>
      </w:pPr>
      <w:r w:rsidRPr="000D195A">
        <w:rPr>
          <w:rFonts w:ascii="Century" w:hAnsi="Century" w:cs="Times New Roman"/>
        </w:rPr>
        <w:t>WS website towards to a</w:t>
      </w:r>
      <w:r w:rsidRPr="000D195A">
        <w:rPr>
          <w:rFonts w:ascii="Century" w:eastAsiaTheme="majorEastAsia" w:hAnsi="Century" w:cs="Times New Roman"/>
          <w:bCs/>
        </w:rPr>
        <w:t>nyone wants to create an event on WingS as long as it follows our rules. Event creators set a donation goal and timeline. If have interested in event, they can donate this event by money or efforts. Donors are supporting event and help it to success and help as much people as they can, not to profit financially. Instead, WS system offer rewards to thank donors for their support by activities point. WS has three main objective users:</w:t>
      </w:r>
    </w:p>
    <w:p w:rsidR="00DD3B45" w:rsidRPr="000D195A" w:rsidRDefault="00DD3B45" w:rsidP="006B4A50">
      <w:pPr>
        <w:pStyle w:val="ListParagraph"/>
        <w:numPr>
          <w:ilvl w:val="0"/>
          <w:numId w:val="46"/>
        </w:numPr>
        <w:spacing w:before="0" w:after="0"/>
        <w:contextualSpacing w:val="0"/>
        <w:rPr>
          <w:rFonts w:ascii="Century" w:hAnsi="Century"/>
          <w:b/>
          <w:color w:val="000000" w:themeColor="text1"/>
        </w:rPr>
      </w:pPr>
      <w:r w:rsidRPr="000D195A">
        <w:rPr>
          <w:rFonts w:ascii="Century" w:hAnsi="Century"/>
          <w:b/>
          <w:color w:val="000000" w:themeColor="text1"/>
        </w:rPr>
        <w:t xml:space="preserve">Guest: </w:t>
      </w:r>
      <w:r w:rsidRPr="000D195A">
        <w:rPr>
          <w:rFonts w:ascii="Century" w:hAnsi="Century"/>
          <w:color w:val="000000" w:themeColor="text1"/>
        </w:rPr>
        <w:t>Users did not register, they can use some function like Register, view event or thread, Search, etc...</w:t>
      </w:r>
    </w:p>
    <w:p w:rsidR="00DD3B45" w:rsidRPr="000D195A" w:rsidRDefault="00DD3B45" w:rsidP="006B4A50">
      <w:pPr>
        <w:pStyle w:val="ListParagraph"/>
        <w:numPr>
          <w:ilvl w:val="0"/>
          <w:numId w:val="46"/>
        </w:numPr>
        <w:spacing w:before="0" w:after="0"/>
        <w:contextualSpacing w:val="0"/>
        <w:rPr>
          <w:rFonts w:ascii="Century" w:hAnsi="Century"/>
          <w:b/>
          <w:color w:val="000000" w:themeColor="text1"/>
        </w:rPr>
      </w:pPr>
      <w:r w:rsidRPr="000D195A">
        <w:rPr>
          <w:rFonts w:ascii="Century" w:hAnsi="Century"/>
          <w:b/>
          <w:color w:val="000000" w:themeColor="text1"/>
        </w:rPr>
        <w:t>Registered</w:t>
      </w:r>
      <w:r w:rsidRPr="000D195A">
        <w:rPr>
          <w:rFonts w:ascii="Century" w:hAnsi="Century"/>
          <w:color w:val="000000" w:themeColor="text1"/>
        </w:rPr>
        <w:t>: Users have account on WS, they can use almost functions of WS for user like Login, Logout, Create, Edit event, Comment, Report, etc…</w:t>
      </w:r>
    </w:p>
    <w:p w:rsidR="00DD3B45" w:rsidRPr="000D195A" w:rsidRDefault="00DD3B45" w:rsidP="006B4A50">
      <w:pPr>
        <w:pStyle w:val="ListParagraph"/>
        <w:numPr>
          <w:ilvl w:val="0"/>
          <w:numId w:val="46"/>
        </w:numPr>
        <w:spacing w:before="0" w:after="0"/>
        <w:contextualSpacing w:val="0"/>
        <w:rPr>
          <w:rFonts w:ascii="Century" w:hAnsi="Century"/>
          <w:color w:val="000000" w:themeColor="text1"/>
        </w:rPr>
      </w:pPr>
      <w:r w:rsidRPr="000D195A">
        <w:rPr>
          <w:rFonts w:ascii="Century" w:hAnsi="Century"/>
          <w:b/>
          <w:color w:val="000000" w:themeColor="text1"/>
        </w:rPr>
        <w:lastRenderedPageBreak/>
        <w:t xml:space="preserve">Administrator: </w:t>
      </w:r>
      <w:r w:rsidRPr="000D195A">
        <w:rPr>
          <w:rFonts w:ascii="Century" w:hAnsi="Century"/>
          <w:color w:val="000000" w:themeColor="text1"/>
        </w:rPr>
        <w:t>They can use all functions of normal member and have an Administrator control panel to manage all information, event, user and configuration of WS.</w:t>
      </w:r>
    </w:p>
    <w:p w:rsidR="00DD3B45" w:rsidRPr="00436853" w:rsidRDefault="00DD3B45" w:rsidP="006B4A50">
      <w:pPr>
        <w:pStyle w:val="ListParagraph"/>
        <w:spacing w:after="0"/>
        <w:ind w:left="360"/>
        <w:contextualSpacing w:val="0"/>
        <w:rPr>
          <w:rFonts w:ascii="Century" w:hAnsi="Century"/>
          <w:color w:val="000000" w:themeColor="text1"/>
          <w:sz w:val="16"/>
        </w:rPr>
      </w:pPr>
    </w:p>
    <w:p w:rsidR="00DD3B45" w:rsidRPr="00436853" w:rsidRDefault="00DD3B45" w:rsidP="006B4A50">
      <w:pPr>
        <w:pStyle w:val="ListParagraph"/>
        <w:spacing w:after="0"/>
        <w:ind w:left="360"/>
        <w:contextualSpacing w:val="0"/>
        <w:rPr>
          <w:rFonts w:ascii="Century" w:hAnsi="Century"/>
          <w:color w:val="000000" w:themeColor="text1"/>
          <w:sz w:val="2"/>
        </w:rPr>
      </w:pPr>
    </w:p>
    <w:p w:rsidR="00DD3B45" w:rsidRPr="000D195A" w:rsidRDefault="00DD3B45" w:rsidP="006B4A50">
      <w:pPr>
        <w:pStyle w:val="Heading5"/>
        <w:numPr>
          <w:ilvl w:val="4"/>
          <w:numId w:val="205"/>
        </w:numPr>
        <w:jc w:val="both"/>
        <w:rPr>
          <w:rFonts w:ascii="Century" w:hAnsi="Century" w:cs="Times New Roman"/>
          <w:color w:val="5B9BD5" w:themeColor="accent1"/>
          <w:sz w:val="24"/>
        </w:rPr>
      </w:pPr>
      <w:bookmarkStart w:id="477" w:name="_Toc431981017"/>
      <w:r w:rsidRPr="000D195A">
        <w:rPr>
          <w:rFonts w:ascii="Century" w:hAnsi="Century" w:cs="Times New Roman"/>
          <w:color w:val="5B9BD5" w:themeColor="accent1"/>
          <w:sz w:val="24"/>
        </w:rPr>
        <w:t>User Documentation</w:t>
      </w:r>
      <w:bookmarkEnd w:id="477"/>
    </w:p>
    <w:tbl>
      <w:tblPr>
        <w:tblStyle w:val="LightList-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3"/>
        <w:gridCol w:w="5564"/>
      </w:tblGrid>
      <w:tr w:rsidR="008A2238" w:rsidRPr="000D195A" w:rsidTr="008A2238">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733" w:type="dxa"/>
          </w:tcPr>
          <w:p w:rsidR="008A2238" w:rsidRPr="000D195A" w:rsidRDefault="008A2238" w:rsidP="006B4A50">
            <w:pPr>
              <w:jc w:val="both"/>
              <w:rPr>
                <w:rFonts w:ascii="Century" w:eastAsia="MS Mincho" w:hAnsi="Century"/>
              </w:rPr>
            </w:pPr>
            <w:r w:rsidRPr="000D195A">
              <w:rPr>
                <w:rFonts w:ascii="Century" w:eastAsia="MS Mincho" w:hAnsi="Century"/>
              </w:rPr>
              <w:t>Name</w:t>
            </w:r>
          </w:p>
        </w:tc>
        <w:tc>
          <w:tcPr>
            <w:tcW w:w="5564" w:type="dxa"/>
          </w:tcPr>
          <w:p w:rsidR="008A2238" w:rsidRPr="000D195A" w:rsidRDefault="008A2238" w:rsidP="006B4A50">
            <w:pPr>
              <w:jc w:val="both"/>
              <w:cnfStyle w:val="100000000000" w:firstRow="1" w:lastRow="0" w:firstColumn="0" w:lastColumn="0" w:oddVBand="0" w:evenVBand="0" w:oddHBand="0" w:evenHBand="0" w:firstRowFirstColumn="0" w:firstRowLastColumn="0" w:lastRowFirstColumn="0" w:lastRowLastColumn="0"/>
              <w:rPr>
                <w:rFonts w:ascii="Century" w:eastAsia="MS Mincho" w:hAnsi="Century"/>
              </w:rPr>
            </w:pPr>
            <w:r w:rsidRPr="000D195A">
              <w:rPr>
                <w:rFonts w:ascii="Century" w:eastAsia="MS Mincho" w:hAnsi="Century"/>
              </w:rPr>
              <w:t>Description</w:t>
            </w:r>
          </w:p>
        </w:tc>
      </w:tr>
      <w:tr w:rsidR="008A2238" w:rsidRPr="000D195A" w:rsidTr="00F04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Borders>
              <w:top w:val="none" w:sz="0" w:space="0" w:color="auto"/>
              <w:left w:val="none" w:sz="0" w:space="0" w:color="auto"/>
              <w:bottom w:val="none" w:sz="0" w:space="0" w:color="auto"/>
            </w:tcBorders>
          </w:tcPr>
          <w:p w:rsidR="008A2238" w:rsidRPr="000D195A" w:rsidRDefault="008A2238" w:rsidP="006B4A50">
            <w:pPr>
              <w:jc w:val="both"/>
              <w:rPr>
                <w:rFonts w:ascii="Century" w:eastAsia="MS Mincho" w:hAnsi="Century"/>
              </w:rPr>
            </w:pPr>
            <w:r w:rsidRPr="000D195A">
              <w:rPr>
                <w:rFonts w:ascii="Century" w:eastAsia="MS Mincho" w:hAnsi="Century"/>
              </w:rPr>
              <w:t>User Guide</w:t>
            </w:r>
          </w:p>
        </w:tc>
        <w:tc>
          <w:tcPr>
            <w:tcW w:w="5564" w:type="dxa"/>
            <w:tcBorders>
              <w:top w:val="none" w:sz="0" w:space="0" w:color="auto"/>
              <w:bottom w:val="none" w:sz="0" w:space="0" w:color="auto"/>
              <w:right w:val="none" w:sz="0" w:space="0" w:color="auto"/>
            </w:tcBorders>
          </w:tcPr>
          <w:p w:rsidR="008A2238" w:rsidRPr="000D195A" w:rsidRDefault="008A2238" w:rsidP="006B4A50">
            <w:pPr>
              <w:keepNext/>
              <w:jc w:val="both"/>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Provide detailed explanation about the system, screens and guide users how to use all features of WS.</w:t>
            </w:r>
          </w:p>
        </w:tc>
      </w:tr>
    </w:tbl>
    <w:p w:rsidR="008A2238" w:rsidRPr="000D195A" w:rsidRDefault="008A2238" w:rsidP="006B4A50">
      <w:pPr>
        <w:jc w:val="both"/>
        <w:rPr>
          <w:rFonts w:ascii="Century" w:hAnsi="Century"/>
        </w:rPr>
      </w:pPr>
    </w:p>
    <w:p w:rsidR="00DD3B45" w:rsidRPr="000D195A" w:rsidRDefault="00DD3B45" w:rsidP="006B4A50">
      <w:pPr>
        <w:pStyle w:val="Table3-1"/>
        <w:jc w:val="both"/>
        <w:rPr>
          <w:rFonts w:ascii="Century" w:hAnsi="Century"/>
        </w:rPr>
      </w:pPr>
      <w:r w:rsidRPr="000D195A">
        <w:rPr>
          <w:rFonts w:ascii="Century" w:hAnsi="Century"/>
        </w:rPr>
        <w:t>User Documentation</w:t>
      </w:r>
    </w:p>
    <w:p w:rsidR="00DD3B45" w:rsidRPr="000D195A" w:rsidRDefault="00DD3B45" w:rsidP="006B4A50">
      <w:pPr>
        <w:jc w:val="both"/>
        <w:rPr>
          <w:rFonts w:ascii="Century" w:hAnsi="Century"/>
        </w:rPr>
      </w:pPr>
    </w:p>
    <w:p w:rsidR="00DD3B45" w:rsidRPr="000D195A" w:rsidRDefault="00DD3B45" w:rsidP="006B4A50">
      <w:pPr>
        <w:pStyle w:val="Heading5"/>
        <w:numPr>
          <w:ilvl w:val="4"/>
          <w:numId w:val="206"/>
        </w:numPr>
        <w:jc w:val="both"/>
        <w:rPr>
          <w:rFonts w:ascii="Century" w:hAnsi="Century" w:cs="Times New Roman"/>
          <w:b w:val="0"/>
          <w:color w:val="5B9BD5" w:themeColor="accent1"/>
          <w:sz w:val="24"/>
        </w:rPr>
      </w:pPr>
      <w:bookmarkStart w:id="478" w:name="_Toc431981018"/>
      <w:r w:rsidRPr="000D195A">
        <w:rPr>
          <w:rFonts w:ascii="Century" w:hAnsi="Century" w:cs="Times New Roman"/>
          <w:color w:val="5B9BD5" w:themeColor="accent1"/>
          <w:sz w:val="24"/>
        </w:rPr>
        <w:t>Assumption</w:t>
      </w:r>
      <w:bookmarkEnd w:id="478"/>
    </w:p>
    <w:p w:rsidR="00DD3B45" w:rsidRPr="000D195A" w:rsidRDefault="00DD3B45" w:rsidP="006B4A50">
      <w:pPr>
        <w:pStyle w:val="ListParagraph"/>
        <w:numPr>
          <w:ilvl w:val="0"/>
          <w:numId w:val="65"/>
        </w:numPr>
        <w:spacing w:before="0" w:after="200"/>
        <w:rPr>
          <w:rFonts w:ascii="Century" w:hAnsi="Century"/>
        </w:rPr>
      </w:pPr>
      <w:r w:rsidRPr="000D195A">
        <w:rPr>
          <w:rFonts w:ascii="Century" w:hAnsi="Century"/>
        </w:rPr>
        <w:t>Receive the guidance and good support of teacher.</w:t>
      </w:r>
    </w:p>
    <w:p w:rsidR="00DD3B45" w:rsidRPr="000D195A" w:rsidRDefault="00DD3B45" w:rsidP="006B4A50">
      <w:pPr>
        <w:pStyle w:val="ListParagraph"/>
        <w:numPr>
          <w:ilvl w:val="0"/>
          <w:numId w:val="65"/>
        </w:numPr>
        <w:spacing w:before="0" w:after="200"/>
        <w:rPr>
          <w:rFonts w:ascii="Century" w:hAnsi="Century"/>
        </w:rPr>
      </w:pPr>
      <w:r w:rsidRPr="000D195A">
        <w:rPr>
          <w:rFonts w:ascii="Century" w:hAnsi="Century"/>
        </w:rPr>
        <w:t>No one of member got sick in the software development process.</w:t>
      </w:r>
    </w:p>
    <w:p w:rsidR="00DD3B45" w:rsidRPr="000D195A" w:rsidRDefault="00DD3B45" w:rsidP="006B4A50">
      <w:pPr>
        <w:pStyle w:val="ListParagraph"/>
        <w:numPr>
          <w:ilvl w:val="0"/>
          <w:numId w:val="65"/>
        </w:numPr>
        <w:spacing w:before="0" w:after="200"/>
        <w:rPr>
          <w:rFonts w:ascii="Century" w:hAnsi="Century"/>
        </w:rPr>
      </w:pPr>
      <w:r w:rsidRPr="000D195A">
        <w:rPr>
          <w:rFonts w:ascii="Century" w:hAnsi="Century"/>
        </w:rPr>
        <w:t>In the development process, no device got fail.</w:t>
      </w:r>
    </w:p>
    <w:p w:rsidR="00DD3B45" w:rsidRPr="000D195A" w:rsidRDefault="00DD3B45" w:rsidP="006B4A50">
      <w:pPr>
        <w:pStyle w:val="ListParagraph"/>
        <w:numPr>
          <w:ilvl w:val="0"/>
          <w:numId w:val="65"/>
        </w:numPr>
        <w:spacing w:before="0" w:after="200"/>
        <w:rPr>
          <w:rFonts w:ascii="Century" w:hAnsi="Century"/>
        </w:rPr>
      </w:pPr>
      <w:r w:rsidRPr="000D195A">
        <w:rPr>
          <w:rFonts w:ascii="Century" w:hAnsi="Century"/>
        </w:rPr>
        <w:t>Every report, task meets the deadline.</w:t>
      </w:r>
    </w:p>
    <w:p w:rsidR="00DD3B45" w:rsidRPr="000D195A" w:rsidRDefault="00DD3B45" w:rsidP="006B4A50">
      <w:pPr>
        <w:pStyle w:val="ListParagraph"/>
        <w:numPr>
          <w:ilvl w:val="0"/>
          <w:numId w:val="65"/>
        </w:numPr>
        <w:spacing w:before="0" w:after="200"/>
        <w:rPr>
          <w:rFonts w:ascii="Century" w:hAnsi="Century"/>
        </w:rPr>
      </w:pPr>
      <w:r w:rsidRPr="000D195A">
        <w:rPr>
          <w:rFonts w:ascii="Century" w:hAnsi="Century"/>
        </w:rPr>
        <w:t>Team member do not conflict in the work process.</w:t>
      </w:r>
    </w:p>
    <w:p w:rsidR="00DD3B45" w:rsidRPr="000D195A" w:rsidRDefault="00DD3B45" w:rsidP="006B4A50">
      <w:pPr>
        <w:pStyle w:val="Heading2"/>
        <w:jc w:val="both"/>
        <w:rPr>
          <w:rFonts w:ascii="Century" w:hAnsi="Century"/>
          <w:b w:val="0"/>
        </w:rPr>
      </w:pPr>
      <w:bookmarkStart w:id="479" w:name="_Toc431981019"/>
      <w:bookmarkStart w:id="480" w:name="_Toc469404433"/>
      <w:r w:rsidRPr="000D195A">
        <w:rPr>
          <w:rFonts w:ascii="Century" w:hAnsi="Century"/>
          <w:b w:val="0"/>
        </w:rPr>
        <w:t>Entity Relation Model</w:t>
      </w:r>
      <w:bookmarkEnd w:id="479"/>
      <w:bookmarkEnd w:id="480"/>
    </w:p>
    <w:p w:rsidR="00DD3B45" w:rsidRPr="000D195A" w:rsidRDefault="00DD3B45" w:rsidP="006B4A50">
      <w:pPr>
        <w:pStyle w:val="Heading3"/>
        <w:jc w:val="both"/>
        <w:rPr>
          <w:rFonts w:ascii="Century" w:hAnsi="Century" w:cs="Times New Roman"/>
          <w:b w:val="0"/>
        </w:rPr>
      </w:pPr>
      <w:bookmarkStart w:id="481" w:name="_Toc431981020"/>
      <w:bookmarkStart w:id="482" w:name="_Toc469404434"/>
      <w:r w:rsidRPr="000D195A">
        <w:rPr>
          <w:rFonts w:ascii="Century" w:hAnsi="Century" w:cs="Times New Roman"/>
        </w:rPr>
        <w:t>Entity-Relationship Diagram</w:t>
      </w:r>
      <w:bookmarkEnd w:id="481"/>
      <w:bookmarkEnd w:id="482"/>
    </w:p>
    <w:p w:rsidR="00DD3B45" w:rsidRPr="000D195A" w:rsidRDefault="00DD3B45" w:rsidP="006B4A50">
      <w:pPr>
        <w:jc w:val="both"/>
        <w:rPr>
          <w:rFonts w:ascii="Century" w:hAnsi="Century" w:cs="Times New Roman"/>
        </w:rPr>
      </w:pPr>
    </w:p>
    <w:p w:rsidR="00DD3B45" w:rsidRPr="000D195A" w:rsidRDefault="00DD3B45" w:rsidP="006B4A50">
      <w:pPr>
        <w:jc w:val="both"/>
        <w:rPr>
          <w:rFonts w:ascii="Century" w:hAnsi="Century" w:cs="Times New Roman"/>
        </w:rPr>
      </w:pPr>
      <w:r w:rsidRPr="000D195A">
        <w:rPr>
          <w:rFonts w:ascii="Century" w:hAnsi="Century" w:cs="Times New Roman"/>
          <w:noProof/>
          <w:lang w:eastAsia="en-US"/>
        </w:rPr>
        <w:drawing>
          <wp:inline distT="0" distB="0" distL="0" distR="0" wp14:anchorId="7954A439" wp14:editId="3F2D250E">
            <wp:extent cx="5262245" cy="4045585"/>
            <wp:effectExtent l="0" t="0" r="0" b="0"/>
            <wp:docPr id="91" name="Picture 91"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2245" cy="4045585"/>
                    </a:xfrm>
                    <a:prstGeom prst="rect">
                      <a:avLst/>
                    </a:prstGeom>
                    <a:noFill/>
                    <a:ln>
                      <a:noFill/>
                    </a:ln>
                  </pic:spPr>
                </pic:pic>
              </a:graphicData>
            </a:graphic>
          </wp:inline>
        </w:drawing>
      </w:r>
    </w:p>
    <w:p w:rsidR="00DD3B45" w:rsidRPr="000D195A" w:rsidRDefault="00DD3B45" w:rsidP="00436853">
      <w:pPr>
        <w:pStyle w:val="Figure3-1"/>
        <w:rPr>
          <w:rFonts w:ascii="Century" w:hAnsi="Century"/>
        </w:rPr>
      </w:pPr>
      <w:r w:rsidRPr="000D195A">
        <w:rPr>
          <w:rFonts w:ascii="Century" w:hAnsi="Century"/>
        </w:rPr>
        <w:t>Entity Relationship Diagram</w:t>
      </w:r>
    </w:p>
    <w:p w:rsidR="00DD3B45" w:rsidRPr="00436853" w:rsidRDefault="00DD3B45" w:rsidP="006B4A50">
      <w:pPr>
        <w:jc w:val="both"/>
        <w:rPr>
          <w:rFonts w:ascii="Century" w:hAnsi="Century" w:cs="Times New Roman"/>
          <w:sz w:val="4"/>
        </w:rPr>
      </w:pPr>
    </w:p>
    <w:p w:rsidR="00DD3B45" w:rsidRPr="000D195A" w:rsidRDefault="00DD3B45" w:rsidP="006B4A50">
      <w:pPr>
        <w:pStyle w:val="Heading3"/>
        <w:jc w:val="both"/>
        <w:rPr>
          <w:rFonts w:ascii="Century" w:hAnsi="Century" w:cs="Times New Roman"/>
          <w:b w:val="0"/>
        </w:rPr>
      </w:pPr>
      <w:bookmarkStart w:id="483" w:name="_Toc431981021"/>
      <w:bookmarkStart w:id="484" w:name="_Toc469404435"/>
      <w:r w:rsidRPr="000D195A">
        <w:rPr>
          <w:rFonts w:ascii="Century" w:hAnsi="Century" w:cs="Times New Roman"/>
        </w:rPr>
        <w:lastRenderedPageBreak/>
        <w:t>Entity Detail</w:t>
      </w:r>
      <w:bookmarkEnd w:id="483"/>
      <w:bookmarkEnd w:id="484"/>
    </w:p>
    <w:p w:rsidR="00DD3B45" w:rsidRPr="000D195A" w:rsidRDefault="00DD3B45" w:rsidP="006B4A50">
      <w:pPr>
        <w:pStyle w:val="Heading4"/>
        <w:jc w:val="both"/>
        <w:rPr>
          <w:rFonts w:ascii="Century" w:hAnsi="Century"/>
          <w:i/>
        </w:rPr>
      </w:pPr>
      <w:r w:rsidRPr="000D195A">
        <w:rPr>
          <w:rFonts w:ascii="Century" w:hAnsi="Century"/>
        </w:rPr>
        <w:t>WS_User</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rsidTr="00DD3B45">
        <w:trPr>
          <w:trHeight w:val="863"/>
        </w:trPr>
        <w:tc>
          <w:tcPr>
            <w:tcW w:w="669" w:type="dxa"/>
            <w:shd w:val="clear" w:color="auto" w:fill="D9E2F3" w:themeFill="accent5" w:themeFillTint="33"/>
          </w:tcPr>
          <w:p w:rsidR="00DD3B45" w:rsidRPr="000D195A" w:rsidRDefault="00DD3B45" w:rsidP="006B4A50">
            <w:pPr>
              <w:pStyle w:val="NormalTableHeader"/>
              <w:jc w:val="both"/>
            </w:pPr>
            <w:r w:rsidRPr="000D195A">
              <w:t>No</w:t>
            </w:r>
          </w:p>
        </w:tc>
        <w:tc>
          <w:tcPr>
            <w:tcW w:w="2049" w:type="dxa"/>
            <w:shd w:val="clear" w:color="auto" w:fill="D9E2F3" w:themeFill="accent5" w:themeFillTint="33"/>
          </w:tcPr>
          <w:p w:rsidR="00DD3B45" w:rsidRPr="000D195A" w:rsidRDefault="00DD3B45" w:rsidP="006B4A50">
            <w:pPr>
              <w:pStyle w:val="NormalTableHeader"/>
              <w:jc w:val="both"/>
            </w:pPr>
            <w:r w:rsidRPr="000D195A">
              <w:t>Attribute</w:t>
            </w:r>
          </w:p>
        </w:tc>
        <w:tc>
          <w:tcPr>
            <w:tcW w:w="1260" w:type="dxa"/>
            <w:shd w:val="clear" w:color="auto" w:fill="D9E2F3" w:themeFill="accent5" w:themeFillTint="33"/>
          </w:tcPr>
          <w:p w:rsidR="00DD3B45" w:rsidRPr="000D195A" w:rsidRDefault="00DD3B45" w:rsidP="006B4A50">
            <w:pPr>
              <w:pStyle w:val="NormalTableHeader"/>
              <w:jc w:val="both"/>
            </w:pPr>
            <w:r w:rsidRPr="000D195A">
              <w:t>Type</w:t>
            </w:r>
          </w:p>
        </w:tc>
        <w:tc>
          <w:tcPr>
            <w:tcW w:w="1353" w:type="dxa"/>
            <w:shd w:val="clear" w:color="auto" w:fill="D9E2F3" w:themeFill="accent5" w:themeFillTint="33"/>
          </w:tcPr>
          <w:p w:rsidR="00DD3B45" w:rsidRPr="000D195A" w:rsidRDefault="00DD3B45" w:rsidP="006B4A50">
            <w:pPr>
              <w:pStyle w:val="NormalTableHeader"/>
              <w:jc w:val="both"/>
            </w:pPr>
            <w:r w:rsidRPr="000D195A">
              <w:t>Mandatory</w:t>
            </w:r>
          </w:p>
        </w:tc>
        <w:tc>
          <w:tcPr>
            <w:tcW w:w="2920" w:type="dxa"/>
            <w:shd w:val="clear" w:color="auto" w:fill="D9E2F3" w:themeFill="accent5" w:themeFillTint="33"/>
          </w:tcPr>
          <w:p w:rsidR="00DD3B45" w:rsidRPr="000D195A" w:rsidRDefault="00DD3B45" w:rsidP="006B4A50">
            <w:pPr>
              <w:pStyle w:val="NormalTableHeader"/>
              <w:jc w:val="both"/>
            </w:pPr>
            <w:r w:rsidRPr="000D195A">
              <w:t>Description</w:t>
            </w:r>
          </w:p>
        </w:tc>
      </w:tr>
      <w:tr w:rsidR="00DD3B45" w:rsidRPr="000D195A" w:rsidTr="00DD3B45">
        <w:trPr>
          <w:trHeight w:val="512"/>
        </w:trPr>
        <w:tc>
          <w:tcPr>
            <w:tcW w:w="669" w:type="dxa"/>
          </w:tcPr>
          <w:p w:rsidR="00DD3B45" w:rsidRPr="000D195A" w:rsidRDefault="00DD3B45" w:rsidP="006B4A50">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iCs/>
                <w:color w:val="000000" w:themeColor="text1"/>
              </w:rPr>
              <w:t>UserID</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ID</w:t>
            </w:r>
          </w:p>
        </w:tc>
      </w:tr>
      <w:tr w:rsidR="00DD3B45" w:rsidRPr="000D195A" w:rsidTr="00DD3B45">
        <w:tc>
          <w:tcPr>
            <w:tcW w:w="669" w:type="dxa"/>
          </w:tcPr>
          <w:p w:rsidR="00DD3B45" w:rsidRPr="000D195A" w:rsidRDefault="00DD3B45" w:rsidP="006B4A50">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iCs/>
                <w:color w:val="000000" w:themeColor="text1"/>
              </w:rPr>
              <w:t>UserName</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name</w:t>
            </w:r>
          </w:p>
        </w:tc>
      </w:tr>
      <w:tr w:rsidR="00DD3B45" w:rsidRPr="000D195A" w:rsidTr="00DD3B45">
        <w:trPr>
          <w:trHeight w:val="400"/>
        </w:trPr>
        <w:tc>
          <w:tcPr>
            <w:tcW w:w="669" w:type="dxa"/>
          </w:tcPr>
          <w:p w:rsidR="00DD3B45" w:rsidRPr="000D195A" w:rsidRDefault="00DD3B45" w:rsidP="006B4A50">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iCs/>
                <w:color w:val="000000" w:themeColor="text1"/>
              </w:rPr>
              <w:t>Password</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password</w:t>
            </w:r>
          </w:p>
        </w:tc>
      </w:tr>
      <w:tr w:rsidR="00DD3B45" w:rsidRPr="000D195A" w:rsidTr="00DD3B45">
        <w:trPr>
          <w:trHeight w:val="400"/>
        </w:trPr>
        <w:tc>
          <w:tcPr>
            <w:tcW w:w="669" w:type="dxa"/>
          </w:tcPr>
          <w:p w:rsidR="00DD3B45" w:rsidRPr="000D195A" w:rsidRDefault="00DD3B45" w:rsidP="006B4A50">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iCs/>
                <w:color w:val="000000" w:themeColor="text1"/>
              </w:rPr>
              <w:t>AccountType</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type (admin or normal user)</w:t>
            </w:r>
          </w:p>
        </w:tc>
      </w:tr>
      <w:tr w:rsidR="00DD3B45" w:rsidRPr="000D195A" w:rsidTr="00DD3B45">
        <w:trPr>
          <w:trHeight w:val="400"/>
        </w:trPr>
        <w:tc>
          <w:tcPr>
            <w:tcW w:w="669" w:type="dxa"/>
          </w:tcPr>
          <w:p w:rsidR="00DD3B45" w:rsidRPr="000D195A" w:rsidRDefault="00DD3B45" w:rsidP="006B4A50">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iCs/>
                <w:color w:val="000000" w:themeColor="text1"/>
              </w:rPr>
              <w:t>IsActive</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active status (inactive, active)</w:t>
            </w:r>
          </w:p>
        </w:tc>
      </w:tr>
      <w:tr w:rsidR="00DD3B45" w:rsidRPr="000D195A" w:rsidTr="00DD3B45">
        <w:trPr>
          <w:trHeight w:val="400"/>
        </w:trPr>
        <w:tc>
          <w:tcPr>
            <w:tcW w:w="669" w:type="dxa"/>
          </w:tcPr>
          <w:p w:rsidR="00DD3B45" w:rsidRPr="000D195A" w:rsidRDefault="00DD3B45" w:rsidP="006B4A50">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IsVerify</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 email verify status</w:t>
            </w:r>
          </w:p>
        </w:tc>
      </w:tr>
      <w:tr w:rsidR="00DD3B45" w:rsidRPr="000D195A" w:rsidTr="00DD3B45">
        <w:trPr>
          <w:trHeight w:val="400"/>
        </w:trPr>
        <w:tc>
          <w:tcPr>
            <w:tcW w:w="669" w:type="dxa"/>
          </w:tcPr>
          <w:p w:rsidR="00DD3B45" w:rsidRPr="000D195A" w:rsidRDefault="00DD3B45" w:rsidP="006B4A50">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CreatedDate</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created date</w:t>
            </w:r>
          </w:p>
        </w:tc>
      </w:tr>
      <w:tr w:rsidR="00DD3B45" w:rsidRPr="000D195A" w:rsidTr="00DD3B45">
        <w:trPr>
          <w:trHeight w:val="400"/>
        </w:trPr>
        <w:tc>
          <w:tcPr>
            <w:tcW w:w="669" w:type="dxa"/>
          </w:tcPr>
          <w:p w:rsidR="00DD3B45" w:rsidRPr="000D195A" w:rsidRDefault="00DD3B45" w:rsidP="006B4A50">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LastLogin</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keepNex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last login</w:t>
            </w:r>
          </w:p>
        </w:tc>
      </w:tr>
      <w:tr w:rsidR="00DD3B45" w:rsidRPr="000D195A" w:rsidTr="00DD3B45">
        <w:trPr>
          <w:trHeight w:val="400"/>
        </w:trPr>
        <w:tc>
          <w:tcPr>
            <w:tcW w:w="669" w:type="dxa"/>
          </w:tcPr>
          <w:p w:rsidR="00DD3B45" w:rsidRPr="000D195A" w:rsidRDefault="00DD3B45" w:rsidP="006B4A50">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iCs/>
                <w:color w:val="000000" w:themeColor="text1"/>
              </w:rPr>
            </w:pPr>
            <w:r w:rsidRPr="000D195A">
              <w:rPr>
                <w:rFonts w:ascii="Century" w:hAnsi="Century" w:cs="Times New Roman"/>
                <w:iCs/>
              </w:rPr>
              <w:t>Email</w:t>
            </w:r>
          </w:p>
        </w:tc>
        <w:tc>
          <w:tcPr>
            <w:tcW w:w="1260"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p>
        </w:tc>
        <w:tc>
          <w:tcPr>
            <w:tcW w:w="2920" w:type="dxa"/>
          </w:tcPr>
          <w:p w:rsidR="00DD3B45" w:rsidRPr="000D195A" w:rsidRDefault="00DD3B45" w:rsidP="006B4A50">
            <w:pPr>
              <w:pStyle w:val="comment"/>
              <w:keepNex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User’s email</w:t>
            </w:r>
          </w:p>
        </w:tc>
      </w:tr>
      <w:tr w:rsidR="00DD3B45" w:rsidRPr="000D195A" w:rsidTr="00DD3B45">
        <w:trPr>
          <w:trHeight w:val="70"/>
        </w:trPr>
        <w:tc>
          <w:tcPr>
            <w:tcW w:w="669" w:type="dxa"/>
          </w:tcPr>
          <w:p w:rsidR="00DD3B45" w:rsidRPr="000D195A" w:rsidRDefault="00DD3B45" w:rsidP="006B4A50">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iCs/>
                <w:color w:val="000000" w:themeColor="text1"/>
              </w:rPr>
            </w:pPr>
            <w:r w:rsidRPr="000D195A">
              <w:rPr>
                <w:rFonts w:ascii="Century" w:hAnsi="Century" w:cs="Times New Roman"/>
                <w:iCs/>
              </w:rPr>
              <w:t>VerifyCode</w:t>
            </w:r>
          </w:p>
        </w:tc>
        <w:tc>
          <w:tcPr>
            <w:tcW w:w="1260"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p>
        </w:tc>
        <w:tc>
          <w:tcPr>
            <w:tcW w:w="2920" w:type="dxa"/>
          </w:tcPr>
          <w:p w:rsidR="00DD3B45" w:rsidRPr="000D195A" w:rsidRDefault="00DD3B45" w:rsidP="006B4A50">
            <w:pPr>
              <w:pStyle w:val="comment"/>
              <w:keepNex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User’s verify code</w:t>
            </w:r>
          </w:p>
        </w:tc>
      </w:tr>
    </w:tbl>
    <w:p w:rsidR="00DD3B45" w:rsidRPr="000D195A" w:rsidRDefault="00DD3B45" w:rsidP="006B4A50">
      <w:pPr>
        <w:pStyle w:val="Table3-1"/>
        <w:jc w:val="both"/>
        <w:rPr>
          <w:rFonts w:ascii="Century" w:hAnsi="Century"/>
        </w:rPr>
      </w:pPr>
      <w:r w:rsidRPr="000D195A">
        <w:rPr>
          <w:rFonts w:ascii="Century" w:hAnsi="Century"/>
        </w:rPr>
        <w:t xml:space="preserve">WS-User </w:t>
      </w:r>
    </w:p>
    <w:p w:rsidR="00DD3B45" w:rsidRPr="000D195A" w:rsidRDefault="00DD3B45" w:rsidP="006B4A50">
      <w:pPr>
        <w:pStyle w:val="Heading4"/>
        <w:jc w:val="both"/>
        <w:rPr>
          <w:rFonts w:ascii="Century" w:hAnsi="Century"/>
        </w:rPr>
      </w:pPr>
      <w:r w:rsidRPr="000D195A">
        <w:rPr>
          <w:rFonts w:ascii="Century" w:hAnsi="Century"/>
        </w:rPr>
        <w:t>Organization</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rsidTr="00DD3B45">
        <w:trPr>
          <w:trHeight w:val="863"/>
        </w:trPr>
        <w:tc>
          <w:tcPr>
            <w:tcW w:w="669" w:type="dxa"/>
            <w:shd w:val="clear" w:color="auto" w:fill="D9E2F3" w:themeFill="accent5" w:themeFillTint="33"/>
          </w:tcPr>
          <w:p w:rsidR="00DD3B45" w:rsidRPr="000D195A" w:rsidRDefault="00DD3B45" w:rsidP="006B4A50">
            <w:pPr>
              <w:pStyle w:val="NormalTableHeader"/>
              <w:jc w:val="both"/>
            </w:pPr>
            <w:r w:rsidRPr="000D195A">
              <w:t>No</w:t>
            </w:r>
          </w:p>
        </w:tc>
        <w:tc>
          <w:tcPr>
            <w:tcW w:w="2049" w:type="dxa"/>
            <w:shd w:val="clear" w:color="auto" w:fill="D9E2F3" w:themeFill="accent5" w:themeFillTint="33"/>
          </w:tcPr>
          <w:p w:rsidR="00DD3B45" w:rsidRPr="000D195A" w:rsidRDefault="00DD3B45" w:rsidP="006B4A50">
            <w:pPr>
              <w:pStyle w:val="NormalTableHeader"/>
              <w:jc w:val="both"/>
            </w:pPr>
            <w:r w:rsidRPr="000D195A">
              <w:t>Attribute</w:t>
            </w:r>
          </w:p>
        </w:tc>
        <w:tc>
          <w:tcPr>
            <w:tcW w:w="1260" w:type="dxa"/>
            <w:shd w:val="clear" w:color="auto" w:fill="D9E2F3" w:themeFill="accent5" w:themeFillTint="33"/>
          </w:tcPr>
          <w:p w:rsidR="00DD3B45" w:rsidRPr="000D195A" w:rsidRDefault="00DD3B45" w:rsidP="006B4A50">
            <w:pPr>
              <w:pStyle w:val="NormalTableHeader"/>
              <w:jc w:val="both"/>
            </w:pPr>
            <w:r w:rsidRPr="000D195A">
              <w:t>Type</w:t>
            </w:r>
          </w:p>
        </w:tc>
        <w:tc>
          <w:tcPr>
            <w:tcW w:w="1353" w:type="dxa"/>
            <w:shd w:val="clear" w:color="auto" w:fill="D9E2F3" w:themeFill="accent5" w:themeFillTint="33"/>
          </w:tcPr>
          <w:p w:rsidR="00DD3B45" w:rsidRPr="000D195A" w:rsidRDefault="00DD3B45" w:rsidP="006B4A50">
            <w:pPr>
              <w:pStyle w:val="NormalTableHeader"/>
              <w:jc w:val="both"/>
            </w:pPr>
            <w:r w:rsidRPr="000D195A">
              <w:t>Mandatory</w:t>
            </w:r>
          </w:p>
        </w:tc>
        <w:tc>
          <w:tcPr>
            <w:tcW w:w="2920" w:type="dxa"/>
            <w:shd w:val="clear" w:color="auto" w:fill="D9E2F3" w:themeFill="accent5" w:themeFillTint="33"/>
          </w:tcPr>
          <w:p w:rsidR="00DD3B45" w:rsidRPr="000D195A" w:rsidRDefault="00DD3B45" w:rsidP="006B4A50">
            <w:pPr>
              <w:pStyle w:val="NormalTableHeader"/>
              <w:jc w:val="both"/>
            </w:pPr>
            <w:r w:rsidRPr="000D195A">
              <w:t>Description</w:t>
            </w:r>
          </w:p>
        </w:tc>
      </w:tr>
      <w:tr w:rsidR="00DD3B45" w:rsidRPr="000D195A" w:rsidTr="00DD3B45">
        <w:trPr>
          <w:trHeight w:val="512"/>
        </w:trPr>
        <w:tc>
          <w:tcPr>
            <w:tcW w:w="669" w:type="dxa"/>
          </w:tcPr>
          <w:p w:rsidR="00DD3B45" w:rsidRPr="000D195A" w:rsidRDefault="00DD3B45" w:rsidP="006B4A50">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OrganizationID</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w:t>
            </w:r>
          </w:p>
        </w:tc>
      </w:tr>
      <w:tr w:rsidR="00DD3B45" w:rsidRPr="000D195A" w:rsidTr="00DD3B45">
        <w:tc>
          <w:tcPr>
            <w:tcW w:w="669" w:type="dxa"/>
          </w:tcPr>
          <w:p w:rsidR="00DD3B45" w:rsidRPr="000D195A" w:rsidRDefault="00DD3B45" w:rsidP="006B4A50">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OrganizationName</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Name</w:t>
            </w:r>
          </w:p>
        </w:tc>
      </w:tr>
      <w:tr w:rsidR="00DD3B45" w:rsidRPr="000D195A" w:rsidTr="00DD3B45">
        <w:trPr>
          <w:trHeight w:val="400"/>
        </w:trPr>
        <w:tc>
          <w:tcPr>
            <w:tcW w:w="669" w:type="dxa"/>
          </w:tcPr>
          <w:p w:rsidR="00DD3B45" w:rsidRPr="000D195A" w:rsidRDefault="00DD3B45" w:rsidP="006B4A50">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EOrganizationName</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EOrganization’s Name</w:t>
            </w:r>
          </w:p>
        </w:tc>
      </w:tr>
      <w:tr w:rsidR="00DD3B45" w:rsidRPr="000D195A" w:rsidTr="00DD3B45">
        <w:trPr>
          <w:trHeight w:val="400"/>
        </w:trPr>
        <w:tc>
          <w:tcPr>
            <w:tcW w:w="669" w:type="dxa"/>
          </w:tcPr>
          <w:p w:rsidR="00DD3B45" w:rsidRPr="000D195A" w:rsidRDefault="00DD3B45" w:rsidP="006B4A50">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Introduction</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introduction</w:t>
            </w:r>
          </w:p>
        </w:tc>
      </w:tr>
      <w:tr w:rsidR="00DD3B45" w:rsidRPr="000D195A" w:rsidTr="00DD3B45">
        <w:trPr>
          <w:trHeight w:val="400"/>
        </w:trPr>
        <w:tc>
          <w:tcPr>
            <w:tcW w:w="669" w:type="dxa"/>
          </w:tcPr>
          <w:p w:rsidR="00DD3B45" w:rsidRPr="000D195A" w:rsidRDefault="00DD3B45" w:rsidP="006B4A50">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LogoUrl</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image link</w:t>
            </w:r>
          </w:p>
        </w:tc>
      </w:tr>
      <w:tr w:rsidR="00DD3B45" w:rsidRPr="000D195A" w:rsidTr="00DD3B45">
        <w:trPr>
          <w:trHeight w:val="400"/>
        </w:trPr>
        <w:tc>
          <w:tcPr>
            <w:tcW w:w="669" w:type="dxa"/>
          </w:tcPr>
          <w:p w:rsidR="00DD3B45" w:rsidRPr="000D195A" w:rsidRDefault="00DD3B45" w:rsidP="006B4A50">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Phone</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phone</w:t>
            </w:r>
          </w:p>
        </w:tc>
      </w:tr>
      <w:tr w:rsidR="00DD3B45" w:rsidRPr="000D195A" w:rsidTr="00DD3B45">
        <w:trPr>
          <w:trHeight w:val="400"/>
        </w:trPr>
        <w:tc>
          <w:tcPr>
            <w:tcW w:w="669" w:type="dxa"/>
          </w:tcPr>
          <w:p w:rsidR="00DD3B45" w:rsidRPr="000D195A" w:rsidRDefault="00DD3B45" w:rsidP="006B4A50">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Email</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email</w:t>
            </w:r>
          </w:p>
        </w:tc>
      </w:tr>
      <w:tr w:rsidR="00DD3B45" w:rsidRPr="000D195A" w:rsidTr="00DD3B45">
        <w:trPr>
          <w:trHeight w:val="400"/>
        </w:trPr>
        <w:tc>
          <w:tcPr>
            <w:tcW w:w="669" w:type="dxa"/>
          </w:tcPr>
          <w:p w:rsidR="00DD3B45" w:rsidRPr="000D195A" w:rsidRDefault="00DD3B45" w:rsidP="006B4A50">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Address</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address</w:t>
            </w:r>
          </w:p>
        </w:tc>
      </w:tr>
      <w:tr w:rsidR="00DD3B45" w:rsidRPr="000D195A" w:rsidTr="00DD3B45">
        <w:trPr>
          <w:trHeight w:val="400"/>
        </w:trPr>
        <w:tc>
          <w:tcPr>
            <w:tcW w:w="669" w:type="dxa"/>
          </w:tcPr>
          <w:p w:rsidR="00DD3B45" w:rsidRPr="000D195A" w:rsidRDefault="00DD3B45" w:rsidP="006B4A50">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Status</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Is Organization expired</w:t>
            </w:r>
          </w:p>
        </w:tc>
      </w:tr>
      <w:tr w:rsidR="00DD3B45" w:rsidRPr="000D195A" w:rsidTr="00DD3B45">
        <w:trPr>
          <w:trHeight w:val="400"/>
        </w:trPr>
        <w:tc>
          <w:tcPr>
            <w:tcW w:w="669" w:type="dxa"/>
          </w:tcPr>
          <w:p w:rsidR="00DD3B45" w:rsidRPr="000D195A" w:rsidRDefault="00DD3B45" w:rsidP="006B4A50">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iCs/>
                <w:color w:val="000000" w:themeColor="text1"/>
              </w:rPr>
            </w:pPr>
            <w:r w:rsidRPr="000D195A">
              <w:rPr>
                <w:rFonts w:ascii="Century" w:hAnsi="Century" w:cs="Times New Roman"/>
                <w:iCs/>
                <w:color w:val="000000" w:themeColor="text1"/>
              </w:rPr>
              <w:t>Point</w:t>
            </w:r>
          </w:p>
        </w:tc>
        <w:tc>
          <w:tcPr>
            <w:tcW w:w="1260" w:type="dxa"/>
          </w:tcPr>
          <w:p w:rsidR="00DD3B45" w:rsidRPr="000D195A" w:rsidRDefault="00DD3B45" w:rsidP="006B4A50">
            <w:pPr>
              <w:pStyle w:val="comment"/>
              <w:tabs>
                <w:tab w:val="left" w:pos="701"/>
              </w:tabs>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 xml:space="preserve">   Int</w:t>
            </w:r>
          </w:p>
        </w:tc>
        <w:tc>
          <w:tcPr>
            <w:tcW w:w="1353"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eastAsiaTheme="minorEastAsia" w:hAnsi="Century" w:cs="Times New Roman"/>
                <w:i w:val="0"/>
                <w:iCs/>
                <w:color w:val="000000" w:themeColor="text1"/>
                <w:sz w:val="22"/>
                <w:szCs w:val="22"/>
              </w:rPr>
            </w:pPr>
          </w:p>
        </w:tc>
      </w:tr>
    </w:tbl>
    <w:p w:rsidR="00DD3B45" w:rsidRPr="000D195A" w:rsidRDefault="00DD3B45" w:rsidP="006B4A50">
      <w:pPr>
        <w:pStyle w:val="Table3-1"/>
        <w:jc w:val="both"/>
        <w:rPr>
          <w:rFonts w:ascii="Century" w:hAnsi="Century"/>
        </w:rPr>
      </w:pPr>
      <w:r w:rsidRPr="000D195A">
        <w:rPr>
          <w:rFonts w:ascii="Century" w:hAnsi="Century"/>
        </w:rPr>
        <w:lastRenderedPageBreak/>
        <w:t>Organization</w:t>
      </w:r>
    </w:p>
    <w:p w:rsidR="00DD3B45" w:rsidRPr="000D195A" w:rsidRDefault="00DD3B45" w:rsidP="006B4A50">
      <w:pPr>
        <w:pStyle w:val="Heading4"/>
        <w:jc w:val="both"/>
        <w:rPr>
          <w:rFonts w:ascii="Century" w:hAnsi="Century"/>
        </w:rPr>
      </w:pPr>
      <w:r w:rsidRPr="000D195A">
        <w:rPr>
          <w:rFonts w:ascii="Century" w:hAnsi="Century"/>
        </w:rPr>
        <w:t>Thread</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rsidTr="00DD3B45">
        <w:trPr>
          <w:trHeight w:val="863"/>
        </w:trPr>
        <w:tc>
          <w:tcPr>
            <w:tcW w:w="669" w:type="dxa"/>
            <w:shd w:val="clear" w:color="auto" w:fill="D9E2F3" w:themeFill="accent5" w:themeFillTint="33"/>
          </w:tcPr>
          <w:p w:rsidR="00DD3B45" w:rsidRPr="000D195A" w:rsidRDefault="00DD3B45" w:rsidP="006B4A50">
            <w:pPr>
              <w:pStyle w:val="NormalTableHeader"/>
              <w:jc w:val="both"/>
            </w:pPr>
            <w:r w:rsidRPr="000D195A">
              <w:t>No</w:t>
            </w:r>
          </w:p>
        </w:tc>
        <w:tc>
          <w:tcPr>
            <w:tcW w:w="2049" w:type="dxa"/>
            <w:shd w:val="clear" w:color="auto" w:fill="D9E2F3" w:themeFill="accent5" w:themeFillTint="33"/>
          </w:tcPr>
          <w:p w:rsidR="00DD3B45" w:rsidRPr="000D195A" w:rsidRDefault="00DD3B45" w:rsidP="006B4A50">
            <w:pPr>
              <w:pStyle w:val="NormalTableHeader"/>
              <w:jc w:val="both"/>
            </w:pPr>
            <w:r w:rsidRPr="000D195A">
              <w:t>Attribute</w:t>
            </w:r>
          </w:p>
        </w:tc>
        <w:tc>
          <w:tcPr>
            <w:tcW w:w="1260" w:type="dxa"/>
            <w:shd w:val="clear" w:color="auto" w:fill="D9E2F3" w:themeFill="accent5" w:themeFillTint="33"/>
          </w:tcPr>
          <w:p w:rsidR="00DD3B45" w:rsidRPr="000D195A" w:rsidRDefault="00DD3B45" w:rsidP="006B4A50">
            <w:pPr>
              <w:pStyle w:val="NormalTableHeader"/>
              <w:jc w:val="both"/>
            </w:pPr>
            <w:r w:rsidRPr="000D195A">
              <w:t>Type</w:t>
            </w:r>
          </w:p>
        </w:tc>
        <w:tc>
          <w:tcPr>
            <w:tcW w:w="1353" w:type="dxa"/>
            <w:shd w:val="clear" w:color="auto" w:fill="D9E2F3" w:themeFill="accent5" w:themeFillTint="33"/>
          </w:tcPr>
          <w:p w:rsidR="00DD3B45" w:rsidRPr="000D195A" w:rsidRDefault="00DD3B45" w:rsidP="006B4A50">
            <w:pPr>
              <w:pStyle w:val="NormalTableHeader"/>
              <w:jc w:val="both"/>
            </w:pPr>
            <w:r w:rsidRPr="000D195A">
              <w:t>Mandatory</w:t>
            </w:r>
          </w:p>
        </w:tc>
        <w:tc>
          <w:tcPr>
            <w:tcW w:w="2920" w:type="dxa"/>
            <w:shd w:val="clear" w:color="auto" w:fill="D9E2F3" w:themeFill="accent5" w:themeFillTint="33"/>
          </w:tcPr>
          <w:p w:rsidR="00DD3B45" w:rsidRPr="000D195A" w:rsidRDefault="00DD3B45" w:rsidP="006B4A50">
            <w:pPr>
              <w:pStyle w:val="NormalTableHeader"/>
              <w:jc w:val="both"/>
            </w:pPr>
            <w:r w:rsidRPr="000D195A">
              <w:t>Description</w:t>
            </w:r>
          </w:p>
        </w:tc>
      </w:tr>
      <w:tr w:rsidR="00DD3B45" w:rsidRPr="000D195A" w:rsidTr="00DD3B45">
        <w:trPr>
          <w:trHeight w:val="512"/>
        </w:trPr>
        <w:tc>
          <w:tcPr>
            <w:tcW w:w="669"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ThreadIdID</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ID</w:t>
            </w:r>
          </w:p>
        </w:tc>
      </w:tr>
      <w:tr w:rsidR="00DD3B45" w:rsidRPr="000D195A" w:rsidTr="00DD3B45">
        <w:tc>
          <w:tcPr>
            <w:tcW w:w="669"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UserId</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UserID who created thread</w:t>
            </w:r>
          </w:p>
        </w:tc>
      </w:tr>
      <w:tr w:rsidR="00DD3B45" w:rsidRPr="000D195A" w:rsidTr="00DD3B45">
        <w:trPr>
          <w:trHeight w:val="400"/>
        </w:trPr>
        <w:tc>
          <w:tcPr>
            <w:tcW w:w="669"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Title</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title</w:t>
            </w:r>
          </w:p>
        </w:tc>
      </w:tr>
      <w:tr w:rsidR="00DD3B45" w:rsidRPr="000D195A" w:rsidTr="00DD3B45">
        <w:trPr>
          <w:trHeight w:val="400"/>
        </w:trPr>
        <w:tc>
          <w:tcPr>
            <w:tcW w:w="669"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4</w:t>
            </w: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Etitle</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ETitle</w:t>
            </w:r>
          </w:p>
        </w:tc>
      </w:tr>
      <w:tr w:rsidR="00DD3B45" w:rsidRPr="000D195A" w:rsidTr="00DD3B45">
        <w:trPr>
          <w:trHeight w:val="400"/>
        </w:trPr>
        <w:tc>
          <w:tcPr>
            <w:tcW w:w="669"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5</w:t>
            </w: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[Content]</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content</w:t>
            </w:r>
          </w:p>
        </w:tc>
      </w:tr>
      <w:tr w:rsidR="00DD3B45" w:rsidRPr="000D195A" w:rsidTr="00DD3B45">
        <w:trPr>
          <w:trHeight w:val="400"/>
        </w:trPr>
        <w:tc>
          <w:tcPr>
            <w:tcW w:w="669"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6</w:t>
            </w: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VideoUrl</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video link</w:t>
            </w:r>
          </w:p>
        </w:tc>
      </w:tr>
      <w:tr w:rsidR="00DD3B45" w:rsidRPr="000D195A" w:rsidTr="00DD3B45">
        <w:trPr>
          <w:trHeight w:val="400"/>
        </w:trPr>
        <w:tc>
          <w:tcPr>
            <w:tcW w:w="669"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7</w:t>
            </w: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CreatedDate</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created date</w:t>
            </w:r>
          </w:p>
        </w:tc>
      </w:tr>
      <w:tr w:rsidR="00DD3B45" w:rsidRPr="000D195A" w:rsidTr="00DD3B45">
        <w:trPr>
          <w:trHeight w:val="400"/>
        </w:trPr>
        <w:tc>
          <w:tcPr>
            <w:tcW w:w="669"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8</w:t>
            </w: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UpdatedDate</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updated date</w:t>
            </w:r>
          </w:p>
        </w:tc>
      </w:tr>
      <w:tr w:rsidR="00DD3B45" w:rsidRPr="000D195A" w:rsidTr="00DD3B45">
        <w:trPr>
          <w:trHeight w:val="400"/>
        </w:trPr>
        <w:tc>
          <w:tcPr>
            <w:tcW w:w="669"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9</w:t>
            </w: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Status</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status: active or banned</w:t>
            </w:r>
          </w:p>
        </w:tc>
      </w:tr>
    </w:tbl>
    <w:p w:rsidR="00DD3B45" w:rsidRPr="000D195A" w:rsidRDefault="00DD3B45" w:rsidP="006B4A50">
      <w:pPr>
        <w:jc w:val="both"/>
        <w:rPr>
          <w:rFonts w:ascii="Century" w:hAnsi="Century"/>
        </w:rPr>
      </w:pPr>
    </w:p>
    <w:p w:rsidR="009A59DF" w:rsidRPr="000D195A" w:rsidRDefault="009A59DF" w:rsidP="006B4A50">
      <w:pPr>
        <w:pStyle w:val="Table3-1"/>
        <w:jc w:val="both"/>
        <w:rPr>
          <w:rFonts w:ascii="Century" w:hAnsi="Century"/>
        </w:rPr>
      </w:pPr>
      <w:r w:rsidRPr="000D195A">
        <w:rPr>
          <w:rFonts w:ascii="Century" w:hAnsi="Century"/>
        </w:rPr>
        <w:t>Thread</w:t>
      </w:r>
    </w:p>
    <w:p w:rsidR="009A59DF" w:rsidRPr="000D195A" w:rsidRDefault="00DD3B45" w:rsidP="006B4A50">
      <w:pPr>
        <w:pStyle w:val="Heading4"/>
        <w:jc w:val="both"/>
        <w:rPr>
          <w:rFonts w:ascii="Century" w:hAnsi="Century"/>
        </w:rPr>
      </w:pPr>
      <w:r w:rsidRPr="000D195A">
        <w:rPr>
          <w:rFonts w:ascii="Century" w:hAnsi="Century"/>
        </w:rPr>
        <w:t>Event</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980"/>
        <w:gridCol w:w="1260"/>
        <w:gridCol w:w="1353"/>
        <w:gridCol w:w="2920"/>
      </w:tblGrid>
      <w:tr w:rsidR="00DD3B45" w:rsidRPr="000D195A" w:rsidTr="00DD3B45">
        <w:trPr>
          <w:trHeight w:val="863"/>
        </w:trPr>
        <w:tc>
          <w:tcPr>
            <w:tcW w:w="738" w:type="dxa"/>
            <w:shd w:val="clear" w:color="auto" w:fill="D9E2F3" w:themeFill="accent5" w:themeFillTint="33"/>
          </w:tcPr>
          <w:p w:rsidR="00DD3B45" w:rsidRPr="000D195A" w:rsidRDefault="00DD3B45" w:rsidP="006B4A50">
            <w:pPr>
              <w:pStyle w:val="NormalTableHeader"/>
              <w:jc w:val="both"/>
            </w:pPr>
            <w:r w:rsidRPr="000D195A">
              <w:t>No</w:t>
            </w:r>
          </w:p>
        </w:tc>
        <w:tc>
          <w:tcPr>
            <w:tcW w:w="1980" w:type="dxa"/>
            <w:shd w:val="clear" w:color="auto" w:fill="D9E2F3" w:themeFill="accent5" w:themeFillTint="33"/>
          </w:tcPr>
          <w:p w:rsidR="00DD3B45" w:rsidRPr="000D195A" w:rsidRDefault="00DD3B45" w:rsidP="006B4A50">
            <w:pPr>
              <w:pStyle w:val="NormalTableHeader"/>
              <w:jc w:val="both"/>
            </w:pPr>
            <w:r w:rsidRPr="000D195A">
              <w:t>Attribute</w:t>
            </w:r>
          </w:p>
        </w:tc>
        <w:tc>
          <w:tcPr>
            <w:tcW w:w="1260" w:type="dxa"/>
            <w:shd w:val="clear" w:color="auto" w:fill="D9E2F3" w:themeFill="accent5" w:themeFillTint="33"/>
          </w:tcPr>
          <w:p w:rsidR="00DD3B45" w:rsidRPr="000D195A" w:rsidRDefault="00DD3B45" w:rsidP="006B4A50">
            <w:pPr>
              <w:pStyle w:val="NormalTableHeader"/>
              <w:jc w:val="both"/>
            </w:pPr>
            <w:r w:rsidRPr="000D195A">
              <w:t>Type</w:t>
            </w:r>
          </w:p>
        </w:tc>
        <w:tc>
          <w:tcPr>
            <w:tcW w:w="1353" w:type="dxa"/>
            <w:shd w:val="clear" w:color="auto" w:fill="D9E2F3" w:themeFill="accent5" w:themeFillTint="33"/>
          </w:tcPr>
          <w:p w:rsidR="00DD3B45" w:rsidRPr="000D195A" w:rsidRDefault="00DD3B45" w:rsidP="006B4A50">
            <w:pPr>
              <w:pStyle w:val="NormalTableHeader"/>
              <w:jc w:val="both"/>
            </w:pPr>
            <w:r w:rsidRPr="000D195A">
              <w:t>Mandatory</w:t>
            </w:r>
          </w:p>
        </w:tc>
        <w:tc>
          <w:tcPr>
            <w:tcW w:w="2920" w:type="dxa"/>
            <w:shd w:val="clear" w:color="auto" w:fill="D9E2F3" w:themeFill="accent5" w:themeFillTint="33"/>
          </w:tcPr>
          <w:p w:rsidR="00DD3B45" w:rsidRPr="000D195A" w:rsidRDefault="00DD3B45" w:rsidP="006B4A50">
            <w:pPr>
              <w:pStyle w:val="NormalTableHeader"/>
              <w:jc w:val="both"/>
            </w:pPr>
            <w:r w:rsidRPr="000D195A">
              <w:t>Description</w:t>
            </w:r>
          </w:p>
        </w:tc>
      </w:tr>
      <w:tr w:rsidR="00DD3B45" w:rsidRPr="000D195A" w:rsidTr="00DD3B45">
        <w:trPr>
          <w:trHeight w:val="512"/>
        </w:trPr>
        <w:tc>
          <w:tcPr>
            <w:tcW w:w="738"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1980"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EventID</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ID</w:t>
            </w:r>
          </w:p>
        </w:tc>
      </w:tr>
      <w:tr w:rsidR="00DD3B45" w:rsidRPr="000D195A" w:rsidTr="00DD3B45">
        <w:tc>
          <w:tcPr>
            <w:tcW w:w="738"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1980"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CreatorID</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UserID who created event</w:t>
            </w:r>
          </w:p>
        </w:tc>
      </w:tr>
      <w:tr w:rsidR="00DD3B45" w:rsidRPr="000D195A" w:rsidTr="00DD3B45">
        <w:trPr>
          <w:trHeight w:val="400"/>
        </w:trPr>
        <w:tc>
          <w:tcPr>
            <w:tcW w:w="738"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1980"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EventType</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type</w:t>
            </w:r>
          </w:p>
        </w:tc>
      </w:tr>
      <w:tr w:rsidR="00DD3B45" w:rsidRPr="000D195A" w:rsidTr="00DD3B45">
        <w:trPr>
          <w:trHeight w:val="400"/>
        </w:trPr>
        <w:tc>
          <w:tcPr>
            <w:tcW w:w="738"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4</w:t>
            </w:r>
          </w:p>
        </w:tc>
        <w:tc>
          <w:tcPr>
            <w:tcW w:w="1980"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EventName</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name</w:t>
            </w:r>
          </w:p>
        </w:tc>
      </w:tr>
      <w:tr w:rsidR="00DD3B45" w:rsidRPr="000D195A" w:rsidTr="00DD3B45">
        <w:trPr>
          <w:trHeight w:val="400"/>
        </w:trPr>
        <w:tc>
          <w:tcPr>
            <w:tcW w:w="738"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5</w:t>
            </w:r>
          </w:p>
        </w:tc>
        <w:tc>
          <w:tcPr>
            <w:tcW w:w="1980"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EEventName</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EEvent’s name</w:t>
            </w:r>
          </w:p>
        </w:tc>
      </w:tr>
      <w:tr w:rsidR="00DD3B45" w:rsidRPr="000D195A" w:rsidTr="00DD3B45">
        <w:trPr>
          <w:trHeight w:val="400"/>
        </w:trPr>
        <w:tc>
          <w:tcPr>
            <w:tcW w:w="738"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6</w:t>
            </w:r>
          </w:p>
        </w:tc>
        <w:tc>
          <w:tcPr>
            <w:tcW w:w="1980"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Created_Date</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created date</w:t>
            </w:r>
          </w:p>
        </w:tc>
      </w:tr>
      <w:tr w:rsidR="00DD3B45" w:rsidRPr="000D195A" w:rsidTr="00DD3B45">
        <w:trPr>
          <w:trHeight w:val="400"/>
        </w:trPr>
        <w:tc>
          <w:tcPr>
            <w:tcW w:w="738"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7</w:t>
            </w:r>
          </w:p>
        </w:tc>
        <w:tc>
          <w:tcPr>
            <w:tcW w:w="1980"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Start_Date</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start date</w:t>
            </w:r>
          </w:p>
        </w:tc>
      </w:tr>
      <w:tr w:rsidR="00DD3B45" w:rsidRPr="000D195A" w:rsidTr="00DD3B45">
        <w:trPr>
          <w:trHeight w:val="400"/>
        </w:trPr>
        <w:tc>
          <w:tcPr>
            <w:tcW w:w="738"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8</w:t>
            </w:r>
          </w:p>
        </w:tc>
        <w:tc>
          <w:tcPr>
            <w:tcW w:w="1980"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Finish_Date</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finish date</w:t>
            </w:r>
          </w:p>
        </w:tc>
      </w:tr>
      <w:tr w:rsidR="00DD3B45" w:rsidRPr="000D195A" w:rsidTr="00DD3B45">
        <w:trPr>
          <w:trHeight w:val="400"/>
        </w:trPr>
        <w:tc>
          <w:tcPr>
            <w:tcW w:w="738"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9</w:t>
            </w:r>
          </w:p>
        </w:tc>
        <w:tc>
          <w:tcPr>
            <w:tcW w:w="1980"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UpdatedDate</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updated date</w:t>
            </w:r>
          </w:p>
        </w:tc>
      </w:tr>
      <w:tr w:rsidR="00DD3B45" w:rsidRPr="000D195A" w:rsidTr="00DD3B45">
        <w:trPr>
          <w:trHeight w:val="400"/>
        </w:trPr>
        <w:tc>
          <w:tcPr>
            <w:tcW w:w="738"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10</w:t>
            </w:r>
          </w:p>
        </w:tc>
        <w:tc>
          <w:tcPr>
            <w:tcW w:w="1980" w:type="dxa"/>
          </w:tcPr>
          <w:p w:rsidR="00DD3B45" w:rsidRPr="000D195A" w:rsidRDefault="00DD3B45" w:rsidP="006B4A50">
            <w:pPr>
              <w:spacing w:line="276" w:lineRule="auto"/>
              <w:jc w:val="both"/>
              <w:rPr>
                <w:rFonts w:ascii="Century" w:hAnsi="Century" w:cs="Times New Roman"/>
                <w:iCs/>
                <w:color w:val="000000" w:themeColor="text1"/>
              </w:rPr>
            </w:pPr>
            <w:r w:rsidRPr="000D195A">
              <w:rPr>
                <w:rFonts w:ascii="Century" w:hAnsi="Century" w:cs="Times New Roman"/>
                <w:iCs/>
                <w:color w:val="000000" w:themeColor="text1"/>
              </w:rPr>
              <w:t>Contact</w:t>
            </w:r>
          </w:p>
        </w:tc>
        <w:tc>
          <w:tcPr>
            <w:tcW w:w="1260"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Contact of event’s creator</w:t>
            </w:r>
          </w:p>
        </w:tc>
      </w:tr>
      <w:tr w:rsidR="00DD3B45" w:rsidRPr="000D195A" w:rsidTr="00DD3B45">
        <w:trPr>
          <w:trHeight w:val="400"/>
        </w:trPr>
        <w:tc>
          <w:tcPr>
            <w:tcW w:w="738"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11</w:t>
            </w:r>
          </w:p>
        </w:tc>
        <w:tc>
          <w:tcPr>
            <w:tcW w:w="1980" w:type="dxa"/>
          </w:tcPr>
          <w:p w:rsidR="00DD3B45" w:rsidRPr="000D195A" w:rsidRDefault="00DD3B45" w:rsidP="006B4A50">
            <w:pPr>
              <w:spacing w:line="276" w:lineRule="auto"/>
              <w:jc w:val="both"/>
              <w:rPr>
                <w:rFonts w:ascii="Century" w:hAnsi="Century" w:cs="Times New Roman"/>
                <w:iCs/>
                <w:color w:val="000000" w:themeColor="text1"/>
              </w:rPr>
            </w:pPr>
            <w:r w:rsidRPr="000D195A">
              <w:rPr>
                <w:rFonts w:ascii="Century" w:hAnsi="Century" w:cs="Times New Roman"/>
                <w:iCs/>
                <w:color w:val="000000" w:themeColor="text1"/>
              </w:rPr>
              <w:t>ShortDescription</w:t>
            </w:r>
          </w:p>
        </w:tc>
        <w:tc>
          <w:tcPr>
            <w:tcW w:w="1260"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Event’s short description</w:t>
            </w:r>
          </w:p>
        </w:tc>
      </w:tr>
      <w:tr w:rsidR="00DD3B45" w:rsidRPr="000D195A" w:rsidTr="00DD3B45">
        <w:trPr>
          <w:trHeight w:val="400"/>
        </w:trPr>
        <w:tc>
          <w:tcPr>
            <w:tcW w:w="738"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12</w:t>
            </w:r>
          </w:p>
        </w:tc>
        <w:tc>
          <w:tcPr>
            <w:tcW w:w="1980" w:type="dxa"/>
          </w:tcPr>
          <w:p w:rsidR="00DD3B45" w:rsidRPr="000D195A" w:rsidRDefault="00DD3B45" w:rsidP="006B4A50">
            <w:pPr>
              <w:spacing w:line="276" w:lineRule="auto"/>
              <w:jc w:val="both"/>
              <w:rPr>
                <w:rFonts w:ascii="Century" w:hAnsi="Century" w:cs="Times New Roman"/>
                <w:iCs/>
                <w:color w:val="000000" w:themeColor="text1"/>
              </w:rPr>
            </w:pPr>
            <w:r w:rsidRPr="000D195A">
              <w:rPr>
                <w:rFonts w:ascii="Century" w:hAnsi="Century" w:cs="Times New Roman"/>
                <w:iCs/>
                <w:color w:val="000000" w:themeColor="text1"/>
              </w:rPr>
              <w:t>Description</w:t>
            </w:r>
          </w:p>
        </w:tc>
        <w:tc>
          <w:tcPr>
            <w:tcW w:w="1260"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Event’s description</w:t>
            </w:r>
          </w:p>
        </w:tc>
      </w:tr>
      <w:tr w:rsidR="00DD3B45" w:rsidRPr="000D195A" w:rsidTr="00DD3B45">
        <w:trPr>
          <w:trHeight w:val="400"/>
        </w:trPr>
        <w:tc>
          <w:tcPr>
            <w:tcW w:w="738"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lastRenderedPageBreak/>
              <w:t>13</w:t>
            </w:r>
          </w:p>
        </w:tc>
        <w:tc>
          <w:tcPr>
            <w:tcW w:w="1980" w:type="dxa"/>
          </w:tcPr>
          <w:p w:rsidR="00DD3B45" w:rsidRPr="000D195A" w:rsidRDefault="00DD3B45" w:rsidP="006B4A50">
            <w:pPr>
              <w:spacing w:line="276" w:lineRule="auto"/>
              <w:jc w:val="both"/>
              <w:rPr>
                <w:rFonts w:ascii="Century" w:hAnsi="Century" w:cs="Times New Roman"/>
                <w:iCs/>
                <w:color w:val="000000" w:themeColor="text1"/>
              </w:rPr>
            </w:pPr>
            <w:r w:rsidRPr="000D195A">
              <w:rPr>
                <w:rFonts w:ascii="Century" w:hAnsi="Century" w:cs="Times New Roman"/>
                <w:iCs/>
                <w:color w:val="000000" w:themeColor="text1"/>
              </w:rPr>
              <w:t>Location</w:t>
            </w:r>
          </w:p>
        </w:tc>
        <w:tc>
          <w:tcPr>
            <w:tcW w:w="1260"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Event’s location</w:t>
            </w:r>
          </w:p>
        </w:tc>
      </w:tr>
      <w:tr w:rsidR="00DD3B45" w:rsidRPr="000D195A" w:rsidTr="00DD3B45">
        <w:trPr>
          <w:trHeight w:val="400"/>
        </w:trPr>
        <w:tc>
          <w:tcPr>
            <w:tcW w:w="738"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14</w:t>
            </w:r>
          </w:p>
        </w:tc>
        <w:tc>
          <w:tcPr>
            <w:tcW w:w="1980" w:type="dxa"/>
          </w:tcPr>
          <w:p w:rsidR="00DD3B45" w:rsidRPr="000D195A" w:rsidRDefault="00DD3B45" w:rsidP="006B4A50">
            <w:pPr>
              <w:spacing w:line="276" w:lineRule="auto"/>
              <w:jc w:val="both"/>
              <w:rPr>
                <w:rFonts w:ascii="Century" w:hAnsi="Century" w:cs="Times New Roman"/>
                <w:iCs/>
                <w:color w:val="000000" w:themeColor="text1"/>
              </w:rPr>
            </w:pPr>
            <w:r w:rsidRPr="000D195A">
              <w:rPr>
                <w:rFonts w:ascii="Century" w:hAnsi="Century" w:cs="Times New Roman"/>
                <w:iCs/>
                <w:color w:val="000000" w:themeColor="text1"/>
              </w:rPr>
              <w:t>VideoUrl</w:t>
            </w:r>
          </w:p>
        </w:tc>
        <w:tc>
          <w:tcPr>
            <w:tcW w:w="1260"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Event’s video link</w:t>
            </w:r>
          </w:p>
        </w:tc>
      </w:tr>
      <w:tr w:rsidR="00DD3B45" w:rsidRPr="000D195A" w:rsidTr="00DD3B45">
        <w:trPr>
          <w:trHeight w:val="400"/>
        </w:trPr>
        <w:tc>
          <w:tcPr>
            <w:tcW w:w="738"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15</w:t>
            </w:r>
          </w:p>
        </w:tc>
        <w:tc>
          <w:tcPr>
            <w:tcW w:w="1980" w:type="dxa"/>
          </w:tcPr>
          <w:p w:rsidR="00DD3B45" w:rsidRPr="000D195A" w:rsidRDefault="00DD3B45" w:rsidP="006B4A50">
            <w:pPr>
              <w:spacing w:line="276" w:lineRule="auto"/>
              <w:jc w:val="both"/>
              <w:rPr>
                <w:rFonts w:ascii="Century" w:hAnsi="Century" w:cs="Times New Roman"/>
                <w:iCs/>
                <w:color w:val="000000" w:themeColor="text1"/>
              </w:rPr>
            </w:pPr>
            <w:r w:rsidRPr="000D195A">
              <w:rPr>
                <w:rFonts w:ascii="Century" w:hAnsi="Century" w:cs="Times New Roman"/>
                <w:iCs/>
                <w:color w:val="000000" w:themeColor="text1"/>
              </w:rPr>
              <w:t>ExpectedMoney</w:t>
            </w:r>
          </w:p>
        </w:tc>
        <w:tc>
          <w:tcPr>
            <w:tcW w:w="1260"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Float</w:t>
            </w:r>
          </w:p>
        </w:tc>
        <w:tc>
          <w:tcPr>
            <w:tcW w:w="1353"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Amount Money which event expected</w:t>
            </w:r>
          </w:p>
        </w:tc>
      </w:tr>
      <w:tr w:rsidR="00DD3B45" w:rsidRPr="000D195A" w:rsidTr="00DD3B45">
        <w:trPr>
          <w:trHeight w:val="400"/>
        </w:trPr>
        <w:tc>
          <w:tcPr>
            <w:tcW w:w="738"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16</w:t>
            </w:r>
          </w:p>
        </w:tc>
        <w:tc>
          <w:tcPr>
            <w:tcW w:w="1980" w:type="dxa"/>
          </w:tcPr>
          <w:p w:rsidR="00DD3B45" w:rsidRPr="000D195A" w:rsidRDefault="00DD3B45" w:rsidP="006B4A50">
            <w:pPr>
              <w:spacing w:line="276" w:lineRule="auto"/>
              <w:jc w:val="both"/>
              <w:rPr>
                <w:rFonts w:ascii="Century" w:hAnsi="Century" w:cs="Times New Roman"/>
                <w:iCs/>
                <w:color w:val="000000" w:themeColor="text1"/>
              </w:rPr>
            </w:pPr>
            <w:r w:rsidRPr="000D195A">
              <w:rPr>
                <w:rFonts w:ascii="Century" w:hAnsi="Century" w:cs="Times New Roman"/>
                <w:iCs/>
                <w:color w:val="000000" w:themeColor="text1"/>
              </w:rPr>
              <w:t>TotalPoint</w:t>
            </w:r>
          </w:p>
        </w:tc>
        <w:tc>
          <w:tcPr>
            <w:tcW w:w="1260"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Total point of event</w:t>
            </w:r>
          </w:p>
        </w:tc>
      </w:tr>
      <w:tr w:rsidR="00DD3B45" w:rsidRPr="000D195A" w:rsidTr="00DD3B45">
        <w:trPr>
          <w:trHeight w:val="400"/>
        </w:trPr>
        <w:tc>
          <w:tcPr>
            <w:tcW w:w="738" w:type="dxa"/>
          </w:tcPr>
          <w:p w:rsidR="00DD3B45" w:rsidRPr="000D195A" w:rsidRDefault="00DD3B45" w:rsidP="006B4A50">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17</w:t>
            </w:r>
          </w:p>
        </w:tc>
        <w:tc>
          <w:tcPr>
            <w:tcW w:w="1980" w:type="dxa"/>
          </w:tcPr>
          <w:p w:rsidR="00DD3B45" w:rsidRPr="000D195A" w:rsidRDefault="00DD3B45" w:rsidP="006B4A50">
            <w:pPr>
              <w:spacing w:line="276" w:lineRule="auto"/>
              <w:jc w:val="both"/>
              <w:rPr>
                <w:rFonts w:ascii="Century" w:hAnsi="Century" w:cs="Times New Roman"/>
                <w:iCs/>
                <w:color w:val="000000" w:themeColor="text1"/>
              </w:rPr>
            </w:pPr>
            <w:r w:rsidRPr="000D195A">
              <w:rPr>
                <w:rFonts w:ascii="Century" w:hAnsi="Century" w:cs="Times New Roman"/>
                <w:iCs/>
                <w:color w:val="000000" w:themeColor="text1"/>
              </w:rPr>
              <w:t>Status</w:t>
            </w:r>
          </w:p>
        </w:tc>
        <w:tc>
          <w:tcPr>
            <w:tcW w:w="1260"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Event’s status</w:t>
            </w:r>
          </w:p>
        </w:tc>
      </w:tr>
    </w:tbl>
    <w:p w:rsidR="00DD3B45" w:rsidRPr="000D195A" w:rsidRDefault="00DD3B45" w:rsidP="006B4A50">
      <w:pPr>
        <w:jc w:val="both"/>
        <w:rPr>
          <w:rFonts w:ascii="Century" w:hAnsi="Century"/>
        </w:rPr>
      </w:pPr>
    </w:p>
    <w:p w:rsidR="00DD3B45" w:rsidRPr="000D195A" w:rsidRDefault="009A59DF" w:rsidP="006B4A50">
      <w:pPr>
        <w:pStyle w:val="Table3-1"/>
        <w:jc w:val="both"/>
        <w:rPr>
          <w:rFonts w:ascii="Century" w:hAnsi="Century"/>
        </w:rPr>
      </w:pPr>
      <w:r w:rsidRPr="000D195A">
        <w:rPr>
          <w:rFonts w:ascii="Century" w:hAnsi="Century"/>
        </w:rPr>
        <w:t>Event</w:t>
      </w:r>
    </w:p>
    <w:p w:rsidR="00DD3B45" w:rsidRPr="000D195A" w:rsidRDefault="00DD3B45" w:rsidP="006B4A50">
      <w:pPr>
        <w:pStyle w:val="Heading4"/>
        <w:jc w:val="both"/>
        <w:rPr>
          <w:rFonts w:ascii="Century" w:hAnsi="Century"/>
        </w:rPr>
      </w:pPr>
      <w:r w:rsidRPr="000D195A">
        <w:rPr>
          <w:rFonts w:ascii="Century" w:hAnsi="Century"/>
        </w:rPr>
        <w:t>Event Type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rsidTr="00DD3B45">
        <w:trPr>
          <w:trHeight w:val="863"/>
        </w:trPr>
        <w:tc>
          <w:tcPr>
            <w:tcW w:w="669" w:type="dxa"/>
            <w:shd w:val="clear" w:color="auto" w:fill="D9E2F3" w:themeFill="accent5" w:themeFillTint="33"/>
          </w:tcPr>
          <w:p w:rsidR="00DD3B45" w:rsidRPr="000D195A" w:rsidRDefault="00DD3B45" w:rsidP="006B4A50">
            <w:pPr>
              <w:pStyle w:val="NormalTableHeader"/>
              <w:jc w:val="both"/>
            </w:pPr>
            <w:r w:rsidRPr="000D195A">
              <w:t>No</w:t>
            </w:r>
          </w:p>
        </w:tc>
        <w:tc>
          <w:tcPr>
            <w:tcW w:w="2049" w:type="dxa"/>
            <w:shd w:val="clear" w:color="auto" w:fill="D9E2F3" w:themeFill="accent5" w:themeFillTint="33"/>
          </w:tcPr>
          <w:p w:rsidR="00DD3B45" w:rsidRPr="000D195A" w:rsidRDefault="00DD3B45" w:rsidP="006B4A50">
            <w:pPr>
              <w:pStyle w:val="NormalTableHeader"/>
              <w:jc w:val="both"/>
            </w:pPr>
            <w:r w:rsidRPr="000D195A">
              <w:t>Attribute</w:t>
            </w:r>
          </w:p>
        </w:tc>
        <w:tc>
          <w:tcPr>
            <w:tcW w:w="1260" w:type="dxa"/>
            <w:shd w:val="clear" w:color="auto" w:fill="D9E2F3" w:themeFill="accent5" w:themeFillTint="33"/>
          </w:tcPr>
          <w:p w:rsidR="00DD3B45" w:rsidRPr="000D195A" w:rsidRDefault="00DD3B45" w:rsidP="006B4A50">
            <w:pPr>
              <w:pStyle w:val="NormalTableHeader"/>
              <w:jc w:val="both"/>
            </w:pPr>
            <w:r w:rsidRPr="000D195A">
              <w:t>Type</w:t>
            </w:r>
          </w:p>
        </w:tc>
        <w:tc>
          <w:tcPr>
            <w:tcW w:w="1353" w:type="dxa"/>
            <w:shd w:val="clear" w:color="auto" w:fill="D9E2F3" w:themeFill="accent5" w:themeFillTint="33"/>
          </w:tcPr>
          <w:p w:rsidR="00DD3B45" w:rsidRPr="000D195A" w:rsidRDefault="00DD3B45" w:rsidP="006B4A50">
            <w:pPr>
              <w:pStyle w:val="NormalTableHeader"/>
              <w:jc w:val="both"/>
            </w:pPr>
            <w:r w:rsidRPr="000D195A">
              <w:t>Mandatory</w:t>
            </w:r>
          </w:p>
        </w:tc>
        <w:tc>
          <w:tcPr>
            <w:tcW w:w="2920" w:type="dxa"/>
            <w:shd w:val="clear" w:color="auto" w:fill="D9E2F3" w:themeFill="accent5" w:themeFillTint="33"/>
          </w:tcPr>
          <w:p w:rsidR="00DD3B45" w:rsidRPr="000D195A" w:rsidRDefault="00DD3B45" w:rsidP="006B4A50">
            <w:pPr>
              <w:pStyle w:val="NormalTableHeader"/>
              <w:jc w:val="both"/>
            </w:pPr>
            <w:r w:rsidRPr="000D195A">
              <w:t>Description</w:t>
            </w:r>
          </w:p>
        </w:tc>
      </w:tr>
      <w:tr w:rsidR="00DD3B45" w:rsidRPr="000D195A" w:rsidTr="00DD3B45">
        <w:trPr>
          <w:trHeight w:val="512"/>
        </w:trPr>
        <w:tc>
          <w:tcPr>
            <w:tcW w:w="669" w:type="dxa"/>
          </w:tcPr>
          <w:p w:rsidR="00DD3B45" w:rsidRPr="000D195A" w:rsidRDefault="00DD3B45" w:rsidP="006B4A50">
            <w:pPr>
              <w:pStyle w:val="comment"/>
              <w:numPr>
                <w:ilvl w:val="0"/>
                <w:numId w:val="156"/>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EventTypeID</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 type’s ID</w:t>
            </w:r>
          </w:p>
        </w:tc>
      </w:tr>
      <w:tr w:rsidR="00DD3B45" w:rsidRPr="000D195A" w:rsidTr="00DD3B45">
        <w:tc>
          <w:tcPr>
            <w:tcW w:w="669" w:type="dxa"/>
          </w:tcPr>
          <w:p w:rsidR="00DD3B45" w:rsidRPr="000D195A" w:rsidRDefault="00DD3B45" w:rsidP="006B4A50">
            <w:pPr>
              <w:pStyle w:val="comment"/>
              <w:numPr>
                <w:ilvl w:val="0"/>
                <w:numId w:val="156"/>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EventName</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 type’s name</w:t>
            </w:r>
          </w:p>
        </w:tc>
      </w:tr>
      <w:tr w:rsidR="00DD3B45" w:rsidRPr="000D195A" w:rsidTr="00DD3B45">
        <w:trPr>
          <w:trHeight w:val="400"/>
        </w:trPr>
        <w:tc>
          <w:tcPr>
            <w:tcW w:w="669" w:type="dxa"/>
          </w:tcPr>
          <w:p w:rsidR="00DD3B45" w:rsidRPr="000D195A" w:rsidRDefault="00DD3B45" w:rsidP="006B4A50">
            <w:pPr>
              <w:pStyle w:val="comment"/>
              <w:numPr>
                <w:ilvl w:val="0"/>
                <w:numId w:val="156"/>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[Content]</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keepNex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 type’s description</w:t>
            </w:r>
          </w:p>
        </w:tc>
      </w:tr>
    </w:tbl>
    <w:p w:rsidR="00DD3B45" w:rsidRPr="000D195A" w:rsidRDefault="00DD3B45" w:rsidP="006B4A50">
      <w:pPr>
        <w:pStyle w:val="Table3-1"/>
        <w:jc w:val="both"/>
        <w:rPr>
          <w:rFonts w:ascii="Century" w:hAnsi="Century"/>
        </w:rPr>
      </w:pPr>
      <w:r w:rsidRPr="000D195A">
        <w:rPr>
          <w:rFonts w:ascii="Century" w:hAnsi="Century"/>
        </w:rPr>
        <w:t xml:space="preserve"> Event type</w:t>
      </w:r>
    </w:p>
    <w:p w:rsidR="00DD3B45" w:rsidRPr="000D195A" w:rsidRDefault="00DD3B45" w:rsidP="006B4A50">
      <w:pPr>
        <w:pStyle w:val="Heading4"/>
        <w:jc w:val="both"/>
        <w:rPr>
          <w:rFonts w:ascii="Century" w:hAnsi="Century"/>
        </w:rPr>
      </w:pPr>
      <w:r w:rsidRPr="000D195A">
        <w:rPr>
          <w:rFonts w:ascii="Century" w:hAnsi="Century"/>
        </w:rPr>
        <w:t>Event Timeline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rsidTr="00DD3B45">
        <w:trPr>
          <w:trHeight w:val="863"/>
        </w:trPr>
        <w:tc>
          <w:tcPr>
            <w:tcW w:w="669" w:type="dxa"/>
            <w:shd w:val="clear" w:color="auto" w:fill="D9E2F3" w:themeFill="accent5" w:themeFillTint="33"/>
          </w:tcPr>
          <w:p w:rsidR="00DD3B45" w:rsidRPr="000D195A" w:rsidRDefault="00DD3B45" w:rsidP="006B4A50">
            <w:pPr>
              <w:pStyle w:val="NormalTableHeader"/>
              <w:jc w:val="both"/>
            </w:pPr>
            <w:r w:rsidRPr="000D195A">
              <w:t>No</w:t>
            </w:r>
          </w:p>
        </w:tc>
        <w:tc>
          <w:tcPr>
            <w:tcW w:w="2049" w:type="dxa"/>
            <w:shd w:val="clear" w:color="auto" w:fill="D9E2F3" w:themeFill="accent5" w:themeFillTint="33"/>
          </w:tcPr>
          <w:p w:rsidR="00DD3B45" w:rsidRPr="000D195A" w:rsidRDefault="00DD3B45" w:rsidP="006B4A50">
            <w:pPr>
              <w:pStyle w:val="NormalTableHeader"/>
              <w:jc w:val="both"/>
            </w:pPr>
            <w:r w:rsidRPr="000D195A">
              <w:t>Attribute</w:t>
            </w:r>
          </w:p>
        </w:tc>
        <w:tc>
          <w:tcPr>
            <w:tcW w:w="1260" w:type="dxa"/>
            <w:shd w:val="clear" w:color="auto" w:fill="D9E2F3" w:themeFill="accent5" w:themeFillTint="33"/>
          </w:tcPr>
          <w:p w:rsidR="00DD3B45" w:rsidRPr="000D195A" w:rsidRDefault="00DD3B45" w:rsidP="006B4A50">
            <w:pPr>
              <w:pStyle w:val="NormalTableHeader"/>
              <w:jc w:val="both"/>
            </w:pPr>
            <w:r w:rsidRPr="000D195A">
              <w:t>Type</w:t>
            </w:r>
          </w:p>
        </w:tc>
        <w:tc>
          <w:tcPr>
            <w:tcW w:w="1353" w:type="dxa"/>
            <w:shd w:val="clear" w:color="auto" w:fill="D9E2F3" w:themeFill="accent5" w:themeFillTint="33"/>
          </w:tcPr>
          <w:p w:rsidR="00DD3B45" w:rsidRPr="000D195A" w:rsidRDefault="00DD3B45" w:rsidP="006B4A50">
            <w:pPr>
              <w:pStyle w:val="NormalTableHeader"/>
              <w:jc w:val="both"/>
            </w:pPr>
            <w:r w:rsidRPr="000D195A">
              <w:t>Mandatory</w:t>
            </w:r>
          </w:p>
        </w:tc>
        <w:tc>
          <w:tcPr>
            <w:tcW w:w="2920" w:type="dxa"/>
            <w:shd w:val="clear" w:color="auto" w:fill="D9E2F3" w:themeFill="accent5" w:themeFillTint="33"/>
          </w:tcPr>
          <w:p w:rsidR="00DD3B45" w:rsidRPr="000D195A" w:rsidRDefault="00DD3B45" w:rsidP="006B4A50">
            <w:pPr>
              <w:pStyle w:val="NormalTableHeader"/>
              <w:jc w:val="both"/>
            </w:pPr>
            <w:r w:rsidRPr="000D195A">
              <w:t>Description</w:t>
            </w:r>
          </w:p>
        </w:tc>
      </w:tr>
      <w:tr w:rsidR="00DD3B45" w:rsidRPr="000D195A" w:rsidTr="00DD3B45">
        <w:trPr>
          <w:trHeight w:val="512"/>
        </w:trPr>
        <w:tc>
          <w:tcPr>
            <w:tcW w:w="669" w:type="dxa"/>
          </w:tcPr>
          <w:p w:rsidR="00DD3B45" w:rsidRPr="000D195A" w:rsidRDefault="00DD3B45" w:rsidP="006B4A50">
            <w:pPr>
              <w:pStyle w:val="comment"/>
              <w:numPr>
                <w:ilvl w:val="0"/>
                <w:numId w:val="157"/>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TimelineID</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Timeline’s ID</w:t>
            </w:r>
          </w:p>
        </w:tc>
      </w:tr>
      <w:tr w:rsidR="00DD3B45" w:rsidRPr="000D195A" w:rsidTr="00DD3B45">
        <w:tc>
          <w:tcPr>
            <w:tcW w:w="669" w:type="dxa"/>
          </w:tcPr>
          <w:p w:rsidR="00DD3B45" w:rsidRPr="000D195A" w:rsidRDefault="00DD3B45" w:rsidP="006B4A50">
            <w:pPr>
              <w:pStyle w:val="comment"/>
              <w:numPr>
                <w:ilvl w:val="0"/>
                <w:numId w:val="157"/>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EventId</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id</w:t>
            </w:r>
          </w:p>
        </w:tc>
      </w:tr>
      <w:tr w:rsidR="00DD3B45" w:rsidRPr="000D195A" w:rsidTr="00DD3B45">
        <w:trPr>
          <w:trHeight w:val="400"/>
        </w:trPr>
        <w:tc>
          <w:tcPr>
            <w:tcW w:w="669" w:type="dxa"/>
          </w:tcPr>
          <w:p w:rsidR="00DD3B45" w:rsidRPr="000D195A" w:rsidRDefault="00DD3B45" w:rsidP="006B4A50">
            <w:pPr>
              <w:pStyle w:val="comment"/>
              <w:numPr>
                <w:ilvl w:val="0"/>
                <w:numId w:val="157"/>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[Content]</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Timeline’s contents</w:t>
            </w:r>
          </w:p>
        </w:tc>
      </w:tr>
      <w:tr w:rsidR="00DD3B45" w:rsidRPr="000D195A" w:rsidTr="00DD3B45">
        <w:trPr>
          <w:trHeight w:val="400"/>
        </w:trPr>
        <w:tc>
          <w:tcPr>
            <w:tcW w:w="669" w:type="dxa"/>
          </w:tcPr>
          <w:p w:rsidR="00DD3B45" w:rsidRPr="000D195A" w:rsidRDefault="00DD3B45" w:rsidP="006B4A50">
            <w:pPr>
              <w:pStyle w:val="comment"/>
              <w:numPr>
                <w:ilvl w:val="0"/>
                <w:numId w:val="157"/>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FromDate</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Timeline’s start date</w:t>
            </w:r>
          </w:p>
        </w:tc>
      </w:tr>
      <w:tr w:rsidR="00DD3B45" w:rsidRPr="000D195A" w:rsidTr="00DD3B45">
        <w:trPr>
          <w:trHeight w:val="400"/>
        </w:trPr>
        <w:tc>
          <w:tcPr>
            <w:tcW w:w="669" w:type="dxa"/>
          </w:tcPr>
          <w:p w:rsidR="00DD3B45" w:rsidRPr="000D195A" w:rsidRDefault="00DD3B45" w:rsidP="006B4A50">
            <w:pPr>
              <w:pStyle w:val="comment"/>
              <w:numPr>
                <w:ilvl w:val="0"/>
                <w:numId w:val="157"/>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iCs/>
                <w:color w:val="000000" w:themeColor="text1"/>
              </w:rPr>
            </w:pPr>
            <w:r w:rsidRPr="000D195A">
              <w:rPr>
                <w:rFonts w:ascii="Century" w:hAnsi="Century" w:cs="Times New Roman"/>
                <w:iCs/>
                <w:color w:val="000000" w:themeColor="text1"/>
              </w:rPr>
              <w:t>ToDate</w:t>
            </w:r>
          </w:p>
        </w:tc>
        <w:tc>
          <w:tcPr>
            <w:tcW w:w="1260"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keepNex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Timeline’s end date</w:t>
            </w:r>
          </w:p>
        </w:tc>
      </w:tr>
      <w:tr w:rsidR="00DD3B45" w:rsidRPr="000D195A" w:rsidTr="00DD3B45">
        <w:trPr>
          <w:trHeight w:val="400"/>
        </w:trPr>
        <w:tc>
          <w:tcPr>
            <w:tcW w:w="669" w:type="dxa"/>
          </w:tcPr>
          <w:p w:rsidR="00DD3B45" w:rsidRPr="000D195A" w:rsidRDefault="00DD3B45" w:rsidP="006B4A50">
            <w:pPr>
              <w:pStyle w:val="comment"/>
              <w:numPr>
                <w:ilvl w:val="0"/>
                <w:numId w:val="157"/>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iCs/>
                <w:color w:val="000000" w:themeColor="text1"/>
              </w:rPr>
            </w:pPr>
            <w:r w:rsidRPr="000D195A">
              <w:rPr>
                <w:rFonts w:ascii="Century" w:hAnsi="Century" w:cs="Times New Roman"/>
                <w:iCs/>
                <w:color w:val="000000" w:themeColor="text1"/>
              </w:rPr>
              <w:t>Status</w:t>
            </w:r>
          </w:p>
        </w:tc>
        <w:tc>
          <w:tcPr>
            <w:tcW w:w="1260"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keepNex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Timeline’s status</w:t>
            </w:r>
          </w:p>
        </w:tc>
      </w:tr>
    </w:tbl>
    <w:p w:rsidR="00DD3B45" w:rsidRPr="000D195A" w:rsidRDefault="009A59DF" w:rsidP="006B4A50">
      <w:pPr>
        <w:pStyle w:val="Table3-1"/>
        <w:jc w:val="both"/>
        <w:rPr>
          <w:rFonts w:ascii="Century" w:hAnsi="Century"/>
        </w:rPr>
      </w:pPr>
      <w:r w:rsidRPr="000D195A">
        <w:rPr>
          <w:rFonts w:ascii="Century" w:hAnsi="Century"/>
        </w:rPr>
        <w:t>Event Timeline</w:t>
      </w:r>
    </w:p>
    <w:p w:rsidR="00DD3B45" w:rsidRPr="000D195A" w:rsidRDefault="00DD3B45" w:rsidP="006B4A50">
      <w:pPr>
        <w:pStyle w:val="Heading4"/>
        <w:jc w:val="both"/>
        <w:rPr>
          <w:rFonts w:ascii="Century" w:hAnsi="Century"/>
        </w:rPr>
      </w:pPr>
      <w:r w:rsidRPr="000D195A">
        <w:rPr>
          <w:rFonts w:ascii="Century" w:hAnsi="Century"/>
        </w:rPr>
        <w:t>Event chat room</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2160"/>
        <w:gridCol w:w="1260"/>
        <w:gridCol w:w="1353"/>
        <w:gridCol w:w="2920"/>
      </w:tblGrid>
      <w:tr w:rsidR="00DD3B45" w:rsidRPr="000D195A" w:rsidTr="00DD3B45">
        <w:trPr>
          <w:trHeight w:val="863"/>
        </w:trPr>
        <w:tc>
          <w:tcPr>
            <w:tcW w:w="558" w:type="dxa"/>
            <w:shd w:val="clear" w:color="auto" w:fill="D9E2F3" w:themeFill="accent5" w:themeFillTint="33"/>
          </w:tcPr>
          <w:p w:rsidR="00DD3B45" w:rsidRPr="000D195A" w:rsidRDefault="00DD3B45" w:rsidP="006B4A50">
            <w:pPr>
              <w:pStyle w:val="NormalTableHeader"/>
              <w:jc w:val="both"/>
            </w:pPr>
            <w:r w:rsidRPr="000D195A">
              <w:t>No</w:t>
            </w:r>
          </w:p>
        </w:tc>
        <w:tc>
          <w:tcPr>
            <w:tcW w:w="2160" w:type="dxa"/>
            <w:shd w:val="clear" w:color="auto" w:fill="D9E2F3" w:themeFill="accent5" w:themeFillTint="33"/>
          </w:tcPr>
          <w:p w:rsidR="00DD3B45" w:rsidRPr="000D195A" w:rsidRDefault="00DD3B45" w:rsidP="006B4A50">
            <w:pPr>
              <w:pStyle w:val="NormalTableHeader"/>
              <w:jc w:val="both"/>
            </w:pPr>
            <w:r w:rsidRPr="000D195A">
              <w:t>Attribute</w:t>
            </w:r>
          </w:p>
        </w:tc>
        <w:tc>
          <w:tcPr>
            <w:tcW w:w="1260" w:type="dxa"/>
            <w:shd w:val="clear" w:color="auto" w:fill="D9E2F3" w:themeFill="accent5" w:themeFillTint="33"/>
          </w:tcPr>
          <w:p w:rsidR="00DD3B45" w:rsidRPr="000D195A" w:rsidRDefault="00DD3B45" w:rsidP="006B4A50">
            <w:pPr>
              <w:pStyle w:val="NormalTableHeader"/>
              <w:jc w:val="both"/>
            </w:pPr>
            <w:r w:rsidRPr="000D195A">
              <w:t>Type</w:t>
            </w:r>
          </w:p>
        </w:tc>
        <w:tc>
          <w:tcPr>
            <w:tcW w:w="1353" w:type="dxa"/>
            <w:shd w:val="clear" w:color="auto" w:fill="D9E2F3" w:themeFill="accent5" w:themeFillTint="33"/>
          </w:tcPr>
          <w:p w:rsidR="00DD3B45" w:rsidRPr="000D195A" w:rsidRDefault="00DD3B45" w:rsidP="006B4A50">
            <w:pPr>
              <w:pStyle w:val="NormalTableHeader"/>
              <w:jc w:val="both"/>
            </w:pPr>
            <w:r w:rsidRPr="000D195A">
              <w:t>Mandatory</w:t>
            </w:r>
          </w:p>
        </w:tc>
        <w:tc>
          <w:tcPr>
            <w:tcW w:w="2920" w:type="dxa"/>
            <w:shd w:val="clear" w:color="auto" w:fill="D9E2F3" w:themeFill="accent5" w:themeFillTint="33"/>
          </w:tcPr>
          <w:p w:rsidR="00DD3B45" w:rsidRPr="000D195A" w:rsidRDefault="00DD3B45" w:rsidP="006B4A50">
            <w:pPr>
              <w:pStyle w:val="NormalTableHeader"/>
              <w:jc w:val="both"/>
            </w:pPr>
            <w:r w:rsidRPr="000D195A">
              <w:t>Description</w:t>
            </w:r>
          </w:p>
        </w:tc>
      </w:tr>
      <w:tr w:rsidR="00DD3B45" w:rsidRPr="000D195A" w:rsidTr="00DD3B45">
        <w:trPr>
          <w:trHeight w:val="512"/>
        </w:trPr>
        <w:tc>
          <w:tcPr>
            <w:tcW w:w="558" w:type="dxa"/>
          </w:tcPr>
          <w:p w:rsidR="00DD3B45" w:rsidRPr="000D195A" w:rsidRDefault="00DD3B45" w:rsidP="006B4A50">
            <w:pPr>
              <w:pStyle w:val="comment"/>
              <w:numPr>
                <w:ilvl w:val="0"/>
                <w:numId w:val="159"/>
              </w:numPr>
              <w:spacing w:line="276" w:lineRule="auto"/>
              <w:jc w:val="both"/>
              <w:rPr>
                <w:rFonts w:ascii="Century" w:hAnsi="Century" w:cs="Times New Roman"/>
                <w:i w:val="0"/>
                <w:color w:val="000000" w:themeColor="text1"/>
                <w:sz w:val="22"/>
                <w:szCs w:val="22"/>
              </w:rPr>
            </w:pPr>
          </w:p>
        </w:tc>
        <w:tc>
          <w:tcPr>
            <w:tcW w:w="2160"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PublicRoomId</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Conversation’s ID</w:t>
            </w:r>
          </w:p>
        </w:tc>
      </w:tr>
      <w:tr w:rsidR="00DD3B45" w:rsidRPr="000D195A" w:rsidTr="00DD3B45">
        <w:tc>
          <w:tcPr>
            <w:tcW w:w="558" w:type="dxa"/>
          </w:tcPr>
          <w:p w:rsidR="00DD3B45" w:rsidRPr="000D195A" w:rsidRDefault="00DD3B45" w:rsidP="006B4A50">
            <w:pPr>
              <w:pStyle w:val="comment"/>
              <w:numPr>
                <w:ilvl w:val="0"/>
                <w:numId w:val="159"/>
              </w:numPr>
              <w:spacing w:line="276" w:lineRule="auto"/>
              <w:jc w:val="both"/>
              <w:rPr>
                <w:rFonts w:ascii="Century" w:hAnsi="Century" w:cs="Times New Roman"/>
                <w:i w:val="0"/>
                <w:color w:val="000000" w:themeColor="text1"/>
                <w:sz w:val="22"/>
                <w:szCs w:val="22"/>
              </w:rPr>
            </w:pPr>
          </w:p>
        </w:tc>
        <w:tc>
          <w:tcPr>
            <w:tcW w:w="2160"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ConnectionId</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Conversation’s creator id</w:t>
            </w:r>
          </w:p>
        </w:tc>
      </w:tr>
      <w:tr w:rsidR="00DD3B45" w:rsidRPr="000D195A" w:rsidTr="00DD3B45">
        <w:trPr>
          <w:trHeight w:val="400"/>
        </w:trPr>
        <w:tc>
          <w:tcPr>
            <w:tcW w:w="558" w:type="dxa"/>
          </w:tcPr>
          <w:p w:rsidR="00DD3B45" w:rsidRPr="000D195A" w:rsidRDefault="00DD3B45" w:rsidP="006B4A50">
            <w:pPr>
              <w:pStyle w:val="comment"/>
              <w:numPr>
                <w:ilvl w:val="0"/>
                <w:numId w:val="159"/>
              </w:numPr>
              <w:spacing w:line="276" w:lineRule="auto"/>
              <w:jc w:val="both"/>
              <w:rPr>
                <w:rFonts w:ascii="Century" w:hAnsi="Century" w:cs="Times New Roman"/>
                <w:i w:val="0"/>
                <w:color w:val="000000" w:themeColor="text1"/>
                <w:sz w:val="22"/>
                <w:szCs w:val="22"/>
              </w:rPr>
            </w:pPr>
          </w:p>
        </w:tc>
        <w:tc>
          <w:tcPr>
            <w:tcW w:w="2160"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EventId</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Conversation’s receiver</w:t>
            </w:r>
          </w:p>
        </w:tc>
      </w:tr>
    </w:tbl>
    <w:p w:rsidR="00DD3B45" w:rsidRPr="000D195A" w:rsidRDefault="00DD3B45" w:rsidP="006B4A50">
      <w:pPr>
        <w:jc w:val="both"/>
        <w:rPr>
          <w:rFonts w:ascii="Century" w:hAnsi="Century"/>
        </w:rPr>
      </w:pPr>
    </w:p>
    <w:p w:rsidR="00DD3B45" w:rsidRPr="000D195A" w:rsidRDefault="009A59DF" w:rsidP="006B4A50">
      <w:pPr>
        <w:pStyle w:val="Table3-1"/>
        <w:jc w:val="both"/>
        <w:rPr>
          <w:rFonts w:ascii="Century" w:hAnsi="Century"/>
        </w:rPr>
      </w:pPr>
      <w:r w:rsidRPr="000D195A">
        <w:rPr>
          <w:rFonts w:ascii="Century" w:hAnsi="Century"/>
        </w:rPr>
        <w:lastRenderedPageBreak/>
        <w:t>Event Chat Room</w:t>
      </w:r>
    </w:p>
    <w:p w:rsidR="00DD3B45" w:rsidRPr="000D195A" w:rsidRDefault="00DD3B45" w:rsidP="006B4A50">
      <w:pPr>
        <w:pStyle w:val="Heading4"/>
        <w:jc w:val="both"/>
        <w:rPr>
          <w:rFonts w:ascii="Century" w:hAnsi="Century"/>
        </w:rPr>
      </w:pPr>
      <w:r w:rsidRPr="000D195A">
        <w:rPr>
          <w:rFonts w:ascii="Century" w:hAnsi="Century"/>
        </w:rPr>
        <w:t>Message table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rsidTr="0086089A">
        <w:trPr>
          <w:trHeight w:val="412"/>
        </w:trPr>
        <w:tc>
          <w:tcPr>
            <w:tcW w:w="669" w:type="dxa"/>
            <w:shd w:val="clear" w:color="auto" w:fill="D9E2F3" w:themeFill="accent5" w:themeFillTint="33"/>
          </w:tcPr>
          <w:p w:rsidR="00DD3B45" w:rsidRPr="000D195A" w:rsidRDefault="00DD3B45" w:rsidP="00436853">
            <w:pPr>
              <w:pStyle w:val="NormalTableHeader"/>
              <w:spacing w:line="240" w:lineRule="auto"/>
              <w:jc w:val="both"/>
            </w:pPr>
            <w:r w:rsidRPr="000D195A">
              <w:t>No</w:t>
            </w:r>
          </w:p>
        </w:tc>
        <w:tc>
          <w:tcPr>
            <w:tcW w:w="2049" w:type="dxa"/>
            <w:shd w:val="clear" w:color="auto" w:fill="D9E2F3" w:themeFill="accent5" w:themeFillTint="33"/>
          </w:tcPr>
          <w:p w:rsidR="00DD3B45" w:rsidRPr="000D195A" w:rsidRDefault="00DD3B45" w:rsidP="00436853">
            <w:pPr>
              <w:pStyle w:val="NormalTableHeader"/>
              <w:spacing w:line="240" w:lineRule="auto"/>
              <w:jc w:val="both"/>
            </w:pPr>
            <w:r w:rsidRPr="000D195A">
              <w:t>Attribute</w:t>
            </w:r>
          </w:p>
        </w:tc>
        <w:tc>
          <w:tcPr>
            <w:tcW w:w="1260" w:type="dxa"/>
            <w:shd w:val="clear" w:color="auto" w:fill="D9E2F3" w:themeFill="accent5" w:themeFillTint="33"/>
          </w:tcPr>
          <w:p w:rsidR="00DD3B45" w:rsidRPr="000D195A" w:rsidRDefault="00DD3B45" w:rsidP="00436853">
            <w:pPr>
              <w:pStyle w:val="NormalTableHeader"/>
              <w:spacing w:line="240" w:lineRule="auto"/>
              <w:jc w:val="both"/>
            </w:pPr>
            <w:r w:rsidRPr="000D195A">
              <w:t>Type</w:t>
            </w:r>
          </w:p>
        </w:tc>
        <w:tc>
          <w:tcPr>
            <w:tcW w:w="1353" w:type="dxa"/>
            <w:shd w:val="clear" w:color="auto" w:fill="D9E2F3" w:themeFill="accent5" w:themeFillTint="33"/>
          </w:tcPr>
          <w:p w:rsidR="00DD3B45" w:rsidRPr="000D195A" w:rsidRDefault="00DD3B45" w:rsidP="00436853">
            <w:pPr>
              <w:pStyle w:val="NormalTableHeader"/>
              <w:spacing w:line="240" w:lineRule="auto"/>
              <w:jc w:val="both"/>
            </w:pPr>
            <w:r w:rsidRPr="000D195A">
              <w:t>Mandatory</w:t>
            </w:r>
          </w:p>
        </w:tc>
        <w:tc>
          <w:tcPr>
            <w:tcW w:w="2920" w:type="dxa"/>
            <w:shd w:val="clear" w:color="auto" w:fill="D9E2F3" w:themeFill="accent5" w:themeFillTint="33"/>
          </w:tcPr>
          <w:p w:rsidR="00DD3B45" w:rsidRPr="000D195A" w:rsidRDefault="00DD3B45" w:rsidP="00436853">
            <w:pPr>
              <w:pStyle w:val="NormalTableHeader"/>
              <w:spacing w:line="240" w:lineRule="auto"/>
              <w:jc w:val="both"/>
            </w:pPr>
            <w:r w:rsidRPr="000D195A">
              <w:t>Description</w:t>
            </w:r>
          </w:p>
        </w:tc>
      </w:tr>
      <w:tr w:rsidR="00DD3B45" w:rsidRPr="000D195A" w:rsidTr="00DD3B45">
        <w:trPr>
          <w:trHeight w:val="512"/>
        </w:trPr>
        <w:tc>
          <w:tcPr>
            <w:tcW w:w="669" w:type="dxa"/>
          </w:tcPr>
          <w:p w:rsidR="00DD3B45" w:rsidRPr="000D195A" w:rsidRDefault="00DD3B45" w:rsidP="006B4A50">
            <w:pPr>
              <w:pStyle w:val="comment"/>
              <w:numPr>
                <w:ilvl w:val="0"/>
                <w:numId w:val="158"/>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MessageID</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Message’s ID</w:t>
            </w:r>
          </w:p>
        </w:tc>
      </w:tr>
      <w:tr w:rsidR="00DD3B45" w:rsidRPr="000D195A" w:rsidTr="00DD3B45">
        <w:tc>
          <w:tcPr>
            <w:tcW w:w="669" w:type="dxa"/>
          </w:tcPr>
          <w:p w:rsidR="00DD3B45" w:rsidRPr="000D195A" w:rsidRDefault="00DD3B45" w:rsidP="006B4A50">
            <w:pPr>
              <w:pStyle w:val="comment"/>
              <w:numPr>
                <w:ilvl w:val="0"/>
                <w:numId w:val="158"/>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ConversationID</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Message’s conversation id</w:t>
            </w:r>
          </w:p>
        </w:tc>
      </w:tr>
      <w:tr w:rsidR="00DD3B45" w:rsidRPr="000D195A" w:rsidTr="00DD3B45">
        <w:trPr>
          <w:trHeight w:val="400"/>
        </w:trPr>
        <w:tc>
          <w:tcPr>
            <w:tcW w:w="669" w:type="dxa"/>
          </w:tcPr>
          <w:p w:rsidR="00DD3B45" w:rsidRPr="000D195A" w:rsidRDefault="00DD3B45" w:rsidP="006B4A50">
            <w:pPr>
              <w:pStyle w:val="comment"/>
              <w:numPr>
                <w:ilvl w:val="0"/>
                <w:numId w:val="158"/>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 xml:space="preserve">UserID </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Message’s user id</w:t>
            </w:r>
          </w:p>
        </w:tc>
      </w:tr>
      <w:tr w:rsidR="00DD3B45" w:rsidRPr="000D195A" w:rsidTr="00DD3B45">
        <w:trPr>
          <w:trHeight w:val="400"/>
        </w:trPr>
        <w:tc>
          <w:tcPr>
            <w:tcW w:w="669" w:type="dxa"/>
          </w:tcPr>
          <w:p w:rsidR="00DD3B45" w:rsidRPr="000D195A" w:rsidRDefault="00DD3B45" w:rsidP="006B4A50">
            <w:pPr>
              <w:pStyle w:val="comment"/>
              <w:numPr>
                <w:ilvl w:val="0"/>
                <w:numId w:val="158"/>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iCs/>
                <w:color w:val="000000" w:themeColor="text1"/>
              </w:rPr>
            </w:pPr>
            <w:r w:rsidRPr="000D195A">
              <w:rPr>
                <w:rFonts w:ascii="Century" w:hAnsi="Century" w:cs="Times New Roman"/>
                <w:iCs/>
                <w:color w:val="000000" w:themeColor="text1"/>
              </w:rPr>
              <w:t>CreatedDate</w:t>
            </w:r>
          </w:p>
        </w:tc>
        <w:tc>
          <w:tcPr>
            <w:tcW w:w="1260"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Message’s sent time</w:t>
            </w:r>
          </w:p>
        </w:tc>
      </w:tr>
      <w:tr w:rsidR="00DD3B45" w:rsidRPr="000D195A" w:rsidTr="00DD3B45">
        <w:trPr>
          <w:trHeight w:val="400"/>
        </w:trPr>
        <w:tc>
          <w:tcPr>
            <w:tcW w:w="669" w:type="dxa"/>
          </w:tcPr>
          <w:p w:rsidR="00DD3B45" w:rsidRPr="000D195A" w:rsidRDefault="00DD3B45" w:rsidP="006B4A50">
            <w:pPr>
              <w:pStyle w:val="comment"/>
              <w:numPr>
                <w:ilvl w:val="0"/>
                <w:numId w:val="158"/>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Content</w:t>
            </w:r>
          </w:p>
        </w:tc>
        <w:tc>
          <w:tcPr>
            <w:tcW w:w="1260"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rsidR="00DD3B45" w:rsidRPr="000D195A" w:rsidRDefault="00DD3B45" w:rsidP="006B4A50">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Message’s content</w:t>
            </w:r>
          </w:p>
        </w:tc>
      </w:tr>
      <w:tr w:rsidR="00DD3B45" w:rsidRPr="000D195A" w:rsidTr="00DD3B45">
        <w:trPr>
          <w:trHeight w:val="400"/>
        </w:trPr>
        <w:tc>
          <w:tcPr>
            <w:tcW w:w="669" w:type="dxa"/>
          </w:tcPr>
          <w:p w:rsidR="00DD3B45" w:rsidRPr="000D195A" w:rsidRDefault="00DD3B45" w:rsidP="006B4A50">
            <w:pPr>
              <w:pStyle w:val="comment"/>
              <w:numPr>
                <w:ilvl w:val="0"/>
                <w:numId w:val="158"/>
              </w:numPr>
              <w:spacing w:line="276" w:lineRule="auto"/>
              <w:jc w:val="both"/>
              <w:rPr>
                <w:rFonts w:ascii="Century" w:hAnsi="Century" w:cs="Times New Roman"/>
                <w:i w:val="0"/>
                <w:color w:val="000000" w:themeColor="text1"/>
                <w:sz w:val="22"/>
                <w:szCs w:val="22"/>
              </w:rPr>
            </w:pPr>
          </w:p>
        </w:tc>
        <w:tc>
          <w:tcPr>
            <w:tcW w:w="2049" w:type="dxa"/>
          </w:tcPr>
          <w:p w:rsidR="00DD3B45" w:rsidRPr="000D195A" w:rsidRDefault="00DD3B45" w:rsidP="006B4A50">
            <w:pPr>
              <w:spacing w:line="276" w:lineRule="auto"/>
              <w:jc w:val="both"/>
              <w:rPr>
                <w:rFonts w:ascii="Century" w:hAnsi="Century" w:cs="Times New Roman"/>
                <w:iCs/>
                <w:color w:val="000000" w:themeColor="text1"/>
              </w:rPr>
            </w:pPr>
            <w:r w:rsidRPr="000D195A">
              <w:rPr>
                <w:rFonts w:ascii="Century" w:hAnsi="Century" w:cs="Times New Roman"/>
                <w:iCs/>
                <w:color w:val="000000" w:themeColor="text1"/>
              </w:rPr>
              <w:t>Status</w:t>
            </w:r>
          </w:p>
        </w:tc>
        <w:tc>
          <w:tcPr>
            <w:tcW w:w="1260"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rsidR="00DD3B45" w:rsidRPr="000D195A" w:rsidRDefault="00DD3B45" w:rsidP="006B4A50">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rsidR="00DD3B45" w:rsidRPr="000D195A" w:rsidRDefault="00DD3B45" w:rsidP="006B4A50">
            <w:pPr>
              <w:pStyle w:val="comment"/>
              <w:keepNex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Message’s status</w:t>
            </w:r>
          </w:p>
        </w:tc>
      </w:tr>
    </w:tbl>
    <w:p w:rsidR="00DD3B45" w:rsidRPr="000D195A" w:rsidRDefault="009A59DF" w:rsidP="006B4A50">
      <w:pPr>
        <w:pStyle w:val="Table3-1"/>
        <w:jc w:val="both"/>
        <w:rPr>
          <w:rFonts w:ascii="Century" w:hAnsi="Century"/>
        </w:rPr>
      </w:pPr>
      <w:r w:rsidRPr="000D195A">
        <w:rPr>
          <w:rFonts w:ascii="Century" w:hAnsi="Century"/>
        </w:rPr>
        <w:t>Message table</w:t>
      </w:r>
    </w:p>
    <w:p w:rsidR="00DD3B45" w:rsidRPr="000D195A" w:rsidRDefault="00DD3B45" w:rsidP="006B4A50">
      <w:pPr>
        <w:pStyle w:val="Heading3"/>
        <w:jc w:val="both"/>
        <w:rPr>
          <w:rFonts w:ascii="Century" w:hAnsi="Century" w:cs="Times New Roman"/>
          <w:b w:val="0"/>
          <w:szCs w:val="28"/>
        </w:rPr>
      </w:pPr>
      <w:bookmarkStart w:id="485" w:name="_Business_Rules"/>
      <w:bookmarkStart w:id="486" w:name="_Toc469404436"/>
      <w:bookmarkStart w:id="487" w:name="_Toc431981023"/>
      <w:bookmarkEnd w:id="485"/>
      <w:r w:rsidRPr="000D195A">
        <w:rPr>
          <w:rFonts w:ascii="Century" w:hAnsi="Century" w:cs="Times New Roman"/>
          <w:szCs w:val="28"/>
        </w:rPr>
        <w:t>FUNCTIONAL SPECIFICATION</w:t>
      </w:r>
      <w:bookmarkEnd w:id="486"/>
    </w:p>
    <w:p w:rsidR="00DD3B45" w:rsidRPr="000D195A" w:rsidRDefault="00DD3B45" w:rsidP="006B4A50">
      <w:pPr>
        <w:pStyle w:val="Heading4"/>
        <w:jc w:val="both"/>
        <w:rPr>
          <w:rFonts w:ascii="Century" w:hAnsi="Century"/>
          <w:b/>
        </w:rPr>
      </w:pPr>
      <w:r w:rsidRPr="000D195A">
        <w:rPr>
          <w:rFonts w:ascii="Century" w:hAnsi="Century"/>
        </w:rPr>
        <w:t>Business Rules</w:t>
      </w:r>
      <w:bookmarkEnd w:id="487"/>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7650"/>
      </w:tblGrid>
      <w:tr w:rsidR="00DD3B45" w:rsidRPr="000D195A" w:rsidTr="00DD3B45">
        <w:tc>
          <w:tcPr>
            <w:tcW w:w="715"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No</w:t>
            </w:r>
          </w:p>
        </w:tc>
        <w:tc>
          <w:tcPr>
            <w:tcW w:w="765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r>
      <w:tr w:rsidR="00DD3B45" w:rsidRPr="000D195A" w:rsidTr="00DD3B45">
        <w:tc>
          <w:tcPr>
            <w:tcW w:w="715" w:type="dxa"/>
          </w:tcPr>
          <w:p w:rsidR="00DD3B45" w:rsidRPr="000D195A" w:rsidRDefault="00DD3B45" w:rsidP="006B4A50">
            <w:pPr>
              <w:pStyle w:val="ListParagraph"/>
              <w:numPr>
                <w:ilvl w:val="0"/>
                <w:numId w:val="49"/>
              </w:numPr>
              <w:spacing w:before="0" w:after="160"/>
              <w:rPr>
                <w:rFonts w:ascii="Century" w:hAnsi="Century"/>
              </w:rPr>
            </w:pPr>
          </w:p>
        </w:tc>
        <w:tc>
          <w:tcPr>
            <w:tcW w:w="765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Search textbox cannot be empty</w:t>
            </w:r>
          </w:p>
        </w:tc>
      </w:tr>
      <w:tr w:rsidR="00DD3B45" w:rsidRPr="000D195A" w:rsidTr="00DD3B45">
        <w:tc>
          <w:tcPr>
            <w:tcW w:w="715" w:type="dxa"/>
          </w:tcPr>
          <w:p w:rsidR="00DD3B45" w:rsidRPr="000D195A" w:rsidRDefault="00DD3B45" w:rsidP="006B4A50">
            <w:pPr>
              <w:pStyle w:val="ListParagraph"/>
              <w:numPr>
                <w:ilvl w:val="0"/>
                <w:numId w:val="49"/>
              </w:numPr>
              <w:spacing w:before="0" w:after="160"/>
              <w:rPr>
                <w:rFonts w:ascii="Century" w:hAnsi="Century"/>
              </w:rPr>
            </w:pPr>
          </w:p>
        </w:tc>
        <w:tc>
          <w:tcPr>
            <w:tcW w:w="765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Content is unlimited characters</w:t>
            </w:r>
          </w:p>
        </w:tc>
      </w:tr>
      <w:tr w:rsidR="00DD3B45" w:rsidRPr="000D195A" w:rsidTr="00DD3B45">
        <w:tc>
          <w:tcPr>
            <w:tcW w:w="715" w:type="dxa"/>
          </w:tcPr>
          <w:p w:rsidR="00DD3B45" w:rsidRPr="000D195A" w:rsidRDefault="00DD3B45" w:rsidP="006B4A50">
            <w:pPr>
              <w:pStyle w:val="ListParagraph"/>
              <w:numPr>
                <w:ilvl w:val="0"/>
                <w:numId w:val="49"/>
              </w:numPr>
              <w:spacing w:before="0" w:after="160"/>
              <w:rPr>
                <w:rFonts w:ascii="Century" w:hAnsi="Century"/>
              </w:rPr>
            </w:pPr>
          </w:p>
        </w:tc>
        <w:tc>
          <w:tcPr>
            <w:tcW w:w="765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Chat box cannot be empty</w:t>
            </w:r>
          </w:p>
        </w:tc>
      </w:tr>
      <w:tr w:rsidR="00DD3B45" w:rsidRPr="000D195A" w:rsidTr="00DD3B45">
        <w:tc>
          <w:tcPr>
            <w:tcW w:w="715" w:type="dxa"/>
          </w:tcPr>
          <w:p w:rsidR="00DD3B45" w:rsidRPr="000D195A" w:rsidRDefault="00DD3B45" w:rsidP="006B4A50">
            <w:pPr>
              <w:pStyle w:val="ListParagraph"/>
              <w:numPr>
                <w:ilvl w:val="0"/>
                <w:numId w:val="49"/>
              </w:numPr>
              <w:spacing w:before="0" w:after="160"/>
              <w:rPr>
                <w:rFonts w:ascii="Century" w:hAnsi="Century"/>
              </w:rPr>
            </w:pPr>
          </w:p>
        </w:tc>
        <w:tc>
          <w:tcPr>
            <w:tcW w:w="765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Subject is limited to 1000 characters</w:t>
            </w:r>
          </w:p>
        </w:tc>
      </w:tr>
      <w:tr w:rsidR="00DD3B45" w:rsidRPr="000D195A" w:rsidTr="00DD3B45">
        <w:tc>
          <w:tcPr>
            <w:tcW w:w="715" w:type="dxa"/>
          </w:tcPr>
          <w:p w:rsidR="00DD3B45" w:rsidRPr="000D195A" w:rsidRDefault="00DD3B45" w:rsidP="006B4A50">
            <w:pPr>
              <w:pStyle w:val="ListParagraph"/>
              <w:numPr>
                <w:ilvl w:val="0"/>
                <w:numId w:val="49"/>
              </w:numPr>
              <w:spacing w:before="0" w:after="160"/>
              <w:rPr>
                <w:rFonts w:ascii="Century" w:hAnsi="Century"/>
              </w:rPr>
            </w:pPr>
          </w:p>
        </w:tc>
        <w:tc>
          <w:tcPr>
            <w:tcW w:w="765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Name cannot be empty</w:t>
            </w:r>
          </w:p>
        </w:tc>
      </w:tr>
      <w:tr w:rsidR="00DD3B45" w:rsidRPr="000D195A" w:rsidTr="00DD3B45">
        <w:tc>
          <w:tcPr>
            <w:tcW w:w="715" w:type="dxa"/>
          </w:tcPr>
          <w:p w:rsidR="00DD3B45" w:rsidRPr="000D195A" w:rsidRDefault="00DD3B45" w:rsidP="006B4A50">
            <w:pPr>
              <w:pStyle w:val="ListParagraph"/>
              <w:numPr>
                <w:ilvl w:val="0"/>
                <w:numId w:val="49"/>
              </w:numPr>
              <w:spacing w:before="0" w:after="160"/>
              <w:rPr>
                <w:rFonts w:ascii="Century" w:hAnsi="Century"/>
              </w:rPr>
            </w:pPr>
          </w:p>
        </w:tc>
        <w:tc>
          <w:tcPr>
            <w:tcW w:w="765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If user accesses to nonexistent page, WS displays error message “Error”</w:t>
            </w:r>
          </w:p>
        </w:tc>
      </w:tr>
      <w:tr w:rsidR="00DD3B45" w:rsidRPr="000D195A" w:rsidTr="00DD3B45">
        <w:tc>
          <w:tcPr>
            <w:tcW w:w="715" w:type="dxa"/>
          </w:tcPr>
          <w:p w:rsidR="00DD3B45" w:rsidRPr="000D195A" w:rsidRDefault="00DD3B45" w:rsidP="006B4A50">
            <w:pPr>
              <w:pStyle w:val="ListParagraph"/>
              <w:numPr>
                <w:ilvl w:val="0"/>
                <w:numId w:val="49"/>
              </w:numPr>
              <w:spacing w:before="0" w:after="160"/>
              <w:rPr>
                <w:rFonts w:ascii="Century" w:hAnsi="Century"/>
              </w:rPr>
            </w:pPr>
          </w:p>
        </w:tc>
        <w:tc>
          <w:tcPr>
            <w:tcW w:w="765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Email must content characters ‘@’ and ‘.’</w:t>
            </w:r>
          </w:p>
        </w:tc>
      </w:tr>
      <w:tr w:rsidR="00DD3B45" w:rsidRPr="000D195A" w:rsidTr="00DD3B45">
        <w:tc>
          <w:tcPr>
            <w:tcW w:w="715" w:type="dxa"/>
          </w:tcPr>
          <w:p w:rsidR="00DD3B45" w:rsidRPr="000D195A" w:rsidRDefault="00DD3B45" w:rsidP="006B4A50">
            <w:pPr>
              <w:pStyle w:val="ListParagraph"/>
              <w:numPr>
                <w:ilvl w:val="0"/>
                <w:numId w:val="49"/>
              </w:numPr>
              <w:spacing w:before="0" w:after="160"/>
              <w:rPr>
                <w:rFonts w:ascii="Century" w:hAnsi="Century"/>
              </w:rPr>
            </w:pPr>
          </w:p>
        </w:tc>
        <w:tc>
          <w:tcPr>
            <w:tcW w:w="7650" w:type="dxa"/>
          </w:tcPr>
          <w:p w:rsidR="00DD3B45" w:rsidRPr="000D195A" w:rsidRDefault="00DD3B45" w:rsidP="006B4A50">
            <w:pPr>
              <w:tabs>
                <w:tab w:val="left" w:pos="3930"/>
              </w:tabs>
              <w:spacing w:line="276" w:lineRule="auto"/>
              <w:jc w:val="both"/>
              <w:rPr>
                <w:rFonts w:ascii="Century" w:hAnsi="Century" w:cs="Times New Roman"/>
              </w:rPr>
            </w:pPr>
            <w:r w:rsidRPr="000D195A">
              <w:rPr>
                <w:rFonts w:ascii="Century" w:hAnsi="Century" w:cs="Times New Roman"/>
              </w:rPr>
              <w:t>Date of birth must be chosen</w:t>
            </w:r>
            <w:r w:rsidRPr="000D195A">
              <w:rPr>
                <w:rFonts w:ascii="Century" w:hAnsi="Century" w:cs="Times New Roman"/>
              </w:rPr>
              <w:tab/>
            </w:r>
          </w:p>
        </w:tc>
      </w:tr>
      <w:tr w:rsidR="00DD3B45" w:rsidRPr="000D195A" w:rsidTr="00DD3B45">
        <w:tc>
          <w:tcPr>
            <w:tcW w:w="715" w:type="dxa"/>
          </w:tcPr>
          <w:p w:rsidR="00DD3B45" w:rsidRPr="000D195A" w:rsidRDefault="00DD3B45" w:rsidP="006B4A50">
            <w:pPr>
              <w:pStyle w:val="ListParagraph"/>
              <w:numPr>
                <w:ilvl w:val="0"/>
                <w:numId w:val="49"/>
              </w:numPr>
              <w:spacing w:before="0" w:after="160"/>
              <w:rPr>
                <w:rFonts w:ascii="Century" w:hAnsi="Century"/>
              </w:rPr>
            </w:pPr>
          </w:p>
        </w:tc>
        <w:tc>
          <w:tcPr>
            <w:tcW w:w="765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Displayed date is mm/dd/yyyy format</w:t>
            </w:r>
          </w:p>
        </w:tc>
      </w:tr>
      <w:tr w:rsidR="00DD3B45" w:rsidRPr="000D195A" w:rsidTr="00DD3B45">
        <w:tc>
          <w:tcPr>
            <w:tcW w:w="715" w:type="dxa"/>
          </w:tcPr>
          <w:p w:rsidR="00DD3B45" w:rsidRPr="000D195A" w:rsidRDefault="00DD3B45" w:rsidP="006B4A50">
            <w:pPr>
              <w:pStyle w:val="ListParagraph"/>
              <w:numPr>
                <w:ilvl w:val="0"/>
                <w:numId w:val="49"/>
              </w:numPr>
              <w:spacing w:before="0" w:after="160"/>
              <w:rPr>
                <w:rFonts w:ascii="Century" w:hAnsi="Century"/>
              </w:rPr>
            </w:pPr>
          </w:p>
        </w:tc>
        <w:tc>
          <w:tcPr>
            <w:tcW w:w="765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Date time input format is datetime</w:t>
            </w:r>
          </w:p>
        </w:tc>
      </w:tr>
      <w:tr w:rsidR="00DD3B45" w:rsidRPr="000D195A" w:rsidTr="00DD3B45">
        <w:tc>
          <w:tcPr>
            <w:tcW w:w="715" w:type="dxa"/>
          </w:tcPr>
          <w:p w:rsidR="00DD3B45" w:rsidRPr="000D195A" w:rsidRDefault="00DD3B45" w:rsidP="006B4A50">
            <w:pPr>
              <w:pStyle w:val="ListParagraph"/>
              <w:numPr>
                <w:ilvl w:val="0"/>
                <w:numId w:val="49"/>
              </w:numPr>
              <w:spacing w:before="0" w:after="160"/>
              <w:rPr>
                <w:rFonts w:ascii="Century" w:hAnsi="Century"/>
              </w:rPr>
            </w:pPr>
          </w:p>
        </w:tc>
        <w:tc>
          <w:tcPr>
            <w:tcW w:w="765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Number is rounded to 2 decimal number</w:t>
            </w:r>
          </w:p>
        </w:tc>
      </w:tr>
      <w:tr w:rsidR="00DD3B45" w:rsidRPr="000D195A" w:rsidTr="00DD3B45">
        <w:tc>
          <w:tcPr>
            <w:tcW w:w="715" w:type="dxa"/>
          </w:tcPr>
          <w:p w:rsidR="00DD3B45" w:rsidRPr="000D195A" w:rsidRDefault="00DD3B45" w:rsidP="006B4A50">
            <w:pPr>
              <w:pStyle w:val="ListParagraph"/>
              <w:numPr>
                <w:ilvl w:val="0"/>
                <w:numId w:val="49"/>
              </w:numPr>
              <w:spacing w:before="0" w:after="160"/>
              <w:rPr>
                <w:rFonts w:ascii="Century" w:hAnsi="Century"/>
              </w:rPr>
            </w:pPr>
          </w:p>
        </w:tc>
        <w:tc>
          <w:tcPr>
            <w:tcW w:w="765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Unit of money is VND</w:t>
            </w:r>
          </w:p>
        </w:tc>
      </w:tr>
      <w:tr w:rsidR="00DD3B45" w:rsidRPr="000D195A" w:rsidTr="00DD3B45">
        <w:tc>
          <w:tcPr>
            <w:tcW w:w="715" w:type="dxa"/>
          </w:tcPr>
          <w:p w:rsidR="00DD3B45" w:rsidRPr="000D195A" w:rsidRDefault="00DD3B45" w:rsidP="006B4A50">
            <w:pPr>
              <w:pStyle w:val="ListParagraph"/>
              <w:numPr>
                <w:ilvl w:val="0"/>
                <w:numId w:val="49"/>
              </w:numPr>
              <w:spacing w:before="0" w:after="160"/>
              <w:rPr>
                <w:rFonts w:ascii="Century" w:hAnsi="Century"/>
              </w:rPr>
            </w:pPr>
          </w:p>
        </w:tc>
        <w:tc>
          <w:tcPr>
            <w:tcW w:w="765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Displayed money is rounded to 2 decimal number</w:t>
            </w:r>
          </w:p>
        </w:tc>
      </w:tr>
      <w:tr w:rsidR="00DD3B45" w:rsidRPr="000D195A" w:rsidTr="00DD3B45">
        <w:tc>
          <w:tcPr>
            <w:tcW w:w="715" w:type="dxa"/>
          </w:tcPr>
          <w:p w:rsidR="00DD3B45" w:rsidRPr="000D195A" w:rsidRDefault="00DD3B45" w:rsidP="006B4A50">
            <w:pPr>
              <w:pStyle w:val="ListParagraph"/>
              <w:numPr>
                <w:ilvl w:val="0"/>
                <w:numId w:val="49"/>
              </w:numPr>
              <w:spacing w:before="0" w:after="160"/>
              <w:rPr>
                <w:rFonts w:ascii="Century" w:hAnsi="Century"/>
              </w:rPr>
            </w:pPr>
          </w:p>
        </w:tc>
        <w:tc>
          <w:tcPr>
            <w:tcW w:w="765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Allowed file extension: .jpg, .png, .bmp</w:t>
            </w:r>
          </w:p>
        </w:tc>
      </w:tr>
      <w:tr w:rsidR="00DD3B45" w:rsidRPr="000D195A" w:rsidTr="00DD3B45">
        <w:tc>
          <w:tcPr>
            <w:tcW w:w="715" w:type="dxa"/>
          </w:tcPr>
          <w:p w:rsidR="00DD3B45" w:rsidRPr="000D195A" w:rsidRDefault="00DD3B45" w:rsidP="006B4A50">
            <w:pPr>
              <w:pStyle w:val="ListParagraph"/>
              <w:numPr>
                <w:ilvl w:val="0"/>
                <w:numId w:val="49"/>
              </w:numPr>
              <w:spacing w:before="0" w:after="160"/>
              <w:rPr>
                <w:rFonts w:ascii="Century" w:hAnsi="Century"/>
              </w:rPr>
            </w:pPr>
          </w:p>
        </w:tc>
        <w:tc>
          <w:tcPr>
            <w:tcW w:w="765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File size is limited to 100 MB</w:t>
            </w:r>
          </w:p>
        </w:tc>
      </w:tr>
      <w:tr w:rsidR="00DD3B45" w:rsidRPr="000D195A" w:rsidTr="00DD3B45">
        <w:tc>
          <w:tcPr>
            <w:tcW w:w="715" w:type="dxa"/>
          </w:tcPr>
          <w:p w:rsidR="00DD3B45" w:rsidRPr="000D195A" w:rsidRDefault="00DD3B45" w:rsidP="006B4A50">
            <w:pPr>
              <w:pStyle w:val="ListParagraph"/>
              <w:numPr>
                <w:ilvl w:val="0"/>
                <w:numId w:val="49"/>
              </w:numPr>
              <w:spacing w:before="0" w:after="160"/>
              <w:rPr>
                <w:rFonts w:ascii="Century" w:hAnsi="Century"/>
              </w:rPr>
            </w:pPr>
          </w:p>
        </w:tc>
        <w:tc>
          <w:tcPr>
            <w:tcW w:w="7650" w:type="dxa"/>
          </w:tcPr>
          <w:p w:rsidR="00DD3B45" w:rsidRPr="000D195A" w:rsidRDefault="00DD3B45" w:rsidP="006B4A50">
            <w:pPr>
              <w:keepNext/>
              <w:spacing w:line="276" w:lineRule="auto"/>
              <w:jc w:val="both"/>
              <w:rPr>
                <w:rFonts w:ascii="Century" w:hAnsi="Century" w:cs="Times New Roman"/>
              </w:rPr>
            </w:pPr>
            <w:r w:rsidRPr="000D195A">
              <w:rPr>
                <w:rFonts w:ascii="Century" w:hAnsi="Century" w:cs="Times New Roman"/>
              </w:rPr>
              <w:t>Message displayed like a Gmail format</w:t>
            </w:r>
          </w:p>
        </w:tc>
      </w:tr>
      <w:tr w:rsidR="00DD3B45" w:rsidRPr="000D195A" w:rsidTr="00DD3B45">
        <w:tc>
          <w:tcPr>
            <w:tcW w:w="715" w:type="dxa"/>
          </w:tcPr>
          <w:p w:rsidR="00DD3B45" w:rsidRPr="000D195A" w:rsidRDefault="00DD3B45" w:rsidP="006B4A50">
            <w:pPr>
              <w:pStyle w:val="ListParagraph"/>
              <w:numPr>
                <w:ilvl w:val="0"/>
                <w:numId w:val="49"/>
              </w:numPr>
              <w:spacing w:before="0" w:after="160"/>
              <w:rPr>
                <w:rFonts w:ascii="Century" w:hAnsi="Century"/>
              </w:rPr>
            </w:pPr>
          </w:p>
        </w:tc>
        <w:tc>
          <w:tcPr>
            <w:tcW w:w="7650" w:type="dxa"/>
          </w:tcPr>
          <w:p w:rsidR="00DD3B45" w:rsidRPr="000D195A" w:rsidRDefault="00DD3B45" w:rsidP="006B4A50">
            <w:pPr>
              <w:keepNext/>
              <w:spacing w:line="276" w:lineRule="auto"/>
              <w:jc w:val="both"/>
              <w:rPr>
                <w:rFonts w:ascii="Century" w:hAnsi="Century" w:cs="Times New Roman"/>
              </w:rPr>
            </w:pPr>
            <w:r w:rsidRPr="000D195A">
              <w:rPr>
                <w:rFonts w:ascii="Century" w:hAnsi="Century" w:cs="Times New Roman"/>
              </w:rPr>
              <w:t>Rank is calculated depending on point which gain from donating event or creating thread</w:t>
            </w:r>
          </w:p>
        </w:tc>
      </w:tr>
    </w:tbl>
    <w:p w:rsidR="00DD3B45" w:rsidRPr="000D195A" w:rsidRDefault="00DD3B45" w:rsidP="0086089A">
      <w:pPr>
        <w:pStyle w:val="Table3-1"/>
        <w:rPr>
          <w:rFonts w:ascii="Century" w:hAnsi="Century"/>
        </w:rPr>
      </w:pPr>
      <w:r w:rsidRPr="000D195A">
        <w:rPr>
          <w:rFonts w:ascii="Century" w:hAnsi="Century"/>
        </w:rPr>
        <w:t>Business rules</w:t>
      </w:r>
    </w:p>
    <w:p w:rsidR="00DD3B45" w:rsidRPr="000D195A" w:rsidRDefault="00DD3B45" w:rsidP="006B4A50">
      <w:pPr>
        <w:pStyle w:val="Heading4"/>
        <w:jc w:val="both"/>
        <w:rPr>
          <w:rFonts w:ascii="Century" w:hAnsi="Century"/>
          <w:b/>
        </w:rPr>
      </w:pPr>
      <w:bookmarkStart w:id="488" w:name="_Toc431981024"/>
      <w:r w:rsidRPr="000D195A">
        <w:rPr>
          <w:rFonts w:ascii="Century" w:hAnsi="Century"/>
        </w:rPr>
        <w:lastRenderedPageBreak/>
        <w:t>Use Cases</w:t>
      </w:r>
      <w:bookmarkEnd w:id="488"/>
    </w:p>
    <w:p w:rsidR="00DD3B45" w:rsidRPr="000D195A" w:rsidRDefault="00DD3B45" w:rsidP="006B4A50">
      <w:pPr>
        <w:pStyle w:val="Heading5"/>
        <w:jc w:val="both"/>
        <w:rPr>
          <w:rFonts w:ascii="Century" w:hAnsi="Century" w:cs="Times New Roman"/>
          <w:b w:val="0"/>
        </w:rPr>
      </w:pPr>
      <w:bookmarkStart w:id="489" w:name="_Toc431981025"/>
      <w:r w:rsidRPr="000D195A">
        <w:rPr>
          <w:rFonts w:ascii="Century" w:hAnsi="Century" w:cs="Times New Roman"/>
        </w:rPr>
        <w:t>Guest/ Registered Group Function</w:t>
      </w:r>
      <w:bookmarkEnd w:id="489"/>
    </w:p>
    <w:p w:rsidR="00DD3B45" w:rsidRPr="000D195A" w:rsidRDefault="00DD3B45" w:rsidP="006B4A50">
      <w:pPr>
        <w:pStyle w:val="Heading6"/>
        <w:jc w:val="both"/>
        <w:rPr>
          <w:rFonts w:ascii="Century" w:hAnsi="Century"/>
        </w:rPr>
      </w:pPr>
      <w:r w:rsidRPr="000D195A">
        <w:rPr>
          <w:rFonts w:ascii="Century" w:hAnsi="Century"/>
        </w:rPr>
        <w:t>Common Module</w:t>
      </w:r>
    </w:p>
    <w:p w:rsidR="00DD3B45" w:rsidRPr="000D195A" w:rsidRDefault="00DD3B45" w:rsidP="006B4A50">
      <w:pPr>
        <w:keepNext/>
        <w:jc w:val="both"/>
        <w:rPr>
          <w:rFonts w:ascii="Century" w:hAnsi="Century"/>
        </w:rPr>
      </w:pPr>
      <w:r w:rsidRPr="000D195A">
        <w:rPr>
          <w:rFonts w:ascii="Century" w:hAnsi="Century"/>
          <w:noProof/>
          <w:lang w:eastAsia="en-US"/>
        </w:rPr>
        <w:drawing>
          <wp:inline distT="0" distB="0" distL="0" distR="0" wp14:anchorId="41F357C9" wp14:editId="2F7BA1B9">
            <wp:extent cx="5267325" cy="3686175"/>
            <wp:effectExtent l="0" t="0" r="9525" b="9525"/>
            <wp:docPr id="92" name="Picture 92" descr="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e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3686175"/>
                    </a:xfrm>
                    <a:prstGeom prst="rect">
                      <a:avLst/>
                    </a:prstGeom>
                    <a:noFill/>
                    <a:ln>
                      <a:noFill/>
                    </a:ln>
                  </pic:spPr>
                </pic:pic>
              </a:graphicData>
            </a:graphic>
          </wp:inline>
        </w:drawing>
      </w:r>
    </w:p>
    <w:p w:rsidR="00DD3B45" w:rsidRPr="000D195A" w:rsidRDefault="00DD3B45" w:rsidP="0086089A">
      <w:pPr>
        <w:pStyle w:val="Figure3-1"/>
        <w:rPr>
          <w:rFonts w:ascii="Century" w:hAnsi="Century"/>
        </w:rPr>
      </w:pPr>
      <w:r w:rsidRPr="000D195A">
        <w:rPr>
          <w:rFonts w:ascii="Century" w:hAnsi="Century"/>
        </w:rPr>
        <w:t>Common module use case</w:t>
      </w:r>
    </w:p>
    <w:p w:rsidR="00DD3B45" w:rsidRPr="000D195A" w:rsidRDefault="00DD3B45" w:rsidP="006B4A50">
      <w:pPr>
        <w:pStyle w:val="Heading7"/>
        <w:jc w:val="both"/>
        <w:rPr>
          <w:rFonts w:ascii="Century" w:hAnsi="Century"/>
        </w:rPr>
      </w:pPr>
      <w:r w:rsidRPr="000D195A">
        <w:rPr>
          <w:rFonts w:ascii="Century" w:hAnsi="Century"/>
        </w:rPr>
        <w:t>UC001-Searching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UC001</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Search event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after="0" w:line="240" w:lineRule="auto"/>
              <w:jc w:val="both"/>
              <w:rPr>
                <w:rFonts w:ascii="Century" w:eastAsia="Times New Roman" w:hAnsi="Century" w:cs="Times New Roman"/>
                <w:sz w:val="24"/>
                <w:szCs w:val="24"/>
              </w:rPr>
            </w:pPr>
            <w:r w:rsidRPr="000D195A">
              <w:rPr>
                <w:rFonts w:ascii="Century" w:eastAsia="Times New Roman" w:hAnsi="Century" w:cs="Times New Roman"/>
                <w:color w:val="000000"/>
              </w:rPr>
              <w:t>Registered user</w:t>
            </w:r>
          </w:p>
          <w:p w:rsidR="00DD3B45" w:rsidRPr="000D195A" w:rsidRDefault="00DD3B45" w:rsidP="006B4A50">
            <w:pPr>
              <w:spacing w:line="276" w:lineRule="auto"/>
              <w:jc w:val="both"/>
              <w:rPr>
                <w:rFonts w:ascii="Century" w:hAnsi="Century" w:cs="Times New Roman"/>
              </w:rPr>
            </w:pPr>
            <w:r w:rsidRPr="000D195A">
              <w:rPr>
                <w:rFonts w:ascii="Century" w:eastAsia="Times New Roman" w:hAnsi="Century" w:cs="Times New Roman"/>
                <w:color w:val="000000"/>
              </w:rPr>
              <w:t>Guest</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rPr>
          <w:trHeight w:val="233"/>
        </w:trPr>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tabs>
                <w:tab w:val="left" w:pos="450"/>
              </w:tabs>
              <w:spacing w:line="360" w:lineRule="auto"/>
              <w:jc w:val="both"/>
              <w:rPr>
                <w:rFonts w:ascii="Century" w:hAnsi="Century" w:cs="Times New Roman"/>
              </w:rPr>
            </w:pPr>
            <w:r w:rsidRPr="000D195A">
              <w:rPr>
                <w:rFonts w:ascii="Century" w:hAnsi="Century" w:cs="Times New Roman"/>
              </w:rPr>
              <w:t>High</w:t>
            </w:r>
          </w:p>
        </w:tc>
      </w:tr>
      <w:tr w:rsidR="00DD3B45" w:rsidRPr="000D195A" w:rsidTr="00DD3B45">
        <w:trPr>
          <w:trHeight w:val="395"/>
        </w:trPr>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tabs>
                <w:tab w:val="left" w:pos="450"/>
              </w:tabs>
              <w:spacing w:line="360"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tabs>
                <w:tab w:val="left" w:pos="450"/>
              </w:tabs>
              <w:spacing w:line="360" w:lineRule="auto"/>
              <w:jc w:val="both"/>
              <w:rPr>
                <w:rFonts w:ascii="Century" w:hAnsi="Century" w:cs="Times New Roman"/>
              </w:rPr>
            </w:pPr>
            <w:r w:rsidRPr="000D195A">
              <w:rPr>
                <w:rFonts w:ascii="Century" w:hAnsi="Century" w:cs="Times New Roman"/>
              </w:rPr>
              <w:t>This function allows user to search existing information about Search existing information about User, Account, Event, Thread or</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Organization</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pStyle w:val="ListParagraph"/>
              <w:numPr>
                <w:ilvl w:val="0"/>
                <w:numId w:val="51"/>
              </w:numPr>
              <w:spacing w:before="0" w:after="160"/>
              <w:ind w:left="243" w:hanging="180"/>
              <w:rPr>
                <w:rFonts w:ascii="Century" w:hAnsi="Century"/>
              </w:rPr>
            </w:pPr>
            <w:r w:rsidRPr="000D195A">
              <w:rPr>
                <w:rFonts w:ascii="Century" w:hAnsi="Century"/>
              </w:rPr>
              <w:t>WS  website is available</w:t>
            </w:r>
          </w:p>
          <w:p w:rsidR="00DD3B45" w:rsidRPr="000D195A" w:rsidRDefault="00DD3B45" w:rsidP="006B4A50">
            <w:pPr>
              <w:pStyle w:val="ListParagraph"/>
              <w:numPr>
                <w:ilvl w:val="0"/>
                <w:numId w:val="51"/>
              </w:numPr>
              <w:spacing w:before="0" w:after="160"/>
              <w:ind w:left="243" w:hanging="180"/>
              <w:rPr>
                <w:rFonts w:ascii="Century" w:hAnsi="Century"/>
              </w:rPr>
            </w:pPr>
            <w:r w:rsidRPr="000D195A">
              <w:rPr>
                <w:rFonts w:ascii="Century" w:hAnsi="Century"/>
              </w:rPr>
              <w:t>User browsed WS website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tabs>
                <w:tab w:val="left" w:pos="450"/>
              </w:tabs>
              <w:spacing w:line="360" w:lineRule="auto"/>
              <w:jc w:val="both"/>
              <w:rPr>
                <w:rFonts w:ascii="Century" w:hAnsi="Century" w:cs="Times New Roman"/>
              </w:rPr>
            </w:pPr>
            <w:r w:rsidRPr="000D195A">
              <w:rPr>
                <w:rFonts w:ascii="Century" w:hAnsi="Century" w:cs="Times New Roman"/>
              </w:rPr>
              <w:t xml:space="preserve">User enters search phrase, choose the search type (User, </w:t>
            </w:r>
            <w:r w:rsidRPr="000D195A">
              <w:rPr>
                <w:rFonts w:ascii="Century" w:hAnsi="Century" w:cs="Times New Roman"/>
              </w:rPr>
              <w:lastRenderedPageBreak/>
              <w:t>Account, Event, Thread or</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Organization) and click Search or press Enter</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Post 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List all results that matched with the keyword user enters will be displayed bellow Search screen</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Enter search phrase to text box</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tabs>
                <w:tab w:val="left" w:pos="450"/>
              </w:tabs>
              <w:spacing w:line="360" w:lineRule="auto"/>
              <w:jc w:val="both"/>
              <w:rPr>
                <w:rFonts w:ascii="Century" w:hAnsi="Century" w:cs="Times New Roman"/>
              </w:rPr>
            </w:pPr>
            <w:r w:rsidRPr="000D195A">
              <w:rPr>
                <w:rFonts w:ascii="Century" w:hAnsi="Century" w:cs="Times New Roman"/>
              </w:rPr>
              <w:t>Choose one of bellow search type (User, Account, Event, Thread or</w:t>
            </w:r>
          </w:p>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Organization)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Click Search icon or press Enter</w:t>
            </w:r>
            <w:r w:rsidRPr="000D195A">
              <w:rPr>
                <w:rFonts w:ascii="Century" w:hAnsi="Century" w:cs="Times New Roman"/>
              </w:rPr>
              <w:tab/>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List all results that matched with the keyword user entered in.</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Alternative Flows: </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746720" w:rsidP="006B4A50">
            <w:pPr>
              <w:spacing w:line="276" w:lineRule="auto"/>
              <w:jc w:val="both"/>
              <w:rPr>
                <w:rFonts w:ascii="Century" w:hAnsi="Century" w:cs="Times New Roman"/>
              </w:rPr>
            </w:pPr>
            <w:hyperlink w:anchor="_Business_Rules" w:history="1">
              <w:r w:rsidR="00DD3B45" w:rsidRPr="000D195A">
                <w:rPr>
                  <w:rStyle w:val="Hyperlink"/>
                  <w:rFonts w:ascii="Century" w:hAnsi="Century" w:cs="Times New Roman"/>
                </w:rPr>
                <w:t>B1</w:t>
              </w:r>
            </w:hyperlink>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keepNext/>
              <w:spacing w:line="276" w:lineRule="auto"/>
              <w:jc w:val="both"/>
              <w:rPr>
                <w:rFonts w:ascii="Century" w:hAnsi="Century" w:cs="Times New Roman"/>
              </w:rPr>
            </w:pPr>
            <w:r w:rsidRPr="000D195A">
              <w:rPr>
                <w:rFonts w:ascii="Century" w:hAnsi="Century" w:cs="Times New Roman"/>
              </w:rPr>
              <w:t>N/A</w:t>
            </w:r>
          </w:p>
        </w:tc>
      </w:tr>
    </w:tbl>
    <w:p w:rsidR="00DD3B45" w:rsidRPr="000D195A" w:rsidRDefault="009A59DF" w:rsidP="006B4A50">
      <w:pPr>
        <w:pStyle w:val="Table3-1"/>
        <w:jc w:val="both"/>
        <w:rPr>
          <w:rFonts w:ascii="Century" w:hAnsi="Century"/>
        </w:rPr>
      </w:pPr>
      <w:r w:rsidRPr="000D195A">
        <w:rPr>
          <w:rFonts w:ascii="Century" w:hAnsi="Century"/>
        </w:rPr>
        <w:t xml:space="preserve"> </w:t>
      </w:r>
      <w:r w:rsidR="00DD3B45" w:rsidRPr="000D195A">
        <w:rPr>
          <w:rFonts w:ascii="Century" w:hAnsi="Century"/>
        </w:rPr>
        <w:t>Searching Use case</w:t>
      </w:r>
    </w:p>
    <w:p w:rsidR="00DD3B45" w:rsidRPr="000D195A" w:rsidRDefault="00DD3B45" w:rsidP="006B4A50">
      <w:pPr>
        <w:jc w:val="both"/>
        <w:rPr>
          <w:rFonts w:ascii="Century" w:hAnsi="Century"/>
        </w:rPr>
      </w:pPr>
    </w:p>
    <w:p w:rsidR="00DD3B45" w:rsidRPr="000D195A" w:rsidRDefault="00DD3B45" w:rsidP="006B4A50">
      <w:pPr>
        <w:pStyle w:val="Heading7"/>
        <w:jc w:val="both"/>
        <w:rPr>
          <w:rFonts w:ascii="Century" w:hAnsi="Century"/>
        </w:rPr>
      </w:pPr>
      <w:r w:rsidRPr="000D195A">
        <w:rPr>
          <w:rFonts w:ascii="Century" w:hAnsi="Century"/>
        </w:rPr>
        <w:t>UC002-View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UC002</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View event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after="0" w:line="240" w:lineRule="auto"/>
              <w:jc w:val="both"/>
              <w:rPr>
                <w:rFonts w:ascii="Century" w:eastAsia="Times New Roman" w:hAnsi="Century" w:cs="Times New Roman"/>
                <w:sz w:val="24"/>
                <w:szCs w:val="24"/>
              </w:rPr>
            </w:pPr>
            <w:r w:rsidRPr="000D195A">
              <w:rPr>
                <w:rFonts w:ascii="Century" w:eastAsia="Times New Roman" w:hAnsi="Century" w:cs="Times New Roman"/>
                <w:color w:val="000000"/>
              </w:rPr>
              <w:t>Registered user</w:t>
            </w:r>
          </w:p>
          <w:p w:rsidR="00DD3B45" w:rsidRPr="000D195A" w:rsidRDefault="00DD3B45" w:rsidP="006B4A50">
            <w:pPr>
              <w:spacing w:line="276" w:lineRule="auto"/>
              <w:jc w:val="both"/>
              <w:rPr>
                <w:rFonts w:ascii="Century" w:hAnsi="Century" w:cs="Times New Roman"/>
              </w:rPr>
            </w:pPr>
            <w:r w:rsidRPr="000D195A">
              <w:rPr>
                <w:rFonts w:ascii="Century" w:eastAsia="Times New Roman" w:hAnsi="Century" w:cs="Times New Roman"/>
                <w:color w:val="000000"/>
              </w:rPr>
              <w:t>Guest</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user to show all existing events and event detail stored on WS</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pStyle w:val="ListParagraph"/>
              <w:numPr>
                <w:ilvl w:val="0"/>
                <w:numId w:val="50"/>
              </w:numPr>
              <w:spacing w:before="0" w:after="160"/>
              <w:rPr>
                <w:rFonts w:ascii="Century" w:hAnsi="Century"/>
              </w:rPr>
            </w:pPr>
            <w:r w:rsidRPr="000D195A">
              <w:rPr>
                <w:rFonts w:ascii="Century" w:hAnsi="Century"/>
              </w:rPr>
              <w:t>WS  website is available</w:t>
            </w:r>
          </w:p>
          <w:p w:rsidR="00DD3B45" w:rsidRPr="000D195A" w:rsidRDefault="00DD3B45" w:rsidP="006B4A50">
            <w:pPr>
              <w:pStyle w:val="ListParagraph"/>
              <w:numPr>
                <w:ilvl w:val="0"/>
                <w:numId w:val="50"/>
              </w:numPr>
              <w:spacing w:before="0" w:after="160"/>
              <w:rPr>
                <w:rFonts w:ascii="Century" w:hAnsi="Century"/>
              </w:rPr>
            </w:pPr>
            <w:r w:rsidRPr="000D195A">
              <w:rPr>
                <w:rFonts w:ascii="Century" w:hAnsi="Century"/>
              </w:rPr>
              <w:t>User browsed WS website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Trigger: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User click “Event” </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Event information will be displayed in the Event detail screen </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Click Event</w:t>
            </w:r>
            <w:r w:rsidRPr="000D195A">
              <w:rPr>
                <w:rFonts w:ascii="Century" w:hAnsi="Century" w:cs="Times New Roman"/>
              </w:rPr>
              <w:tab/>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List all existing event</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one event</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 to event detail page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Alternative Flows: </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AT1</w:t>
            </w:r>
          </w:p>
        </w:tc>
        <w:tc>
          <w:tcPr>
            <w:tcW w:w="7260"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3 in the main flows, if user click other hyperlinks or buttons</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Redirects user to chosen hyperlink or button</w:t>
            </w:r>
          </w:p>
        </w:tc>
      </w:tr>
      <w:tr w:rsidR="00DD3B45" w:rsidRPr="000D195A" w:rsidTr="00DD3B45">
        <w:tc>
          <w:tcPr>
            <w:tcW w:w="8297" w:type="dxa"/>
            <w:gridSpan w:val="5"/>
          </w:tcPr>
          <w:p w:rsidR="00DD3B45" w:rsidRPr="000D195A" w:rsidRDefault="00DD3B45" w:rsidP="006B4A50">
            <w:pPr>
              <w:spacing w:line="276" w:lineRule="auto"/>
              <w:jc w:val="both"/>
              <w:rPr>
                <w:rFonts w:ascii="Century" w:hAnsi="Century" w:cs="Times New Roman"/>
              </w:rPr>
            </w:pP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keepNext/>
              <w:spacing w:line="276" w:lineRule="auto"/>
              <w:jc w:val="both"/>
              <w:rPr>
                <w:rFonts w:ascii="Century" w:hAnsi="Century" w:cs="Times New Roman"/>
              </w:rPr>
            </w:pPr>
            <w:r w:rsidRPr="000D195A">
              <w:rPr>
                <w:rFonts w:ascii="Century" w:hAnsi="Century" w:cs="Times New Roman"/>
              </w:rPr>
              <w:t>N/A</w:t>
            </w:r>
          </w:p>
        </w:tc>
      </w:tr>
    </w:tbl>
    <w:p w:rsidR="00DD3B45" w:rsidRPr="000D195A" w:rsidRDefault="009A59DF" w:rsidP="006B4A50">
      <w:pPr>
        <w:pStyle w:val="Table3-1"/>
        <w:jc w:val="both"/>
        <w:rPr>
          <w:rFonts w:ascii="Century" w:hAnsi="Century"/>
        </w:rPr>
      </w:pPr>
      <w:r w:rsidRPr="000D195A">
        <w:rPr>
          <w:rFonts w:ascii="Century" w:hAnsi="Century"/>
        </w:rPr>
        <w:t xml:space="preserve"> </w:t>
      </w:r>
      <w:r w:rsidR="00DD3B45" w:rsidRPr="000D195A">
        <w:rPr>
          <w:rFonts w:ascii="Century" w:hAnsi="Century"/>
        </w:rPr>
        <w:t>View event Use case</w:t>
      </w:r>
    </w:p>
    <w:p w:rsidR="00DD3B45" w:rsidRPr="000D195A" w:rsidRDefault="00DD3B45" w:rsidP="006B4A50">
      <w:pPr>
        <w:pStyle w:val="Heading7"/>
        <w:jc w:val="both"/>
        <w:rPr>
          <w:rFonts w:ascii="Century" w:hAnsi="Century"/>
        </w:rPr>
      </w:pPr>
      <w:r w:rsidRPr="000D195A">
        <w:rPr>
          <w:rFonts w:ascii="Century" w:hAnsi="Century"/>
        </w:rPr>
        <w:t>UC003-View event’s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UC003</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View event’s comment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after="0" w:line="240" w:lineRule="auto"/>
              <w:jc w:val="both"/>
              <w:rPr>
                <w:rFonts w:ascii="Century" w:eastAsia="Times New Roman" w:hAnsi="Century" w:cs="Times New Roman"/>
                <w:sz w:val="24"/>
                <w:szCs w:val="24"/>
              </w:rPr>
            </w:pPr>
            <w:r w:rsidRPr="000D195A">
              <w:rPr>
                <w:rFonts w:ascii="Century" w:eastAsia="Times New Roman" w:hAnsi="Century" w:cs="Times New Roman"/>
                <w:color w:val="000000"/>
              </w:rPr>
              <w:t>Registered user</w:t>
            </w:r>
          </w:p>
          <w:p w:rsidR="00DD3B45" w:rsidRPr="000D195A" w:rsidRDefault="00DD3B45" w:rsidP="006B4A50">
            <w:pPr>
              <w:spacing w:line="276" w:lineRule="auto"/>
              <w:jc w:val="both"/>
              <w:rPr>
                <w:rFonts w:ascii="Century" w:hAnsi="Century" w:cs="Times New Roman"/>
              </w:rPr>
            </w:pPr>
            <w:r w:rsidRPr="000D195A">
              <w:rPr>
                <w:rFonts w:ascii="Century" w:eastAsia="Times New Roman" w:hAnsi="Century" w:cs="Times New Roman"/>
                <w:color w:val="000000"/>
              </w:rPr>
              <w:t>Guest</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user to show all comment stored in a event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pStyle w:val="ListParagraph"/>
              <w:numPr>
                <w:ilvl w:val="0"/>
                <w:numId w:val="161"/>
              </w:numPr>
              <w:spacing w:before="0" w:after="160"/>
              <w:rPr>
                <w:rFonts w:ascii="Century" w:hAnsi="Century"/>
              </w:rPr>
            </w:pPr>
            <w:r w:rsidRPr="000D195A">
              <w:rPr>
                <w:rFonts w:ascii="Century" w:hAnsi="Century"/>
              </w:rPr>
              <w:t>WS  website is available</w:t>
            </w:r>
          </w:p>
          <w:p w:rsidR="00DD3B45" w:rsidRPr="000D195A" w:rsidRDefault="00DD3B45" w:rsidP="006B4A50">
            <w:pPr>
              <w:pStyle w:val="ListParagraph"/>
              <w:numPr>
                <w:ilvl w:val="0"/>
                <w:numId w:val="161"/>
              </w:numPr>
              <w:spacing w:before="0" w:after="160"/>
              <w:rPr>
                <w:rFonts w:ascii="Century" w:hAnsi="Century"/>
              </w:rPr>
            </w:pPr>
            <w:r w:rsidRPr="000D195A">
              <w:rPr>
                <w:rFonts w:ascii="Century" w:hAnsi="Century"/>
              </w:rPr>
              <w:t>User browsed WS website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User click “Event” </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Post 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List all Event’s comment will be displayed in the Event detail screen</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Click Event</w:t>
            </w:r>
            <w:r w:rsidRPr="000D195A">
              <w:rPr>
                <w:rFonts w:ascii="Century" w:hAnsi="Century" w:cs="Times New Roman"/>
              </w:rPr>
              <w:tab/>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List all existing event</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1 event and scroll down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all comment in event</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Alternative Flows: </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AT1</w:t>
            </w:r>
          </w:p>
        </w:tc>
        <w:tc>
          <w:tcPr>
            <w:tcW w:w="7260"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1 in the main flows, if user click other hyperlinks or buttons</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Redirects user to chosen hyperlink or button</w:t>
            </w:r>
          </w:p>
        </w:tc>
      </w:tr>
      <w:tr w:rsidR="00DD3B45" w:rsidRPr="000D195A" w:rsidTr="00DD3B45">
        <w:tc>
          <w:tcPr>
            <w:tcW w:w="8297" w:type="dxa"/>
            <w:gridSpan w:val="5"/>
          </w:tcPr>
          <w:p w:rsidR="00DD3B45" w:rsidRPr="000D195A" w:rsidRDefault="00DD3B45" w:rsidP="006B4A50">
            <w:pPr>
              <w:spacing w:line="276" w:lineRule="auto"/>
              <w:jc w:val="both"/>
              <w:rPr>
                <w:rFonts w:ascii="Century" w:hAnsi="Century" w:cs="Times New Roman"/>
              </w:rPr>
            </w:pP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keepNext/>
              <w:spacing w:line="276" w:lineRule="auto"/>
              <w:jc w:val="both"/>
              <w:rPr>
                <w:rFonts w:ascii="Century" w:hAnsi="Century" w:cs="Times New Roman"/>
              </w:rPr>
            </w:pPr>
            <w:r w:rsidRPr="000D195A">
              <w:rPr>
                <w:rFonts w:ascii="Century" w:hAnsi="Century" w:cs="Times New Roman"/>
              </w:rPr>
              <w:t>N/A</w:t>
            </w:r>
          </w:p>
        </w:tc>
      </w:tr>
    </w:tbl>
    <w:p w:rsidR="00DD3B45" w:rsidRPr="000D195A" w:rsidRDefault="009A59DF" w:rsidP="006B4A50">
      <w:pPr>
        <w:pStyle w:val="Table3-1"/>
        <w:jc w:val="both"/>
        <w:rPr>
          <w:rFonts w:ascii="Century" w:hAnsi="Century"/>
        </w:rPr>
      </w:pPr>
      <w:r w:rsidRPr="000D195A">
        <w:rPr>
          <w:rFonts w:ascii="Century" w:hAnsi="Century"/>
        </w:rPr>
        <w:t xml:space="preserve"> </w:t>
      </w:r>
      <w:r w:rsidR="00DD3B45" w:rsidRPr="000D195A">
        <w:rPr>
          <w:rFonts w:ascii="Century" w:hAnsi="Century"/>
        </w:rPr>
        <w:t>View comment in Event Use case</w:t>
      </w:r>
    </w:p>
    <w:p w:rsidR="00DD3B45" w:rsidRPr="000D195A" w:rsidRDefault="00DD3B45" w:rsidP="006B4A50">
      <w:pPr>
        <w:pStyle w:val="Heading7"/>
        <w:jc w:val="both"/>
        <w:rPr>
          <w:rFonts w:ascii="Century" w:hAnsi="Century"/>
        </w:rPr>
      </w:pPr>
      <w:r w:rsidRPr="000D195A">
        <w:rPr>
          <w:rFonts w:ascii="Century" w:hAnsi="Century"/>
        </w:rPr>
        <w:t>UC004-View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UC004</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View thread</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after="0" w:line="240" w:lineRule="auto"/>
              <w:jc w:val="both"/>
              <w:rPr>
                <w:rFonts w:ascii="Century" w:eastAsia="Times New Roman" w:hAnsi="Century" w:cs="Times New Roman"/>
                <w:sz w:val="24"/>
                <w:szCs w:val="24"/>
              </w:rPr>
            </w:pPr>
            <w:r w:rsidRPr="000D195A">
              <w:rPr>
                <w:rFonts w:ascii="Century" w:eastAsia="Times New Roman" w:hAnsi="Century" w:cs="Times New Roman"/>
                <w:color w:val="000000"/>
              </w:rPr>
              <w:t>Registered user</w:t>
            </w:r>
          </w:p>
          <w:p w:rsidR="00DD3B45" w:rsidRPr="000D195A" w:rsidRDefault="00DD3B45" w:rsidP="006B4A50">
            <w:pPr>
              <w:spacing w:line="276" w:lineRule="auto"/>
              <w:jc w:val="both"/>
              <w:rPr>
                <w:rFonts w:ascii="Century" w:hAnsi="Century" w:cs="Times New Roman"/>
              </w:rPr>
            </w:pPr>
            <w:r w:rsidRPr="000D195A">
              <w:rPr>
                <w:rFonts w:ascii="Century" w:eastAsia="Times New Roman" w:hAnsi="Century" w:cs="Times New Roman"/>
                <w:color w:val="000000"/>
              </w:rPr>
              <w:t>Guest</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user to show all existing event stored on WS</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pStyle w:val="ListParagraph"/>
              <w:numPr>
                <w:ilvl w:val="0"/>
                <w:numId w:val="162"/>
              </w:numPr>
              <w:spacing w:before="0" w:after="160"/>
              <w:rPr>
                <w:rFonts w:ascii="Century" w:hAnsi="Century"/>
              </w:rPr>
            </w:pPr>
            <w:r w:rsidRPr="000D195A">
              <w:rPr>
                <w:rFonts w:ascii="Century" w:hAnsi="Century"/>
              </w:rPr>
              <w:t>WS  website is available</w:t>
            </w:r>
          </w:p>
          <w:p w:rsidR="00DD3B45" w:rsidRPr="000D195A" w:rsidRDefault="00DD3B45" w:rsidP="006B4A50">
            <w:pPr>
              <w:pStyle w:val="ListParagraph"/>
              <w:numPr>
                <w:ilvl w:val="0"/>
                <w:numId w:val="162"/>
              </w:numPr>
              <w:spacing w:before="0" w:after="160"/>
              <w:rPr>
                <w:rFonts w:ascii="Century" w:hAnsi="Century"/>
              </w:rPr>
            </w:pPr>
            <w:r w:rsidRPr="000D195A">
              <w:rPr>
                <w:rFonts w:ascii="Century" w:hAnsi="Century"/>
              </w:rPr>
              <w:t>User browser WS is available</w:t>
            </w:r>
          </w:p>
          <w:p w:rsidR="00DD3B45" w:rsidRPr="000D195A" w:rsidRDefault="00DD3B45" w:rsidP="006B4A50">
            <w:pPr>
              <w:pStyle w:val="ListParagraph"/>
              <w:rPr>
                <w:rFonts w:ascii="Century" w:hAnsi="Century"/>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User click “Thread” </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Thread information will be displayed in the Thread detail </w:t>
            </w:r>
            <w:r w:rsidRPr="000D195A">
              <w:rPr>
                <w:rFonts w:ascii="Century" w:hAnsi="Century" w:cs="Times New Roman"/>
              </w:rPr>
              <w:lastRenderedPageBreak/>
              <w:t>screen</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lastRenderedPageBreak/>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Click Thread</w:t>
            </w:r>
            <w:r w:rsidRPr="000D195A">
              <w:rPr>
                <w:rFonts w:ascii="Century" w:hAnsi="Century" w:cs="Times New Roman"/>
              </w:rPr>
              <w:tab/>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List all existing Thread</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one thread in the list</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 and Display information of thread in thread detail page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Alternative Flows: </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AT1</w:t>
            </w:r>
          </w:p>
        </w:tc>
        <w:tc>
          <w:tcPr>
            <w:tcW w:w="7260"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1 in the main flows, if user click other hyperlinks or buttons</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Redirects user to chosen hyperlink or button</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keepNext/>
              <w:spacing w:line="276" w:lineRule="auto"/>
              <w:jc w:val="both"/>
              <w:rPr>
                <w:rFonts w:ascii="Century" w:hAnsi="Century" w:cs="Times New Roman"/>
              </w:rPr>
            </w:pPr>
            <w:r w:rsidRPr="000D195A">
              <w:rPr>
                <w:rFonts w:ascii="Century" w:hAnsi="Century" w:cs="Times New Roman"/>
              </w:rPr>
              <w:t>N/A</w:t>
            </w:r>
          </w:p>
        </w:tc>
      </w:tr>
    </w:tbl>
    <w:p w:rsidR="00DD3B45" w:rsidRPr="000D195A" w:rsidRDefault="009A59DF" w:rsidP="006B4A50">
      <w:pPr>
        <w:pStyle w:val="Table3-1"/>
        <w:jc w:val="both"/>
        <w:rPr>
          <w:rFonts w:ascii="Century" w:hAnsi="Century"/>
        </w:rPr>
      </w:pPr>
      <w:r w:rsidRPr="000D195A">
        <w:rPr>
          <w:rFonts w:ascii="Century" w:hAnsi="Century"/>
        </w:rPr>
        <w:t xml:space="preserve"> </w:t>
      </w:r>
      <w:r w:rsidR="00DD3B45" w:rsidRPr="000D195A">
        <w:rPr>
          <w:rFonts w:ascii="Century" w:hAnsi="Century"/>
        </w:rPr>
        <w:t>View thread Use case</w:t>
      </w:r>
    </w:p>
    <w:p w:rsidR="00DD3B45" w:rsidRPr="000D195A" w:rsidRDefault="00DD3B45" w:rsidP="006B4A50">
      <w:pPr>
        <w:pStyle w:val="Heading7"/>
        <w:jc w:val="both"/>
        <w:rPr>
          <w:rFonts w:ascii="Century" w:hAnsi="Century"/>
        </w:rPr>
      </w:pPr>
      <w:r w:rsidRPr="000D195A">
        <w:rPr>
          <w:rFonts w:ascii="Century" w:hAnsi="Century"/>
        </w:rPr>
        <w:t>UC005-View thread’s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UC005</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View event’s comment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after="0" w:line="240" w:lineRule="auto"/>
              <w:jc w:val="both"/>
              <w:rPr>
                <w:rFonts w:ascii="Century" w:eastAsia="Times New Roman" w:hAnsi="Century" w:cs="Times New Roman"/>
                <w:sz w:val="24"/>
                <w:szCs w:val="24"/>
              </w:rPr>
            </w:pPr>
            <w:r w:rsidRPr="000D195A">
              <w:rPr>
                <w:rFonts w:ascii="Century" w:eastAsia="Times New Roman" w:hAnsi="Century" w:cs="Times New Roman"/>
                <w:color w:val="000000"/>
              </w:rPr>
              <w:t>Registered user</w:t>
            </w:r>
          </w:p>
          <w:p w:rsidR="00DD3B45" w:rsidRPr="000D195A" w:rsidRDefault="00DD3B45" w:rsidP="006B4A50">
            <w:pPr>
              <w:spacing w:line="276" w:lineRule="auto"/>
              <w:jc w:val="both"/>
              <w:rPr>
                <w:rFonts w:ascii="Century" w:hAnsi="Century" w:cs="Times New Roman"/>
              </w:rPr>
            </w:pPr>
            <w:r w:rsidRPr="000D195A">
              <w:rPr>
                <w:rFonts w:ascii="Century" w:eastAsia="Times New Roman" w:hAnsi="Century" w:cs="Times New Roman"/>
                <w:color w:val="000000"/>
              </w:rPr>
              <w:t>Guest</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user to show all comment stored in event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pStyle w:val="ListParagraph"/>
              <w:numPr>
                <w:ilvl w:val="0"/>
                <w:numId w:val="161"/>
              </w:numPr>
              <w:spacing w:before="0" w:after="160"/>
              <w:rPr>
                <w:rFonts w:ascii="Century" w:hAnsi="Century"/>
              </w:rPr>
            </w:pPr>
            <w:r w:rsidRPr="000D195A">
              <w:rPr>
                <w:rFonts w:ascii="Century" w:hAnsi="Century"/>
              </w:rPr>
              <w:t>WS  website is available</w:t>
            </w:r>
          </w:p>
          <w:p w:rsidR="00DD3B45" w:rsidRPr="000D195A" w:rsidRDefault="00DD3B45" w:rsidP="006B4A50">
            <w:pPr>
              <w:pStyle w:val="ListParagraph"/>
              <w:numPr>
                <w:ilvl w:val="0"/>
                <w:numId w:val="161"/>
              </w:numPr>
              <w:spacing w:before="0" w:after="160"/>
              <w:rPr>
                <w:rFonts w:ascii="Century" w:hAnsi="Century"/>
              </w:rPr>
            </w:pPr>
            <w:r w:rsidRPr="000D195A">
              <w:rPr>
                <w:rFonts w:ascii="Century" w:hAnsi="Century"/>
              </w:rPr>
              <w:t>User browsed WS website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User click “Thread” </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List all Thread’s comment will be displayed in the Thread detail screen</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Click Thread</w:t>
            </w:r>
            <w:r w:rsidRPr="000D195A">
              <w:rPr>
                <w:rFonts w:ascii="Century" w:hAnsi="Century" w:cs="Times New Roman"/>
              </w:rPr>
              <w:tab/>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List all existing thread</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1 thread and scroll down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all comment in thread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Alternative Flows: </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AT1</w:t>
            </w:r>
          </w:p>
        </w:tc>
        <w:tc>
          <w:tcPr>
            <w:tcW w:w="7260"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1 in the main flows, if user click other hyperlinks or buttons</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Redirects user to chosen hyperlink or button</w:t>
            </w:r>
          </w:p>
        </w:tc>
      </w:tr>
      <w:tr w:rsidR="00DD3B45" w:rsidRPr="000D195A" w:rsidTr="00DD3B45">
        <w:tc>
          <w:tcPr>
            <w:tcW w:w="8297" w:type="dxa"/>
            <w:gridSpan w:val="5"/>
          </w:tcPr>
          <w:p w:rsidR="00DD3B45" w:rsidRPr="000D195A" w:rsidRDefault="00DD3B45" w:rsidP="006B4A50">
            <w:pPr>
              <w:spacing w:line="276" w:lineRule="auto"/>
              <w:jc w:val="both"/>
              <w:rPr>
                <w:rFonts w:ascii="Century" w:hAnsi="Century" w:cs="Times New Roman"/>
              </w:rPr>
            </w:pP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keepNext/>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View comment in thread Use case</w:t>
      </w:r>
    </w:p>
    <w:p w:rsidR="00DD3B45" w:rsidRPr="000D195A" w:rsidRDefault="00DD3B45" w:rsidP="006B4A50">
      <w:pPr>
        <w:jc w:val="both"/>
        <w:rPr>
          <w:rFonts w:ascii="Century" w:hAnsi="Century"/>
        </w:rPr>
      </w:pPr>
      <w:r w:rsidRPr="000D195A">
        <w:rPr>
          <w:rFonts w:ascii="Century" w:hAnsi="Century"/>
        </w:rPr>
        <w:br w:type="page"/>
      </w:r>
    </w:p>
    <w:p w:rsidR="00DD3B45" w:rsidRPr="000D195A" w:rsidRDefault="00DD3B45" w:rsidP="006B4A50">
      <w:pPr>
        <w:pStyle w:val="Heading5"/>
        <w:jc w:val="both"/>
        <w:rPr>
          <w:rFonts w:ascii="Century" w:hAnsi="Century" w:cs="Times New Roman"/>
          <w:b w:val="0"/>
        </w:rPr>
      </w:pPr>
      <w:bookmarkStart w:id="490" w:name="_Toc431981026"/>
      <w:r w:rsidRPr="000D195A">
        <w:rPr>
          <w:rFonts w:ascii="Century" w:hAnsi="Century" w:cs="Times New Roman"/>
        </w:rPr>
        <w:lastRenderedPageBreak/>
        <w:t>Guest Group Function</w:t>
      </w:r>
      <w:bookmarkEnd w:id="490"/>
    </w:p>
    <w:p w:rsidR="00DD3B45" w:rsidRPr="000D195A" w:rsidRDefault="00DD3B45" w:rsidP="006B4A50">
      <w:pPr>
        <w:pStyle w:val="Heading6"/>
        <w:jc w:val="both"/>
        <w:rPr>
          <w:rFonts w:ascii="Century" w:hAnsi="Century"/>
        </w:rPr>
      </w:pPr>
      <w:r w:rsidRPr="000D195A">
        <w:rPr>
          <w:rFonts w:ascii="Century" w:hAnsi="Century"/>
        </w:rPr>
        <w:t>Common Module</w:t>
      </w:r>
    </w:p>
    <w:p w:rsidR="00DD3B45" w:rsidRPr="0086089A" w:rsidRDefault="00DD3B45" w:rsidP="006B4A50">
      <w:pPr>
        <w:jc w:val="both"/>
        <w:rPr>
          <w:rFonts w:ascii="Century" w:hAnsi="Century"/>
          <w:sz w:val="2"/>
        </w:rPr>
      </w:pPr>
    </w:p>
    <w:p w:rsidR="00DD3B45" w:rsidRPr="000D195A" w:rsidRDefault="00DD3B45" w:rsidP="006B4A50">
      <w:pPr>
        <w:jc w:val="both"/>
        <w:rPr>
          <w:rFonts w:ascii="Century" w:hAnsi="Century"/>
        </w:rPr>
      </w:pPr>
      <w:r w:rsidRPr="000D195A">
        <w:rPr>
          <w:rFonts w:ascii="Century" w:hAnsi="Century"/>
          <w:noProof/>
          <w:lang w:eastAsia="en-US"/>
        </w:rPr>
        <w:drawing>
          <wp:inline distT="0" distB="0" distL="0" distR="0" wp14:anchorId="34F7F8AB" wp14:editId="280B9662">
            <wp:extent cx="5029200" cy="2286000"/>
            <wp:effectExtent l="0" t="0" r="0" b="0"/>
            <wp:docPr id="13" name="Picture 13" descr="Guest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uestOnl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2286000"/>
                    </a:xfrm>
                    <a:prstGeom prst="rect">
                      <a:avLst/>
                    </a:prstGeom>
                    <a:noFill/>
                    <a:ln>
                      <a:noFill/>
                    </a:ln>
                  </pic:spPr>
                </pic:pic>
              </a:graphicData>
            </a:graphic>
          </wp:inline>
        </w:drawing>
      </w:r>
    </w:p>
    <w:p w:rsidR="00DD3B45" w:rsidRPr="0086089A" w:rsidRDefault="00DD3B45" w:rsidP="0086089A">
      <w:pPr>
        <w:pStyle w:val="Figure3-1"/>
        <w:rPr>
          <w:rFonts w:ascii="Century" w:hAnsi="Century"/>
        </w:rPr>
      </w:pPr>
      <w:r w:rsidRPr="000D195A">
        <w:rPr>
          <w:rFonts w:ascii="Century" w:hAnsi="Century"/>
        </w:rPr>
        <w:t>Guest common use case</w:t>
      </w:r>
    </w:p>
    <w:p w:rsidR="00DD3B45" w:rsidRPr="000D195A" w:rsidRDefault="00DD3B45" w:rsidP="006B4A50">
      <w:pPr>
        <w:pStyle w:val="Heading7"/>
        <w:jc w:val="both"/>
        <w:rPr>
          <w:rFonts w:ascii="Century" w:hAnsi="Century"/>
          <w:i w:val="0"/>
        </w:rPr>
      </w:pPr>
      <w:r w:rsidRPr="000D195A">
        <w:rPr>
          <w:rFonts w:ascii="Century" w:hAnsi="Century"/>
          <w:i w:val="0"/>
        </w:rPr>
        <w:t>UC006-Register</w:t>
      </w:r>
    </w:p>
    <w:p w:rsidR="009A59DF" w:rsidRPr="0086089A" w:rsidRDefault="009A59DF" w:rsidP="006B4A50">
      <w:pPr>
        <w:jc w:val="both"/>
        <w:rPr>
          <w:rFonts w:ascii="Century" w:hAnsi="Century"/>
          <w:sz w:val="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5"/>
        <w:gridCol w:w="2068"/>
        <w:gridCol w:w="2069"/>
        <w:gridCol w:w="2071"/>
      </w:tblGrid>
      <w:tr w:rsidR="00DD3B45" w:rsidRPr="000D195A" w:rsidTr="009A59DF">
        <w:tc>
          <w:tcPr>
            <w:tcW w:w="2089"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6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UC006</w:t>
            </w:r>
          </w:p>
        </w:tc>
        <w:tc>
          <w:tcPr>
            <w:tcW w:w="2069"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1"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9A59DF">
        <w:tc>
          <w:tcPr>
            <w:tcW w:w="2089"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08"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Register</w:t>
            </w:r>
          </w:p>
        </w:tc>
      </w:tr>
      <w:tr w:rsidR="00DD3B45" w:rsidRPr="000D195A" w:rsidTr="009A59DF">
        <w:tc>
          <w:tcPr>
            <w:tcW w:w="2089"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68" w:type="dxa"/>
          </w:tcPr>
          <w:p w:rsidR="00DD3B45" w:rsidRPr="000D195A" w:rsidRDefault="00DD3B45" w:rsidP="006B4A50">
            <w:pPr>
              <w:tabs>
                <w:tab w:val="left" w:pos="1165"/>
              </w:tabs>
              <w:spacing w:line="276" w:lineRule="auto"/>
              <w:jc w:val="both"/>
              <w:rPr>
                <w:rFonts w:ascii="Century" w:hAnsi="Century" w:cs="Times New Roman"/>
              </w:rPr>
            </w:pPr>
            <w:r w:rsidRPr="000D195A">
              <w:rPr>
                <w:rFonts w:ascii="Century" w:hAnsi="Century" w:cs="Times New Roman"/>
              </w:rPr>
              <w:t>DuyTN</w:t>
            </w:r>
          </w:p>
        </w:tc>
        <w:tc>
          <w:tcPr>
            <w:tcW w:w="2069"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1"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9A59DF">
        <w:tc>
          <w:tcPr>
            <w:tcW w:w="2089"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6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Guest</w:t>
            </w:r>
          </w:p>
        </w:tc>
        <w:tc>
          <w:tcPr>
            <w:tcW w:w="2069"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1" w:type="dxa"/>
          </w:tcPr>
          <w:p w:rsidR="00DD3B45" w:rsidRPr="000D195A" w:rsidRDefault="00DD3B45" w:rsidP="006B4A50">
            <w:pPr>
              <w:spacing w:line="276" w:lineRule="auto"/>
              <w:jc w:val="both"/>
              <w:rPr>
                <w:rFonts w:ascii="Century" w:hAnsi="Century" w:cs="Times New Roman"/>
              </w:rPr>
            </w:pPr>
          </w:p>
        </w:tc>
      </w:tr>
      <w:tr w:rsidR="00DD3B45" w:rsidRPr="000D195A" w:rsidTr="009A59DF">
        <w:tc>
          <w:tcPr>
            <w:tcW w:w="2089"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08"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9A59DF">
        <w:tc>
          <w:tcPr>
            <w:tcW w:w="2089"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08"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9A59DF">
        <w:tc>
          <w:tcPr>
            <w:tcW w:w="2089"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08" w:type="dxa"/>
            <w:gridSpan w:val="3"/>
          </w:tcPr>
          <w:p w:rsidR="00DD3B45" w:rsidRPr="000D195A" w:rsidRDefault="00DD3B45" w:rsidP="006B4A50">
            <w:pPr>
              <w:spacing w:line="276" w:lineRule="auto"/>
              <w:jc w:val="both"/>
              <w:rPr>
                <w:rFonts w:ascii="Century" w:eastAsia="Times New Roman" w:hAnsi="Century" w:cs="Times New Roman"/>
                <w:b/>
              </w:rPr>
            </w:pPr>
            <w:r w:rsidRPr="000D195A">
              <w:rPr>
                <w:rFonts w:ascii="Century" w:hAnsi="Century" w:cs="Times New Roman"/>
              </w:rPr>
              <w:t>Visitor can create new account to use more function as a register user</w:t>
            </w:r>
          </w:p>
        </w:tc>
      </w:tr>
      <w:tr w:rsidR="00DD3B45" w:rsidRPr="000D195A" w:rsidTr="009A59DF">
        <w:tc>
          <w:tcPr>
            <w:tcW w:w="2089"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08" w:type="dxa"/>
            <w:gridSpan w:val="3"/>
          </w:tcPr>
          <w:p w:rsidR="00DD3B45" w:rsidRPr="000D195A" w:rsidRDefault="00DD3B45" w:rsidP="006B4A50">
            <w:pPr>
              <w:pStyle w:val="ListParagraph"/>
              <w:numPr>
                <w:ilvl w:val="0"/>
                <w:numId w:val="53"/>
              </w:numPr>
              <w:spacing w:before="0" w:after="0"/>
              <w:rPr>
                <w:rFonts w:ascii="Century" w:hAnsi="Century"/>
              </w:rPr>
            </w:pPr>
            <w:r w:rsidRPr="000D195A">
              <w:rPr>
                <w:rFonts w:ascii="Century" w:hAnsi="Century"/>
              </w:rPr>
              <w:t>WS must be connected to the Internet</w:t>
            </w:r>
          </w:p>
          <w:p w:rsidR="00DD3B45" w:rsidRPr="000D195A" w:rsidRDefault="00DD3B45" w:rsidP="006B4A50">
            <w:pPr>
              <w:pStyle w:val="ListParagraph"/>
              <w:numPr>
                <w:ilvl w:val="0"/>
                <w:numId w:val="53"/>
              </w:numPr>
              <w:spacing w:before="0" w:after="0"/>
              <w:rPr>
                <w:rFonts w:ascii="Century" w:hAnsi="Century"/>
              </w:rPr>
            </w:pPr>
            <w:r w:rsidRPr="000D195A">
              <w:rPr>
                <w:rFonts w:ascii="Century" w:hAnsi="Century"/>
              </w:rPr>
              <w:t>User browsed WS website</w:t>
            </w:r>
          </w:p>
        </w:tc>
      </w:tr>
      <w:tr w:rsidR="00DD3B45" w:rsidRPr="000D195A" w:rsidTr="009A59DF">
        <w:tc>
          <w:tcPr>
            <w:tcW w:w="2089"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08" w:type="dxa"/>
            <w:gridSpan w:val="3"/>
          </w:tcPr>
          <w:p w:rsidR="00DD3B45" w:rsidRPr="000D195A" w:rsidRDefault="00DD3B45" w:rsidP="006B4A50">
            <w:pPr>
              <w:spacing w:line="276" w:lineRule="auto"/>
              <w:jc w:val="both"/>
              <w:rPr>
                <w:rFonts w:ascii="Century" w:eastAsia="Times New Roman" w:hAnsi="Century" w:cs="Times New Roman"/>
              </w:rPr>
            </w:pPr>
            <w:r w:rsidRPr="000D195A">
              <w:rPr>
                <w:rFonts w:ascii="Century" w:eastAsia="Times New Roman" w:hAnsi="Century" w:cs="Times New Roman"/>
              </w:rPr>
              <w:t>Click on register link on the website</w:t>
            </w:r>
          </w:p>
        </w:tc>
      </w:tr>
      <w:tr w:rsidR="00DD3B45" w:rsidRPr="000D195A" w:rsidTr="009A59DF">
        <w:tc>
          <w:tcPr>
            <w:tcW w:w="2089"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08" w:type="dxa"/>
            <w:gridSpan w:val="3"/>
          </w:tcPr>
          <w:p w:rsidR="00DD3B45" w:rsidRPr="000D195A" w:rsidRDefault="00DD3B45" w:rsidP="006B4A50">
            <w:pPr>
              <w:pStyle w:val="ListParagraph"/>
              <w:numPr>
                <w:ilvl w:val="0"/>
                <w:numId w:val="54"/>
              </w:numPr>
              <w:spacing w:before="0" w:after="0"/>
              <w:rPr>
                <w:rFonts w:ascii="Century" w:hAnsi="Century"/>
              </w:rPr>
            </w:pPr>
            <w:r w:rsidRPr="000D195A">
              <w:rPr>
                <w:rFonts w:ascii="Century" w:hAnsi="Century"/>
              </w:rPr>
              <w:t>Add account information to database</w:t>
            </w:r>
          </w:p>
          <w:p w:rsidR="00DD3B45" w:rsidRPr="000D195A" w:rsidRDefault="00DD3B45" w:rsidP="006B4A50">
            <w:pPr>
              <w:pStyle w:val="ListParagraph"/>
              <w:numPr>
                <w:ilvl w:val="0"/>
                <w:numId w:val="54"/>
              </w:numPr>
              <w:spacing w:before="0" w:after="0"/>
              <w:rPr>
                <w:rFonts w:ascii="Century" w:hAnsi="Century"/>
              </w:rPr>
            </w:pPr>
            <w:r w:rsidRPr="000D195A">
              <w:rPr>
                <w:rFonts w:ascii="Century" w:hAnsi="Century"/>
              </w:rPr>
              <w:t>Send confirm email</w:t>
            </w:r>
          </w:p>
          <w:p w:rsidR="00DD3B45" w:rsidRPr="000D195A" w:rsidRDefault="00DD3B45" w:rsidP="006B4A50">
            <w:pPr>
              <w:pStyle w:val="ListParagraph"/>
              <w:numPr>
                <w:ilvl w:val="0"/>
                <w:numId w:val="54"/>
              </w:numPr>
              <w:spacing w:before="0" w:after="0"/>
              <w:rPr>
                <w:rFonts w:ascii="Century" w:hAnsi="Century"/>
              </w:rPr>
            </w:pPr>
            <w:r w:rsidRPr="000D195A">
              <w:rPr>
                <w:rFonts w:ascii="Century" w:hAnsi="Century"/>
              </w:rPr>
              <w:t>Save user information into system</w:t>
            </w:r>
          </w:p>
          <w:p w:rsidR="00DD3B45" w:rsidRPr="000D195A" w:rsidRDefault="00DD3B45" w:rsidP="006B4A50">
            <w:pPr>
              <w:pStyle w:val="ListParagraph"/>
              <w:numPr>
                <w:ilvl w:val="0"/>
                <w:numId w:val="54"/>
              </w:numPr>
              <w:spacing w:before="0" w:after="0"/>
              <w:rPr>
                <w:rFonts w:ascii="Century" w:hAnsi="Century"/>
              </w:rPr>
            </w:pPr>
            <w:r w:rsidRPr="000D195A">
              <w:rPr>
                <w:rFonts w:ascii="Century" w:hAnsi="Century"/>
              </w:rPr>
              <w:t xml:space="preserve">Redirect user to confirm validate code page </w:t>
            </w:r>
          </w:p>
          <w:p w:rsidR="00DD3B45" w:rsidRPr="000D195A" w:rsidRDefault="00DD3B45" w:rsidP="006B4A50">
            <w:pPr>
              <w:pStyle w:val="ListParagraph"/>
              <w:numPr>
                <w:ilvl w:val="0"/>
                <w:numId w:val="54"/>
              </w:numPr>
              <w:spacing w:before="0" w:after="0"/>
              <w:rPr>
                <w:rFonts w:ascii="Century" w:hAnsi="Century"/>
              </w:rPr>
            </w:pPr>
            <w:r w:rsidRPr="000D195A">
              <w:rPr>
                <w:rFonts w:ascii="Century" w:hAnsi="Century"/>
              </w:rPr>
              <w:t xml:space="preserve">Display login screen </w:t>
            </w:r>
          </w:p>
        </w:tc>
      </w:tr>
      <w:tr w:rsidR="00DD3B45" w:rsidRPr="000D195A" w:rsidTr="009A59DF">
        <w:tc>
          <w:tcPr>
            <w:tcW w:w="8297" w:type="dxa"/>
            <w:gridSpan w:val="6"/>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9A59DF">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52"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08"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9A59DF">
        <w:tc>
          <w:tcPr>
            <w:tcW w:w="1037" w:type="dxa"/>
          </w:tcPr>
          <w:p w:rsidR="00DD3B45" w:rsidRPr="000D195A" w:rsidRDefault="00DD3B45" w:rsidP="006B4A50">
            <w:pPr>
              <w:pStyle w:val="ListParagraph"/>
              <w:numPr>
                <w:ilvl w:val="0"/>
                <w:numId w:val="55"/>
              </w:numPr>
              <w:spacing w:before="0" w:after="0"/>
              <w:rPr>
                <w:rFonts w:ascii="Century" w:hAnsi="Century"/>
              </w:rPr>
            </w:pPr>
          </w:p>
        </w:tc>
        <w:tc>
          <w:tcPr>
            <w:tcW w:w="1052"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08"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Register in header</w:t>
            </w:r>
          </w:p>
        </w:tc>
      </w:tr>
      <w:tr w:rsidR="00DD3B45" w:rsidRPr="000D195A" w:rsidTr="009A59DF">
        <w:tc>
          <w:tcPr>
            <w:tcW w:w="1037" w:type="dxa"/>
          </w:tcPr>
          <w:p w:rsidR="00DD3B45" w:rsidRPr="000D195A" w:rsidRDefault="00DD3B45" w:rsidP="006B4A50">
            <w:pPr>
              <w:pStyle w:val="ListParagraph"/>
              <w:numPr>
                <w:ilvl w:val="0"/>
                <w:numId w:val="55"/>
              </w:numPr>
              <w:spacing w:before="0" w:after="0"/>
              <w:rPr>
                <w:rFonts w:ascii="Century" w:hAnsi="Century"/>
              </w:rPr>
            </w:pPr>
          </w:p>
        </w:tc>
        <w:tc>
          <w:tcPr>
            <w:tcW w:w="1052"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08"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Register page includes:</w:t>
            </w:r>
          </w:p>
          <w:p w:rsidR="00DD3B45" w:rsidRPr="000D195A" w:rsidRDefault="00DD3B45" w:rsidP="006B4A50">
            <w:pPr>
              <w:pStyle w:val="ListParagraph"/>
              <w:numPr>
                <w:ilvl w:val="0"/>
                <w:numId w:val="52"/>
              </w:numPr>
              <w:spacing w:before="0" w:after="0"/>
              <w:rPr>
                <w:rFonts w:ascii="Century" w:hAnsi="Century"/>
              </w:rPr>
            </w:pPr>
            <w:r w:rsidRPr="000D195A">
              <w:rPr>
                <w:rFonts w:ascii="Century" w:hAnsi="Century"/>
              </w:rPr>
              <w:t>Header</w:t>
            </w:r>
          </w:p>
          <w:p w:rsidR="00DD3B45" w:rsidRPr="000D195A" w:rsidRDefault="00DD3B45" w:rsidP="006B4A50">
            <w:pPr>
              <w:pStyle w:val="ListParagraph"/>
              <w:numPr>
                <w:ilvl w:val="0"/>
                <w:numId w:val="52"/>
              </w:numPr>
              <w:spacing w:before="0" w:after="0"/>
              <w:rPr>
                <w:rFonts w:ascii="Century" w:hAnsi="Century"/>
              </w:rPr>
            </w:pPr>
            <w:r w:rsidRPr="000D195A">
              <w:rPr>
                <w:rFonts w:ascii="Century" w:hAnsi="Century"/>
              </w:rPr>
              <w:t>User name text box</w:t>
            </w:r>
          </w:p>
          <w:p w:rsidR="00DD3B45" w:rsidRPr="000D195A" w:rsidRDefault="00DD3B45" w:rsidP="006B4A50">
            <w:pPr>
              <w:pStyle w:val="ListParagraph"/>
              <w:numPr>
                <w:ilvl w:val="0"/>
                <w:numId w:val="52"/>
              </w:numPr>
              <w:spacing w:before="0" w:after="0"/>
              <w:rPr>
                <w:rFonts w:ascii="Century" w:hAnsi="Century"/>
              </w:rPr>
            </w:pPr>
            <w:r w:rsidRPr="000D195A">
              <w:rPr>
                <w:rFonts w:ascii="Century" w:hAnsi="Century"/>
              </w:rPr>
              <w:lastRenderedPageBreak/>
              <w:t>Password text box</w:t>
            </w:r>
          </w:p>
          <w:p w:rsidR="00DD3B45" w:rsidRPr="000D195A" w:rsidRDefault="00DD3B45" w:rsidP="006B4A50">
            <w:pPr>
              <w:pStyle w:val="ListParagraph"/>
              <w:numPr>
                <w:ilvl w:val="0"/>
                <w:numId w:val="52"/>
              </w:numPr>
              <w:spacing w:before="0" w:after="0"/>
              <w:rPr>
                <w:rFonts w:ascii="Century" w:hAnsi="Century"/>
              </w:rPr>
            </w:pPr>
            <w:r w:rsidRPr="000D195A">
              <w:rPr>
                <w:rFonts w:ascii="Century" w:hAnsi="Century"/>
              </w:rPr>
              <w:t>Confirm password text box</w:t>
            </w:r>
          </w:p>
          <w:p w:rsidR="00DD3B45" w:rsidRPr="000D195A" w:rsidRDefault="00DD3B45" w:rsidP="006B4A50">
            <w:pPr>
              <w:pStyle w:val="ListParagraph"/>
              <w:numPr>
                <w:ilvl w:val="0"/>
                <w:numId w:val="52"/>
              </w:numPr>
              <w:spacing w:before="0" w:after="0"/>
              <w:rPr>
                <w:rFonts w:ascii="Century" w:hAnsi="Century"/>
              </w:rPr>
            </w:pPr>
            <w:r w:rsidRPr="000D195A">
              <w:rPr>
                <w:rFonts w:ascii="Century" w:hAnsi="Century"/>
              </w:rPr>
              <w:t>Email text box</w:t>
            </w:r>
          </w:p>
          <w:p w:rsidR="00DD3B45" w:rsidRPr="000D195A" w:rsidRDefault="00DD3B45" w:rsidP="006B4A50">
            <w:pPr>
              <w:pStyle w:val="ListParagraph"/>
              <w:numPr>
                <w:ilvl w:val="0"/>
                <w:numId w:val="52"/>
              </w:numPr>
              <w:spacing w:before="0" w:after="0"/>
              <w:rPr>
                <w:rFonts w:ascii="Century" w:hAnsi="Century"/>
              </w:rPr>
            </w:pPr>
            <w:r w:rsidRPr="000D195A">
              <w:rPr>
                <w:rFonts w:ascii="Century" w:hAnsi="Century"/>
              </w:rPr>
              <w:t>Register button</w:t>
            </w:r>
          </w:p>
          <w:p w:rsidR="00DD3B45" w:rsidRPr="000D195A" w:rsidRDefault="00DD3B45" w:rsidP="006B4A50">
            <w:pPr>
              <w:pStyle w:val="ListParagraph"/>
              <w:numPr>
                <w:ilvl w:val="0"/>
                <w:numId w:val="52"/>
              </w:numPr>
              <w:spacing w:before="0" w:after="0"/>
              <w:rPr>
                <w:rFonts w:ascii="Century" w:hAnsi="Century"/>
              </w:rPr>
            </w:pPr>
            <w:r w:rsidRPr="000D195A">
              <w:rPr>
                <w:rFonts w:ascii="Century" w:hAnsi="Century"/>
              </w:rPr>
              <w:t>Cancel button</w:t>
            </w:r>
          </w:p>
        </w:tc>
      </w:tr>
      <w:tr w:rsidR="00DD3B45" w:rsidRPr="000D195A" w:rsidTr="009A59DF">
        <w:tc>
          <w:tcPr>
            <w:tcW w:w="1037" w:type="dxa"/>
          </w:tcPr>
          <w:p w:rsidR="00DD3B45" w:rsidRPr="000D195A" w:rsidRDefault="00DD3B45" w:rsidP="006B4A50">
            <w:pPr>
              <w:pStyle w:val="ListParagraph"/>
              <w:numPr>
                <w:ilvl w:val="0"/>
                <w:numId w:val="55"/>
              </w:numPr>
              <w:spacing w:before="0" w:after="0"/>
              <w:rPr>
                <w:rFonts w:ascii="Century" w:hAnsi="Century"/>
              </w:rPr>
            </w:pPr>
          </w:p>
        </w:tc>
        <w:tc>
          <w:tcPr>
            <w:tcW w:w="1052"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08"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Enters data in fields</w:t>
            </w:r>
          </w:p>
        </w:tc>
      </w:tr>
      <w:tr w:rsidR="00DD3B45" w:rsidRPr="000D195A" w:rsidTr="009A59DF">
        <w:tc>
          <w:tcPr>
            <w:tcW w:w="1037" w:type="dxa"/>
          </w:tcPr>
          <w:p w:rsidR="00DD3B45" w:rsidRPr="000D195A" w:rsidRDefault="00DD3B45" w:rsidP="006B4A50">
            <w:pPr>
              <w:pStyle w:val="ListParagraph"/>
              <w:numPr>
                <w:ilvl w:val="0"/>
                <w:numId w:val="55"/>
              </w:numPr>
              <w:spacing w:before="0" w:after="0"/>
              <w:rPr>
                <w:rFonts w:ascii="Century" w:hAnsi="Century"/>
              </w:rPr>
            </w:pPr>
          </w:p>
        </w:tc>
        <w:tc>
          <w:tcPr>
            <w:tcW w:w="1052"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08"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Register</w:t>
            </w:r>
          </w:p>
        </w:tc>
      </w:tr>
      <w:tr w:rsidR="00DD3B45" w:rsidRPr="000D195A" w:rsidTr="009A59DF">
        <w:tc>
          <w:tcPr>
            <w:tcW w:w="1037" w:type="dxa"/>
          </w:tcPr>
          <w:p w:rsidR="00DD3B45" w:rsidRPr="000D195A" w:rsidRDefault="00DD3B45" w:rsidP="006B4A50">
            <w:pPr>
              <w:pStyle w:val="ListParagraph"/>
              <w:numPr>
                <w:ilvl w:val="0"/>
                <w:numId w:val="55"/>
              </w:numPr>
              <w:spacing w:before="0" w:after="0"/>
              <w:rPr>
                <w:rFonts w:ascii="Century" w:hAnsi="Century"/>
              </w:rPr>
            </w:pPr>
          </w:p>
        </w:tc>
        <w:tc>
          <w:tcPr>
            <w:tcW w:w="1052"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08"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Send confirm validate code email</w:t>
            </w:r>
          </w:p>
        </w:tc>
      </w:tr>
      <w:tr w:rsidR="00DD3B45" w:rsidRPr="000D195A" w:rsidTr="009A59DF">
        <w:tc>
          <w:tcPr>
            <w:tcW w:w="1037" w:type="dxa"/>
          </w:tcPr>
          <w:p w:rsidR="00DD3B45" w:rsidRPr="000D195A" w:rsidRDefault="00DD3B45" w:rsidP="006B4A50">
            <w:pPr>
              <w:pStyle w:val="ListParagraph"/>
              <w:numPr>
                <w:ilvl w:val="0"/>
                <w:numId w:val="55"/>
              </w:numPr>
              <w:spacing w:before="0" w:after="0"/>
              <w:rPr>
                <w:rFonts w:ascii="Century" w:hAnsi="Century"/>
              </w:rPr>
            </w:pPr>
          </w:p>
        </w:tc>
        <w:tc>
          <w:tcPr>
            <w:tcW w:w="1052"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08"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Logs user into system</w:t>
            </w:r>
          </w:p>
        </w:tc>
      </w:tr>
      <w:tr w:rsidR="00DD3B45" w:rsidRPr="000D195A" w:rsidTr="009A59DF">
        <w:tc>
          <w:tcPr>
            <w:tcW w:w="1037" w:type="dxa"/>
          </w:tcPr>
          <w:p w:rsidR="00DD3B45" w:rsidRPr="000D195A" w:rsidRDefault="00DD3B45" w:rsidP="006B4A50">
            <w:pPr>
              <w:pStyle w:val="ListParagraph"/>
              <w:numPr>
                <w:ilvl w:val="0"/>
                <w:numId w:val="55"/>
              </w:numPr>
              <w:spacing w:before="0" w:after="0"/>
              <w:rPr>
                <w:rFonts w:ascii="Century" w:hAnsi="Century"/>
              </w:rPr>
            </w:pPr>
          </w:p>
        </w:tc>
        <w:tc>
          <w:tcPr>
            <w:tcW w:w="1052"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08"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validate code page</w:t>
            </w:r>
          </w:p>
        </w:tc>
      </w:tr>
      <w:tr w:rsidR="00DD3B45" w:rsidRPr="000D195A" w:rsidTr="009A59DF">
        <w:tc>
          <w:tcPr>
            <w:tcW w:w="1037" w:type="dxa"/>
          </w:tcPr>
          <w:p w:rsidR="00DD3B45" w:rsidRPr="000D195A" w:rsidRDefault="00DD3B45" w:rsidP="006B4A50">
            <w:pPr>
              <w:pStyle w:val="ListParagraph"/>
              <w:numPr>
                <w:ilvl w:val="0"/>
                <w:numId w:val="55"/>
              </w:numPr>
              <w:spacing w:before="0" w:after="0"/>
              <w:rPr>
                <w:rFonts w:ascii="Century" w:hAnsi="Century"/>
              </w:rPr>
            </w:pPr>
          </w:p>
        </w:tc>
        <w:tc>
          <w:tcPr>
            <w:tcW w:w="1052"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08"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login page</w:t>
            </w:r>
          </w:p>
        </w:tc>
      </w:tr>
      <w:tr w:rsidR="00DD3B45" w:rsidRPr="000D195A" w:rsidTr="009A59DF">
        <w:tc>
          <w:tcPr>
            <w:tcW w:w="8297" w:type="dxa"/>
            <w:gridSpan w:val="6"/>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w:t>
            </w:r>
          </w:p>
        </w:tc>
      </w:tr>
      <w:tr w:rsidR="00DD3B45" w:rsidRPr="000D195A" w:rsidTr="009A59DF">
        <w:tc>
          <w:tcPr>
            <w:tcW w:w="1037" w:type="dxa"/>
            <w:shd w:val="clear" w:color="auto" w:fill="DEEAF6" w:themeFill="accent1"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AT1</w:t>
            </w:r>
          </w:p>
        </w:tc>
        <w:tc>
          <w:tcPr>
            <w:tcW w:w="7260" w:type="dxa"/>
            <w:gridSpan w:val="5"/>
          </w:tcPr>
          <w:p w:rsidR="00DD3B45" w:rsidRPr="000D195A" w:rsidRDefault="00DD3B45" w:rsidP="006B4A50">
            <w:pPr>
              <w:spacing w:line="276" w:lineRule="auto"/>
              <w:jc w:val="both"/>
              <w:rPr>
                <w:rFonts w:ascii="Century" w:hAnsi="Century" w:cs="Times New Roman"/>
                <w:bCs/>
              </w:rPr>
            </w:pPr>
            <w:r w:rsidRPr="000D195A">
              <w:rPr>
                <w:rFonts w:ascii="Century" w:hAnsi="Century" w:cs="Times New Roman"/>
              </w:rPr>
              <w:t>At step 4, user click Cancel</w:t>
            </w:r>
          </w:p>
        </w:tc>
      </w:tr>
      <w:tr w:rsidR="00DD3B45" w:rsidRPr="000D195A" w:rsidTr="009A59DF">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52"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08"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9A59DF">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4.1</w:t>
            </w:r>
          </w:p>
        </w:tc>
        <w:tc>
          <w:tcPr>
            <w:tcW w:w="1052"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08"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Redirects user to previous page </w:t>
            </w:r>
          </w:p>
        </w:tc>
      </w:tr>
      <w:tr w:rsidR="00DD3B45" w:rsidRPr="000D195A" w:rsidTr="009A59DF">
        <w:tc>
          <w:tcPr>
            <w:tcW w:w="8297" w:type="dxa"/>
            <w:gridSpan w:val="6"/>
          </w:tcPr>
          <w:p w:rsidR="00DD3B45" w:rsidRPr="0086089A" w:rsidRDefault="00DD3B45" w:rsidP="006B4A50">
            <w:pPr>
              <w:spacing w:line="276" w:lineRule="auto"/>
              <w:jc w:val="both"/>
              <w:rPr>
                <w:rFonts w:ascii="Century" w:hAnsi="Century" w:cs="Times New Roman"/>
                <w:sz w:val="2"/>
              </w:rPr>
            </w:pPr>
          </w:p>
        </w:tc>
      </w:tr>
      <w:tr w:rsidR="00DD3B45" w:rsidRPr="000D195A" w:rsidTr="009A59DF">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AT2</w:t>
            </w:r>
          </w:p>
        </w:tc>
        <w:tc>
          <w:tcPr>
            <w:tcW w:w="7260" w:type="dxa"/>
            <w:gridSpan w:val="5"/>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4 in the main flows, if user click other hyperlinks or buttons</w:t>
            </w:r>
          </w:p>
        </w:tc>
      </w:tr>
      <w:tr w:rsidR="00DD3B45" w:rsidRPr="000D195A" w:rsidTr="009A59DF">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4"/>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9A59DF">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Redirects user to chosen hyperlink or button</w:t>
            </w:r>
          </w:p>
        </w:tc>
      </w:tr>
      <w:tr w:rsidR="00DD3B45" w:rsidRPr="000D195A" w:rsidTr="009A59DF">
        <w:tc>
          <w:tcPr>
            <w:tcW w:w="8297" w:type="dxa"/>
            <w:gridSpan w:val="6"/>
          </w:tcPr>
          <w:p w:rsidR="00DD3B45" w:rsidRPr="0086089A" w:rsidRDefault="00DD3B45" w:rsidP="006B4A50">
            <w:pPr>
              <w:spacing w:line="276" w:lineRule="auto"/>
              <w:jc w:val="both"/>
              <w:rPr>
                <w:rFonts w:ascii="Century" w:hAnsi="Century" w:cs="Times New Roman"/>
                <w:sz w:val="2"/>
              </w:rPr>
            </w:pPr>
          </w:p>
          <w:p w:rsidR="0086089A" w:rsidRPr="0086089A" w:rsidRDefault="0086089A" w:rsidP="006B4A50">
            <w:pPr>
              <w:spacing w:line="276" w:lineRule="auto"/>
              <w:jc w:val="both"/>
              <w:rPr>
                <w:rFonts w:ascii="Century" w:hAnsi="Century" w:cs="Times New Roman"/>
                <w:sz w:val="2"/>
              </w:rPr>
            </w:pPr>
          </w:p>
        </w:tc>
      </w:tr>
      <w:tr w:rsidR="00DD3B45" w:rsidRPr="000D195A" w:rsidTr="009A59DF">
        <w:tc>
          <w:tcPr>
            <w:tcW w:w="8297" w:type="dxa"/>
            <w:gridSpan w:val="6"/>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w:t>
            </w:r>
          </w:p>
        </w:tc>
      </w:tr>
      <w:tr w:rsidR="00DD3B45" w:rsidRPr="000D195A" w:rsidTr="009A59DF">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EC1</w:t>
            </w:r>
          </w:p>
        </w:tc>
        <w:tc>
          <w:tcPr>
            <w:tcW w:w="7260" w:type="dxa"/>
            <w:gridSpan w:val="5"/>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4, required fields are not entered</w:t>
            </w:r>
          </w:p>
        </w:tc>
      </w:tr>
      <w:tr w:rsidR="00DD3B45" w:rsidRPr="000D195A" w:rsidTr="009A59DF">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52"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08"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9A59DF">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4.1</w:t>
            </w:r>
          </w:p>
        </w:tc>
        <w:tc>
          <w:tcPr>
            <w:tcW w:w="1052"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08"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Register page with message:  with ID MSG5</w:t>
            </w:r>
          </w:p>
        </w:tc>
      </w:tr>
      <w:tr w:rsidR="00DD3B45" w:rsidRPr="000D195A" w:rsidTr="009A59DF">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4.2</w:t>
            </w:r>
          </w:p>
        </w:tc>
        <w:tc>
          <w:tcPr>
            <w:tcW w:w="1052"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08"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Mark error fields</w:t>
            </w:r>
          </w:p>
        </w:tc>
      </w:tr>
      <w:tr w:rsidR="00DD3B45" w:rsidRPr="000D195A" w:rsidTr="009A59DF">
        <w:tc>
          <w:tcPr>
            <w:tcW w:w="8297" w:type="dxa"/>
            <w:gridSpan w:val="6"/>
          </w:tcPr>
          <w:p w:rsidR="00DD3B45" w:rsidRPr="0086089A" w:rsidRDefault="00DD3B45" w:rsidP="006B4A50">
            <w:pPr>
              <w:spacing w:line="276" w:lineRule="auto"/>
              <w:jc w:val="both"/>
              <w:rPr>
                <w:rFonts w:ascii="Century" w:hAnsi="Century" w:cs="Times New Roman"/>
                <w:sz w:val="12"/>
              </w:rPr>
            </w:pPr>
          </w:p>
        </w:tc>
      </w:tr>
      <w:tr w:rsidR="00DD3B45" w:rsidRPr="000D195A" w:rsidTr="009A59DF">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EC2</w:t>
            </w:r>
          </w:p>
        </w:tc>
        <w:tc>
          <w:tcPr>
            <w:tcW w:w="7260" w:type="dxa"/>
            <w:gridSpan w:val="5"/>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4, fields are entered with wrong type of data</w:t>
            </w:r>
          </w:p>
        </w:tc>
      </w:tr>
      <w:tr w:rsidR="00DD3B45" w:rsidRPr="000D195A" w:rsidTr="009A59DF">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52"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08"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9A59DF">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4.1</w:t>
            </w:r>
          </w:p>
        </w:tc>
        <w:tc>
          <w:tcPr>
            <w:tcW w:w="1052"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08" w:type="dxa"/>
            <w:gridSpan w:val="3"/>
          </w:tcPr>
          <w:p w:rsidR="00DD3B45" w:rsidRPr="000D195A" w:rsidRDefault="00DD3B45" w:rsidP="006B4A50">
            <w:pPr>
              <w:spacing w:line="276" w:lineRule="auto"/>
              <w:jc w:val="both"/>
              <w:rPr>
                <w:rFonts w:ascii="Century" w:eastAsia="Times New Roman" w:hAnsi="Century" w:cs="Times New Roman"/>
                <w:sz w:val="24"/>
                <w:szCs w:val="24"/>
              </w:rPr>
            </w:pPr>
            <w:r w:rsidRPr="000D195A">
              <w:rPr>
                <w:rFonts w:ascii="Century" w:hAnsi="Century" w:cs="Times New Roman"/>
              </w:rPr>
              <w:t>Display Register page with message:  with ID MSG6</w:t>
            </w:r>
          </w:p>
        </w:tc>
      </w:tr>
      <w:tr w:rsidR="00DD3B45" w:rsidRPr="000D195A" w:rsidTr="009A59DF">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4.2</w:t>
            </w:r>
          </w:p>
        </w:tc>
        <w:tc>
          <w:tcPr>
            <w:tcW w:w="1052"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08"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Mark error fields</w:t>
            </w:r>
          </w:p>
        </w:tc>
      </w:tr>
      <w:tr w:rsidR="00DD3B45" w:rsidRPr="000D195A" w:rsidTr="009A59DF">
        <w:tc>
          <w:tcPr>
            <w:tcW w:w="2089"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08" w:type="dxa"/>
            <w:gridSpan w:val="3"/>
          </w:tcPr>
          <w:p w:rsidR="00DD3B45" w:rsidRPr="000D195A" w:rsidRDefault="00DD3B45" w:rsidP="006B4A50">
            <w:pPr>
              <w:spacing w:line="276" w:lineRule="auto"/>
              <w:jc w:val="both"/>
              <w:rPr>
                <w:rFonts w:ascii="Century" w:hAnsi="Century" w:cs="Times New Roman"/>
              </w:rPr>
            </w:pPr>
          </w:p>
        </w:tc>
      </w:tr>
      <w:tr w:rsidR="00DD3B45" w:rsidRPr="000D195A" w:rsidTr="009A59DF">
        <w:tc>
          <w:tcPr>
            <w:tcW w:w="2089"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08"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Register Use case</w:t>
      </w:r>
    </w:p>
    <w:p w:rsidR="00DD3B45" w:rsidRPr="000D195A" w:rsidRDefault="00DD3B45" w:rsidP="006B4A50">
      <w:pPr>
        <w:spacing w:line="276" w:lineRule="auto"/>
        <w:jc w:val="both"/>
        <w:rPr>
          <w:rFonts w:ascii="Century" w:hAnsi="Century" w:cs="Times New Roman"/>
        </w:rPr>
      </w:pPr>
    </w:p>
    <w:p w:rsidR="00DD3B45" w:rsidRPr="000D195A" w:rsidRDefault="00DD3B45" w:rsidP="006B4A50">
      <w:pPr>
        <w:pStyle w:val="Heading5"/>
        <w:jc w:val="both"/>
        <w:rPr>
          <w:rFonts w:ascii="Century" w:hAnsi="Century" w:cs="Times New Roman"/>
          <w:b w:val="0"/>
        </w:rPr>
      </w:pPr>
      <w:bookmarkStart w:id="491" w:name="_Toc431981027"/>
      <w:r w:rsidRPr="000D195A">
        <w:rPr>
          <w:rFonts w:ascii="Century" w:hAnsi="Century" w:cs="Times New Roman"/>
        </w:rPr>
        <w:t>Registered Group Function</w:t>
      </w:r>
      <w:bookmarkEnd w:id="491"/>
    </w:p>
    <w:p w:rsidR="00DD3B45" w:rsidRPr="000D195A" w:rsidRDefault="00DD3B45" w:rsidP="006B4A50">
      <w:pPr>
        <w:pStyle w:val="Heading6"/>
        <w:jc w:val="both"/>
        <w:rPr>
          <w:rFonts w:ascii="Century" w:hAnsi="Century"/>
        </w:rPr>
      </w:pPr>
      <w:r w:rsidRPr="000D195A">
        <w:rPr>
          <w:rFonts w:ascii="Century" w:hAnsi="Century"/>
        </w:rPr>
        <w:t xml:space="preserve"> Common module</w:t>
      </w:r>
    </w:p>
    <w:p w:rsidR="00DD3B45" w:rsidRPr="000D195A" w:rsidRDefault="00DD3B45" w:rsidP="006B4A50">
      <w:pPr>
        <w:jc w:val="both"/>
        <w:rPr>
          <w:rFonts w:ascii="Century" w:hAnsi="Century"/>
          <w:noProof/>
        </w:rPr>
      </w:pPr>
      <w:r w:rsidRPr="000D195A">
        <w:rPr>
          <w:rFonts w:ascii="Century" w:hAnsi="Century"/>
          <w:noProof/>
          <w:lang w:eastAsia="en-US"/>
        </w:rPr>
        <w:drawing>
          <wp:inline distT="0" distB="0" distL="0" distR="0" wp14:anchorId="5F94F468" wp14:editId="70712C92">
            <wp:extent cx="5270500" cy="4735830"/>
            <wp:effectExtent l="0" t="0" r="6350" b="7620"/>
            <wp:docPr id="5" name="Picture 5" descr="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ister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4735830"/>
                    </a:xfrm>
                    <a:prstGeom prst="rect">
                      <a:avLst/>
                    </a:prstGeom>
                    <a:noFill/>
                    <a:ln>
                      <a:noFill/>
                    </a:ln>
                  </pic:spPr>
                </pic:pic>
              </a:graphicData>
            </a:graphic>
          </wp:inline>
        </w:drawing>
      </w:r>
    </w:p>
    <w:p w:rsidR="00DD3B45" w:rsidRPr="000D195A" w:rsidRDefault="00DD3B45" w:rsidP="0086089A">
      <w:pPr>
        <w:pStyle w:val="Figure3-1"/>
        <w:rPr>
          <w:rFonts w:ascii="Century" w:hAnsi="Century"/>
        </w:rPr>
      </w:pPr>
      <w:r w:rsidRPr="000D195A">
        <w:rPr>
          <w:rFonts w:ascii="Century" w:hAnsi="Century"/>
        </w:rPr>
        <w:t>Registered common use case</w:t>
      </w:r>
    </w:p>
    <w:p w:rsidR="00DD3B45" w:rsidRPr="000D195A" w:rsidRDefault="00DD3B45" w:rsidP="006B4A50">
      <w:pPr>
        <w:jc w:val="both"/>
        <w:rPr>
          <w:rFonts w:ascii="Century" w:hAnsi="Century"/>
        </w:rPr>
      </w:pPr>
    </w:p>
    <w:p w:rsidR="00DD3B45" w:rsidRPr="000D195A" w:rsidRDefault="00DD3B45" w:rsidP="006B4A50">
      <w:pPr>
        <w:pStyle w:val="Heading7"/>
        <w:jc w:val="both"/>
        <w:rPr>
          <w:rFonts w:ascii="Century" w:hAnsi="Century"/>
          <w:i w:val="0"/>
        </w:rPr>
      </w:pPr>
      <w:r w:rsidRPr="000D195A">
        <w:rPr>
          <w:rFonts w:ascii="Century" w:hAnsi="Century"/>
          <w:i w:val="0"/>
        </w:rPr>
        <w:t>UC007-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UC007</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Login by social network’s account</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Login by registered account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tabs>
                <w:tab w:val="left" w:pos="1165"/>
              </w:tabs>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eastAsia="Times New Roman" w:hAnsi="Century" w:cs="Times New Roman"/>
                <w:b/>
              </w:rPr>
            </w:pPr>
            <w:r w:rsidRPr="000D195A">
              <w:rPr>
                <w:rFonts w:ascii="Century" w:hAnsi="Century" w:cs="Times New Roman"/>
              </w:rPr>
              <w:t>When User want to login by Facebook/Register account to use  more functions in website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Preconditions:</w:t>
            </w:r>
          </w:p>
        </w:tc>
        <w:tc>
          <w:tcPr>
            <w:tcW w:w="6223" w:type="dxa"/>
            <w:gridSpan w:val="3"/>
          </w:tcPr>
          <w:p w:rsidR="00DD3B45" w:rsidRPr="000D195A" w:rsidRDefault="00DD3B45" w:rsidP="006B4A50">
            <w:pPr>
              <w:pStyle w:val="ListParagraph"/>
              <w:numPr>
                <w:ilvl w:val="0"/>
                <w:numId w:val="56"/>
              </w:numPr>
              <w:spacing w:before="0" w:after="160"/>
              <w:rPr>
                <w:rFonts w:ascii="Century" w:hAnsi="Century"/>
              </w:rPr>
            </w:pPr>
            <w:r w:rsidRPr="000D195A">
              <w:rPr>
                <w:rFonts w:ascii="Century" w:hAnsi="Century"/>
              </w:rPr>
              <w:t>WS must be connected to the Internet</w:t>
            </w:r>
          </w:p>
          <w:p w:rsidR="00DD3B45" w:rsidRPr="000D195A" w:rsidRDefault="00DD3B45" w:rsidP="006B4A50">
            <w:pPr>
              <w:pStyle w:val="ListParagraph"/>
              <w:numPr>
                <w:ilvl w:val="0"/>
                <w:numId w:val="56"/>
              </w:numPr>
              <w:spacing w:before="0" w:after="160"/>
              <w:rPr>
                <w:rFonts w:ascii="Century" w:hAnsi="Century"/>
              </w:rPr>
            </w:pPr>
            <w:r w:rsidRPr="000D195A">
              <w:rPr>
                <w:rFonts w:ascii="Century" w:hAnsi="Century"/>
              </w:rPr>
              <w:t>User browsed WS website</w:t>
            </w:r>
          </w:p>
          <w:p w:rsidR="00DD3B45" w:rsidRPr="000D195A" w:rsidRDefault="00DD3B45" w:rsidP="006B4A50">
            <w:pPr>
              <w:pStyle w:val="ListParagraph"/>
              <w:numPr>
                <w:ilvl w:val="0"/>
                <w:numId w:val="56"/>
              </w:numPr>
              <w:spacing w:before="0" w:after="160"/>
              <w:rPr>
                <w:rFonts w:ascii="Century" w:hAnsi="Century"/>
              </w:rPr>
            </w:pPr>
            <w:r w:rsidRPr="000D195A">
              <w:rPr>
                <w:rFonts w:ascii="Century" w:hAnsi="Century"/>
              </w:rPr>
              <w:t>Account Facebook/Register must be exist and correctly</w:t>
            </w:r>
          </w:p>
          <w:p w:rsidR="00DD3B45" w:rsidRPr="000D195A" w:rsidRDefault="00DD3B45" w:rsidP="006B4A50">
            <w:pPr>
              <w:pStyle w:val="ListParagraph"/>
              <w:numPr>
                <w:ilvl w:val="0"/>
                <w:numId w:val="56"/>
              </w:numPr>
              <w:spacing w:before="0" w:after="160"/>
              <w:rPr>
                <w:rFonts w:ascii="Century" w:eastAsia="Times New Roman" w:hAnsi="Century"/>
              </w:rPr>
            </w:pPr>
            <w:r w:rsidRPr="000D195A">
              <w:rPr>
                <w:rFonts w:ascii="Century" w:hAnsi="Century"/>
              </w:rPr>
              <w:t>User is viewing Login page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spacing w:line="276" w:lineRule="auto"/>
              <w:jc w:val="both"/>
              <w:rPr>
                <w:rFonts w:ascii="Century" w:eastAsia="Times New Roman" w:hAnsi="Century" w:cs="Times New Roman"/>
              </w:rPr>
            </w:pPr>
            <w:r w:rsidRPr="000D195A">
              <w:rPr>
                <w:rFonts w:ascii="Century" w:eastAsia="Times New Roman" w:hAnsi="Century" w:cs="Times New Roman"/>
              </w:rPr>
              <w:t>User enter wings.com</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pStyle w:val="ListParagraph"/>
              <w:numPr>
                <w:ilvl w:val="0"/>
                <w:numId w:val="57"/>
              </w:numPr>
              <w:spacing w:before="0" w:after="160"/>
              <w:rPr>
                <w:rFonts w:ascii="Century" w:hAnsi="Century"/>
              </w:rPr>
            </w:pPr>
            <w:r w:rsidRPr="000D195A">
              <w:rPr>
                <w:rFonts w:ascii="Century" w:hAnsi="Century"/>
              </w:rPr>
              <w:t>Log user into system</w:t>
            </w:r>
          </w:p>
          <w:p w:rsidR="00DD3B45" w:rsidRPr="000D195A" w:rsidRDefault="00DD3B45" w:rsidP="006B4A50">
            <w:pPr>
              <w:pStyle w:val="ListParagraph"/>
              <w:numPr>
                <w:ilvl w:val="0"/>
                <w:numId w:val="57"/>
              </w:numPr>
              <w:spacing w:before="0" w:after="160"/>
              <w:rPr>
                <w:rFonts w:ascii="Century" w:hAnsi="Century"/>
              </w:rPr>
            </w:pPr>
            <w:r w:rsidRPr="000D195A">
              <w:rPr>
                <w:rFonts w:ascii="Century" w:hAnsi="Century"/>
              </w:rPr>
              <w:t>Redirect user to previous page and display as Member</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pStyle w:val="ListParagraph"/>
              <w:numPr>
                <w:ilvl w:val="0"/>
                <w:numId w:val="58"/>
              </w:numPr>
              <w:spacing w:before="0" w:after="160"/>
              <w:rPr>
                <w:rFonts w:ascii="Century" w:hAnsi="Century"/>
              </w:rPr>
            </w:pP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Login in Homepage</w:t>
            </w:r>
          </w:p>
        </w:tc>
      </w:tr>
      <w:tr w:rsidR="00DD3B45" w:rsidRPr="000D195A" w:rsidTr="00DD3B45">
        <w:tc>
          <w:tcPr>
            <w:tcW w:w="1037" w:type="dxa"/>
          </w:tcPr>
          <w:p w:rsidR="00DD3B45" w:rsidRPr="000D195A" w:rsidRDefault="00DD3B45" w:rsidP="006B4A50">
            <w:pPr>
              <w:pStyle w:val="ListParagraph"/>
              <w:numPr>
                <w:ilvl w:val="0"/>
                <w:numId w:val="58"/>
              </w:numPr>
              <w:spacing w:before="0" w:after="160"/>
              <w:rPr>
                <w:rFonts w:ascii="Century" w:hAnsi="Century"/>
              </w:rPr>
            </w:pP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 to Login page includes:</w:t>
            </w:r>
          </w:p>
          <w:p w:rsidR="00DD3B45" w:rsidRPr="000D195A" w:rsidRDefault="00DD3B45" w:rsidP="006B4A50">
            <w:pPr>
              <w:pStyle w:val="ListParagraph"/>
              <w:numPr>
                <w:ilvl w:val="0"/>
                <w:numId w:val="52"/>
              </w:numPr>
              <w:spacing w:before="0" w:after="160"/>
              <w:rPr>
                <w:rFonts w:ascii="Century" w:hAnsi="Century"/>
              </w:rPr>
            </w:pPr>
            <w:r w:rsidRPr="000D195A">
              <w:rPr>
                <w:rFonts w:ascii="Century" w:hAnsi="Century"/>
              </w:rPr>
              <w:t>User name text box</w:t>
            </w:r>
          </w:p>
          <w:p w:rsidR="00DD3B45" w:rsidRPr="000D195A" w:rsidRDefault="00DD3B45" w:rsidP="006B4A50">
            <w:pPr>
              <w:pStyle w:val="ListParagraph"/>
              <w:numPr>
                <w:ilvl w:val="0"/>
                <w:numId w:val="52"/>
              </w:numPr>
              <w:spacing w:before="0" w:after="160"/>
              <w:rPr>
                <w:rFonts w:ascii="Century" w:hAnsi="Century"/>
              </w:rPr>
            </w:pPr>
            <w:r w:rsidRPr="000D195A">
              <w:rPr>
                <w:rFonts w:ascii="Century" w:hAnsi="Century"/>
              </w:rPr>
              <w:t>Password text box</w:t>
            </w:r>
          </w:p>
          <w:p w:rsidR="00DD3B45" w:rsidRPr="000D195A" w:rsidRDefault="00DD3B45" w:rsidP="006B4A50">
            <w:pPr>
              <w:pStyle w:val="ListParagraph"/>
              <w:numPr>
                <w:ilvl w:val="0"/>
                <w:numId w:val="52"/>
              </w:numPr>
              <w:spacing w:before="0" w:after="160"/>
              <w:rPr>
                <w:rFonts w:ascii="Century" w:hAnsi="Century"/>
              </w:rPr>
            </w:pPr>
            <w:r w:rsidRPr="000D195A">
              <w:rPr>
                <w:rFonts w:ascii="Century" w:hAnsi="Century"/>
              </w:rPr>
              <w:t>Login button</w:t>
            </w:r>
          </w:p>
          <w:p w:rsidR="00DD3B45" w:rsidRPr="000D195A" w:rsidRDefault="00DD3B45" w:rsidP="006B4A50">
            <w:pPr>
              <w:pStyle w:val="ListParagraph"/>
              <w:numPr>
                <w:ilvl w:val="0"/>
                <w:numId w:val="52"/>
              </w:numPr>
              <w:spacing w:before="0" w:after="160"/>
              <w:rPr>
                <w:rFonts w:ascii="Century" w:hAnsi="Century"/>
              </w:rPr>
            </w:pPr>
            <w:r w:rsidRPr="000D195A">
              <w:rPr>
                <w:rFonts w:ascii="Century" w:hAnsi="Century"/>
              </w:rPr>
              <w:t>Cancel button</w:t>
            </w:r>
          </w:p>
          <w:p w:rsidR="00DD3B45" w:rsidRPr="000D195A" w:rsidRDefault="00DD3B45" w:rsidP="006B4A50">
            <w:pPr>
              <w:pStyle w:val="ListParagraph"/>
              <w:numPr>
                <w:ilvl w:val="0"/>
                <w:numId w:val="52"/>
              </w:numPr>
              <w:spacing w:before="0" w:after="160"/>
              <w:rPr>
                <w:rFonts w:ascii="Century" w:hAnsi="Century"/>
              </w:rPr>
            </w:pPr>
            <w:r w:rsidRPr="000D195A">
              <w:rPr>
                <w:rFonts w:ascii="Century" w:hAnsi="Century"/>
              </w:rPr>
              <w:t>Facebook button</w:t>
            </w:r>
          </w:p>
          <w:p w:rsidR="00DD3B45" w:rsidRPr="000D195A" w:rsidRDefault="00DD3B45" w:rsidP="006B4A50">
            <w:pPr>
              <w:pStyle w:val="ListParagraph"/>
              <w:numPr>
                <w:ilvl w:val="0"/>
                <w:numId w:val="52"/>
              </w:numPr>
              <w:spacing w:before="0" w:after="160"/>
              <w:rPr>
                <w:rFonts w:ascii="Century" w:hAnsi="Century"/>
              </w:rPr>
            </w:pPr>
            <w:r w:rsidRPr="000D195A">
              <w:rPr>
                <w:rFonts w:ascii="Century" w:hAnsi="Century"/>
              </w:rPr>
              <w:t>Forgot password hyperlink</w:t>
            </w:r>
          </w:p>
          <w:p w:rsidR="00DD3B45" w:rsidRPr="000D195A" w:rsidRDefault="00DD3B45" w:rsidP="006B4A50">
            <w:pPr>
              <w:pStyle w:val="ListParagraph"/>
              <w:numPr>
                <w:ilvl w:val="0"/>
                <w:numId w:val="52"/>
              </w:numPr>
              <w:spacing w:before="0" w:after="160"/>
              <w:rPr>
                <w:rFonts w:ascii="Century" w:hAnsi="Century"/>
              </w:rPr>
            </w:pPr>
            <w:r w:rsidRPr="000D195A">
              <w:rPr>
                <w:rFonts w:ascii="Century" w:hAnsi="Century"/>
              </w:rPr>
              <w:t>Remember me check box</w:t>
            </w:r>
          </w:p>
        </w:tc>
      </w:tr>
      <w:tr w:rsidR="00DD3B45" w:rsidRPr="000D195A" w:rsidTr="00DD3B45">
        <w:tc>
          <w:tcPr>
            <w:tcW w:w="1037" w:type="dxa"/>
          </w:tcPr>
          <w:p w:rsidR="00DD3B45" w:rsidRPr="000D195A" w:rsidRDefault="00DD3B45" w:rsidP="006B4A50">
            <w:pPr>
              <w:pStyle w:val="ListParagraph"/>
              <w:numPr>
                <w:ilvl w:val="0"/>
                <w:numId w:val="58"/>
              </w:numPr>
              <w:spacing w:before="0" w:after="160"/>
              <w:rPr>
                <w:rFonts w:ascii="Century" w:hAnsi="Century"/>
              </w:rPr>
            </w:pP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Enters User name and Password</w:t>
            </w:r>
          </w:p>
        </w:tc>
      </w:tr>
      <w:tr w:rsidR="00DD3B45" w:rsidRPr="000D195A" w:rsidTr="00DD3B45">
        <w:tc>
          <w:tcPr>
            <w:tcW w:w="1037" w:type="dxa"/>
          </w:tcPr>
          <w:p w:rsidR="00DD3B45" w:rsidRPr="000D195A" w:rsidRDefault="00DD3B45" w:rsidP="006B4A50">
            <w:pPr>
              <w:pStyle w:val="ListParagraph"/>
              <w:numPr>
                <w:ilvl w:val="0"/>
                <w:numId w:val="58"/>
              </w:numPr>
              <w:spacing w:before="0" w:after="160"/>
              <w:rPr>
                <w:rFonts w:ascii="Century" w:hAnsi="Century"/>
              </w:rPr>
            </w:pP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Login</w:t>
            </w:r>
          </w:p>
        </w:tc>
      </w:tr>
      <w:tr w:rsidR="00DD3B45" w:rsidRPr="000D195A" w:rsidTr="00DD3B45">
        <w:tc>
          <w:tcPr>
            <w:tcW w:w="1037" w:type="dxa"/>
          </w:tcPr>
          <w:p w:rsidR="00DD3B45" w:rsidRPr="000D195A" w:rsidRDefault="00DD3B45" w:rsidP="006B4A50">
            <w:pPr>
              <w:pStyle w:val="ListParagraph"/>
              <w:numPr>
                <w:ilvl w:val="0"/>
                <w:numId w:val="58"/>
              </w:numPr>
              <w:spacing w:before="0" w:after="160"/>
              <w:rPr>
                <w:rFonts w:ascii="Century" w:hAnsi="Century"/>
              </w:rPr>
            </w:pP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Logs user into system</w:t>
            </w:r>
          </w:p>
        </w:tc>
      </w:tr>
      <w:tr w:rsidR="00DD3B45" w:rsidRPr="000D195A" w:rsidTr="00DD3B45">
        <w:tc>
          <w:tcPr>
            <w:tcW w:w="1037" w:type="dxa"/>
          </w:tcPr>
          <w:p w:rsidR="00DD3B45" w:rsidRPr="000D195A" w:rsidRDefault="00DD3B45" w:rsidP="006B4A50">
            <w:pPr>
              <w:pStyle w:val="ListParagraph"/>
              <w:numPr>
                <w:ilvl w:val="0"/>
                <w:numId w:val="58"/>
              </w:numPr>
              <w:spacing w:before="0" w:after="160"/>
              <w:rPr>
                <w:rFonts w:ascii="Century" w:hAnsi="Century"/>
              </w:rPr>
            </w:pP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 to Homepage</w:t>
            </w:r>
          </w:p>
        </w:tc>
      </w:tr>
      <w:tr w:rsidR="00DD3B45" w:rsidRPr="000D195A" w:rsidTr="00DD3B45">
        <w:tc>
          <w:tcPr>
            <w:tcW w:w="1037" w:type="dxa"/>
          </w:tcPr>
          <w:p w:rsidR="00DD3B45" w:rsidRPr="000D195A" w:rsidRDefault="00DD3B45" w:rsidP="006B4A50">
            <w:pPr>
              <w:pStyle w:val="ListParagraph"/>
              <w:numPr>
                <w:ilvl w:val="0"/>
                <w:numId w:val="58"/>
              </w:numPr>
              <w:spacing w:before="0" w:after="160"/>
              <w:rPr>
                <w:rFonts w:ascii="Century" w:hAnsi="Century"/>
              </w:rPr>
            </w:pP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previous page as Member</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AT1</w:t>
            </w:r>
          </w:p>
        </w:tc>
        <w:tc>
          <w:tcPr>
            <w:tcW w:w="7260"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3 in the main flows, if user click Facebook button</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Redirects user to confirm site</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Logs user into system with Facebook account</w:t>
            </w:r>
          </w:p>
        </w:tc>
      </w:tr>
      <w:tr w:rsidR="00DD3B45" w:rsidRPr="000D195A" w:rsidTr="00DD3B45">
        <w:tc>
          <w:tcPr>
            <w:tcW w:w="8297" w:type="dxa"/>
            <w:gridSpan w:val="5"/>
          </w:tcPr>
          <w:p w:rsidR="00DD3B45" w:rsidRPr="000D195A" w:rsidRDefault="00DD3B45" w:rsidP="006B4A50">
            <w:pPr>
              <w:spacing w:line="276" w:lineRule="auto"/>
              <w:jc w:val="both"/>
              <w:rPr>
                <w:rFonts w:ascii="Century" w:hAnsi="Century" w:cs="Times New Roman"/>
              </w:rPr>
            </w:pP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AT2</w:t>
            </w:r>
          </w:p>
        </w:tc>
        <w:tc>
          <w:tcPr>
            <w:tcW w:w="7260"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4, user choose Cancel:</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Closes popup.</w:t>
            </w:r>
          </w:p>
        </w:tc>
      </w:tr>
      <w:tr w:rsidR="00DD3B45" w:rsidRPr="000D195A" w:rsidTr="00DD3B45">
        <w:tc>
          <w:tcPr>
            <w:tcW w:w="8297" w:type="dxa"/>
            <w:gridSpan w:val="5"/>
          </w:tcPr>
          <w:p w:rsidR="00DD3B45" w:rsidRPr="000D195A" w:rsidRDefault="00DD3B45" w:rsidP="006B4A50">
            <w:pPr>
              <w:spacing w:line="276" w:lineRule="auto"/>
              <w:jc w:val="both"/>
              <w:rPr>
                <w:rFonts w:ascii="Century" w:hAnsi="Century" w:cs="Times New Roman"/>
              </w:rPr>
            </w:pP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AT3</w:t>
            </w:r>
          </w:p>
        </w:tc>
        <w:tc>
          <w:tcPr>
            <w:tcW w:w="7260"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8 in the main flows, if user click other hyperlinks or buttons</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8.1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Redirects user to chosen hyperlink or button</w:t>
            </w:r>
          </w:p>
        </w:tc>
      </w:tr>
      <w:tr w:rsidR="00DD3B45" w:rsidRPr="000D195A" w:rsidTr="00DD3B45">
        <w:tc>
          <w:tcPr>
            <w:tcW w:w="8297" w:type="dxa"/>
            <w:gridSpan w:val="5"/>
          </w:tcPr>
          <w:p w:rsidR="00DD3B45" w:rsidRPr="000D195A" w:rsidRDefault="00DD3B45" w:rsidP="006B4A50">
            <w:pPr>
              <w:spacing w:line="276" w:lineRule="auto"/>
              <w:jc w:val="both"/>
              <w:rPr>
                <w:rFonts w:ascii="Century" w:hAnsi="Century" w:cs="Times New Roman"/>
              </w:rPr>
            </w:pP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EC1</w:t>
            </w:r>
          </w:p>
        </w:tc>
        <w:tc>
          <w:tcPr>
            <w:tcW w:w="7260"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4 in main flow, if user entered wrong User name or Password</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Login popup message  with ID MSG14</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Mark error fields</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9A59DF" w:rsidP="006B4A50">
      <w:pPr>
        <w:pStyle w:val="Table3-1"/>
        <w:jc w:val="both"/>
        <w:rPr>
          <w:rFonts w:ascii="Century" w:hAnsi="Century"/>
        </w:rPr>
      </w:pPr>
      <w:r w:rsidRPr="000D195A">
        <w:rPr>
          <w:rFonts w:ascii="Century" w:hAnsi="Century"/>
        </w:rPr>
        <w:t xml:space="preserve"> </w:t>
      </w:r>
      <w:r w:rsidR="00DD3B45" w:rsidRPr="000D195A">
        <w:rPr>
          <w:rFonts w:ascii="Century" w:hAnsi="Century"/>
        </w:rPr>
        <w:t>Login Use case</w:t>
      </w:r>
    </w:p>
    <w:p w:rsidR="00DD3B45" w:rsidRPr="000D195A" w:rsidRDefault="00DD3B45" w:rsidP="006B4A50">
      <w:pPr>
        <w:pStyle w:val="Heading7"/>
        <w:jc w:val="both"/>
        <w:rPr>
          <w:rFonts w:ascii="Century" w:hAnsi="Century"/>
          <w:i w:val="0"/>
        </w:rPr>
      </w:pPr>
      <w:r w:rsidRPr="000D195A">
        <w:rPr>
          <w:rFonts w:ascii="Century" w:hAnsi="Century"/>
          <w:i w:val="0"/>
        </w:rPr>
        <w:t>UC008-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UC008</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Logout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tabs>
                <w:tab w:val="left" w:pos="1165"/>
              </w:tabs>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eastAsia="Times New Roman" w:hAnsi="Century" w:cs="Times New Roman"/>
                <w:b/>
              </w:rPr>
            </w:pPr>
            <w:r w:rsidRPr="000D195A">
              <w:rPr>
                <w:rFonts w:ascii="Century" w:hAnsi="Century" w:cs="Times New Roman"/>
              </w:rPr>
              <w:t>When User want to logout their account</w:t>
            </w:r>
          </w:p>
        </w:tc>
      </w:tr>
      <w:tr w:rsidR="00DD3B45" w:rsidRPr="000D195A" w:rsidTr="00DD3B45">
        <w:tc>
          <w:tcPr>
            <w:tcW w:w="2074" w:type="dxa"/>
            <w:gridSpan w:val="2"/>
            <w:shd w:val="clear" w:color="auto" w:fill="D9E2F3" w:themeFill="accent5" w:themeFillTint="33"/>
          </w:tcPr>
          <w:p w:rsidR="00DD3B45" w:rsidRPr="000D195A" w:rsidRDefault="00DD3B45" w:rsidP="0086089A">
            <w:pPr>
              <w:spacing w:line="240"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86089A">
            <w:pPr>
              <w:pStyle w:val="ListParagraph"/>
              <w:numPr>
                <w:ilvl w:val="0"/>
                <w:numId w:val="59"/>
              </w:numPr>
              <w:spacing w:before="0" w:after="160" w:line="240" w:lineRule="auto"/>
              <w:rPr>
                <w:rFonts w:ascii="Century" w:hAnsi="Century"/>
              </w:rPr>
            </w:pPr>
            <w:r w:rsidRPr="000D195A">
              <w:rPr>
                <w:rFonts w:ascii="Century" w:hAnsi="Century"/>
              </w:rPr>
              <w:t>WS must be connected to the Internet</w:t>
            </w:r>
          </w:p>
          <w:p w:rsidR="00DD3B45" w:rsidRPr="000D195A" w:rsidRDefault="00DD3B45" w:rsidP="0086089A">
            <w:pPr>
              <w:pStyle w:val="ListParagraph"/>
              <w:numPr>
                <w:ilvl w:val="0"/>
                <w:numId w:val="59"/>
              </w:numPr>
              <w:spacing w:before="0" w:after="160" w:line="240" w:lineRule="auto"/>
              <w:rPr>
                <w:rFonts w:ascii="Century" w:hAnsi="Century"/>
              </w:rPr>
            </w:pPr>
            <w:r w:rsidRPr="000D195A">
              <w:rPr>
                <w:rFonts w:ascii="Century" w:hAnsi="Century"/>
              </w:rPr>
              <w:t>User browsed WS website</w:t>
            </w:r>
          </w:p>
          <w:p w:rsidR="00DD3B45" w:rsidRPr="000D195A" w:rsidRDefault="00DD3B45" w:rsidP="0086089A">
            <w:pPr>
              <w:pStyle w:val="ListParagraph"/>
              <w:numPr>
                <w:ilvl w:val="0"/>
                <w:numId w:val="59"/>
              </w:numPr>
              <w:spacing w:before="0" w:after="160" w:line="240" w:lineRule="auto"/>
              <w:rPr>
                <w:rFonts w:ascii="Century" w:hAnsi="Century"/>
              </w:rPr>
            </w:pPr>
            <w:r w:rsidRPr="000D195A">
              <w:rPr>
                <w:rFonts w:ascii="Century" w:hAnsi="Century"/>
              </w:rPr>
              <w:t>User logged in to system</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spacing w:line="276" w:lineRule="auto"/>
              <w:jc w:val="both"/>
              <w:rPr>
                <w:rFonts w:ascii="Century" w:eastAsia="Times New Roman" w:hAnsi="Century" w:cs="Times New Roman"/>
              </w:rPr>
            </w:pPr>
            <w:r w:rsidRPr="000D195A">
              <w:rPr>
                <w:rFonts w:ascii="Century" w:eastAsia="Times New Roman" w:hAnsi="Century" w:cs="Times New Roman"/>
              </w:rPr>
              <w:t xml:space="preserve">User click Logout in user menu </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pStyle w:val="ListParagraph"/>
              <w:numPr>
                <w:ilvl w:val="0"/>
                <w:numId w:val="60"/>
              </w:numPr>
              <w:spacing w:before="0" w:after="160"/>
              <w:rPr>
                <w:rFonts w:ascii="Century" w:hAnsi="Century"/>
              </w:rPr>
            </w:pPr>
            <w:r w:rsidRPr="000D195A">
              <w:rPr>
                <w:rFonts w:ascii="Century" w:hAnsi="Century"/>
              </w:rPr>
              <w:t>Log user out from system.</w:t>
            </w:r>
          </w:p>
          <w:p w:rsidR="00DD3B45" w:rsidRPr="000D195A" w:rsidRDefault="00DD3B45" w:rsidP="006B4A50">
            <w:pPr>
              <w:pStyle w:val="ListParagraph"/>
              <w:numPr>
                <w:ilvl w:val="0"/>
                <w:numId w:val="60"/>
              </w:numPr>
              <w:spacing w:before="0" w:after="160"/>
              <w:rPr>
                <w:rFonts w:ascii="Century" w:hAnsi="Century"/>
              </w:rPr>
            </w:pPr>
            <w:r w:rsidRPr="000D195A">
              <w:rPr>
                <w:rFonts w:ascii="Century" w:hAnsi="Century"/>
              </w:rPr>
              <w:t>Redirect user to guest homepage view</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Logout</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page as Guest</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Logout Use case</w:t>
      </w:r>
    </w:p>
    <w:p w:rsidR="00DD3B45" w:rsidRPr="000D195A" w:rsidRDefault="00DD3B45" w:rsidP="006B4A50">
      <w:pPr>
        <w:pStyle w:val="Heading7"/>
        <w:jc w:val="both"/>
        <w:rPr>
          <w:rFonts w:ascii="Century" w:hAnsi="Century"/>
          <w:i w:val="0"/>
        </w:rPr>
      </w:pPr>
      <w:r w:rsidRPr="000D195A">
        <w:rPr>
          <w:rFonts w:ascii="Century" w:hAnsi="Century"/>
          <w:i w:val="0"/>
        </w:rPr>
        <w:t>UC009-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UC009</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Forgot password</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tabs>
                <w:tab w:val="left" w:pos="1165"/>
              </w:tabs>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tabs>
                <w:tab w:val="left" w:pos="1165"/>
              </w:tabs>
              <w:spacing w:line="276" w:lineRule="auto"/>
              <w:jc w:val="both"/>
              <w:rPr>
                <w:rFonts w:ascii="Century" w:hAnsi="Century" w:cs="Times New Roman"/>
              </w:rPr>
            </w:pPr>
            <w:r w:rsidRPr="000D195A">
              <w:rPr>
                <w:rFonts w:ascii="Century" w:hAnsi="Century" w:cs="Times New Roman"/>
              </w:rPr>
              <w:t>User</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eastAsia="Times New Roman" w:hAnsi="Century" w:cs="Times New Roman"/>
              </w:rPr>
            </w:pPr>
            <w:r w:rsidRPr="000D195A">
              <w:rPr>
                <w:rFonts w:ascii="Century" w:hAnsi="Century" w:cs="Times New Roman"/>
              </w:rPr>
              <w:t>Normal</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eastAsia="Times New Roman" w:hAnsi="Century" w:cs="Times New Roman"/>
              </w:rPr>
            </w:pPr>
            <w:r w:rsidRPr="000D195A">
              <w:rPr>
                <w:rFonts w:ascii="Century" w:hAnsi="Century" w:cs="Times New Roman"/>
              </w:rPr>
              <w:t>Normal</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eastAsia="Times New Roman" w:hAnsi="Century" w:cs="Times New Roman"/>
                <w:b/>
              </w:rPr>
            </w:pPr>
            <w:r w:rsidRPr="000D195A">
              <w:rPr>
                <w:rFonts w:ascii="Century" w:eastAsia="Times New Roman" w:hAnsi="Century" w:cs="Times New Roman"/>
              </w:rPr>
              <w:t xml:space="preserve">When </w:t>
            </w:r>
            <w:r w:rsidRPr="000D195A">
              <w:rPr>
                <w:rFonts w:ascii="Century" w:hAnsi="Century" w:cs="Times New Roman"/>
              </w:rPr>
              <w:t xml:space="preserve">Member forgot their password to login the system, this function will </w:t>
            </w:r>
            <w:r w:rsidRPr="000D195A">
              <w:rPr>
                <w:rFonts w:ascii="Century" w:eastAsia="Times New Roman" w:hAnsi="Century" w:cs="Times New Roman"/>
              </w:rPr>
              <w:t>receiving their password to email</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pStyle w:val="ListParagraph"/>
              <w:numPr>
                <w:ilvl w:val="0"/>
                <w:numId w:val="62"/>
              </w:numPr>
              <w:spacing w:before="0" w:after="160"/>
              <w:rPr>
                <w:rFonts w:ascii="Century" w:hAnsi="Century"/>
              </w:rPr>
            </w:pPr>
            <w:r w:rsidRPr="000D195A">
              <w:rPr>
                <w:rFonts w:ascii="Century" w:hAnsi="Century"/>
              </w:rPr>
              <w:t>WS must be connected to the Internet</w:t>
            </w:r>
          </w:p>
          <w:p w:rsidR="00DD3B45" w:rsidRPr="000D195A" w:rsidRDefault="00DD3B45" w:rsidP="006B4A50">
            <w:pPr>
              <w:pStyle w:val="ListParagraph"/>
              <w:numPr>
                <w:ilvl w:val="0"/>
                <w:numId w:val="62"/>
              </w:numPr>
              <w:spacing w:before="0" w:after="160"/>
              <w:rPr>
                <w:rFonts w:ascii="Century" w:hAnsi="Century"/>
              </w:rPr>
            </w:pPr>
            <w:r w:rsidRPr="000D195A">
              <w:rPr>
                <w:rFonts w:ascii="Century" w:hAnsi="Century"/>
              </w:rPr>
              <w:t>User browsed WS website</w:t>
            </w:r>
          </w:p>
          <w:p w:rsidR="00DD3B45" w:rsidRPr="000D195A" w:rsidRDefault="00DD3B45" w:rsidP="006B4A50">
            <w:pPr>
              <w:pStyle w:val="ListParagraph"/>
              <w:numPr>
                <w:ilvl w:val="0"/>
                <w:numId w:val="62"/>
              </w:numPr>
              <w:spacing w:before="0" w:after="160"/>
              <w:rPr>
                <w:rFonts w:ascii="Century" w:eastAsia="Times New Roman" w:hAnsi="Century"/>
              </w:rPr>
            </w:pPr>
            <w:r w:rsidRPr="000D195A">
              <w:rPr>
                <w:rFonts w:ascii="Century" w:hAnsi="Century"/>
              </w:rPr>
              <w:t>User logged in to system</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spacing w:line="276" w:lineRule="auto"/>
              <w:jc w:val="both"/>
              <w:rPr>
                <w:rFonts w:ascii="Century" w:eastAsia="Times New Roman" w:hAnsi="Century" w:cs="Times New Roman"/>
              </w:rPr>
            </w:pPr>
            <w:r w:rsidRPr="000D195A">
              <w:rPr>
                <w:rFonts w:ascii="Century" w:eastAsia="Times New Roman" w:hAnsi="Century" w:cs="Times New Roman"/>
              </w:rPr>
              <w:t>Click Forgot password in Login popup</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pStyle w:val="ListParagraph"/>
              <w:numPr>
                <w:ilvl w:val="0"/>
                <w:numId w:val="63"/>
              </w:numPr>
              <w:spacing w:before="0" w:after="160"/>
              <w:rPr>
                <w:rFonts w:ascii="Century" w:hAnsi="Century"/>
              </w:rPr>
            </w:pPr>
            <w:r w:rsidRPr="000D195A">
              <w:rPr>
                <w:rFonts w:ascii="Century" w:hAnsi="Century"/>
              </w:rPr>
              <w:t>Send confirm email</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pStyle w:val="ListParagraph"/>
              <w:numPr>
                <w:ilvl w:val="0"/>
                <w:numId w:val="64"/>
              </w:numPr>
              <w:spacing w:before="0" w:after="160"/>
              <w:rPr>
                <w:rFonts w:ascii="Century" w:hAnsi="Century"/>
              </w:rPr>
            </w:pP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Forgot password in Login page</w:t>
            </w:r>
          </w:p>
        </w:tc>
      </w:tr>
      <w:tr w:rsidR="00DD3B45" w:rsidRPr="000D195A" w:rsidTr="00DD3B45">
        <w:tc>
          <w:tcPr>
            <w:tcW w:w="1037" w:type="dxa"/>
          </w:tcPr>
          <w:p w:rsidR="00DD3B45" w:rsidRPr="000D195A" w:rsidRDefault="00DD3B45" w:rsidP="006B4A50">
            <w:pPr>
              <w:pStyle w:val="ListParagraph"/>
              <w:numPr>
                <w:ilvl w:val="0"/>
                <w:numId w:val="64"/>
              </w:numPr>
              <w:spacing w:before="0" w:after="160"/>
              <w:rPr>
                <w:rFonts w:ascii="Century" w:hAnsi="Century"/>
              </w:rPr>
            </w:pP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Email text box</w:t>
            </w:r>
          </w:p>
        </w:tc>
      </w:tr>
      <w:tr w:rsidR="00DD3B45" w:rsidRPr="000D195A" w:rsidTr="00DD3B45">
        <w:tc>
          <w:tcPr>
            <w:tcW w:w="1037" w:type="dxa"/>
          </w:tcPr>
          <w:p w:rsidR="00DD3B45" w:rsidRPr="000D195A" w:rsidRDefault="00DD3B45" w:rsidP="006B4A50">
            <w:pPr>
              <w:pStyle w:val="ListParagraph"/>
              <w:numPr>
                <w:ilvl w:val="0"/>
                <w:numId w:val="64"/>
              </w:numPr>
              <w:spacing w:before="0" w:after="160"/>
              <w:rPr>
                <w:rFonts w:ascii="Century" w:hAnsi="Century"/>
              </w:rPr>
            </w:pP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Enter registered email</w:t>
            </w:r>
          </w:p>
        </w:tc>
      </w:tr>
      <w:tr w:rsidR="00DD3B45" w:rsidRPr="000D195A" w:rsidTr="00DD3B45">
        <w:tc>
          <w:tcPr>
            <w:tcW w:w="1037" w:type="dxa"/>
          </w:tcPr>
          <w:p w:rsidR="00DD3B45" w:rsidRPr="000D195A" w:rsidRDefault="00DD3B45" w:rsidP="006B4A50">
            <w:pPr>
              <w:pStyle w:val="ListParagraph"/>
              <w:numPr>
                <w:ilvl w:val="0"/>
                <w:numId w:val="64"/>
              </w:numPr>
              <w:spacing w:before="0" w:after="160"/>
              <w:rPr>
                <w:rFonts w:ascii="Century" w:hAnsi="Century"/>
              </w:rPr>
            </w:pP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Get password</w:t>
            </w:r>
          </w:p>
        </w:tc>
      </w:tr>
      <w:tr w:rsidR="00DD3B45" w:rsidRPr="000D195A" w:rsidTr="00DD3B45">
        <w:tc>
          <w:tcPr>
            <w:tcW w:w="1037" w:type="dxa"/>
          </w:tcPr>
          <w:p w:rsidR="00DD3B45" w:rsidRPr="000D195A" w:rsidRDefault="00DD3B45" w:rsidP="006B4A50">
            <w:pPr>
              <w:pStyle w:val="ListParagraph"/>
              <w:numPr>
                <w:ilvl w:val="0"/>
                <w:numId w:val="64"/>
              </w:numPr>
              <w:spacing w:before="0" w:after="160"/>
              <w:rPr>
                <w:rFonts w:ascii="Century" w:hAnsi="Century"/>
              </w:rPr>
            </w:pP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Sends confirm email</w:t>
            </w:r>
          </w:p>
        </w:tc>
      </w:tr>
      <w:tr w:rsidR="00DD3B45" w:rsidRPr="000D195A" w:rsidTr="00DD3B45">
        <w:tc>
          <w:tcPr>
            <w:tcW w:w="1037" w:type="dxa"/>
          </w:tcPr>
          <w:p w:rsidR="00DD3B45" w:rsidRPr="000D195A" w:rsidRDefault="00DD3B45" w:rsidP="006B4A50">
            <w:pPr>
              <w:pStyle w:val="ListParagraph"/>
              <w:numPr>
                <w:ilvl w:val="0"/>
                <w:numId w:val="64"/>
              </w:numPr>
              <w:spacing w:before="0" w:after="160"/>
              <w:rPr>
                <w:rFonts w:ascii="Century" w:hAnsi="Century"/>
              </w:rPr>
            </w:pP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message: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AT2</w:t>
            </w:r>
          </w:p>
        </w:tc>
        <w:tc>
          <w:tcPr>
            <w:tcW w:w="7260"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3 in the main flow, user clicks on Cancel button</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Return to previous screen</w:t>
            </w:r>
          </w:p>
        </w:tc>
      </w:tr>
      <w:tr w:rsidR="00DD3B45" w:rsidRPr="000D195A" w:rsidTr="00DD3B45">
        <w:tc>
          <w:tcPr>
            <w:tcW w:w="8297" w:type="dxa"/>
            <w:gridSpan w:val="5"/>
          </w:tcPr>
          <w:p w:rsidR="00DD3B45" w:rsidRPr="000D195A" w:rsidRDefault="00DD3B45" w:rsidP="006B4A50">
            <w:pPr>
              <w:spacing w:line="276" w:lineRule="auto"/>
              <w:jc w:val="both"/>
              <w:rPr>
                <w:rFonts w:ascii="Century" w:hAnsi="Century" w:cs="Times New Roman"/>
              </w:rPr>
            </w:pP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AT2</w:t>
            </w:r>
          </w:p>
        </w:tc>
        <w:tc>
          <w:tcPr>
            <w:tcW w:w="7260"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4 in the main flows, if user click other hyperlinks or buttons</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Redirects user to chosen hyperlink or button</w:t>
            </w:r>
          </w:p>
        </w:tc>
      </w:tr>
      <w:tr w:rsidR="00DD3B45" w:rsidRPr="000D195A" w:rsidTr="00DD3B45">
        <w:tc>
          <w:tcPr>
            <w:tcW w:w="8297" w:type="dxa"/>
            <w:gridSpan w:val="5"/>
          </w:tcPr>
          <w:p w:rsidR="00DD3B45" w:rsidRPr="000D195A" w:rsidRDefault="00DD3B45" w:rsidP="006B4A50">
            <w:pPr>
              <w:spacing w:line="276" w:lineRule="auto"/>
              <w:jc w:val="both"/>
              <w:rPr>
                <w:rFonts w:ascii="Century" w:hAnsi="Century" w:cs="Times New Roman"/>
              </w:rPr>
            </w:pP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EC1</w:t>
            </w:r>
          </w:p>
        </w:tc>
        <w:tc>
          <w:tcPr>
            <w:tcW w:w="7260"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4, entered email is invalid</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rPr>
          <w:trHeight w:val="305"/>
        </w:trPr>
        <w:tc>
          <w:tcPr>
            <w:tcW w:w="1037" w:type="dxa"/>
            <w:shd w:val="clear" w:color="auto" w:fill="auto"/>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4.1</w:t>
            </w:r>
          </w:p>
        </w:tc>
        <w:tc>
          <w:tcPr>
            <w:tcW w:w="1037" w:type="dxa"/>
            <w:shd w:val="clear" w:color="auto" w:fill="auto"/>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shd w:val="clear" w:color="auto" w:fill="auto"/>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rPr>
              <w:t>Displays Login popup with message:  with ID MSG15</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Marks email text box</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Forgot password Use case</w:t>
      </w:r>
    </w:p>
    <w:p w:rsidR="00DD3B45" w:rsidRPr="000D195A" w:rsidRDefault="00DD3B45" w:rsidP="006B4A50">
      <w:pPr>
        <w:pStyle w:val="Heading7"/>
        <w:jc w:val="both"/>
        <w:rPr>
          <w:rFonts w:ascii="Century" w:hAnsi="Century"/>
          <w:i w:val="0"/>
        </w:rPr>
      </w:pPr>
      <w:r w:rsidRPr="000D195A">
        <w:rPr>
          <w:rFonts w:ascii="Century" w:hAnsi="Century"/>
          <w:i w:val="0"/>
        </w:rPr>
        <w:t>UC010-Create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UC010</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Create event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user to create an event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 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 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 User logged in to system</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 User has their own organization</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5. User is on homepage or event page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tabs>
                <w:tab w:val="left" w:pos="3285"/>
              </w:tabs>
              <w:spacing w:line="276" w:lineRule="auto"/>
              <w:jc w:val="both"/>
              <w:rPr>
                <w:rFonts w:ascii="Century" w:hAnsi="Century" w:cs="Times New Roman"/>
              </w:rPr>
            </w:pPr>
            <w:r w:rsidRPr="000D195A">
              <w:rPr>
                <w:rFonts w:ascii="Century" w:hAnsi="Century" w:cs="Times New Roman"/>
              </w:rPr>
              <w:t xml:space="preserve">User click on button “Create Even” </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Create an event page is displayed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create event</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Show create event page </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lastRenderedPageBreak/>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Fill all information about event</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Create button enable</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5</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Create Event</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6</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Event created and waiting for administrator accept.</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EC1</w:t>
            </w:r>
          </w:p>
        </w:tc>
        <w:tc>
          <w:tcPr>
            <w:tcW w:w="7260"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3 in the main flows, if user don’t fill all information of event</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Warning label display to remind user</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Create event Use case</w:t>
      </w:r>
    </w:p>
    <w:p w:rsidR="00DD3B45" w:rsidRPr="000D195A" w:rsidRDefault="00DD3B45" w:rsidP="006B4A50">
      <w:pPr>
        <w:pStyle w:val="Heading7"/>
        <w:jc w:val="both"/>
        <w:rPr>
          <w:rFonts w:ascii="Century" w:hAnsi="Century"/>
          <w:i w:val="0"/>
        </w:rPr>
      </w:pPr>
      <w:r w:rsidRPr="000D195A">
        <w:rPr>
          <w:rFonts w:ascii="Century" w:hAnsi="Century"/>
          <w:i w:val="0"/>
        </w:rPr>
        <w:t>UC011- Create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UC011</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Share event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user to create a thread to discussion</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3.User logged in to system</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4.User is on homepage or thread page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tabs>
                <w:tab w:val="left" w:pos="3285"/>
              </w:tabs>
              <w:spacing w:line="276" w:lineRule="auto"/>
              <w:jc w:val="both"/>
              <w:rPr>
                <w:rFonts w:ascii="Century" w:hAnsi="Century" w:cs="Times New Roman"/>
              </w:rPr>
            </w:pPr>
            <w:r w:rsidRPr="000D195A">
              <w:rPr>
                <w:rFonts w:ascii="Century" w:hAnsi="Century" w:cs="Times New Roman"/>
              </w:rPr>
              <w:t xml:space="preserve">User click on create thread button </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Create an thread page is displayed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create thread</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Show create thread page </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lastRenderedPageBreak/>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Fill all information about thread</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Create button enable</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5</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Create Thread</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6</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Thread created has been created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EC1</w:t>
            </w:r>
          </w:p>
        </w:tc>
        <w:tc>
          <w:tcPr>
            <w:tcW w:w="7260"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3 in the main flows, if user don’t fill all information of thread</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Warning label display to remind user</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p>
        </w:tc>
      </w:tr>
      <w:tr w:rsidR="00DD3B45" w:rsidRPr="000D195A" w:rsidTr="00DD3B45">
        <w:trPr>
          <w:trHeight w:val="278"/>
        </w:trPr>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Create Thread Use case</w:t>
      </w:r>
    </w:p>
    <w:p w:rsidR="00DD3B45" w:rsidRPr="000D195A" w:rsidRDefault="00DD3B45" w:rsidP="006B4A50">
      <w:pPr>
        <w:pStyle w:val="Heading7"/>
        <w:jc w:val="both"/>
        <w:rPr>
          <w:rFonts w:ascii="Century" w:hAnsi="Century"/>
          <w:i w:val="0"/>
        </w:rPr>
      </w:pPr>
      <w:r w:rsidRPr="000D195A">
        <w:rPr>
          <w:rFonts w:ascii="Century" w:hAnsi="Century"/>
          <w:i w:val="0"/>
        </w:rPr>
        <w:t>UC012- Create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UC012</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Star event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user to create an organization</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3.User logged in to system</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4.User is on organization page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tabs>
                <w:tab w:val="left" w:pos="3285"/>
              </w:tabs>
              <w:spacing w:line="276" w:lineRule="auto"/>
              <w:jc w:val="both"/>
              <w:rPr>
                <w:rFonts w:ascii="Century" w:hAnsi="Century" w:cs="Times New Roman"/>
              </w:rPr>
            </w:pPr>
            <w:r w:rsidRPr="000D195A">
              <w:rPr>
                <w:rFonts w:ascii="Century" w:hAnsi="Century" w:cs="Times New Roman"/>
              </w:rPr>
              <w:t>User click on Create Organization button</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Organization page is displayed </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create organization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Show create thread page </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lastRenderedPageBreak/>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Fill all information about thread</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Create button enable</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5</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Create Thread</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6</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Thread created has been created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EC1</w:t>
            </w:r>
          </w:p>
        </w:tc>
        <w:tc>
          <w:tcPr>
            <w:tcW w:w="7260"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3 in the main flows, if user don’t fill all information of organization</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Warning label display to remind user</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b/>
              </w:rPr>
            </w:pP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rPr>
          <w:trHeight w:val="278"/>
        </w:trPr>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Create Organization Use case</w:t>
      </w:r>
    </w:p>
    <w:p w:rsidR="00DD3B45" w:rsidRPr="000D195A" w:rsidRDefault="00DD3B45" w:rsidP="006B4A50">
      <w:pPr>
        <w:pStyle w:val="Heading7"/>
        <w:jc w:val="both"/>
        <w:rPr>
          <w:rFonts w:ascii="Century" w:hAnsi="Century"/>
          <w:i w:val="0"/>
        </w:rPr>
      </w:pPr>
      <w:r w:rsidRPr="000D195A">
        <w:rPr>
          <w:rFonts w:ascii="Century" w:hAnsi="Century"/>
          <w:i w:val="0"/>
        </w:rPr>
        <w:t>UC013- Report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UC013</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Report event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user to report an event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3.User logged in to system</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4.User is on event detail page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tabs>
                <w:tab w:val="left" w:pos="3285"/>
              </w:tabs>
              <w:spacing w:line="276" w:lineRule="auto"/>
              <w:jc w:val="both"/>
              <w:rPr>
                <w:rFonts w:ascii="Century" w:hAnsi="Century" w:cs="Times New Roman"/>
              </w:rPr>
            </w:pPr>
            <w:r w:rsidRPr="000D195A">
              <w:rPr>
                <w:rFonts w:ascii="Century" w:hAnsi="Century" w:cs="Times New Roman"/>
              </w:rPr>
              <w:t xml:space="preserve">User click on button report </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Event detail page is displayed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lastRenderedPageBreak/>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Display all information of event </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Report Button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Show confirm dialog with question ask about reason </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Fill reason then click send report </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5</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Send report</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p>
        </w:tc>
      </w:tr>
      <w:tr w:rsidR="00DD3B45" w:rsidRPr="000D195A" w:rsidTr="00DD3B45">
        <w:trPr>
          <w:trHeight w:val="278"/>
        </w:trPr>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p w:rsidR="00DD3B45" w:rsidRPr="000D195A" w:rsidRDefault="00DD3B45" w:rsidP="006B4A50">
            <w:pPr>
              <w:spacing w:line="276" w:lineRule="auto"/>
              <w:jc w:val="both"/>
              <w:rPr>
                <w:rFonts w:ascii="Century" w:hAnsi="Century" w:cs="Times New Roman"/>
              </w:rPr>
            </w:pPr>
          </w:p>
        </w:tc>
      </w:tr>
    </w:tbl>
    <w:p w:rsidR="00DD3B45" w:rsidRPr="000D195A" w:rsidRDefault="00DD3B45" w:rsidP="0086089A">
      <w:pPr>
        <w:pStyle w:val="Table3-1"/>
        <w:rPr>
          <w:rFonts w:ascii="Century" w:hAnsi="Century"/>
        </w:rPr>
      </w:pPr>
      <w:r w:rsidRPr="000D195A">
        <w:rPr>
          <w:rFonts w:ascii="Century" w:hAnsi="Century"/>
        </w:rPr>
        <w:t>Report Event Use case</w:t>
      </w:r>
    </w:p>
    <w:p w:rsidR="00DD3B45" w:rsidRPr="000D195A" w:rsidRDefault="00DD3B45" w:rsidP="006B4A50">
      <w:pPr>
        <w:pStyle w:val="Heading7"/>
        <w:jc w:val="both"/>
        <w:rPr>
          <w:rFonts w:ascii="Century" w:hAnsi="Century"/>
          <w:i w:val="0"/>
        </w:rPr>
      </w:pPr>
      <w:r w:rsidRPr="000D195A">
        <w:rPr>
          <w:rFonts w:ascii="Century" w:hAnsi="Century"/>
          <w:i w:val="0"/>
        </w:rPr>
        <w:t>UC014- Report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UC014</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Report </w:t>
            </w:r>
            <w:r w:rsidRPr="000D195A">
              <w:rPr>
                <w:rFonts w:ascii="Century" w:hAnsi="Century"/>
              </w:rPr>
              <w:t>thread</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This function allows user to report a </w:t>
            </w:r>
            <w:r w:rsidRPr="000D195A">
              <w:rPr>
                <w:rFonts w:ascii="Century" w:hAnsi="Century"/>
              </w:rPr>
              <w:t>thread</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3.User logged in to system</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4.User is on thread detail page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tabs>
                <w:tab w:val="left" w:pos="3285"/>
              </w:tabs>
              <w:spacing w:line="276" w:lineRule="auto"/>
              <w:jc w:val="both"/>
              <w:rPr>
                <w:rFonts w:ascii="Century" w:hAnsi="Century" w:cs="Times New Roman"/>
              </w:rPr>
            </w:pPr>
            <w:r w:rsidRPr="000D195A">
              <w:rPr>
                <w:rFonts w:ascii="Century" w:hAnsi="Century" w:cs="Times New Roman"/>
              </w:rPr>
              <w:t xml:space="preserve">User click on button report </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Thread detail page is displayed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all information of event</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Report</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Show confirm dialog with question ask about reason </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lastRenderedPageBreak/>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Fill reason then confirm </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5</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Send report</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rPr>
          <w:trHeight w:val="278"/>
        </w:trPr>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p w:rsidR="00DD3B45" w:rsidRPr="000D195A" w:rsidRDefault="00DD3B45" w:rsidP="006B4A50">
            <w:pPr>
              <w:spacing w:line="276" w:lineRule="auto"/>
              <w:jc w:val="both"/>
              <w:rPr>
                <w:rFonts w:ascii="Century" w:hAnsi="Century" w:cs="Times New Roman"/>
              </w:rPr>
            </w:pPr>
          </w:p>
        </w:tc>
      </w:tr>
    </w:tbl>
    <w:p w:rsidR="00DD3B45" w:rsidRPr="000D195A" w:rsidRDefault="00DD3B45" w:rsidP="0086089A">
      <w:pPr>
        <w:pStyle w:val="Table3-1"/>
        <w:rPr>
          <w:rFonts w:ascii="Century" w:hAnsi="Century"/>
        </w:rPr>
      </w:pPr>
      <w:r w:rsidRPr="000D195A">
        <w:rPr>
          <w:rFonts w:ascii="Century" w:hAnsi="Century"/>
        </w:rPr>
        <w:t>Report thread Use case</w:t>
      </w:r>
    </w:p>
    <w:p w:rsidR="00DD3B45" w:rsidRPr="000D195A" w:rsidRDefault="00DD3B45" w:rsidP="006B4A50">
      <w:pPr>
        <w:pStyle w:val="Heading7"/>
        <w:jc w:val="both"/>
        <w:rPr>
          <w:rFonts w:ascii="Century" w:hAnsi="Century"/>
          <w:i w:val="0"/>
        </w:rPr>
      </w:pPr>
      <w:r w:rsidRPr="000D195A">
        <w:rPr>
          <w:rFonts w:ascii="Century" w:hAnsi="Century"/>
          <w:i w:val="0"/>
        </w:rPr>
        <w:t>UC015- Report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UC015</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Report user</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user to report an user</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3.User logged in to system</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4.User is on User profife page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tabs>
                <w:tab w:val="left" w:pos="3285"/>
              </w:tabs>
              <w:spacing w:line="276" w:lineRule="auto"/>
              <w:jc w:val="both"/>
              <w:rPr>
                <w:rFonts w:ascii="Century" w:hAnsi="Century" w:cs="Times New Roman"/>
              </w:rPr>
            </w:pPr>
            <w:r w:rsidRPr="000D195A">
              <w:rPr>
                <w:rFonts w:ascii="Century" w:hAnsi="Century" w:cs="Times New Roman"/>
              </w:rPr>
              <w:t xml:space="preserve">User click on button report </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 profile page is displayed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all information of user</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Report</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Show confirm dialog with question ask about reason </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Fill reason then confirm </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5</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Send report</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lastRenderedPageBreak/>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p>
        </w:tc>
      </w:tr>
      <w:tr w:rsidR="00DD3B45" w:rsidRPr="000D195A" w:rsidTr="00DD3B45">
        <w:trPr>
          <w:trHeight w:val="278"/>
        </w:trPr>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p w:rsidR="00DD3B45" w:rsidRPr="000D195A" w:rsidRDefault="00DD3B45" w:rsidP="006B4A50">
            <w:pPr>
              <w:spacing w:line="276" w:lineRule="auto"/>
              <w:jc w:val="both"/>
              <w:rPr>
                <w:rFonts w:ascii="Century" w:hAnsi="Century" w:cs="Times New Roman"/>
              </w:rPr>
            </w:pPr>
          </w:p>
        </w:tc>
      </w:tr>
    </w:tbl>
    <w:p w:rsidR="00DD3B45" w:rsidRPr="000D195A" w:rsidRDefault="00DD3B45" w:rsidP="0086089A">
      <w:pPr>
        <w:pStyle w:val="Table3-1"/>
        <w:rPr>
          <w:rFonts w:ascii="Century" w:hAnsi="Century"/>
        </w:rPr>
      </w:pPr>
      <w:r w:rsidRPr="000D195A">
        <w:rPr>
          <w:rFonts w:ascii="Century" w:hAnsi="Century"/>
        </w:rPr>
        <w:t>Report user Use case</w:t>
      </w:r>
    </w:p>
    <w:p w:rsidR="00DD3B45" w:rsidRPr="0086089A" w:rsidRDefault="00DD3B45" w:rsidP="006B4A50">
      <w:pPr>
        <w:jc w:val="both"/>
        <w:rPr>
          <w:rFonts w:ascii="Century" w:hAnsi="Century"/>
          <w:sz w:val="2"/>
        </w:rPr>
      </w:pPr>
    </w:p>
    <w:p w:rsidR="00DD3B45" w:rsidRPr="000D195A" w:rsidRDefault="00DD3B45" w:rsidP="006B4A50">
      <w:pPr>
        <w:pStyle w:val="Heading6"/>
        <w:jc w:val="both"/>
        <w:rPr>
          <w:rFonts w:ascii="Century" w:hAnsi="Century"/>
        </w:rPr>
      </w:pPr>
      <w:r w:rsidRPr="000D195A">
        <w:rPr>
          <w:rFonts w:ascii="Century" w:hAnsi="Century"/>
        </w:rPr>
        <w:t>Manage Personal Information page</w:t>
      </w:r>
    </w:p>
    <w:p w:rsidR="00DD3B45" w:rsidRPr="000D195A" w:rsidRDefault="00DD3B45" w:rsidP="006B4A50">
      <w:pPr>
        <w:ind w:firstLine="450"/>
        <w:jc w:val="both"/>
        <w:rPr>
          <w:rFonts w:ascii="Century" w:hAnsi="Century"/>
        </w:rPr>
      </w:pPr>
      <w:r w:rsidRPr="000D195A">
        <w:rPr>
          <w:rFonts w:ascii="Century" w:hAnsi="Century"/>
          <w:noProof/>
          <w:lang w:eastAsia="en-US"/>
        </w:rPr>
        <w:drawing>
          <wp:inline distT="0" distB="0" distL="0" distR="0" wp14:anchorId="40C7C15E" wp14:editId="4A521561">
            <wp:extent cx="4343203" cy="4158196"/>
            <wp:effectExtent l="0" t="0" r="635" b="0"/>
            <wp:docPr id="3" name="Picture 6" descr="Registered_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ed_pro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3412" cy="4167970"/>
                    </a:xfrm>
                    <a:prstGeom prst="rect">
                      <a:avLst/>
                    </a:prstGeom>
                    <a:noFill/>
                    <a:ln>
                      <a:noFill/>
                    </a:ln>
                  </pic:spPr>
                </pic:pic>
              </a:graphicData>
            </a:graphic>
          </wp:inline>
        </w:drawing>
      </w:r>
    </w:p>
    <w:p w:rsidR="00DD3B45" w:rsidRPr="000D195A" w:rsidRDefault="00DD3B45" w:rsidP="0086089A">
      <w:pPr>
        <w:pStyle w:val="Figure3-1"/>
        <w:rPr>
          <w:rFonts w:ascii="Century" w:hAnsi="Century"/>
        </w:rPr>
      </w:pPr>
      <w:r w:rsidRPr="000D195A">
        <w:rPr>
          <w:rFonts w:ascii="Century" w:hAnsi="Century"/>
        </w:rPr>
        <w:t>Manage Personal Information use case</w:t>
      </w:r>
    </w:p>
    <w:p w:rsidR="00DD3B45" w:rsidRPr="000D195A" w:rsidRDefault="00DD3B45" w:rsidP="006B4A50">
      <w:pPr>
        <w:jc w:val="both"/>
        <w:rPr>
          <w:rFonts w:ascii="Century" w:hAnsi="Century"/>
        </w:rPr>
      </w:pPr>
    </w:p>
    <w:p w:rsidR="00DD3B45" w:rsidRPr="000D195A" w:rsidRDefault="00DD3B45" w:rsidP="006B4A50">
      <w:pPr>
        <w:pStyle w:val="Heading7"/>
        <w:jc w:val="both"/>
        <w:rPr>
          <w:rFonts w:ascii="Century" w:hAnsi="Century"/>
          <w:i w:val="0"/>
        </w:rPr>
      </w:pPr>
      <w:r w:rsidRPr="000D195A">
        <w:rPr>
          <w:rFonts w:ascii="Century" w:hAnsi="Century"/>
          <w:i w:val="0"/>
        </w:rPr>
        <w:t>UC016- 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UC016</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user profile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WS display the information of user on user profile page </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Preconditions: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 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 move on Avatar image icon</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The user profile is displayed</w:t>
            </w:r>
            <w:r w:rsidRPr="000D195A">
              <w:rPr>
                <w:rFonts w:ascii="Century" w:hAnsi="Century" w:cs="Times New Roman"/>
              </w:rPr>
              <w:tab/>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Avatar image button in header</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a menu includes:</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Message</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Notification</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Profile</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Organization</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 xml:space="preserve">Logout </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View Profile</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 user to Profile page includes:</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Header</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User information tab</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Donation tab</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Thread tab</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Change password tab</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9A59DF" w:rsidP="006B4A50">
      <w:pPr>
        <w:pStyle w:val="Table3-1"/>
        <w:jc w:val="both"/>
        <w:rPr>
          <w:rFonts w:ascii="Century" w:hAnsi="Century"/>
        </w:rPr>
      </w:pPr>
      <w:r w:rsidRPr="000D195A">
        <w:rPr>
          <w:rFonts w:ascii="Century" w:hAnsi="Century"/>
        </w:rPr>
        <w:t xml:space="preserve"> </w:t>
      </w:r>
      <w:r w:rsidR="00DD3B45" w:rsidRPr="000D195A">
        <w:rPr>
          <w:rFonts w:ascii="Century" w:hAnsi="Century"/>
        </w:rPr>
        <w:t>View profile Use case</w:t>
      </w:r>
    </w:p>
    <w:p w:rsidR="00DD3B45" w:rsidRPr="000D195A" w:rsidRDefault="00DD3B45" w:rsidP="006B4A50">
      <w:pPr>
        <w:pStyle w:val="Heading7"/>
        <w:jc w:val="both"/>
        <w:rPr>
          <w:rFonts w:ascii="Century" w:hAnsi="Century"/>
          <w:i w:val="0"/>
        </w:rPr>
      </w:pPr>
      <w:r w:rsidRPr="000D195A">
        <w:rPr>
          <w:rFonts w:ascii="Century" w:hAnsi="Century"/>
          <w:i w:val="0"/>
        </w:rPr>
        <w:t>UC017- View created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UC017</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created event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WS records all thread which user created </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 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 move on Avatar image icon</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All created thread is displayed</w:t>
            </w:r>
            <w:r w:rsidRPr="000D195A">
              <w:rPr>
                <w:rFonts w:ascii="Century" w:hAnsi="Century" w:cs="Times New Roman"/>
              </w:rPr>
              <w:tab/>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Avatar image button in header</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a menu includes:</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Message</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Notification</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Profile</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Organization</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Logout</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Profile</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 user to Profile page includes:</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Header</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User information tab</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Donation tab</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Thread tab</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 xml:space="preserve">Change password tab </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5</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Created Thread tab</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6</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Display all thread created </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9A59DF" w:rsidP="006B4A50">
      <w:pPr>
        <w:pStyle w:val="Table3-1"/>
        <w:jc w:val="both"/>
        <w:rPr>
          <w:rFonts w:ascii="Century" w:hAnsi="Century"/>
        </w:rPr>
      </w:pPr>
      <w:r w:rsidRPr="000D195A">
        <w:rPr>
          <w:rFonts w:ascii="Century" w:hAnsi="Century"/>
        </w:rPr>
        <w:t xml:space="preserve"> </w:t>
      </w:r>
      <w:r w:rsidR="00DD3B45" w:rsidRPr="000D195A">
        <w:rPr>
          <w:rFonts w:ascii="Century" w:hAnsi="Century"/>
        </w:rPr>
        <w:t>View Created thread Use case</w:t>
      </w:r>
    </w:p>
    <w:p w:rsidR="00DD3B45" w:rsidRPr="000D195A" w:rsidRDefault="00DD3B45" w:rsidP="006B4A50">
      <w:pPr>
        <w:pStyle w:val="Heading7"/>
        <w:jc w:val="both"/>
        <w:rPr>
          <w:rFonts w:ascii="Century" w:hAnsi="Century"/>
          <w:i w:val="0"/>
        </w:rPr>
      </w:pPr>
      <w:r w:rsidRPr="000D195A">
        <w:rPr>
          <w:rFonts w:ascii="Century" w:hAnsi="Century"/>
          <w:i w:val="0"/>
        </w:rPr>
        <w:t>UC018- View donated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UC018</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donated event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 records all event which user donated</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 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 move on Avatar image icon</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All donated event are displayed</w:t>
            </w:r>
            <w:r w:rsidRPr="000D195A">
              <w:rPr>
                <w:rFonts w:ascii="Century" w:hAnsi="Century" w:cs="Times New Roman"/>
              </w:rPr>
              <w:tab/>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Avatar image button in header</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a menu includes:</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Message</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Notification</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Profile</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Organization</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Logout</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Profile</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 user to Profile page includes:</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Header</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User information tab</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Donation tab</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Thread tab</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Change password tab</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5</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donated event tab</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6</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all donated event</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View craeted event Use case</w:t>
      </w:r>
    </w:p>
    <w:p w:rsidR="00DD3B45" w:rsidRPr="000D195A" w:rsidRDefault="00DD3B45" w:rsidP="006B4A50">
      <w:pPr>
        <w:pStyle w:val="Heading7"/>
        <w:jc w:val="both"/>
        <w:rPr>
          <w:rFonts w:ascii="Century" w:hAnsi="Century"/>
          <w:i w:val="0"/>
        </w:rPr>
      </w:pPr>
      <w:r w:rsidRPr="000D195A">
        <w:rPr>
          <w:rFonts w:ascii="Century" w:hAnsi="Century"/>
          <w:i w:val="0"/>
        </w:rPr>
        <w:lastRenderedPageBreak/>
        <w:t>UC019- View point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UC019</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user activity point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 record every user activity and base on it to point or rank each user</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 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 move on Avatar image icon</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Display activity point of user</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Avatar image button in header</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a menu includes:</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Message</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Notification</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Profile</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Organization</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Logout</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Profile</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 user to Profile page includes:</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Header</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User information</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View activity point Use case</w:t>
      </w:r>
    </w:p>
    <w:p w:rsidR="00DD3B45" w:rsidRPr="000D195A" w:rsidRDefault="00DD3B45" w:rsidP="006B4A50">
      <w:pPr>
        <w:pStyle w:val="Heading7"/>
        <w:jc w:val="both"/>
        <w:rPr>
          <w:rFonts w:ascii="Century" w:hAnsi="Century"/>
          <w:i w:val="0"/>
        </w:rPr>
      </w:pPr>
      <w:r w:rsidRPr="000D195A">
        <w:rPr>
          <w:rFonts w:ascii="Century" w:hAnsi="Century"/>
          <w:i w:val="0"/>
        </w:rPr>
        <w:lastRenderedPageBreak/>
        <w:t>UC020- 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UC020</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Edit Profile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This function allows user to edit profile </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 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 click Edit button</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Edit profile screen is displayed</w:t>
            </w:r>
            <w:r w:rsidRPr="000D195A">
              <w:rPr>
                <w:rFonts w:ascii="Century" w:hAnsi="Century" w:cs="Times New Roman"/>
              </w:rPr>
              <w:tab/>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Avatar image button in header</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a menu includes:</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Message</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Notification</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Profile</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Organization</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Logout</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Profile</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 user to Profile page includes:</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Header</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User information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5</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User </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Edit profile button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6</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Some text box are enable to edit</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7</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Edit information and click Save button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8</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message successful</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All information has been saved and display. All text box are disable to edit.</w:t>
            </w:r>
          </w:p>
          <w:p w:rsidR="00DD3B45" w:rsidRPr="000D195A" w:rsidRDefault="00DD3B45" w:rsidP="006B4A50">
            <w:pPr>
              <w:spacing w:line="276" w:lineRule="auto"/>
              <w:jc w:val="both"/>
              <w:rPr>
                <w:rFonts w:ascii="Century" w:hAnsi="Century" w:cs="Times New Roman"/>
              </w:rPr>
            </w:pP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lastRenderedPageBreak/>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Exceptions: </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EC1</w:t>
            </w:r>
          </w:p>
        </w:tc>
        <w:tc>
          <w:tcPr>
            <w:tcW w:w="7260"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7 in main flow, if user do not click Save and go to other page</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8.1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All the information which has been changed do not save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9A59DF" w:rsidP="006B4A50">
      <w:pPr>
        <w:pStyle w:val="Table3-1"/>
        <w:jc w:val="both"/>
        <w:rPr>
          <w:rFonts w:ascii="Century" w:hAnsi="Century"/>
        </w:rPr>
      </w:pPr>
      <w:r w:rsidRPr="000D195A">
        <w:rPr>
          <w:rFonts w:ascii="Century" w:hAnsi="Century"/>
        </w:rPr>
        <w:t xml:space="preserve"> </w:t>
      </w:r>
      <w:r w:rsidR="00DD3B45" w:rsidRPr="000D195A">
        <w:rPr>
          <w:rFonts w:ascii="Century" w:hAnsi="Century"/>
        </w:rPr>
        <w:t>Edit Profile Use case</w:t>
      </w:r>
    </w:p>
    <w:p w:rsidR="00DD3B45" w:rsidRPr="000D195A" w:rsidRDefault="00DD3B45" w:rsidP="006B4A50">
      <w:pPr>
        <w:pStyle w:val="Heading7"/>
        <w:jc w:val="both"/>
        <w:rPr>
          <w:rFonts w:ascii="Century" w:hAnsi="Century"/>
          <w:i w:val="0"/>
        </w:rPr>
      </w:pPr>
      <w:r w:rsidRPr="000D195A">
        <w:rPr>
          <w:rFonts w:ascii="Century" w:hAnsi="Century"/>
          <w:i w:val="0"/>
        </w:rPr>
        <w:t>UC021- 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UC021</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Change password</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AnhDD</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24/09/2015</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This function allows user to change password </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1. </w:t>
            </w:r>
            <w:r w:rsidR="00136B64" w:rsidRPr="000D195A">
              <w:rPr>
                <w:rFonts w:ascii="Century" w:hAnsi="Century" w:cs="Times New Roman"/>
              </w:rPr>
              <w:t>WS</w:t>
            </w:r>
            <w:r w:rsidRPr="000D195A">
              <w:rPr>
                <w:rFonts w:ascii="Century" w:hAnsi="Century" w:cs="Times New Roman"/>
              </w:rPr>
              <w:t xml:space="preserve">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2.User browsed </w:t>
            </w:r>
            <w:r w:rsidR="00136B64" w:rsidRPr="000D195A">
              <w:rPr>
                <w:rFonts w:ascii="Century" w:hAnsi="Century" w:cs="Times New Roman"/>
              </w:rPr>
              <w:t>WS</w:t>
            </w:r>
            <w:r w:rsidRPr="000D195A">
              <w:rPr>
                <w:rFonts w:ascii="Century" w:hAnsi="Century" w:cs="Times New Roman"/>
              </w:rPr>
              <w:t xml:space="preserve">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 click Change password tab</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Password has been changed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Avatar image button in header</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a menu includes:</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Message</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Notification</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Profile</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Organization</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Logout</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Profile</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lastRenderedPageBreak/>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 user to Profile page includes:</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Header</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User information tab</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Donation tab</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Thread tab</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Change password tab</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5</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change password tab</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6</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Display change password tab </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Change password</w:t>
      </w:r>
    </w:p>
    <w:p w:rsidR="00DD3B45" w:rsidRPr="0086089A" w:rsidRDefault="00DD3B45" w:rsidP="006B4A50">
      <w:pPr>
        <w:jc w:val="both"/>
        <w:rPr>
          <w:rFonts w:ascii="Century" w:hAnsi="Century"/>
          <w:sz w:val="2"/>
        </w:rPr>
      </w:pPr>
    </w:p>
    <w:p w:rsidR="00DD3B45" w:rsidRPr="000D195A" w:rsidRDefault="00DD3B45" w:rsidP="006B4A50">
      <w:pPr>
        <w:pStyle w:val="Heading6"/>
        <w:jc w:val="both"/>
        <w:rPr>
          <w:rFonts w:ascii="Century" w:hAnsi="Century"/>
        </w:rPr>
      </w:pPr>
      <w:r w:rsidRPr="000D195A">
        <w:rPr>
          <w:rFonts w:ascii="Century" w:hAnsi="Century"/>
        </w:rPr>
        <w:t>Message</w:t>
      </w:r>
    </w:p>
    <w:p w:rsidR="00DD3B45" w:rsidRPr="000D195A" w:rsidRDefault="00DD3B45" w:rsidP="006B4A50">
      <w:pPr>
        <w:keepNext/>
        <w:jc w:val="both"/>
        <w:rPr>
          <w:rFonts w:ascii="Century" w:hAnsi="Century"/>
        </w:rPr>
      </w:pPr>
      <w:r w:rsidRPr="000D195A">
        <w:rPr>
          <w:rFonts w:ascii="Century" w:hAnsi="Century"/>
          <w:noProof/>
          <w:lang w:eastAsia="en-US"/>
        </w:rPr>
        <w:drawing>
          <wp:inline distT="0" distB="0" distL="0" distR="0" wp14:anchorId="4A0B0919" wp14:editId="2468DC46">
            <wp:extent cx="5274945" cy="4001682"/>
            <wp:effectExtent l="0" t="0" r="1905" b="0"/>
            <wp:docPr id="6" name="Picture 6" descr="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ss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945" cy="4001682"/>
                    </a:xfrm>
                    <a:prstGeom prst="rect">
                      <a:avLst/>
                    </a:prstGeom>
                    <a:noFill/>
                    <a:ln>
                      <a:noFill/>
                    </a:ln>
                  </pic:spPr>
                </pic:pic>
              </a:graphicData>
            </a:graphic>
          </wp:inline>
        </w:drawing>
      </w:r>
    </w:p>
    <w:p w:rsidR="00DD3B45" w:rsidRPr="000D195A" w:rsidRDefault="00DD3B45" w:rsidP="0086089A">
      <w:pPr>
        <w:pStyle w:val="Figure3-1"/>
        <w:rPr>
          <w:rFonts w:ascii="Century" w:hAnsi="Century"/>
        </w:rPr>
      </w:pPr>
      <w:r w:rsidRPr="000D195A">
        <w:rPr>
          <w:rFonts w:ascii="Century" w:hAnsi="Century"/>
        </w:rPr>
        <w:t>Message Modal use case</w:t>
      </w:r>
    </w:p>
    <w:p w:rsidR="00DD3B45" w:rsidRPr="000D195A" w:rsidRDefault="00DD3B45" w:rsidP="006B4A50">
      <w:pPr>
        <w:pStyle w:val="Heading7"/>
        <w:jc w:val="both"/>
        <w:rPr>
          <w:rFonts w:ascii="Century" w:hAnsi="Century"/>
          <w:i w:val="0"/>
        </w:rPr>
      </w:pPr>
      <w:r w:rsidRPr="000D195A">
        <w:rPr>
          <w:rFonts w:ascii="Century" w:hAnsi="Century"/>
          <w:i w:val="0"/>
        </w:rPr>
        <w:t>UC022- Group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190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UC022</w:t>
            </w:r>
          </w:p>
        </w:tc>
        <w:tc>
          <w:tcPr>
            <w:tcW w:w="1916"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48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Group message </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Created by:</w:t>
            </w:r>
          </w:p>
        </w:tc>
        <w:tc>
          <w:tcPr>
            <w:tcW w:w="190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1916"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48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190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1916"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489"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WS records all message of user </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 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User click Message then choose message type in drop box </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312"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List all results that matched with the message type and on screen</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985"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Avatar image button in header</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a menu includes:</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Message</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Notification</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Profile</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Organization</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Logout</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Message</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message page</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5</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Choose message type in drop box</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6</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List all results that matched with the message type and on screen</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EC1</w:t>
            </w:r>
          </w:p>
        </w:tc>
        <w:tc>
          <w:tcPr>
            <w:tcW w:w="7312"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5 in the main flows, if there is no result matched the message type</w:t>
            </w:r>
          </w:p>
        </w:tc>
      </w:tr>
      <w:tr w:rsidR="00DD3B45" w:rsidRPr="000D195A" w:rsidTr="00DD3B45">
        <w:tc>
          <w:tcPr>
            <w:tcW w:w="985"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3.1</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Nothing</w:t>
            </w:r>
          </w:p>
        </w:tc>
      </w:tr>
      <w:tr w:rsidR="00DD3B45" w:rsidRPr="000D195A" w:rsidTr="00DD3B45">
        <w:tc>
          <w:tcPr>
            <w:tcW w:w="8297" w:type="dxa"/>
            <w:gridSpan w:val="5"/>
          </w:tcPr>
          <w:p w:rsidR="00DD3B45" w:rsidRPr="000D195A" w:rsidRDefault="00DD3B45" w:rsidP="006B4A50">
            <w:pPr>
              <w:spacing w:line="276" w:lineRule="auto"/>
              <w:jc w:val="both"/>
              <w:rPr>
                <w:rFonts w:ascii="Century" w:hAnsi="Century" w:cs="Times New Roman"/>
              </w:rPr>
            </w:pP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Priority</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312" w:type="dxa"/>
            <w:gridSpan w:val="3"/>
          </w:tcPr>
          <w:p w:rsidR="00DD3B45" w:rsidRPr="000D195A" w:rsidRDefault="00DD3B45" w:rsidP="006B4A50">
            <w:pPr>
              <w:keepNext/>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Group message Use case</w:t>
      </w:r>
    </w:p>
    <w:p w:rsidR="00DD3B45" w:rsidRPr="000D195A" w:rsidRDefault="00DD3B45" w:rsidP="006B4A50">
      <w:pPr>
        <w:pStyle w:val="Heading7"/>
        <w:jc w:val="both"/>
        <w:rPr>
          <w:rFonts w:ascii="Century" w:hAnsi="Century"/>
          <w:i w:val="0"/>
        </w:rPr>
      </w:pPr>
      <w:r w:rsidRPr="000D195A">
        <w:rPr>
          <w:rFonts w:ascii="Century" w:hAnsi="Century"/>
          <w:i w:val="0"/>
        </w:rPr>
        <w:t>UC023-Send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UC023</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Send message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user to send a message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pStyle w:val="ListParagraph"/>
              <w:numPr>
                <w:ilvl w:val="0"/>
                <w:numId w:val="66"/>
              </w:numPr>
              <w:spacing w:before="0" w:after="160"/>
              <w:rPr>
                <w:rFonts w:ascii="Century" w:hAnsi="Century"/>
              </w:rPr>
            </w:pPr>
            <w:r w:rsidRPr="000D195A">
              <w:rPr>
                <w:rFonts w:ascii="Century" w:hAnsi="Century"/>
              </w:rPr>
              <w:t>WS website is available</w:t>
            </w:r>
          </w:p>
          <w:p w:rsidR="00DD3B45" w:rsidRPr="000D195A" w:rsidRDefault="00DD3B45" w:rsidP="006B4A50">
            <w:pPr>
              <w:pStyle w:val="ListParagraph"/>
              <w:numPr>
                <w:ilvl w:val="0"/>
                <w:numId w:val="66"/>
              </w:numPr>
              <w:spacing w:before="0" w:after="160"/>
              <w:rPr>
                <w:rFonts w:ascii="Century" w:hAnsi="Century"/>
              </w:rPr>
            </w:pPr>
            <w:r w:rsidRPr="000D195A">
              <w:rPr>
                <w:rFonts w:ascii="Century" w:hAnsi="Century"/>
              </w:rPr>
              <w:t>User browsed WS website</w:t>
            </w:r>
          </w:p>
          <w:p w:rsidR="00DD3B45" w:rsidRPr="000D195A" w:rsidRDefault="00DD3B45" w:rsidP="006B4A50">
            <w:pPr>
              <w:pStyle w:val="ListParagraph"/>
              <w:numPr>
                <w:ilvl w:val="0"/>
                <w:numId w:val="66"/>
              </w:numPr>
              <w:spacing w:before="0" w:after="160"/>
              <w:rPr>
                <w:rFonts w:ascii="Century" w:hAnsi="Century"/>
              </w:rPr>
            </w:pPr>
            <w:r w:rsidRPr="000D195A">
              <w:rPr>
                <w:rFonts w:ascii="Century" w:hAnsi="Century"/>
              </w:rPr>
              <w:t>User logged in to system</w:t>
            </w:r>
          </w:p>
          <w:p w:rsidR="00DD3B45" w:rsidRPr="000D195A" w:rsidRDefault="00DD3B45" w:rsidP="006B4A50">
            <w:pPr>
              <w:pStyle w:val="ListParagraph"/>
              <w:numPr>
                <w:ilvl w:val="0"/>
                <w:numId w:val="66"/>
              </w:numPr>
              <w:spacing w:before="0" w:after="160"/>
              <w:rPr>
                <w:rFonts w:ascii="Century" w:hAnsi="Century"/>
              </w:rPr>
            </w:pPr>
            <w:r w:rsidRPr="000D195A">
              <w:rPr>
                <w:rFonts w:ascii="Century" w:hAnsi="Century"/>
              </w:rPr>
              <w:t>User are on message page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tabs>
                <w:tab w:val="left" w:pos="3285"/>
              </w:tabs>
              <w:spacing w:line="276" w:lineRule="auto"/>
              <w:jc w:val="both"/>
              <w:rPr>
                <w:rFonts w:ascii="Century" w:hAnsi="Century" w:cs="Times New Roman"/>
              </w:rPr>
            </w:pPr>
            <w:r w:rsidRPr="000D195A">
              <w:rPr>
                <w:rFonts w:ascii="Century" w:hAnsi="Century" w:cs="Times New Roman"/>
              </w:rPr>
              <w:t xml:space="preserve">User enters message and click Send </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Message sent</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pStyle w:val="ListParagraph"/>
              <w:ind w:left="360"/>
              <w:rPr>
                <w:rFonts w:ascii="Century" w:hAnsi="Century"/>
              </w:rPr>
            </w:pPr>
            <w:r w:rsidRPr="000D195A">
              <w:rPr>
                <w:rFonts w:ascii="Century" w:hAnsi="Century"/>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Avatar image button in header</w:t>
            </w:r>
          </w:p>
        </w:tc>
      </w:tr>
      <w:tr w:rsidR="00DD3B45" w:rsidRPr="000D195A" w:rsidTr="00DD3B45">
        <w:tc>
          <w:tcPr>
            <w:tcW w:w="1037" w:type="dxa"/>
          </w:tcPr>
          <w:p w:rsidR="00DD3B45" w:rsidRPr="000D195A" w:rsidRDefault="00DD3B45" w:rsidP="006B4A50">
            <w:pPr>
              <w:pStyle w:val="ListParagraph"/>
              <w:ind w:left="360"/>
              <w:rPr>
                <w:rFonts w:ascii="Century" w:hAnsi="Century"/>
              </w:rPr>
            </w:pPr>
            <w:r w:rsidRPr="000D195A">
              <w:rPr>
                <w:rFonts w:ascii="Century" w:hAnsi="Century"/>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a menu includes:</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Message</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Notification</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Profile</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Organization</w:t>
            </w:r>
          </w:p>
          <w:p w:rsidR="00DD3B45" w:rsidRPr="000D195A" w:rsidRDefault="00DD3B45" w:rsidP="006B4A50">
            <w:pPr>
              <w:pStyle w:val="ListParagraph"/>
              <w:numPr>
                <w:ilvl w:val="0"/>
                <w:numId w:val="65"/>
              </w:numPr>
              <w:spacing w:before="0" w:after="160"/>
              <w:rPr>
                <w:rFonts w:ascii="Century" w:hAnsi="Century"/>
              </w:rPr>
            </w:pPr>
            <w:r w:rsidRPr="000D195A">
              <w:rPr>
                <w:rFonts w:ascii="Century" w:hAnsi="Century"/>
              </w:rPr>
              <w:t>Logout</w:t>
            </w:r>
          </w:p>
        </w:tc>
      </w:tr>
      <w:tr w:rsidR="00DD3B45" w:rsidRPr="000D195A" w:rsidTr="00DD3B45">
        <w:tc>
          <w:tcPr>
            <w:tcW w:w="1037" w:type="dxa"/>
          </w:tcPr>
          <w:p w:rsidR="00DD3B45" w:rsidRPr="000D195A" w:rsidRDefault="00DD3B45" w:rsidP="006B4A50">
            <w:pPr>
              <w:pStyle w:val="ListParagraph"/>
              <w:ind w:left="360"/>
              <w:rPr>
                <w:rFonts w:ascii="Century" w:hAnsi="Century"/>
              </w:rPr>
            </w:pPr>
            <w:r w:rsidRPr="000D195A">
              <w:rPr>
                <w:rFonts w:ascii="Century" w:hAnsi="Century"/>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Message</w:t>
            </w:r>
          </w:p>
        </w:tc>
      </w:tr>
      <w:tr w:rsidR="00DD3B45" w:rsidRPr="000D195A" w:rsidTr="00DD3B45">
        <w:tc>
          <w:tcPr>
            <w:tcW w:w="1037" w:type="dxa"/>
          </w:tcPr>
          <w:p w:rsidR="00DD3B45" w:rsidRPr="000D195A" w:rsidRDefault="00DD3B45" w:rsidP="006B4A50">
            <w:pPr>
              <w:pStyle w:val="ListParagraph"/>
              <w:ind w:left="360"/>
              <w:rPr>
                <w:rFonts w:ascii="Century" w:hAnsi="Century"/>
              </w:rPr>
            </w:pPr>
            <w:r w:rsidRPr="000D195A">
              <w:rPr>
                <w:rFonts w:ascii="Century" w:hAnsi="Century"/>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message page</w:t>
            </w:r>
          </w:p>
        </w:tc>
      </w:tr>
      <w:tr w:rsidR="00DD3B45" w:rsidRPr="000D195A" w:rsidTr="00DD3B45">
        <w:tc>
          <w:tcPr>
            <w:tcW w:w="1037" w:type="dxa"/>
          </w:tcPr>
          <w:p w:rsidR="00DD3B45" w:rsidRPr="000D195A" w:rsidRDefault="00DD3B45" w:rsidP="006B4A50">
            <w:pPr>
              <w:pStyle w:val="ListParagraph"/>
              <w:ind w:left="360"/>
              <w:rPr>
                <w:rFonts w:ascii="Century" w:hAnsi="Century"/>
              </w:rPr>
            </w:pPr>
            <w:r w:rsidRPr="000D195A">
              <w:rPr>
                <w:rFonts w:ascii="Century" w:hAnsi="Century"/>
              </w:rPr>
              <w:t>5</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Choose 1 message of other user</w:t>
            </w:r>
          </w:p>
        </w:tc>
      </w:tr>
      <w:tr w:rsidR="00DD3B45" w:rsidRPr="000D195A" w:rsidTr="00DD3B45">
        <w:tc>
          <w:tcPr>
            <w:tcW w:w="1037" w:type="dxa"/>
          </w:tcPr>
          <w:p w:rsidR="00DD3B45" w:rsidRPr="000D195A" w:rsidRDefault="00DD3B45" w:rsidP="006B4A50">
            <w:pPr>
              <w:pStyle w:val="ListParagraph"/>
              <w:ind w:left="360"/>
              <w:rPr>
                <w:rFonts w:ascii="Century" w:hAnsi="Century"/>
              </w:rPr>
            </w:pPr>
            <w:r w:rsidRPr="000D195A">
              <w:rPr>
                <w:rFonts w:ascii="Century" w:hAnsi="Century"/>
              </w:rPr>
              <w:t>6</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conversation of 2 user</w:t>
            </w:r>
          </w:p>
        </w:tc>
      </w:tr>
      <w:tr w:rsidR="00DD3B45" w:rsidRPr="000D195A" w:rsidTr="00DD3B45">
        <w:tc>
          <w:tcPr>
            <w:tcW w:w="1037" w:type="dxa"/>
          </w:tcPr>
          <w:p w:rsidR="00DD3B45" w:rsidRPr="000D195A" w:rsidRDefault="00DD3B45" w:rsidP="006B4A50">
            <w:pPr>
              <w:pStyle w:val="ListParagraph"/>
              <w:ind w:left="360"/>
              <w:rPr>
                <w:rFonts w:ascii="Century" w:hAnsi="Century"/>
              </w:rPr>
            </w:pPr>
            <w:r w:rsidRPr="000D195A">
              <w:rPr>
                <w:rFonts w:ascii="Century" w:hAnsi="Century"/>
              </w:rPr>
              <w:lastRenderedPageBreak/>
              <w:t>7</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Enter message and click Send or Press Enter</w:t>
            </w:r>
          </w:p>
        </w:tc>
      </w:tr>
      <w:tr w:rsidR="00DD3B45" w:rsidRPr="000D195A" w:rsidTr="00DD3B45">
        <w:tc>
          <w:tcPr>
            <w:tcW w:w="1037" w:type="dxa"/>
          </w:tcPr>
          <w:p w:rsidR="00DD3B45" w:rsidRPr="000D195A" w:rsidRDefault="00DD3B45" w:rsidP="006B4A50">
            <w:pPr>
              <w:pStyle w:val="ListParagraph"/>
              <w:ind w:left="360"/>
              <w:rPr>
                <w:rFonts w:ascii="Century" w:hAnsi="Century"/>
              </w:rPr>
            </w:pPr>
            <w:r w:rsidRPr="000D195A">
              <w:rPr>
                <w:rFonts w:ascii="Century" w:hAnsi="Century"/>
              </w:rPr>
              <w:t>8</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Message send to user</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AT1</w:t>
            </w:r>
          </w:p>
        </w:tc>
        <w:tc>
          <w:tcPr>
            <w:tcW w:w="7260"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5 in the main flows, if user enter user URL linl</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Redirects user to other user profile</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Send Message button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message pop-up</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Write message and click Send</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5</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Send message and display notification</w:t>
            </w:r>
          </w:p>
        </w:tc>
      </w:tr>
      <w:tr w:rsidR="00DD3B45" w:rsidRPr="000D195A" w:rsidTr="00DD3B45">
        <w:tc>
          <w:tcPr>
            <w:tcW w:w="8297" w:type="dxa"/>
            <w:gridSpan w:val="5"/>
          </w:tcPr>
          <w:p w:rsidR="00DD3B45" w:rsidRPr="000D195A" w:rsidRDefault="00DD3B45" w:rsidP="006B4A50">
            <w:pPr>
              <w:spacing w:line="276" w:lineRule="auto"/>
              <w:jc w:val="both"/>
              <w:rPr>
                <w:rFonts w:ascii="Century" w:hAnsi="Century" w:cs="Times New Roman"/>
              </w:rPr>
            </w:pP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AT2</w:t>
            </w:r>
          </w:p>
        </w:tc>
        <w:tc>
          <w:tcPr>
            <w:tcW w:w="7260"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2 in the main flows, if user click other hyperlinks or buttons</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Redirects user to chosen hyperlink or button</w:t>
            </w:r>
          </w:p>
        </w:tc>
      </w:tr>
      <w:tr w:rsidR="00DD3B45" w:rsidRPr="000D195A" w:rsidTr="00DD3B45">
        <w:tc>
          <w:tcPr>
            <w:tcW w:w="8297" w:type="dxa"/>
            <w:gridSpan w:val="5"/>
          </w:tcPr>
          <w:p w:rsidR="00DD3B45" w:rsidRPr="000D195A" w:rsidRDefault="00DD3B45" w:rsidP="006B4A50">
            <w:pPr>
              <w:spacing w:line="276" w:lineRule="auto"/>
              <w:jc w:val="both"/>
              <w:rPr>
                <w:rFonts w:ascii="Century" w:hAnsi="Century" w:cs="Times New Roman"/>
              </w:rPr>
            </w:pP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EC1</w:t>
            </w:r>
          </w:p>
        </w:tc>
        <w:tc>
          <w:tcPr>
            <w:tcW w:w="7260"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Message can not sent</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Show a dialog error</w:t>
            </w:r>
          </w:p>
        </w:tc>
      </w:tr>
      <w:tr w:rsidR="00DD3B45" w:rsidRPr="000D195A" w:rsidTr="00DD3B45">
        <w:tc>
          <w:tcPr>
            <w:tcW w:w="8297" w:type="dxa"/>
            <w:gridSpan w:val="5"/>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p>
        </w:tc>
      </w:tr>
      <w:tr w:rsidR="00DD3B45" w:rsidRPr="000D195A" w:rsidTr="00DD3B45">
        <w:trPr>
          <w:trHeight w:val="278"/>
        </w:trPr>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Default="00DD3B45" w:rsidP="006B4A50">
      <w:pPr>
        <w:jc w:val="both"/>
        <w:rPr>
          <w:rFonts w:ascii="Century" w:hAnsi="Century"/>
          <w:sz w:val="2"/>
        </w:rPr>
      </w:pPr>
    </w:p>
    <w:p w:rsidR="0086089A" w:rsidRPr="0086089A" w:rsidRDefault="0086089A" w:rsidP="006B4A50">
      <w:pPr>
        <w:jc w:val="both"/>
        <w:rPr>
          <w:rFonts w:ascii="Century" w:hAnsi="Century"/>
          <w:sz w:val="2"/>
        </w:rPr>
      </w:pPr>
    </w:p>
    <w:p w:rsidR="00DD3B45" w:rsidRPr="000D195A" w:rsidRDefault="00DD3B45" w:rsidP="006B4A50">
      <w:pPr>
        <w:pStyle w:val="Heading7"/>
        <w:jc w:val="both"/>
        <w:rPr>
          <w:rFonts w:ascii="Century" w:hAnsi="Century"/>
          <w:i w:val="0"/>
        </w:rPr>
      </w:pPr>
      <w:r w:rsidRPr="000D195A">
        <w:rPr>
          <w:rFonts w:ascii="Century" w:hAnsi="Century"/>
          <w:i w:val="0"/>
        </w:rPr>
        <w:t>UC024-Receive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UC024</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Receive message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user to receive message from other user</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3.User logged in to system</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tabs>
                <w:tab w:val="left" w:pos="3285"/>
              </w:tabs>
              <w:spacing w:line="276" w:lineRule="auto"/>
              <w:jc w:val="both"/>
              <w:rPr>
                <w:rFonts w:ascii="Century" w:hAnsi="Century" w:cs="Times New Roman"/>
              </w:rPr>
            </w:pPr>
            <w:r w:rsidRPr="000D195A">
              <w:rPr>
                <w:rFonts w:ascii="Century" w:hAnsi="Century" w:cs="Times New Roman"/>
              </w:rPr>
              <w:t xml:space="preserve">User choose a message button </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All message is displayed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Avatar image button in header</w:t>
            </w:r>
          </w:p>
        </w:tc>
      </w:tr>
      <w:tr w:rsidR="00DD3B45" w:rsidRPr="000D195A" w:rsidTr="00DD3B45">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Display a menu includes:</w:t>
            </w:r>
          </w:p>
          <w:p w:rsidR="00DD3B45" w:rsidRPr="000D195A" w:rsidRDefault="00DD3B45" w:rsidP="0086089A">
            <w:pPr>
              <w:pStyle w:val="ListParagraph"/>
              <w:numPr>
                <w:ilvl w:val="0"/>
                <w:numId w:val="65"/>
              </w:numPr>
              <w:spacing w:before="0" w:after="160" w:line="264" w:lineRule="auto"/>
              <w:rPr>
                <w:rFonts w:ascii="Century" w:hAnsi="Century"/>
              </w:rPr>
            </w:pPr>
            <w:r w:rsidRPr="000D195A">
              <w:rPr>
                <w:rFonts w:ascii="Century" w:hAnsi="Century"/>
              </w:rPr>
              <w:t>Message</w:t>
            </w:r>
          </w:p>
          <w:p w:rsidR="00DD3B45" w:rsidRPr="000D195A" w:rsidRDefault="00DD3B45" w:rsidP="0086089A">
            <w:pPr>
              <w:pStyle w:val="ListParagraph"/>
              <w:numPr>
                <w:ilvl w:val="0"/>
                <w:numId w:val="65"/>
              </w:numPr>
              <w:spacing w:before="0" w:after="160" w:line="264" w:lineRule="auto"/>
              <w:rPr>
                <w:rFonts w:ascii="Century" w:hAnsi="Century"/>
              </w:rPr>
            </w:pPr>
            <w:r w:rsidRPr="000D195A">
              <w:rPr>
                <w:rFonts w:ascii="Century" w:hAnsi="Century"/>
              </w:rPr>
              <w:t>Notification</w:t>
            </w:r>
          </w:p>
          <w:p w:rsidR="00DD3B45" w:rsidRPr="000D195A" w:rsidRDefault="00DD3B45" w:rsidP="0086089A">
            <w:pPr>
              <w:pStyle w:val="ListParagraph"/>
              <w:numPr>
                <w:ilvl w:val="0"/>
                <w:numId w:val="65"/>
              </w:numPr>
              <w:spacing w:before="0" w:after="160" w:line="264" w:lineRule="auto"/>
              <w:rPr>
                <w:rFonts w:ascii="Century" w:hAnsi="Century"/>
              </w:rPr>
            </w:pPr>
            <w:r w:rsidRPr="000D195A">
              <w:rPr>
                <w:rFonts w:ascii="Century" w:hAnsi="Century"/>
              </w:rPr>
              <w:t>Profile</w:t>
            </w:r>
          </w:p>
          <w:p w:rsidR="00DD3B45" w:rsidRPr="000D195A" w:rsidRDefault="00DD3B45" w:rsidP="0086089A">
            <w:pPr>
              <w:pStyle w:val="ListParagraph"/>
              <w:numPr>
                <w:ilvl w:val="0"/>
                <w:numId w:val="65"/>
              </w:numPr>
              <w:spacing w:before="0" w:after="160" w:line="264" w:lineRule="auto"/>
              <w:rPr>
                <w:rFonts w:ascii="Century" w:hAnsi="Century"/>
              </w:rPr>
            </w:pPr>
            <w:r w:rsidRPr="000D195A">
              <w:rPr>
                <w:rFonts w:ascii="Century" w:hAnsi="Century"/>
              </w:rPr>
              <w:t>Organization</w:t>
            </w:r>
          </w:p>
          <w:p w:rsidR="00DD3B45" w:rsidRPr="000D195A" w:rsidRDefault="00DD3B45" w:rsidP="0086089A">
            <w:pPr>
              <w:pStyle w:val="ListParagraph"/>
              <w:numPr>
                <w:ilvl w:val="0"/>
                <w:numId w:val="65"/>
              </w:numPr>
              <w:spacing w:before="0" w:after="160" w:line="264" w:lineRule="auto"/>
              <w:rPr>
                <w:rFonts w:ascii="Century" w:hAnsi="Century"/>
              </w:rPr>
            </w:pPr>
            <w:r w:rsidRPr="000D195A">
              <w:rPr>
                <w:rFonts w:ascii="Century" w:hAnsi="Century"/>
              </w:rPr>
              <w:t>Logout</w:t>
            </w:r>
          </w:p>
        </w:tc>
      </w:tr>
      <w:tr w:rsidR="00DD3B45" w:rsidRPr="000D195A" w:rsidTr="00DD3B45">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Click Message</w:t>
            </w:r>
          </w:p>
        </w:tc>
      </w:tr>
      <w:tr w:rsidR="00DD3B45" w:rsidRPr="000D195A" w:rsidTr="00DD3B45">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Display message page</w:t>
            </w:r>
          </w:p>
        </w:tc>
      </w:tr>
      <w:tr w:rsidR="00DD3B45" w:rsidRPr="000D195A" w:rsidTr="00DD3B45">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5</w:t>
            </w:r>
          </w:p>
        </w:tc>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Choose 1 of message type</w:t>
            </w:r>
          </w:p>
        </w:tc>
      </w:tr>
      <w:tr w:rsidR="00DD3B45" w:rsidRPr="000D195A" w:rsidTr="00DD3B45">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6</w:t>
            </w:r>
          </w:p>
        </w:tc>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Display all message which has been sent from other</w:t>
            </w:r>
          </w:p>
        </w:tc>
      </w:tr>
      <w:tr w:rsidR="00DD3B45" w:rsidRPr="000D195A" w:rsidTr="00DD3B45">
        <w:tc>
          <w:tcPr>
            <w:tcW w:w="8297" w:type="dxa"/>
            <w:gridSpan w:val="5"/>
            <w:shd w:val="clear" w:color="auto" w:fill="D9E2F3" w:themeFill="accent5" w:themeFillTint="3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b/>
              </w:rPr>
              <w:t>Alternative Flows:</w:t>
            </w:r>
          </w:p>
        </w:tc>
      </w:tr>
      <w:tr w:rsidR="00DD3B45" w:rsidRPr="000D195A" w:rsidTr="00DD3B45">
        <w:tc>
          <w:tcPr>
            <w:tcW w:w="1037" w:type="dxa"/>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AT1</w:t>
            </w:r>
          </w:p>
        </w:tc>
        <w:tc>
          <w:tcPr>
            <w:tcW w:w="7260" w:type="dxa"/>
            <w:gridSpan w:val="4"/>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At step 2 in the main flows, if user click other hyperlinks or buttons</w:t>
            </w:r>
          </w:p>
        </w:tc>
      </w:tr>
      <w:tr w:rsidR="00DD3B45" w:rsidRPr="000D195A" w:rsidTr="00DD3B45">
        <w:tc>
          <w:tcPr>
            <w:tcW w:w="1037" w:type="dxa"/>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2.1</w:t>
            </w:r>
          </w:p>
        </w:tc>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Redirects user to chosen hyperlink or button</w:t>
            </w:r>
          </w:p>
        </w:tc>
      </w:tr>
      <w:tr w:rsidR="00DD3B45" w:rsidRPr="000D195A" w:rsidTr="00DD3B45">
        <w:tc>
          <w:tcPr>
            <w:tcW w:w="8297" w:type="dxa"/>
            <w:gridSpan w:val="5"/>
          </w:tcPr>
          <w:p w:rsidR="00DD3B45" w:rsidRPr="0086089A" w:rsidRDefault="00DD3B45" w:rsidP="0086089A">
            <w:pPr>
              <w:spacing w:line="264" w:lineRule="auto"/>
              <w:jc w:val="both"/>
              <w:rPr>
                <w:rFonts w:ascii="Century" w:hAnsi="Century" w:cs="Times New Roman"/>
                <w:sz w:val="2"/>
              </w:rPr>
            </w:pPr>
          </w:p>
        </w:tc>
      </w:tr>
      <w:tr w:rsidR="00DD3B45" w:rsidRPr="000D195A" w:rsidTr="00DD3B45">
        <w:tc>
          <w:tcPr>
            <w:tcW w:w="8297" w:type="dxa"/>
            <w:gridSpan w:val="5"/>
            <w:shd w:val="clear" w:color="auto" w:fill="D9E2F3" w:themeFill="accent5" w:themeFillTint="3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86089A">
            <w:pPr>
              <w:spacing w:line="264" w:lineRule="auto"/>
              <w:jc w:val="both"/>
              <w:rPr>
                <w:rFonts w:ascii="Century" w:hAnsi="Century" w:cs="Times New Roman"/>
              </w:rPr>
            </w:pPr>
          </w:p>
        </w:tc>
      </w:tr>
      <w:tr w:rsidR="00DD3B45" w:rsidRPr="000D195A" w:rsidTr="00DD3B45">
        <w:trPr>
          <w:trHeight w:val="278"/>
        </w:trPr>
        <w:tc>
          <w:tcPr>
            <w:tcW w:w="2074" w:type="dxa"/>
            <w:gridSpan w:val="2"/>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Receive message Use case</w:t>
      </w:r>
    </w:p>
    <w:p w:rsidR="00DD3B45" w:rsidRPr="000D195A" w:rsidRDefault="00DD3B45" w:rsidP="006B4A50">
      <w:pPr>
        <w:pStyle w:val="Heading6"/>
        <w:jc w:val="both"/>
        <w:rPr>
          <w:rFonts w:ascii="Century" w:hAnsi="Century"/>
        </w:rPr>
      </w:pPr>
      <w:r w:rsidRPr="000D195A">
        <w:rPr>
          <w:rFonts w:ascii="Century" w:hAnsi="Century"/>
        </w:rPr>
        <w:lastRenderedPageBreak/>
        <w:t>Chat room</w:t>
      </w:r>
    </w:p>
    <w:p w:rsidR="00DD3B45" w:rsidRPr="000D195A" w:rsidRDefault="00DD3B45" w:rsidP="006B4A50">
      <w:pPr>
        <w:keepNext/>
        <w:jc w:val="both"/>
        <w:rPr>
          <w:rFonts w:ascii="Century" w:hAnsi="Century"/>
        </w:rPr>
      </w:pPr>
      <w:r w:rsidRPr="000D195A">
        <w:rPr>
          <w:rFonts w:ascii="Century" w:hAnsi="Century"/>
          <w:noProof/>
          <w:lang w:eastAsia="en-US"/>
        </w:rPr>
        <w:drawing>
          <wp:inline distT="0" distB="0" distL="0" distR="0" wp14:anchorId="65D73B40" wp14:editId="0D08ED94">
            <wp:extent cx="5267325" cy="4029075"/>
            <wp:effectExtent l="0" t="0" r="9525" b="9525"/>
            <wp:docPr id="9" name="Picture 9" descr="cha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troo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4029075"/>
                    </a:xfrm>
                    <a:prstGeom prst="rect">
                      <a:avLst/>
                    </a:prstGeom>
                    <a:noFill/>
                    <a:ln>
                      <a:noFill/>
                    </a:ln>
                  </pic:spPr>
                </pic:pic>
              </a:graphicData>
            </a:graphic>
          </wp:inline>
        </w:drawing>
      </w:r>
    </w:p>
    <w:p w:rsidR="00DD3B45" w:rsidRPr="000D195A" w:rsidRDefault="00DD3B45" w:rsidP="0086089A">
      <w:pPr>
        <w:pStyle w:val="Figure3-1"/>
        <w:rPr>
          <w:rFonts w:ascii="Century" w:hAnsi="Century"/>
        </w:rPr>
      </w:pPr>
      <w:r w:rsidRPr="000D195A">
        <w:rPr>
          <w:rFonts w:ascii="Century" w:hAnsi="Century"/>
        </w:rPr>
        <w:t>Message Modal use case</w:t>
      </w:r>
    </w:p>
    <w:p w:rsidR="00DD3B45" w:rsidRPr="000D195A" w:rsidRDefault="00DD3B45" w:rsidP="006B4A50">
      <w:pPr>
        <w:pStyle w:val="Heading7"/>
        <w:jc w:val="both"/>
        <w:rPr>
          <w:rFonts w:ascii="Century" w:hAnsi="Century"/>
          <w:i w:val="0"/>
        </w:rPr>
      </w:pPr>
      <w:r w:rsidRPr="000D195A">
        <w:rPr>
          <w:rFonts w:ascii="Century" w:hAnsi="Century"/>
          <w:i w:val="0"/>
        </w:rPr>
        <w:t>UC025- Go to Room chat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190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UC025</w:t>
            </w:r>
          </w:p>
        </w:tc>
        <w:tc>
          <w:tcPr>
            <w:tcW w:w="1916"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48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Enter event chat room </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190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1916"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48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190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1916"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489"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User enter to event chat room </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 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User click Enter chat room </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312"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User enter chat room</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985"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Step</w:t>
            </w:r>
          </w:p>
        </w:tc>
        <w:tc>
          <w:tcPr>
            <w:tcW w:w="100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an event on homepage</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 to event detail</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pop-up Chat and click Enter Room chat</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Move to event room chat and display all chat message of all user</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EC1</w:t>
            </w:r>
          </w:p>
        </w:tc>
        <w:tc>
          <w:tcPr>
            <w:tcW w:w="7312"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3 in the main flows, if user cannot enter room chat</w:t>
            </w:r>
          </w:p>
        </w:tc>
      </w:tr>
      <w:tr w:rsidR="00DD3B45" w:rsidRPr="000D195A" w:rsidTr="00DD3B45">
        <w:tc>
          <w:tcPr>
            <w:tcW w:w="985"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3.1</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Error</w:t>
            </w:r>
          </w:p>
        </w:tc>
      </w:tr>
      <w:tr w:rsidR="00DD3B45" w:rsidRPr="000D195A" w:rsidTr="00DD3B45">
        <w:tc>
          <w:tcPr>
            <w:tcW w:w="8297" w:type="dxa"/>
            <w:gridSpan w:val="5"/>
          </w:tcPr>
          <w:p w:rsidR="00DD3B45" w:rsidRPr="000D195A" w:rsidRDefault="00DD3B45" w:rsidP="006B4A50">
            <w:pPr>
              <w:spacing w:line="276" w:lineRule="auto"/>
              <w:jc w:val="both"/>
              <w:rPr>
                <w:rFonts w:ascii="Century" w:hAnsi="Century" w:cs="Times New Roman"/>
              </w:rPr>
            </w:pP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312" w:type="dxa"/>
            <w:gridSpan w:val="3"/>
          </w:tcPr>
          <w:p w:rsidR="00DD3B45" w:rsidRPr="000D195A" w:rsidRDefault="00DD3B45" w:rsidP="006B4A50">
            <w:pPr>
              <w:keepNext/>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Enter room chat Use case</w:t>
      </w:r>
    </w:p>
    <w:p w:rsidR="00DD3B45" w:rsidRPr="000D195A" w:rsidRDefault="00DD3B45" w:rsidP="006B4A50">
      <w:pPr>
        <w:pStyle w:val="Heading7"/>
        <w:jc w:val="both"/>
        <w:rPr>
          <w:rFonts w:ascii="Century" w:hAnsi="Century"/>
          <w:i w:val="0"/>
        </w:rPr>
      </w:pPr>
      <w:r w:rsidRPr="000D195A">
        <w:rPr>
          <w:rFonts w:ascii="Century" w:hAnsi="Century"/>
          <w:i w:val="0"/>
        </w:rPr>
        <w:t>UC026- View all user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190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UC026</w:t>
            </w:r>
          </w:p>
        </w:tc>
        <w:tc>
          <w:tcPr>
            <w:tcW w:w="1916"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48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View all user message before</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190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1916"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48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190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1916"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489"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User enter to event chat room </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 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User click Enter chat room </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Post conditions:</w:t>
            </w:r>
          </w:p>
        </w:tc>
        <w:tc>
          <w:tcPr>
            <w:tcW w:w="6312"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 xml:space="preserve">Display all message of users before </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985"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an event on homepage</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 to event detail</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pop-up Chat and click Enter Room chat</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Move to event room chat and display all chat message of all user</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EC1</w:t>
            </w:r>
          </w:p>
        </w:tc>
        <w:tc>
          <w:tcPr>
            <w:tcW w:w="7312"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3 in the main flows, if user cannot enter room chat</w:t>
            </w:r>
          </w:p>
        </w:tc>
      </w:tr>
      <w:tr w:rsidR="00DD3B45" w:rsidRPr="000D195A" w:rsidTr="00DD3B45">
        <w:tc>
          <w:tcPr>
            <w:tcW w:w="985"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3.1</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Error</w:t>
            </w:r>
          </w:p>
        </w:tc>
      </w:tr>
      <w:tr w:rsidR="00DD3B45" w:rsidRPr="000D195A" w:rsidTr="00DD3B45">
        <w:tc>
          <w:tcPr>
            <w:tcW w:w="8297" w:type="dxa"/>
            <w:gridSpan w:val="5"/>
          </w:tcPr>
          <w:p w:rsidR="00DD3B45" w:rsidRPr="000D195A" w:rsidRDefault="00DD3B45" w:rsidP="006B4A50">
            <w:pPr>
              <w:spacing w:line="276" w:lineRule="auto"/>
              <w:jc w:val="both"/>
              <w:rPr>
                <w:rFonts w:ascii="Century" w:hAnsi="Century" w:cs="Times New Roman"/>
              </w:rPr>
            </w:pP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312" w:type="dxa"/>
            <w:gridSpan w:val="3"/>
          </w:tcPr>
          <w:p w:rsidR="00DD3B45" w:rsidRPr="000D195A" w:rsidRDefault="00DD3B45" w:rsidP="006B4A50">
            <w:pPr>
              <w:keepNext/>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View all user message Use case</w:t>
      </w:r>
    </w:p>
    <w:p w:rsidR="00DD3B45" w:rsidRPr="000D195A" w:rsidRDefault="00DD3B45" w:rsidP="006B4A50">
      <w:pPr>
        <w:pStyle w:val="Heading7"/>
        <w:jc w:val="both"/>
        <w:rPr>
          <w:rFonts w:ascii="Century" w:hAnsi="Century"/>
          <w:i w:val="0"/>
        </w:rPr>
      </w:pPr>
      <w:r w:rsidRPr="000D195A">
        <w:rPr>
          <w:rFonts w:ascii="Century" w:hAnsi="Century"/>
          <w:i w:val="0"/>
        </w:rPr>
        <w:t>UC027-</w:t>
      </w:r>
      <w:r w:rsidRPr="000D195A">
        <w:rPr>
          <w:rFonts w:ascii="Century" w:hAnsi="Century" w:cs="Times New Roman"/>
          <w:i w:val="0"/>
        </w:rPr>
        <w:t xml:space="preserve"> </w:t>
      </w:r>
      <w:r w:rsidRPr="000D195A">
        <w:rPr>
          <w:rFonts w:ascii="Century" w:hAnsi="Century"/>
          <w:i w:val="0"/>
        </w:rPr>
        <w:t>Receive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190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UC027</w:t>
            </w:r>
          </w:p>
        </w:tc>
        <w:tc>
          <w:tcPr>
            <w:tcW w:w="1916"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48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Enter event chat room </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190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1916"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48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190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1916"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489"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User enter to event chat room </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 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lastRenderedPageBreak/>
              <w:t>3. User logged in to system</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Trigger:</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User click Enter chat room </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312"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 xml:space="preserve">User receive message when other send </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985"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an event on homepage</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 to event detail</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pop-up Chat and click Enter Room chat</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message when other send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EC1</w:t>
            </w:r>
          </w:p>
        </w:tc>
        <w:tc>
          <w:tcPr>
            <w:tcW w:w="7312"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3 in the main flows, if user cannot enter room chat</w:t>
            </w:r>
          </w:p>
        </w:tc>
      </w:tr>
      <w:tr w:rsidR="00DD3B45" w:rsidRPr="000D195A" w:rsidTr="00DD3B45">
        <w:tc>
          <w:tcPr>
            <w:tcW w:w="985"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3.1</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Error</w:t>
            </w:r>
          </w:p>
        </w:tc>
      </w:tr>
      <w:tr w:rsidR="00DD3B45" w:rsidRPr="000D195A" w:rsidTr="00DD3B45">
        <w:tc>
          <w:tcPr>
            <w:tcW w:w="8297" w:type="dxa"/>
            <w:gridSpan w:val="5"/>
          </w:tcPr>
          <w:p w:rsidR="00DD3B45" w:rsidRPr="000D195A" w:rsidRDefault="00DD3B45" w:rsidP="006B4A50">
            <w:pPr>
              <w:spacing w:line="276" w:lineRule="auto"/>
              <w:jc w:val="both"/>
              <w:rPr>
                <w:rFonts w:ascii="Century" w:hAnsi="Century" w:cs="Times New Roman"/>
              </w:rPr>
            </w:pP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312" w:type="dxa"/>
            <w:gridSpan w:val="3"/>
          </w:tcPr>
          <w:p w:rsidR="00DD3B45" w:rsidRPr="000D195A" w:rsidRDefault="00DD3B45" w:rsidP="006B4A50">
            <w:pPr>
              <w:keepNext/>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Receive message Use case</w:t>
      </w:r>
    </w:p>
    <w:p w:rsidR="00DD3B45" w:rsidRPr="000D195A" w:rsidRDefault="00DD3B45" w:rsidP="006B4A50">
      <w:pPr>
        <w:pStyle w:val="Heading7"/>
        <w:jc w:val="both"/>
        <w:rPr>
          <w:rFonts w:ascii="Century" w:hAnsi="Century"/>
          <w:i w:val="0"/>
        </w:rPr>
      </w:pPr>
      <w:r w:rsidRPr="000D195A">
        <w:rPr>
          <w:rFonts w:ascii="Century" w:hAnsi="Century"/>
          <w:i w:val="0"/>
        </w:rPr>
        <w:t>UC028-</w:t>
      </w:r>
      <w:r w:rsidRPr="000D195A">
        <w:rPr>
          <w:rFonts w:ascii="Century" w:hAnsi="Century" w:cs="Times New Roman"/>
          <w:i w:val="0"/>
        </w:rPr>
        <w:t xml:space="preserve"> </w:t>
      </w:r>
      <w:r w:rsidRPr="000D195A">
        <w:rPr>
          <w:rFonts w:ascii="Century" w:hAnsi="Century"/>
          <w:i w:val="0"/>
        </w:rPr>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190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UC028</w:t>
            </w:r>
          </w:p>
        </w:tc>
        <w:tc>
          <w:tcPr>
            <w:tcW w:w="1916"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48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Enter event chat room </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190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1916"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48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190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1916"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489"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User enter to event chat room </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Preconditions: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 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User click Enter chat room </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312"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Message has been sent and display on room chat</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985"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an event on homepage</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 to event detail</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pop-up Chat and click Enter Room chat</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Move to event room chat and display all chat message of all user</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5</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Write message and click Send (Or press Enter)</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6</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Send message and display on room chat pop-up</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EC1</w:t>
            </w:r>
          </w:p>
        </w:tc>
        <w:tc>
          <w:tcPr>
            <w:tcW w:w="7312"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3 in the main flows, if user cannot enter room chat</w:t>
            </w:r>
          </w:p>
        </w:tc>
      </w:tr>
      <w:tr w:rsidR="00DD3B45" w:rsidRPr="000D195A" w:rsidTr="00DD3B45">
        <w:tc>
          <w:tcPr>
            <w:tcW w:w="985"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98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3.1</w:t>
            </w:r>
          </w:p>
        </w:tc>
        <w:tc>
          <w:tcPr>
            <w:tcW w:w="100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Error</w:t>
            </w:r>
          </w:p>
        </w:tc>
      </w:tr>
      <w:tr w:rsidR="00DD3B45" w:rsidRPr="000D195A" w:rsidTr="00DD3B45">
        <w:tc>
          <w:tcPr>
            <w:tcW w:w="8297" w:type="dxa"/>
            <w:gridSpan w:val="5"/>
          </w:tcPr>
          <w:p w:rsidR="00DD3B45" w:rsidRPr="000D195A" w:rsidRDefault="00DD3B45" w:rsidP="006B4A50">
            <w:pPr>
              <w:spacing w:line="276" w:lineRule="auto"/>
              <w:jc w:val="both"/>
              <w:rPr>
                <w:rFonts w:ascii="Century" w:hAnsi="Century" w:cs="Times New Roman"/>
              </w:rPr>
            </w:pP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312"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1985"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312" w:type="dxa"/>
            <w:gridSpan w:val="3"/>
          </w:tcPr>
          <w:p w:rsidR="00DD3B45" w:rsidRPr="000D195A" w:rsidRDefault="00DD3B45" w:rsidP="006B4A50">
            <w:pPr>
              <w:keepNext/>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Send message Use case</w:t>
      </w:r>
    </w:p>
    <w:p w:rsidR="00DD3B45" w:rsidRPr="000D195A" w:rsidRDefault="00DD3B45" w:rsidP="006B4A50">
      <w:pPr>
        <w:jc w:val="both"/>
        <w:rPr>
          <w:rFonts w:ascii="Century" w:hAnsi="Century"/>
        </w:rPr>
      </w:pPr>
    </w:p>
    <w:p w:rsidR="00DD3B45" w:rsidRPr="000D195A" w:rsidRDefault="00DD3B45" w:rsidP="006B4A50">
      <w:pPr>
        <w:pStyle w:val="Heading6"/>
        <w:jc w:val="both"/>
        <w:rPr>
          <w:rFonts w:ascii="Century" w:hAnsi="Century"/>
        </w:rPr>
      </w:pPr>
      <w:r w:rsidRPr="000D195A">
        <w:rPr>
          <w:rFonts w:ascii="Century" w:hAnsi="Century"/>
        </w:rPr>
        <w:lastRenderedPageBreak/>
        <w:t>Like</w:t>
      </w:r>
    </w:p>
    <w:p w:rsidR="00DD3B45" w:rsidRPr="000D195A" w:rsidRDefault="00DD3B45" w:rsidP="006B4A50">
      <w:pPr>
        <w:jc w:val="both"/>
        <w:rPr>
          <w:rFonts w:ascii="Century" w:hAnsi="Century"/>
        </w:rPr>
      </w:pPr>
      <w:r w:rsidRPr="000D195A">
        <w:rPr>
          <w:rFonts w:ascii="Century" w:hAnsi="Century"/>
          <w:noProof/>
          <w:lang w:eastAsia="en-US"/>
        </w:rPr>
        <w:drawing>
          <wp:inline distT="0" distB="0" distL="0" distR="0" wp14:anchorId="2A8F0CC0" wp14:editId="4CE8EE40">
            <wp:extent cx="5274945" cy="3209609"/>
            <wp:effectExtent l="0" t="0" r="1905" b="0"/>
            <wp:docPr id="11" name="Picture 11" descr="C:\Users\Monday\Desktop\WS pictures\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day\Desktop\WS pictures\Lik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945" cy="3209609"/>
                    </a:xfrm>
                    <a:prstGeom prst="rect">
                      <a:avLst/>
                    </a:prstGeom>
                    <a:noFill/>
                    <a:ln>
                      <a:noFill/>
                    </a:ln>
                  </pic:spPr>
                </pic:pic>
              </a:graphicData>
            </a:graphic>
          </wp:inline>
        </w:drawing>
      </w:r>
    </w:p>
    <w:p w:rsidR="00DD3B45" w:rsidRPr="000D195A" w:rsidRDefault="00DD3B45" w:rsidP="0086089A">
      <w:pPr>
        <w:pStyle w:val="Figure3-1"/>
        <w:rPr>
          <w:rFonts w:ascii="Century" w:hAnsi="Century"/>
        </w:rPr>
      </w:pPr>
      <w:r w:rsidRPr="000D195A">
        <w:rPr>
          <w:rFonts w:ascii="Century" w:hAnsi="Century"/>
        </w:rPr>
        <w:t>Like use case</w:t>
      </w:r>
    </w:p>
    <w:p w:rsidR="00DD3B45" w:rsidRPr="000D195A" w:rsidRDefault="00DD3B45" w:rsidP="006B4A50">
      <w:pPr>
        <w:jc w:val="both"/>
        <w:rPr>
          <w:rFonts w:ascii="Century" w:hAnsi="Century"/>
        </w:rPr>
      </w:pPr>
    </w:p>
    <w:p w:rsidR="00DD3B45" w:rsidRPr="000D195A" w:rsidRDefault="00DD3B45" w:rsidP="006B4A50">
      <w:pPr>
        <w:pStyle w:val="Heading7"/>
        <w:jc w:val="both"/>
        <w:rPr>
          <w:rFonts w:ascii="Century" w:hAnsi="Century"/>
          <w:i w:val="0"/>
        </w:rPr>
      </w:pPr>
      <w:r w:rsidRPr="000D195A">
        <w:rPr>
          <w:rFonts w:ascii="Century" w:hAnsi="Century"/>
          <w:i w:val="0"/>
        </w:rPr>
        <w:t>UC029- Like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UC029</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Like comment or thread</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User like an comment or thread which they interested </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 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 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 click like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Event or thread has been liked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an event or thread</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Go to event or thread information detail page</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lastRenderedPageBreak/>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Like</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Show like number</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Like Use case</w:t>
      </w:r>
    </w:p>
    <w:p w:rsidR="00DD3B45" w:rsidRPr="000D195A" w:rsidRDefault="00DD3B45" w:rsidP="006B4A50">
      <w:pPr>
        <w:pStyle w:val="Heading7"/>
        <w:jc w:val="both"/>
        <w:rPr>
          <w:rFonts w:ascii="Century" w:hAnsi="Century"/>
          <w:i w:val="0"/>
        </w:rPr>
      </w:pPr>
      <w:r w:rsidRPr="000D195A">
        <w:rPr>
          <w:rFonts w:ascii="Century" w:hAnsi="Century"/>
          <w:i w:val="0"/>
        </w:rPr>
        <w:t>UC030- Unlike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UC030</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Unlike comment or thread</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User like an comment or thread which they interested </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 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 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 click like (already liked this before)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Event or thread has been unliked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an event or thread</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Go to event or thread information detail page</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like button (already like it before)</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Unlike this event or thread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Like Use case</w:t>
      </w:r>
    </w:p>
    <w:p w:rsidR="00DD3B45" w:rsidRPr="000D195A" w:rsidRDefault="00DD3B45" w:rsidP="006B4A50">
      <w:pPr>
        <w:pStyle w:val="Heading6"/>
        <w:jc w:val="both"/>
        <w:rPr>
          <w:rFonts w:ascii="Century" w:hAnsi="Century"/>
        </w:rPr>
      </w:pPr>
      <w:r w:rsidRPr="000D195A">
        <w:rPr>
          <w:rFonts w:ascii="Century" w:hAnsi="Century"/>
        </w:rPr>
        <w:t>Comment</w:t>
      </w:r>
    </w:p>
    <w:p w:rsidR="00DD3B45" w:rsidRPr="000D195A" w:rsidRDefault="00DD3B45" w:rsidP="006B4A50">
      <w:pPr>
        <w:jc w:val="both"/>
        <w:rPr>
          <w:rFonts w:ascii="Century" w:hAnsi="Century"/>
        </w:rPr>
      </w:pPr>
      <w:r w:rsidRPr="000D195A">
        <w:rPr>
          <w:rFonts w:ascii="Century" w:hAnsi="Century"/>
          <w:noProof/>
          <w:lang w:eastAsia="en-US"/>
        </w:rPr>
        <w:drawing>
          <wp:inline distT="0" distB="0" distL="0" distR="0" wp14:anchorId="1F08F88D" wp14:editId="3633F0E5">
            <wp:extent cx="5267325" cy="3990975"/>
            <wp:effectExtent l="0" t="0" r="9525" b="9525"/>
            <wp:docPr id="12" name="Picture 12"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rsidR="00DD3B45" w:rsidRPr="000D195A" w:rsidRDefault="00DD3B45" w:rsidP="0086089A">
      <w:pPr>
        <w:pStyle w:val="Figure3-1"/>
        <w:rPr>
          <w:rFonts w:ascii="Century" w:hAnsi="Century"/>
        </w:rPr>
      </w:pPr>
      <w:r w:rsidRPr="000D195A">
        <w:rPr>
          <w:rFonts w:ascii="Century" w:hAnsi="Century"/>
        </w:rPr>
        <w:t>Comment use case</w:t>
      </w:r>
    </w:p>
    <w:p w:rsidR="00DD3B45" w:rsidRPr="000D195A" w:rsidRDefault="00DD3B45" w:rsidP="006B4A50">
      <w:pPr>
        <w:pStyle w:val="Heading7"/>
        <w:jc w:val="both"/>
        <w:rPr>
          <w:rFonts w:ascii="Century" w:hAnsi="Century"/>
          <w:i w:val="0"/>
        </w:rPr>
      </w:pPr>
      <w:r w:rsidRPr="000D195A">
        <w:rPr>
          <w:rFonts w:ascii="Century" w:hAnsi="Century" w:cs="Times New Roman"/>
          <w:i w:val="0"/>
        </w:rPr>
        <w:t>UC031</w:t>
      </w:r>
      <w:r w:rsidRPr="000D195A">
        <w:rPr>
          <w:rFonts w:ascii="Century" w:hAnsi="Century"/>
          <w:i w:val="0"/>
        </w:rPr>
        <w:t>- View all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UC031</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View list comment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 show all comment of an event or thread</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 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 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lastRenderedPageBreak/>
              <w:t>3. User logged in to system</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Trigger: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 click on event or thread detail</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Comment is displayed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an event or thread</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Go to event or thread detail page</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Scroll down to comment area</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list comment</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View all comment Use case</w:t>
      </w:r>
    </w:p>
    <w:p w:rsidR="00DD3B45" w:rsidRPr="0086089A" w:rsidRDefault="00DD3B45" w:rsidP="006B4A50">
      <w:pPr>
        <w:jc w:val="both"/>
        <w:rPr>
          <w:rFonts w:ascii="Century" w:hAnsi="Century"/>
          <w:sz w:val="8"/>
        </w:rPr>
      </w:pPr>
    </w:p>
    <w:p w:rsidR="00DD3B45" w:rsidRPr="000D195A" w:rsidRDefault="00DD3B45" w:rsidP="006B4A50">
      <w:pPr>
        <w:pStyle w:val="Heading7"/>
        <w:jc w:val="both"/>
        <w:rPr>
          <w:rFonts w:ascii="Century" w:hAnsi="Century"/>
          <w:i w:val="0"/>
        </w:rPr>
      </w:pPr>
      <w:r w:rsidRPr="000D195A">
        <w:rPr>
          <w:rFonts w:ascii="Century" w:hAnsi="Century" w:cs="Times New Roman"/>
          <w:i w:val="0"/>
        </w:rPr>
        <w:t>UC032</w:t>
      </w:r>
      <w:r w:rsidRPr="000D195A">
        <w:rPr>
          <w:rFonts w:ascii="Century" w:hAnsi="Century"/>
          <w:i w:val="0"/>
        </w:rPr>
        <w:t>- 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UC032</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Post comment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User post a comment </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 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 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 click on event or thread</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Comment area is displayed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lastRenderedPageBreak/>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an event or thread</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Go to event or thread detail page</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Scroll down to comment area</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list comment</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5</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Fill the comment text box then click post</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6</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Post the user comment</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Post comment Use case</w:t>
      </w:r>
    </w:p>
    <w:p w:rsidR="00DD3B45" w:rsidRPr="000D195A" w:rsidRDefault="00DD3B45" w:rsidP="006B4A50">
      <w:pPr>
        <w:pStyle w:val="Heading7"/>
        <w:jc w:val="both"/>
        <w:rPr>
          <w:rFonts w:ascii="Century" w:hAnsi="Century"/>
          <w:i w:val="0"/>
        </w:rPr>
      </w:pPr>
      <w:r w:rsidRPr="000D195A">
        <w:rPr>
          <w:rFonts w:ascii="Century" w:hAnsi="Century" w:cs="Times New Roman"/>
          <w:i w:val="0"/>
        </w:rPr>
        <w:t>UC033</w:t>
      </w:r>
      <w:r w:rsidRPr="000D195A">
        <w:rPr>
          <w:rFonts w:ascii="Century" w:hAnsi="Century"/>
          <w:i w:val="0"/>
        </w:rPr>
        <w:t>- Reply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UC033</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Edit comment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User edit comment </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 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 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 User logged in to system</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 User clicked on a event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 click on comment tab in event information page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Comment tab is displayed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an event or thread</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Go to event or thread detail page</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Scroll down to comment area</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list comment</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5</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Choose a comment which want to reply and click Reply</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6</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Show comment text box</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7</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Write the reply in text box and press Enter</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8</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the comment as reply comment</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Registered user Use case</w:t>
      </w:r>
    </w:p>
    <w:p w:rsidR="00DD3B45" w:rsidRPr="000D195A" w:rsidRDefault="00DD3B45" w:rsidP="006B4A50">
      <w:pPr>
        <w:pStyle w:val="Heading7"/>
        <w:jc w:val="both"/>
        <w:rPr>
          <w:rFonts w:ascii="Century" w:hAnsi="Century"/>
          <w:i w:val="0"/>
        </w:rPr>
      </w:pPr>
      <w:r w:rsidRPr="000D195A">
        <w:rPr>
          <w:rFonts w:ascii="Century" w:hAnsi="Century" w:cs="Times New Roman"/>
          <w:i w:val="0"/>
        </w:rPr>
        <w:t>UC034</w:t>
      </w:r>
      <w:r w:rsidRPr="000D195A">
        <w:rPr>
          <w:rFonts w:ascii="Century" w:hAnsi="Century"/>
          <w:i w:val="0"/>
        </w:rPr>
        <w:t>- 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UC034</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Delete comment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User edit comment </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 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 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 click on thread or event detail page</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Comment area is displayed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an event or thread</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Go to event or thread detail page</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Scroll down to comment area</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list comment</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5</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own comment and click delete</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6</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Delete the comment</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Delete comment Use case</w:t>
      </w:r>
    </w:p>
    <w:p w:rsidR="00DD3B45" w:rsidRPr="000D195A" w:rsidRDefault="00DD3B45" w:rsidP="006B4A50">
      <w:pPr>
        <w:jc w:val="both"/>
        <w:rPr>
          <w:rFonts w:ascii="Century" w:hAnsi="Century"/>
        </w:rPr>
      </w:pPr>
    </w:p>
    <w:p w:rsidR="00DD3B45" w:rsidRPr="000D195A" w:rsidRDefault="00DD3B45" w:rsidP="006B4A50">
      <w:pPr>
        <w:jc w:val="both"/>
        <w:rPr>
          <w:rFonts w:ascii="Century" w:hAnsi="Century"/>
        </w:rPr>
      </w:pPr>
    </w:p>
    <w:p w:rsidR="00DD3B45" w:rsidRPr="000D195A" w:rsidRDefault="00DD3B45" w:rsidP="006B4A50">
      <w:pPr>
        <w:pStyle w:val="Heading6"/>
        <w:jc w:val="both"/>
        <w:rPr>
          <w:rFonts w:ascii="Century" w:hAnsi="Century"/>
        </w:rPr>
      </w:pPr>
      <w:r w:rsidRPr="000D195A">
        <w:rPr>
          <w:rFonts w:ascii="Century" w:hAnsi="Century"/>
        </w:rPr>
        <w:t>Manage Event</w:t>
      </w:r>
    </w:p>
    <w:p w:rsidR="00DD3B45" w:rsidRPr="000D195A" w:rsidRDefault="00DD3B45" w:rsidP="006B4A50">
      <w:pPr>
        <w:jc w:val="both"/>
        <w:rPr>
          <w:rFonts w:ascii="Century" w:hAnsi="Century"/>
        </w:rPr>
      </w:pPr>
    </w:p>
    <w:p w:rsidR="00DD3B45" w:rsidRPr="000D195A" w:rsidRDefault="00DD3B45" w:rsidP="006B4A50">
      <w:pPr>
        <w:ind w:firstLine="1440"/>
        <w:jc w:val="both"/>
        <w:rPr>
          <w:rFonts w:ascii="Century" w:hAnsi="Century"/>
        </w:rPr>
      </w:pPr>
      <w:r w:rsidRPr="000D195A">
        <w:rPr>
          <w:rFonts w:ascii="Century" w:hAnsi="Century"/>
          <w:noProof/>
          <w:lang w:eastAsia="en-US"/>
        </w:rPr>
        <w:drawing>
          <wp:inline distT="0" distB="0" distL="0" distR="0" wp14:anchorId="01AD5976" wp14:editId="724DB64B">
            <wp:extent cx="3838575" cy="3228975"/>
            <wp:effectExtent l="0" t="0" r="9525" b="9525"/>
            <wp:docPr id="108" name="Picture 108" descr="Manag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nageEven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8575" cy="3228975"/>
                    </a:xfrm>
                    <a:prstGeom prst="rect">
                      <a:avLst/>
                    </a:prstGeom>
                    <a:noFill/>
                    <a:ln>
                      <a:noFill/>
                    </a:ln>
                  </pic:spPr>
                </pic:pic>
              </a:graphicData>
            </a:graphic>
          </wp:inline>
        </w:drawing>
      </w:r>
    </w:p>
    <w:p w:rsidR="00DD3B45" w:rsidRPr="000D195A" w:rsidRDefault="00DD3B45" w:rsidP="0086089A">
      <w:pPr>
        <w:pStyle w:val="Figure3-1"/>
        <w:rPr>
          <w:rFonts w:ascii="Century" w:hAnsi="Century"/>
        </w:rPr>
      </w:pPr>
      <w:r w:rsidRPr="000D195A">
        <w:rPr>
          <w:rFonts w:ascii="Century" w:hAnsi="Century"/>
        </w:rPr>
        <w:t>Manage event use case</w:t>
      </w:r>
    </w:p>
    <w:p w:rsidR="00DD3B45" w:rsidRPr="000D195A" w:rsidRDefault="00DD3B45" w:rsidP="006B4A50">
      <w:pPr>
        <w:pStyle w:val="Heading7"/>
        <w:jc w:val="both"/>
        <w:rPr>
          <w:rFonts w:ascii="Century" w:hAnsi="Century"/>
          <w:i w:val="0"/>
        </w:rPr>
      </w:pPr>
      <w:r w:rsidRPr="000D195A">
        <w:rPr>
          <w:rFonts w:ascii="Century" w:hAnsi="Century" w:cs="Times New Roman"/>
          <w:i w:val="0"/>
        </w:rPr>
        <w:lastRenderedPageBreak/>
        <w:t>UC035</w:t>
      </w:r>
      <w:r w:rsidRPr="000D195A">
        <w:rPr>
          <w:rFonts w:ascii="Century" w:hAnsi="Century"/>
          <w:i w:val="0"/>
        </w:rPr>
        <w:t>- Edit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UC035</w:t>
            </w:r>
          </w:p>
        </w:tc>
        <w:tc>
          <w:tcPr>
            <w:tcW w:w="2074" w:type="dxa"/>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Edit Event</w:t>
            </w:r>
          </w:p>
        </w:tc>
      </w:tr>
      <w:tr w:rsidR="00DD3B45" w:rsidRPr="000D195A" w:rsidTr="00DD3B45">
        <w:tc>
          <w:tcPr>
            <w:tcW w:w="2074" w:type="dxa"/>
            <w:gridSpan w:val="2"/>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86089A">
            <w:pPr>
              <w:spacing w:line="264"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 xml:space="preserve">This function allows user to edit Event </w:t>
            </w:r>
          </w:p>
        </w:tc>
      </w:tr>
      <w:tr w:rsidR="00DD3B45" w:rsidRPr="000D195A" w:rsidTr="00DD3B45">
        <w:tc>
          <w:tcPr>
            <w:tcW w:w="2074" w:type="dxa"/>
            <w:gridSpan w:val="2"/>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1. WS website is available</w:t>
            </w:r>
          </w:p>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2.User browsed WS website</w:t>
            </w:r>
          </w:p>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3. User logged in to system</w:t>
            </w:r>
          </w:p>
        </w:tc>
      </w:tr>
      <w:tr w:rsidR="00DD3B45" w:rsidRPr="000D195A" w:rsidTr="00DD3B45">
        <w:tc>
          <w:tcPr>
            <w:tcW w:w="2074" w:type="dxa"/>
            <w:gridSpan w:val="2"/>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User click Edit</w:t>
            </w:r>
          </w:p>
        </w:tc>
      </w:tr>
      <w:tr w:rsidR="00DD3B45" w:rsidRPr="000D195A" w:rsidTr="00DD3B45">
        <w:tc>
          <w:tcPr>
            <w:tcW w:w="2074" w:type="dxa"/>
            <w:gridSpan w:val="2"/>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86089A">
            <w:pPr>
              <w:tabs>
                <w:tab w:val="center" w:pos="3003"/>
              </w:tabs>
              <w:spacing w:line="264" w:lineRule="auto"/>
              <w:jc w:val="both"/>
              <w:rPr>
                <w:rFonts w:ascii="Century" w:hAnsi="Century" w:cs="Times New Roman"/>
              </w:rPr>
            </w:pPr>
            <w:r w:rsidRPr="000D195A">
              <w:rPr>
                <w:rFonts w:ascii="Century" w:hAnsi="Century" w:cs="Times New Roman"/>
              </w:rPr>
              <w:t>Edit event Page is displayed</w:t>
            </w:r>
            <w:r w:rsidRPr="000D195A">
              <w:rPr>
                <w:rFonts w:ascii="Century" w:hAnsi="Century" w:cs="Times New Roman"/>
              </w:rPr>
              <w:tab/>
            </w:r>
          </w:p>
        </w:tc>
      </w:tr>
      <w:tr w:rsidR="00DD3B45" w:rsidRPr="000D195A" w:rsidTr="00DD3B45">
        <w:tc>
          <w:tcPr>
            <w:tcW w:w="8297" w:type="dxa"/>
            <w:gridSpan w:val="5"/>
            <w:shd w:val="clear" w:color="auto" w:fill="D9E2F3" w:themeFill="accent5" w:themeFillTint="3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Choose a event what user’s own</w:t>
            </w:r>
          </w:p>
        </w:tc>
      </w:tr>
      <w:tr w:rsidR="00DD3B45" w:rsidRPr="000D195A" w:rsidTr="00DD3B45">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Click edit</w:t>
            </w:r>
          </w:p>
        </w:tc>
      </w:tr>
      <w:tr w:rsidR="00DD3B45" w:rsidRPr="000D195A" w:rsidTr="00DD3B45">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Edit information</w:t>
            </w:r>
          </w:p>
        </w:tc>
      </w:tr>
      <w:tr w:rsidR="00DD3B45" w:rsidRPr="000D195A" w:rsidTr="00DD3B45">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4</w:t>
            </w:r>
          </w:p>
        </w:tc>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 xml:space="preserve">User </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Click save</w:t>
            </w:r>
          </w:p>
        </w:tc>
      </w:tr>
      <w:tr w:rsidR="00DD3B45" w:rsidRPr="000D195A" w:rsidTr="00DD3B45">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5</w:t>
            </w:r>
          </w:p>
        </w:tc>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Save change</w:t>
            </w:r>
          </w:p>
        </w:tc>
      </w:tr>
      <w:tr w:rsidR="00DD3B45" w:rsidRPr="000D195A" w:rsidTr="00DD3B45">
        <w:tc>
          <w:tcPr>
            <w:tcW w:w="8297" w:type="dxa"/>
            <w:gridSpan w:val="5"/>
            <w:shd w:val="clear" w:color="auto" w:fill="D9E2F3" w:themeFill="accent5" w:themeFillTint="3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b/>
              </w:rPr>
              <w:t xml:space="preserve">Exceptions: </w:t>
            </w:r>
          </w:p>
        </w:tc>
      </w:tr>
      <w:tr w:rsidR="00DD3B45" w:rsidRPr="000D195A" w:rsidTr="00DD3B45">
        <w:tc>
          <w:tcPr>
            <w:tcW w:w="1037" w:type="dxa"/>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EC1</w:t>
            </w:r>
          </w:p>
        </w:tc>
        <w:tc>
          <w:tcPr>
            <w:tcW w:w="7260" w:type="dxa"/>
            <w:gridSpan w:val="4"/>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At step 3 in the main flows, if user miss fill 1 or more information</w:t>
            </w:r>
          </w:p>
        </w:tc>
      </w:tr>
      <w:tr w:rsidR="00DD3B45" w:rsidRPr="000D195A" w:rsidTr="00DD3B45">
        <w:tc>
          <w:tcPr>
            <w:tcW w:w="1037" w:type="dxa"/>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3.1</w:t>
            </w:r>
          </w:p>
        </w:tc>
        <w:tc>
          <w:tcPr>
            <w:tcW w:w="1037" w:type="dxa"/>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Display Dialog to remind user</w:t>
            </w:r>
          </w:p>
        </w:tc>
      </w:tr>
      <w:tr w:rsidR="00DD3B45" w:rsidRPr="000D195A" w:rsidTr="00DD3B45">
        <w:tc>
          <w:tcPr>
            <w:tcW w:w="8297" w:type="dxa"/>
            <w:gridSpan w:val="5"/>
            <w:shd w:val="clear" w:color="auto" w:fill="D9E2F3" w:themeFill="accent5" w:themeFillTint="33"/>
          </w:tcPr>
          <w:p w:rsidR="00DD3B45" w:rsidRPr="000D195A" w:rsidRDefault="00DD3B45" w:rsidP="0086089A">
            <w:pPr>
              <w:spacing w:line="264" w:lineRule="auto"/>
              <w:jc w:val="both"/>
              <w:rPr>
                <w:rFonts w:ascii="Century" w:hAnsi="Century" w:cs="Times New Roman"/>
                <w:b/>
              </w:rPr>
            </w:pPr>
          </w:p>
        </w:tc>
      </w:tr>
      <w:tr w:rsidR="00DD3B45" w:rsidRPr="000D195A" w:rsidTr="00DD3B45">
        <w:tc>
          <w:tcPr>
            <w:tcW w:w="2074" w:type="dxa"/>
            <w:gridSpan w:val="2"/>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86089A">
            <w:pPr>
              <w:spacing w:line="264"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86089A">
            <w:pPr>
              <w:spacing w:line="264" w:lineRule="auto"/>
              <w:jc w:val="both"/>
              <w:rPr>
                <w:rFonts w:ascii="Century" w:hAnsi="Century" w:cs="Times New Roman"/>
              </w:rPr>
            </w:pPr>
            <w:r w:rsidRPr="000D195A">
              <w:rPr>
                <w:rFonts w:ascii="Century" w:hAnsi="Century" w:cs="Times New Roman"/>
              </w:rPr>
              <w:t>N/A</w:t>
            </w:r>
          </w:p>
        </w:tc>
      </w:tr>
    </w:tbl>
    <w:p w:rsidR="00DD3B45" w:rsidRPr="000D195A" w:rsidRDefault="00DD3B45" w:rsidP="0086089A">
      <w:pPr>
        <w:pStyle w:val="Table3-1"/>
        <w:rPr>
          <w:rFonts w:ascii="Century" w:hAnsi="Century"/>
        </w:rPr>
      </w:pPr>
      <w:r w:rsidRPr="000D195A">
        <w:rPr>
          <w:rFonts w:ascii="Century" w:hAnsi="Century"/>
        </w:rPr>
        <w:t>Edit Event Use case</w:t>
      </w:r>
    </w:p>
    <w:p w:rsidR="00DD3B45" w:rsidRPr="000D195A" w:rsidRDefault="00DD3B45" w:rsidP="006B4A50">
      <w:pPr>
        <w:pStyle w:val="Heading7"/>
        <w:jc w:val="both"/>
        <w:rPr>
          <w:rFonts w:ascii="Century" w:hAnsi="Century"/>
          <w:i w:val="0"/>
        </w:rPr>
      </w:pPr>
      <w:r w:rsidRPr="000D195A">
        <w:rPr>
          <w:rFonts w:ascii="Century" w:hAnsi="Century" w:cs="Times New Roman"/>
          <w:i w:val="0"/>
        </w:rPr>
        <w:lastRenderedPageBreak/>
        <w:t>UC036</w:t>
      </w:r>
      <w:r w:rsidRPr="000D195A">
        <w:rPr>
          <w:rFonts w:ascii="Century" w:hAnsi="Century"/>
          <w:i w:val="0"/>
        </w:rPr>
        <w:t>-View list donor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UC036</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View list donor</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This function allows user to edit Event </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 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 click list backer tab</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Event information page is displayed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Choose a event what user’s own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list donor tab</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Show list donor table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746720" w:rsidRDefault="00DD3B45" w:rsidP="0086089A">
      <w:pPr>
        <w:pStyle w:val="Table3-1"/>
        <w:rPr>
          <w:rFonts w:ascii="Century" w:hAnsi="Century"/>
        </w:rPr>
      </w:pPr>
      <w:r w:rsidRPr="000D195A">
        <w:rPr>
          <w:rFonts w:ascii="Century" w:hAnsi="Century"/>
        </w:rPr>
        <w:t>View list donors Use case</w:t>
      </w:r>
    </w:p>
    <w:p w:rsidR="00746720" w:rsidRDefault="00746720">
      <w:pPr>
        <w:rPr>
          <w:rFonts w:ascii="Century" w:hAnsi="Century" w:cs="Times New Roman"/>
          <w:b/>
        </w:rPr>
      </w:pPr>
      <w:r>
        <w:rPr>
          <w:rFonts w:ascii="Century" w:hAnsi="Century"/>
        </w:rPr>
        <w:br w:type="page"/>
      </w:r>
    </w:p>
    <w:p w:rsidR="00DD3B45" w:rsidRPr="00746720" w:rsidRDefault="00DD3B45" w:rsidP="00746720">
      <w:pPr>
        <w:pStyle w:val="Table3-1"/>
        <w:numPr>
          <w:ilvl w:val="0"/>
          <w:numId w:val="0"/>
        </w:numPr>
        <w:ind w:left="720"/>
        <w:jc w:val="left"/>
        <w:rPr>
          <w:rFonts w:ascii="Century" w:hAnsi="Century"/>
          <w:sz w:val="16"/>
        </w:rPr>
      </w:pPr>
    </w:p>
    <w:p w:rsidR="00DD3B45" w:rsidRPr="000D195A" w:rsidRDefault="00DD3B45" w:rsidP="006B4A50">
      <w:pPr>
        <w:pStyle w:val="Heading6"/>
        <w:jc w:val="both"/>
        <w:rPr>
          <w:rFonts w:ascii="Century" w:hAnsi="Century"/>
        </w:rPr>
      </w:pPr>
      <w:r w:rsidRPr="000D195A">
        <w:rPr>
          <w:rFonts w:ascii="Century" w:hAnsi="Century"/>
        </w:rPr>
        <w:t>Manage Thread</w:t>
      </w:r>
    </w:p>
    <w:p w:rsidR="00DD3B45" w:rsidRPr="000D195A" w:rsidRDefault="00DD3B45" w:rsidP="006B4A50">
      <w:pPr>
        <w:jc w:val="both"/>
        <w:rPr>
          <w:rFonts w:ascii="Century" w:hAnsi="Century"/>
        </w:rPr>
      </w:pPr>
    </w:p>
    <w:p w:rsidR="00DD3B45" w:rsidRPr="000D195A" w:rsidRDefault="00DD3B45" w:rsidP="006B4A50">
      <w:pPr>
        <w:ind w:firstLine="540"/>
        <w:jc w:val="both"/>
        <w:rPr>
          <w:rFonts w:ascii="Century" w:hAnsi="Century"/>
        </w:rPr>
      </w:pPr>
      <w:r w:rsidRPr="000D195A">
        <w:rPr>
          <w:rFonts w:ascii="Century" w:hAnsi="Century"/>
          <w:noProof/>
          <w:lang w:eastAsia="en-US"/>
        </w:rPr>
        <w:drawing>
          <wp:inline distT="0" distB="0" distL="0" distR="0" wp14:anchorId="2A573E75" wp14:editId="7003C593">
            <wp:extent cx="4324350" cy="2276475"/>
            <wp:effectExtent l="0" t="0" r="0" b="9525"/>
            <wp:docPr id="106" name="Picture 106" descr="Edi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it threa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4350" cy="2276475"/>
                    </a:xfrm>
                    <a:prstGeom prst="rect">
                      <a:avLst/>
                    </a:prstGeom>
                    <a:noFill/>
                    <a:ln>
                      <a:noFill/>
                    </a:ln>
                  </pic:spPr>
                </pic:pic>
              </a:graphicData>
            </a:graphic>
          </wp:inline>
        </w:drawing>
      </w:r>
    </w:p>
    <w:p w:rsidR="00DD3B45" w:rsidRPr="000D195A" w:rsidRDefault="00DD3B45" w:rsidP="00746720">
      <w:pPr>
        <w:pStyle w:val="Figure3-1"/>
        <w:rPr>
          <w:rFonts w:ascii="Century" w:hAnsi="Century"/>
        </w:rPr>
      </w:pPr>
      <w:r w:rsidRPr="000D195A">
        <w:rPr>
          <w:rFonts w:ascii="Century" w:hAnsi="Century"/>
        </w:rPr>
        <w:t>Manage thread use case</w:t>
      </w:r>
    </w:p>
    <w:p w:rsidR="00DD3B45" w:rsidRPr="000D195A" w:rsidRDefault="00DD3B45" w:rsidP="006B4A50">
      <w:pPr>
        <w:ind w:firstLine="1440"/>
        <w:jc w:val="both"/>
        <w:rPr>
          <w:rFonts w:ascii="Century" w:hAnsi="Century"/>
        </w:rPr>
      </w:pPr>
    </w:p>
    <w:p w:rsidR="00DD3B45" w:rsidRPr="000D195A" w:rsidRDefault="00DD3B45" w:rsidP="006B4A50">
      <w:pPr>
        <w:pStyle w:val="Heading7"/>
        <w:jc w:val="both"/>
        <w:rPr>
          <w:rFonts w:ascii="Century" w:hAnsi="Century"/>
          <w:i w:val="0"/>
        </w:rPr>
      </w:pPr>
      <w:r w:rsidRPr="000D195A">
        <w:rPr>
          <w:rFonts w:ascii="Century" w:hAnsi="Century" w:cs="Times New Roman"/>
          <w:i w:val="0"/>
        </w:rPr>
        <w:t>UC037</w:t>
      </w:r>
      <w:r w:rsidRPr="000D195A">
        <w:rPr>
          <w:rFonts w:ascii="Century" w:hAnsi="Century"/>
          <w:i w:val="0"/>
        </w:rPr>
        <w:t>- Edit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UC037</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Edit </w:t>
            </w:r>
            <w:r w:rsidRPr="000D195A">
              <w:rPr>
                <w:rFonts w:ascii="Century" w:hAnsi="Century"/>
              </w:rPr>
              <w:t>Thread</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75"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05/11/2016</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07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75"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This function allows user to edit </w:t>
            </w:r>
            <w:r w:rsidRPr="000D195A">
              <w:rPr>
                <w:rFonts w:ascii="Century" w:hAnsi="Century"/>
              </w:rPr>
              <w:t>Thread</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 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2.User browsed WS website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 click Edit</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23"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Edit thread Page is displayed</w:t>
            </w:r>
            <w:r w:rsidRPr="000D195A">
              <w:rPr>
                <w:rFonts w:ascii="Century" w:hAnsi="Century" w:cs="Times New Roman"/>
              </w:rPr>
              <w:tab/>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Choose a thread what user’s own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edit</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Edit information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lastRenderedPageBreak/>
              <w:t>4</w:t>
            </w:r>
          </w:p>
        </w:tc>
        <w:tc>
          <w:tcPr>
            <w:tcW w:w="1037" w:type="dxa"/>
          </w:tcPr>
          <w:p w:rsidR="00DD3B45" w:rsidRPr="000D195A" w:rsidRDefault="00DD3B45" w:rsidP="006B4A50">
            <w:pPr>
              <w:jc w:val="both"/>
              <w:rPr>
                <w:rFonts w:ascii="Century" w:hAnsi="Century" w:cs="Times New Roman"/>
              </w:rPr>
            </w:pPr>
            <w:r w:rsidRPr="000D195A">
              <w:rPr>
                <w:rFonts w:ascii="Century" w:hAnsi="Century" w:cs="Times New Roman"/>
              </w:rPr>
              <w:t xml:space="preserve">User </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save</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5</w:t>
            </w:r>
          </w:p>
        </w:tc>
        <w:tc>
          <w:tcPr>
            <w:tcW w:w="1037" w:type="dxa"/>
          </w:tcPr>
          <w:p w:rsidR="00DD3B45" w:rsidRPr="000D195A" w:rsidRDefault="00DD3B45" w:rsidP="006B4A50">
            <w:pPr>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Save change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Exceptions: </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EC1</w:t>
            </w:r>
          </w:p>
        </w:tc>
        <w:tc>
          <w:tcPr>
            <w:tcW w:w="7260"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3 in the main flows, if user miss fill 1 or more information</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Dialog to remind user</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b/>
              </w:rPr>
            </w:pP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7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2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Edit Thread Use case</w:t>
      </w:r>
    </w:p>
    <w:p w:rsidR="00DD3B45" w:rsidRPr="000D195A" w:rsidRDefault="00DD3B45" w:rsidP="006B4A50">
      <w:pPr>
        <w:jc w:val="both"/>
        <w:rPr>
          <w:rFonts w:ascii="Century" w:hAnsi="Century"/>
        </w:rPr>
      </w:pPr>
    </w:p>
    <w:p w:rsidR="00DD3B45" w:rsidRPr="000D195A" w:rsidRDefault="00DD3B45" w:rsidP="006B4A50">
      <w:pPr>
        <w:pStyle w:val="Heading5"/>
        <w:jc w:val="both"/>
        <w:rPr>
          <w:rFonts w:ascii="Century" w:hAnsi="Century" w:cs="Times New Roman"/>
          <w:b w:val="0"/>
        </w:rPr>
      </w:pPr>
      <w:bookmarkStart w:id="492" w:name="_Toc431981028"/>
      <w:r w:rsidRPr="000D195A">
        <w:rPr>
          <w:rFonts w:ascii="Century" w:hAnsi="Century" w:cs="Times New Roman"/>
        </w:rPr>
        <w:t>Administrator Group Function</w:t>
      </w:r>
      <w:bookmarkEnd w:id="492"/>
    </w:p>
    <w:p w:rsidR="00DD3B45" w:rsidRPr="000D195A" w:rsidRDefault="00DD3B45" w:rsidP="006B4A50">
      <w:pPr>
        <w:pStyle w:val="Heading6"/>
        <w:jc w:val="both"/>
        <w:rPr>
          <w:rFonts w:ascii="Century" w:hAnsi="Century"/>
        </w:rPr>
      </w:pPr>
      <w:r w:rsidRPr="000D195A">
        <w:rPr>
          <w:rFonts w:ascii="Century" w:hAnsi="Century"/>
        </w:rPr>
        <w:t>Common module</w:t>
      </w:r>
    </w:p>
    <w:p w:rsidR="00DD3B45" w:rsidRPr="000D195A" w:rsidRDefault="00DD3B45" w:rsidP="006B4A50">
      <w:pPr>
        <w:ind w:firstLine="900"/>
        <w:jc w:val="both"/>
        <w:rPr>
          <w:rFonts w:ascii="Century" w:hAnsi="Century"/>
        </w:rPr>
      </w:pPr>
      <w:r w:rsidRPr="000D195A">
        <w:rPr>
          <w:rFonts w:ascii="Century" w:hAnsi="Century"/>
          <w:noProof/>
          <w:lang w:eastAsia="en-US"/>
        </w:rPr>
        <w:drawing>
          <wp:inline distT="0" distB="0" distL="0" distR="0" wp14:anchorId="5BBF85A5" wp14:editId="5D7704D9">
            <wp:extent cx="4753155" cy="3601396"/>
            <wp:effectExtent l="0" t="0" r="0" b="0"/>
            <wp:docPr id="14" name="Picture 14" descr="AdCom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Comm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9278" cy="3606035"/>
                    </a:xfrm>
                    <a:prstGeom prst="rect">
                      <a:avLst/>
                    </a:prstGeom>
                    <a:noFill/>
                    <a:ln>
                      <a:noFill/>
                    </a:ln>
                  </pic:spPr>
                </pic:pic>
              </a:graphicData>
            </a:graphic>
          </wp:inline>
        </w:drawing>
      </w:r>
    </w:p>
    <w:p w:rsidR="00DD3B45" w:rsidRPr="000D195A" w:rsidRDefault="00DD3B45" w:rsidP="00746720">
      <w:pPr>
        <w:pStyle w:val="Figure3-1"/>
        <w:rPr>
          <w:rFonts w:ascii="Century" w:hAnsi="Century"/>
        </w:rPr>
      </w:pPr>
      <w:r w:rsidRPr="000D195A">
        <w:rPr>
          <w:rFonts w:ascii="Century" w:hAnsi="Century"/>
        </w:rPr>
        <w:t>Admin common module use case</w:t>
      </w:r>
    </w:p>
    <w:p w:rsidR="00DD3B45" w:rsidRPr="000D195A" w:rsidRDefault="00DD3B45" w:rsidP="006B4A50">
      <w:pPr>
        <w:pStyle w:val="Heading7"/>
        <w:jc w:val="both"/>
        <w:rPr>
          <w:rFonts w:ascii="Century" w:hAnsi="Century"/>
          <w:i w:val="0"/>
        </w:rPr>
      </w:pPr>
      <w:r w:rsidRPr="000D195A">
        <w:rPr>
          <w:rFonts w:ascii="Century" w:hAnsi="Century" w:cs="Times New Roman"/>
          <w:i w:val="0"/>
        </w:rPr>
        <w:lastRenderedPageBreak/>
        <w:t>UC038</w:t>
      </w:r>
      <w:r w:rsidRPr="000D195A">
        <w:rPr>
          <w:rFonts w:ascii="Century" w:hAnsi="Century"/>
          <w:i w:val="0"/>
        </w:rPr>
        <w:t>- 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1029"/>
        <w:gridCol w:w="2502"/>
        <w:gridCol w:w="2033"/>
        <w:gridCol w:w="2022"/>
        <w:gridCol w:w="13"/>
      </w:tblGrid>
      <w:tr w:rsidR="00DD3B45" w:rsidRPr="000D195A" w:rsidTr="00DD3B45">
        <w:tc>
          <w:tcPr>
            <w:tcW w:w="2051"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7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UC038</w:t>
            </w:r>
          </w:p>
        </w:tc>
        <w:tc>
          <w:tcPr>
            <w:tcW w:w="203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5"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1"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6"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login</w:t>
            </w:r>
          </w:p>
        </w:tc>
      </w:tr>
      <w:tr w:rsidR="00DD3B45" w:rsidRPr="000D195A" w:rsidTr="00DD3B45">
        <w:tc>
          <w:tcPr>
            <w:tcW w:w="2051"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7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5"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1"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7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5" w:type="dxa"/>
            <w:gridSpan w:val="2"/>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1"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6"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1"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6"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1"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6"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Admin logins into website</w:t>
            </w:r>
          </w:p>
        </w:tc>
      </w:tr>
      <w:tr w:rsidR="00DD3B45" w:rsidRPr="000D195A" w:rsidTr="00DD3B45">
        <w:tc>
          <w:tcPr>
            <w:tcW w:w="2051"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6"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 WS website is available</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 Admin browsed WS website</w:t>
            </w:r>
          </w:p>
        </w:tc>
      </w:tr>
      <w:tr w:rsidR="00DD3B45" w:rsidRPr="000D195A" w:rsidTr="00DD3B45">
        <w:tc>
          <w:tcPr>
            <w:tcW w:w="2051"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6"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clicks on Login button </w:t>
            </w:r>
          </w:p>
        </w:tc>
      </w:tr>
      <w:tr w:rsidR="00DD3B45" w:rsidRPr="000D195A" w:rsidTr="00DD3B45">
        <w:tc>
          <w:tcPr>
            <w:tcW w:w="2051"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6" w:type="dxa"/>
            <w:gridSpan w:val="4"/>
          </w:tcPr>
          <w:p w:rsidR="00DD3B45" w:rsidRPr="000D195A" w:rsidRDefault="00DD3B45" w:rsidP="006B4A50">
            <w:pPr>
              <w:pStyle w:val="ListParagraph"/>
              <w:numPr>
                <w:ilvl w:val="0"/>
                <w:numId w:val="57"/>
              </w:numPr>
              <w:spacing w:before="0" w:after="160"/>
              <w:rPr>
                <w:rFonts w:ascii="Century" w:hAnsi="Century"/>
              </w:rPr>
            </w:pPr>
            <w:r w:rsidRPr="000D195A">
              <w:rPr>
                <w:rFonts w:ascii="Century" w:hAnsi="Century"/>
              </w:rPr>
              <w:t>Log Admin into system</w:t>
            </w:r>
          </w:p>
          <w:p w:rsidR="00DD3B45" w:rsidRPr="000D195A" w:rsidRDefault="00DD3B45" w:rsidP="006B4A50">
            <w:pPr>
              <w:pStyle w:val="ListParagraph"/>
              <w:numPr>
                <w:ilvl w:val="0"/>
                <w:numId w:val="57"/>
              </w:numPr>
              <w:spacing w:before="0" w:after="160"/>
              <w:rPr>
                <w:rFonts w:ascii="Century" w:hAnsi="Century"/>
              </w:rPr>
            </w:pPr>
            <w:r w:rsidRPr="000D195A">
              <w:rPr>
                <w:rFonts w:ascii="Century" w:hAnsi="Century"/>
              </w:rPr>
              <w:t>Redirect Admin to Admin home page</w:t>
            </w:r>
          </w:p>
        </w:tc>
      </w:tr>
      <w:tr w:rsidR="00DD3B45" w:rsidRPr="000D195A" w:rsidTr="00DD3B45">
        <w:tc>
          <w:tcPr>
            <w:tcW w:w="8297" w:type="dxa"/>
            <w:gridSpan w:val="6"/>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2"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29"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6" w:type="dxa"/>
            <w:gridSpan w:val="4"/>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rPr>
          <w:trHeight w:val="782"/>
        </w:trPr>
        <w:tc>
          <w:tcPr>
            <w:tcW w:w="1022"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2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6"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Enter URL link: wings.com/Admin</w:t>
            </w:r>
          </w:p>
        </w:tc>
      </w:tr>
      <w:tr w:rsidR="00DD3B45" w:rsidRPr="000D195A" w:rsidTr="00DD3B45">
        <w:trPr>
          <w:trHeight w:val="377"/>
        </w:trPr>
        <w:tc>
          <w:tcPr>
            <w:tcW w:w="1022"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2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6"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Display Admin Login page. </w:t>
            </w:r>
          </w:p>
        </w:tc>
      </w:tr>
      <w:tr w:rsidR="00DD3B45" w:rsidRPr="000D195A" w:rsidTr="00DD3B45">
        <w:trPr>
          <w:trHeight w:val="359"/>
        </w:trPr>
        <w:tc>
          <w:tcPr>
            <w:tcW w:w="1022"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2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6" w:type="dxa"/>
            <w:gridSpan w:val="4"/>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 xml:space="preserve">Type username and password </w:t>
            </w:r>
          </w:p>
        </w:tc>
      </w:tr>
      <w:tr w:rsidR="00DD3B45" w:rsidRPr="000D195A" w:rsidTr="00DD3B45">
        <w:tc>
          <w:tcPr>
            <w:tcW w:w="1022"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2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6" w:type="dxa"/>
            <w:gridSpan w:val="4"/>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Verify:</w:t>
            </w:r>
          </w:p>
          <w:p w:rsidR="00DD3B45" w:rsidRPr="000D195A" w:rsidRDefault="00DD3B45" w:rsidP="006B4A50">
            <w:pPr>
              <w:pStyle w:val="ListParagraph"/>
              <w:numPr>
                <w:ilvl w:val="1"/>
                <w:numId w:val="51"/>
              </w:numPr>
              <w:tabs>
                <w:tab w:val="center" w:pos="3003"/>
              </w:tabs>
              <w:spacing w:before="0" w:after="160"/>
              <w:ind w:left="720"/>
              <w:rPr>
                <w:rFonts w:ascii="Century" w:hAnsi="Century"/>
              </w:rPr>
            </w:pPr>
            <w:r w:rsidRPr="000D195A">
              <w:rPr>
                <w:rFonts w:ascii="Century" w:hAnsi="Century"/>
              </w:rPr>
              <w:t>Email address</w:t>
            </w:r>
          </w:p>
          <w:p w:rsidR="00DD3B45" w:rsidRPr="000D195A" w:rsidRDefault="00DD3B45" w:rsidP="006B4A50">
            <w:pPr>
              <w:pStyle w:val="ListParagraph"/>
              <w:numPr>
                <w:ilvl w:val="1"/>
                <w:numId w:val="51"/>
              </w:numPr>
              <w:tabs>
                <w:tab w:val="center" w:pos="3003"/>
              </w:tabs>
              <w:spacing w:before="0" w:after="160"/>
              <w:ind w:left="720"/>
              <w:rPr>
                <w:rFonts w:ascii="Century" w:hAnsi="Century"/>
              </w:rPr>
            </w:pPr>
            <w:r w:rsidRPr="000D195A">
              <w:rPr>
                <w:rFonts w:ascii="Century" w:hAnsi="Century"/>
              </w:rPr>
              <w:t>Password</w:t>
            </w:r>
          </w:p>
        </w:tc>
      </w:tr>
      <w:tr w:rsidR="00DD3B45" w:rsidRPr="000D195A" w:rsidTr="00DD3B45">
        <w:tc>
          <w:tcPr>
            <w:tcW w:w="1022"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5</w:t>
            </w:r>
          </w:p>
        </w:tc>
        <w:tc>
          <w:tcPr>
            <w:tcW w:w="102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6" w:type="dxa"/>
            <w:gridSpan w:val="4"/>
          </w:tcPr>
          <w:p w:rsidR="00DD3B45" w:rsidRPr="000D195A" w:rsidRDefault="00DD3B45" w:rsidP="006B4A50">
            <w:pPr>
              <w:pStyle w:val="ListParagraph"/>
              <w:numPr>
                <w:ilvl w:val="0"/>
                <w:numId w:val="132"/>
              </w:numPr>
              <w:spacing w:before="0" w:after="160"/>
              <w:ind w:left="176" w:hanging="90"/>
              <w:rPr>
                <w:rFonts w:ascii="Century" w:hAnsi="Century"/>
              </w:rPr>
            </w:pPr>
            <w:r w:rsidRPr="000D195A">
              <w:rPr>
                <w:rFonts w:ascii="Century" w:hAnsi="Century"/>
              </w:rPr>
              <w:t>Log Admin into system</w:t>
            </w:r>
          </w:p>
          <w:p w:rsidR="00DD3B45" w:rsidRPr="000D195A" w:rsidRDefault="00DD3B45" w:rsidP="006B4A50">
            <w:pPr>
              <w:pStyle w:val="ListParagraph"/>
              <w:numPr>
                <w:ilvl w:val="0"/>
                <w:numId w:val="132"/>
              </w:numPr>
              <w:tabs>
                <w:tab w:val="center" w:pos="3003"/>
              </w:tabs>
              <w:spacing w:before="0" w:after="160"/>
              <w:rPr>
                <w:rFonts w:ascii="Century" w:hAnsi="Century"/>
              </w:rPr>
            </w:pPr>
            <w:r w:rsidRPr="000D195A">
              <w:rPr>
                <w:rFonts w:ascii="Century" w:hAnsi="Century"/>
              </w:rPr>
              <w:t>Redirect Admin to Admin home page</w:t>
            </w:r>
          </w:p>
        </w:tc>
      </w:tr>
      <w:tr w:rsidR="00DD3B45" w:rsidRPr="000D195A" w:rsidTr="00DD3B45">
        <w:tc>
          <w:tcPr>
            <w:tcW w:w="8297" w:type="dxa"/>
            <w:gridSpan w:val="6"/>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6"/>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Exceptions: </w:t>
            </w:r>
          </w:p>
        </w:tc>
      </w:tr>
      <w:tr w:rsidR="00DD3B45" w:rsidRPr="000D195A" w:rsidTr="00DD3B45">
        <w:trPr>
          <w:gridAfter w:val="1"/>
          <w:wAfter w:w="13" w:type="dxa"/>
        </w:trPr>
        <w:tc>
          <w:tcPr>
            <w:tcW w:w="1022"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EC1</w:t>
            </w:r>
          </w:p>
        </w:tc>
        <w:tc>
          <w:tcPr>
            <w:tcW w:w="7262"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3 in main flow, if Admin entered wrong UserName or Password</w:t>
            </w:r>
          </w:p>
        </w:tc>
      </w:tr>
      <w:tr w:rsidR="00DD3B45" w:rsidRPr="000D195A" w:rsidTr="00DD3B45">
        <w:trPr>
          <w:gridAfter w:val="1"/>
          <w:wAfter w:w="13" w:type="dxa"/>
        </w:trPr>
        <w:tc>
          <w:tcPr>
            <w:tcW w:w="1022"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29"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3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rPr>
          <w:gridAfter w:val="1"/>
          <w:wAfter w:w="13" w:type="dxa"/>
        </w:trPr>
        <w:tc>
          <w:tcPr>
            <w:tcW w:w="1022"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2.1</w:t>
            </w:r>
          </w:p>
        </w:tc>
        <w:tc>
          <w:tcPr>
            <w:tcW w:w="102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3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warning error access failed</w:t>
            </w:r>
          </w:p>
        </w:tc>
      </w:tr>
      <w:tr w:rsidR="00DD3B45" w:rsidRPr="000D195A" w:rsidTr="00DD3B45">
        <w:tc>
          <w:tcPr>
            <w:tcW w:w="2051"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6"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1"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6"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Admin login Use case</w:t>
      </w:r>
    </w:p>
    <w:p w:rsidR="00DD3B45" w:rsidRPr="000D195A" w:rsidRDefault="00DD3B45" w:rsidP="006B4A50">
      <w:pPr>
        <w:pStyle w:val="Heading7"/>
        <w:jc w:val="both"/>
        <w:rPr>
          <w:rFonts w:ascii="Century" w:hAnsi="Century"/>
          <w:i w:val="0"/>
        </w:rPr>
      </w:pPr>
      <w:r w:rsidRPr="000D195A">
        <w:rPr>
          <w:rFonts w:ascii="Century" w:hAnsi="Century" w:cs="Times New Roman"/>
          <w:i w:val="0"/>
        </w:rPr>
        <w:lastRenderedPageBreak/>
        <w:t>UC039</w:t>
      </w:r>
      <w:r w:rsidRPr="000D195A">
        <w:rPr>
          <w:rFonts w:ascii="Century" w:hAnsi="Century"/>
          <w:i w:val="0"/>
        </w:rPr>
        <w:t>- 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9"/>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UC039</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logout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Admin logouts of WS website</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 Admin logged in WS website as Administrator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clicks on Logout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is logged out from WS website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29"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2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pStyle w:val="ListParagraph"/>
              <w:numPr>
                <w:ilvl w:val="0"/>
                <w:numId w:val="132"/>
              </w:numPr>
              <w:spacing w:before="0" w:after="160"/>
              <w:rPr>
                <w:rFonts w:ascii="Century" w:hAnsi="Century"/>
              </w:rPr>
            </w:pPr>
            <w:r w:rsidRPr="000D195A">
              <w:rPr>
                <w:rFonts w:ascii="Century" w:hAnsi="Century"/>
              </w:rPr>
              <w:t>Click on dropdown at right side of WS website</w:t>
            </w:r>
          </w:p>
          <w:p w:rsidR="00DD3B45" w:rsidRPr="000D195A" w:rsidRDefault="00DD3B45" w:rsidP="006B4A50">
            <w:pPr>
              <w:pStyle w:val="ListParagraph"/>
              <w:numPr>
                <w:ilvl w:val="0"/>
                <w:numId w:val="132"/>
              </w:numPr>
              <w:spacing w:before="0" w:after="160"/>
              <w:rPr>
                <w:rFonts w:ascii="Century" w:hAnsi="Century"/>
              </w:rPr>
            </w:pPr>
            <w:r w:rsidRPr="000D195A">
              <w:rPr>
                <w:rFonts w:ascii="Century" w:hAnsi="Century"/>
              </w:rPr>
              <w:t>Choose Logout option</w:t>
            </w:r>
          </w:p>
        </w:tc>
      </w:tr>
      <w:tr w:rsidR="00DD3B45" w:rsidRPr="000D195A" w:rsidTr="00DD3B45">
        <w:tc>
          <w:tcPr>
            <w:tcW w:w="102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2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pStyle w:val="ListParagraph"/>
              <w:numPr>
                <w:ilvl w:val="0"/>
                <w:numId w:val="132"/>
              </w:numPr>
              <w:tabs>
                <w:tab w:val="center" w:pos="3003"/>
              </w:tabs>
              <w:spacing w:before="0" w:after="160"/>
              <w:rPr>
                <w:rFonts w:ascii="Century" w:hAnsi="Century"/>
              </w:rPr>
            </w:pPr>
            <w:r w:rsidRPr="000D195A">
              <w:rPr>
                <w:rFonts w:ascii="Century" w:hAnsi="Century"/>
              </w:rPr>
              <w:t>Logout Admin</w:t>
            </w:r>
          </w:p>
          <w:p w:rsidR="00DD3B45" w:rsidRPr="000D195A" w:rsidRDefault="00DD3B45" w:rsidP="006B4A50">
            <w:pPr>
              <w:pStyle w:val="ListParagraph"/>
              <w:numPr>
                <w:ilvl w:val="0"/>
                <w:numId w:val="132"/>
              </w:numPr>
              <w:tabs>
                <w:tab w:val="center" w:pos="3003"/>
              </w:tabs>
              <w:spacing w:before="0" w:after="160"/>
              <w:rPr>
                <w:rFonts w:ascii="Century" w:hAnsi="Century"/>
              </w:rPr>
            </w:pPr>
            <w:r w:rsidRPr="000D195A">
              <w:rPr>
                <w:rFonts w:ascii="Century" w:hAnsi="Century"/>
              </w:rPr>
              <w:t>Redirect to Admin Login page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Alternative Flows:N/A  </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Admin logout Use case</w:t>
      </w:r>
    </w:p>
    <w:p w:rsidR="00DD3B45" w:rsidRPr="000D195A" w:rsidRDefault="00DD3B45" w:rsidP="006B4A50">
      <w:pPr>
        <w:pStyle w:val="Heading7"/>
        <w:jc w:val="both"/>
        <w:rPr>
          <w:rFonts w:ascii="Century" w:hAnsi="Century"/>
          <w:i w:val="0"/>
        </w:rPr>
      </w:pPr>
      <w:r w:rsidRPr="000D195A">
        <w:rPr>
          <w:rFonts w:ascii="Century" w:hAnsi="Century"/>
          <w:i w:val="0"/>
        </w:rPr>
        <w:t>UC040- Admin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1021"/>
        <w:gridCol w:w="2502"/>
        <w:gridCol w:w="2003"/>
        <w:gridCol w:w="2002"/>
        <w:gridCol w:w="90"/>
      </w:tblGrid>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rPr>
              <w:t>UC040</w:t>
            </w:r>
          </w:p>
        </w:tc>
        <w:tc>
          <w:tcPr>
            <w:tcW w:w="200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92"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64"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forgot password</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92"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92" w:type="dxa"/>
            <w:gridSpan w:val="2"/>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64"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64"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64"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This function allows Admin </w:t>
            </w:r>
            <w:r w:rsidRPr="000D195A">
              <w:rPr>
                <w:rFonts w:ascii="Century" w:eastAsia="Times New Roman" w:hAnsi="Century" w:cs="Times New Roman"/>
              </w:rPr>
              <w:t>receiving her/ his password to email</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Preconditions:</w:t>
            </w:r>
          </w:p>
        </w:tc>
        <w:tc>
          <w:tcPr>
            <w:tcW w:w="6264" w:type="dxa"/>
            <w:gridSpan w:val="4"/>
          </w:tcPr>
          <w:p w:rsidR="00DD3B45" w:rsidRPr="000D195A" w:rsidRDefault="00DD3B45" w:rsidP="006B4A50">
            <w:pPr>
              <w:pStyle w:val="ListParagraph"/>
              <w:numPr>
                <w:ilvl w:val="0"/>
                <w:numId w:val="160"/>
              </w:numPr>
              <w:spacing w:before="0" w:after="160"/>
              <w:ind w:left="374" w:hanging="270"/>
              <w:rPr>
                <w:rFonts w:ascii="Century" w:hAnsi="Century"/>
              </w:rPr>
            </w:pPr>
            <w:r w:rsidRPr="000D195A">
              <w:rPr>
                <w:rFonts w:ascii="Century" w:hAnsi="Century"/>
              </w:rPr>
              <w:t xml:space="preserve"> WS website is available</w:t>
            </w:r>
          </w:p>
          <w:p w:rsidR="00DD3B45" w:rsidRPr="000D195A" w:rsidRDefault="00DD3B45" w:rsidP="006B4A50">
            <w:pPr>
              <w:pStyle w:val="ListParagraph"/>
              <w:numPr>
                <w:ilvl w:val="0"/>
                <w:numId w:val="160"/>
              </w:numPr>
              <w:spacing w:before="0" w:after="160"/>
              <w:ind w:left="374" w:hanging="270"/>
              <w:rPr>
                <w:rFonts w:ascii="Century" w:hAnsi="Century"/>
              </w:rPr>
            </w:pPr>
            <w:r w:rsidRPr="000D195A">
              <w:rPr>
                <w:rFonts w:ascii="Century" w:hAnsi="Century"/>
              </w:rPr>
              <w:t xml:space="preserve"> Admin browsed WS website</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64" w:type="dxa"/>
            <w:gridSpan w:val="4"/>
          </w:tcPr>
          <w:p w:rsidR="00DD3B45" w:rsidRPr="000D195A" w:rsidRDefault="00DD3B45" w:rsidP="006B4A50">
            <w:pPr>
              <w:spacing w:line="276" w:lineRule="auto"/>
              <w:jc w:val="both"/>
              <w:rPr>
                <w:rFonts w:ascii="Century" w:hAnsi="Century" w:cs="Times New Roman"/>
              </w:rPr>
            </w:pPr>
            <w:r w:rsidRPr="000D195A">
              <w:rPr>
                <w:rFonts w:ascii="Century" w:eastAsia="Times New Roman" w:hAnsi="Century" w:cs="Times New Roman"/>
              </w:rPr>
              <w:t>Click Forgot password in Login page</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64"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get new password on her/ his email</w:t>
            </w:r>
          </w:p>
        </w:tc>
      </w:tr>
      <w:tr w:rsidR="00DD3B45" w:rsidRPr="000D195A" w:rsidTr="00DD3B45">
        <w:tc>
          <w:tcPr>
            <w:tcW w:w="8297" w:type="dxa"/>
            <w:gridSpan w:val="6"/>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12"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21"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64" w:type="dxa"/>
            <w:gridSpan w:val="4"/>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rPr>
          <w:gridAfter w:val="1"/>
          <w:wAfter w:w="90" w:type="dxa"/>
        </w:trPr>
        <w:tc>
          <w:tcPr>
            <w:tcW w:w="1012" w:type="dxa"/>
          </w:tcPr>
          <w:p w:rsidR="00DD3B45" w:rsidRPr="000D195A" w:rsidRDefault="00DD3B45" w:rsidP="006B4A50">
            <w:pPr>
              <w:pStyle w:val="ListParagraph"/>
              <w:ind w:left="360"/>
              <w:rPr>
                <w:rFonts w:ascii="Century" w:hAnsi="Century"/>
              </w:rPr>
            </w:pPr>
            <w:r w:rsidRPr="000D195A">
              <w:rPr>
                <w:rFonts w:ascii="Century" w:hAnsi="Century"/>
              </w:rPr>
              <w:t>1</w:t>
            </w:r>
          </w:p>
        </w:tc>
        <w:tc>
          <w:tcPr>
            <w:tcW w:w="1021" w:type="dxa"/>
          </w:tcPr>
          <w:p w:rsidR="00DD3B45" w:rsidRPr="000D195A" w:rsidRDefault="00DD3B45" w:rsidP="006B4A50">
            <w:pPr>
              <w:jc w:val="both"/>
              <w:rPr>
                <w:rFonts w:ascii="Century" w:hAnsi="Century" w:cs="Times New Roman"/>
              </w:rPr>
            </w:pPr>
            <w:r w:rsidRPr="000D195A">
              <w:rPr>
                <w:rFonts w:ascii="Century" w:hAnsi="Century" w:cs="Times New Roman"/>
              </w:rPr>
              <w:t>Admin</w:t>
            </w:r>
          </w:p>
        </w:tc>
        <w:tc>
          <w:tcPr>
            <w:tcW w:w="6174" w:type="dxa"/>
            <w:gridSpan w:val="3"/>
          </w:tcPr>
          <w:p w:rsidR="00DD3B45" w:rsidRPr="000D195A" w:rsidRDefault="00DD3B45" w:rsidP="006B4A50">
            <w:pPr>
              <w:jc w:val="both"/>
              <w:rPr>
                <w:rFonts w:ascii="Century" w:hAnsi="Century" w:cs="Times New Roman"/>
              </w:rPr>
            </w:pPr>
            <w:r w:rsidRPr="000D195A">
              <w:rPr>
                <w:rFonts w:ascii="Century" w:hAnsi="Century" w:cs="Times New Roman"/>
              </w:rPr>
              <w:t>Click Forgot password in Login page</w:t>
            </w:r>
          </w:p>
        </w:tc>
      </w:tr>
      <w:tr w:rsidR="00DD3B45" w:rsidRPr="000D195A" w:rsidTr="00DD3B45">
        <w:trPr>
          <w:gridAfter w:val="1"/>
          <w:wAfter w:w="90" w:type="dxa"/>
        </w:trPr>
        <w:tc>
          <w:tcPr>
            <w:tcW w:w="1012" w:type="dxa"/>
          </w:tcPr>
          <w:p w:rsidR="00DD3B45" w:rsidRPr="000D195A" w:rsidRDefault="00DD3B45" w:rsidP="006B4A50">
            <w:pPr>
              <w:pStyle w:val="ListParagraph"/>
              <w:ind w:left="360"/>
              <w:rPr>
                <w:rFonts w:ascii="Century" w:hAnsi="Century"/>
              </w:rPr>
            </w:pPr>
            <w:r w:rsidRPr="000D195A">
              <w:rPr>
                <w:rFonts w:ascii="Century" w:hAnsi="Century"/>
              </w:rPr>
              <w:t>2</w:t>
            </w:r>
          </w:p>
        </w:tc>
        <w:tc>
          <w:tcPr>
            <w:tcW w:w="1021" w:type="dxa"/>
          </w:tcPr>
          <w:p w:rsidR="00DD3B45" w:rsidRPr="000D195A" w:rsidRDefault="00DD3B45" w:rsidP="006B4A50">
            <w:pPr>
              <w:jc w:val="both"/>
              <w:rPr>
                <w:rFonts w:ascii="Century" w:hAnsi="Century" w:cs="Times New Roman"/>
              </w:rPr>
            </w:pPr>
            <w:r w:rsidRPr="000D195A">
              <w:rPr>
                <w:rFonts w:ascii="Century" w:hAnsi="Century" w:cs="Times New Roman"/>
              </w:rPr>
              <w:t>WS</w:t>
            </w:r>
          </w:p>
        </w:tc>
        <w:tc>
          <w:tcPr>
            <w:tcW w:w="6174" w:type="dxa"/>
            <w:gridSpan w:val="3"/>
          </w:tcPr>
          <w:p w:rsidR="00DD3B45" w:rsidRPr="000D195A" w:rsidRDefault="00DD3B45" w:rsidP="006B4A50">
            <w:pPr>
              <w:jc w:val="both"/>
              <w:rPr>
                <w:rFonts w:ascii="Century" w:hAnsi="Century" w:cs="Times New Roman"/>
              </w:rPr>
            </w:pPr>
            <w:r w:rsidRPr="000D195A">
              <w:rPr>
                <w:rFonts w:ascii="Century" w:hAnsi="Century" w:cs="Times New Roman"/>
              </w:rPr>
              <w:t>Display Email text box</w:t>
            </w:r>
          </w:p>
        </w:tc>
      </w:tr>
      <w:tr w:rsidR="00DD3B45" w:rsidRPr="000D195A" w:rsidTr="00DD3B45">
        <w:trPr>
          <w:gridAfter w:val="1"/>
          <w:wAfter w:w="90" w:type="dxa"/>
        </w:trPr>
        <w:tc>
          <w:tcPr>
            <w:tcW w:w="1012" w:type="dxa"/>
          </w:tcPr>
          <w:p w:rsidR="00DD3B45" w:rsidRPr="000D195A" w:rsidRDefault="00DD3B45" w:rsidP="006B4A50">
            <w:pPr>
              <w:pStyle w:val="ListParagraph"/>
              <w:ind w:left="360"/>
              <w:rPr>
                <w:rFonts w:ascii="Century" w:hAnsi="Century"/>
              </w:rPr>
            </w:pPr>
            <w:r w:rsidRPr="000D195A">
              <w:rPr>
                <w:rFonts w:ascii="Century" w:hAnsi="Century"/>
              </w:rPr>
              <w:t>3</w:t>
            </w:r>
          </w:p>
        </w:tc>
        <w:tc>
          <w:tcPr>
            <w:tcW w:w="1021" w:type="dxa"/>
          </w:tcPr>
          <w:p w:rsidR="00DD3B45" w:rsidRPr="000D195A" w:rsidRDefault="00DD3B45" w:rsidP="006B4A50">
            <w:pPr>
              <w:jc w:val="both"/>
              <w:rPr>
                <w:rFonts w:ascii="Century" w:hAnsi="Century" w:cs="Times New Roman"/>
              </w:rPr>
            </w:pPr>
            <w:r w:rsidRPr="000D195A">
              <w:rPr>
                <w:rFonts w:ascii="Century" w:hAnsi="Century" w:cs="Times New Roman"/>
              </w:rPr>
              <w:t>Admin</w:t>
            </w:r>
          </w:p>
        </w:tc>
        <w:tc>
          <w:tcPr>
            <w:tcW w:w="6174" w:type="dxa"/>
            <w:gridSpan w:val="3"/>
          </w:tcPr>
          <w:p w:rsidR="00DD3B45" w:rsidRPr="000D195A" w:rsidRDefault="00DD3B45" w:rsidP="006B4A50">
            <w:pPr>
              <w:jc w:val="both"/>
              <w:rPr>
                <w:rFonts w:ascii="Century" w:hAnsi="Century" w:cs="Times New Roman"/>
              </w:rPr>
            </w:pPr>
            <w:r w:rsidRPr="000D195A">
              <w:rPr>
                <w:rFonts w:ascii="Century" w:hAnsi="Century" w:cs="Times New Roman"/>
              </w:rPr>
              <w:t>Enter registered email</w:t>
            </w:r>
          </w:p>
        </w:tc>
      </w:tr>
      <w:tr w:rsidR="00DD3B45" w:rsidRPr="000D195A" w:rsidTr="00DD3B45">
        <w:trPr>
          <w:gridAfter w:val="1"/>
          <w:wAfter w:w="90" w:type="dxa"/>
        </w:trPr>
        <w:tc>
          <w:tcPr>
            <w:tcW w:w="1012" w:type="dxa"/>
          </w:tcPr>
          <w:p w:rsidR="00DD3B45" w:rsidRPr="000D195A" w:rsidRDefault="00DD3B45" w:rsidP="006B4A50">
            <w:pPr>
              <w:pStyle w:val="ListParagraph"/>
              <w:ind w:left="360"/>
              <w:rPr>
                <w:rFonts w:ascii="Century" w:hAnsi="Century"/>
              </w:rPr>
            </w:pPr>
            <w:r w:rsidRPr="000D195A">
              <w:rPr>
                <w:rFonts w:ascii="Century" w:hAnsi="Century"/>
              </w:rPr>
              <w:t>4</w:t>
            </w:r>
          </w:p>
        </w:tc>
        <w:tc>
          <w:tcPr>
            <w:tcW w:w="1021" w:type="dxa"/>
          </w:tcPr>
          <w:p w:rsidR="00DD3B45" w:rsidRPr="000D195A" w:rsidRDefault="00DD3B45" w:rsidP="006B4A50">
            <w:pPr>
              <w:jc w:val="both"/>
              <w:rPr>
                <w:rFonts w:ascii="Century" w:hAnsi="Century" w:cs="Times New Roman"/>
              </w:rPr>
            </w:pPr>
            <w:r w:rsidRPr="000D195A">
              <w:rPr>
                <w:rFonts w:ascii="Century" w:hAnsi="Century" w:cs="Times New Roman"/>
              </w:rPr>
              <w:t>Admin</w:t>
            </w:r>
          </w:p>
        </w:tc>
        <w:tc>
          <w:tcPr>
            <w:tcW w:w="6174" w:type="dxa"/>
            <w:gridSpan w:val="3"/>
          </w:tcPr>
          <w:p w:rsidR="00DD3B45" w:rsidRPr="000D195A" w:rsidRDefault="00DD3B45" w:rsidP="006B4A50">
            <w:pPr>
              <w:jc w:val="both"/>
              <w:rPr>
                <w:rFonts w:ascii="Century" w:hAnsi="Century" w:cs="Times New Roman"/>
              </w:rPr>
            </w:pPr>
            <w:r w:rsidRPr="000D195A">
              <w:rPr>
                <w:rFonts w:ascii="Century" w:hAnsi="Century" w:cs="Times New Roman"/>
              </w:rPr>
              <w:t>Click Get Password</w:t>
            </w:r>
          </w:p>
        </w:tc>
      </w:tr>
      <w:tr w:rsidR="00DD3B45" w:rsidRPr="000D195A" w:rsidTr="00DD3B45">
        <w:trPr>
          <w:gridAfter w:val="1"/>
          <w:wAfter w:w="90" w:type="dxa"/>
        </w:trPr>
        <w:tc>
          <w:tcPr>
            <w:tcW w:w="1012" w:type="dxa"/>
          </w:tcPr>
          <w:p w:rsidR="00DD3B45" w:rsidRPr="000D195A" w:rsidRDefault="00DD3B45" w:rsidP="006B4A50">
            <w:pPr>
              <w:pStyle w:val="ListParagraph"/>
              <w:ind w:left="360"/>
              <w:rPr>
                <w:rFonts w:ascii="Century" w:hAnsi="Century"/>
              </w:rPr>
            </w:pPr>
            <w:r w:rsidRPr="000D195A">
              <w:rPr>
                <w:rFonts w:ascii="Century" w:hAnsi="Century"/>
              </w:rPr>
              <w:t>5</w:t>
            </w:r>
          </w:p>
        </w:tc>
        <w:tc>
          <w:tcPr>
            <w:tcW w:w="1021" w:type="dxa"/>
          </w:tcPr>
          <w:p w:rsidR="00DD3B45" w:rsidRPr="000D195A" w:rsidRDefault="00DD3B45" w:rsidP="006B4A50">
            <w:pPr>
              <w:jc w:val="both"/>
              <w:rPr>
                <w:rFonts w:ascii="Century" w:hAnsi="Century" w:cs="Times New Roman"/>
              </w:rPr>
            </w:pPr>
            <w:r w:rsidRPr="000D195A">
              <w:rPr>
                <w:rFonts w:ascii="Century" w:hAnsi="Century" w:cs="Times New Roman"/>
              </w:rPr>
              <w:t>WS</w:t>
            </w:r>
          </w:p>
        </w:tc>
        <w:tc>
          <w:tcPr>
            <w:tcW w:w="6174" w:type="dxa"/>
            <w:gridSpan w:val="3"/>
          </w:tcPr>
          <w:p w:rsidR="00DD3B45" w:rsidRPr="000D195A" w:rsidRDefault="00DD3B45" w:rsidP="006B4A50">
            <w:pPr>
              <w:jc w:val="both"/>
              <w:rPr>
                <w:rFonts w:ascii="Century" w:hAnsi="Century" w:cs="Times New Roman"/>
              </w:rPr>
            </w:pPr>
            <w:r w:rsidRPr="000D195A">
              <w:rPr>
                <w:rFonts w:ascii="Century" w:hAnsi="Century" w:cs="Times New Roman"/>
              </w:rPr>
              <w:t>Sends confirm email</w:t>
            </w:r>
          </w:p>
        </w:tc>
      </w:tr>
      <w:tr w:rsidR="00DD3B45" w:rsidRPr="000D195A" w:rsidTr="00DD3B45">
        <w:trPr>
          <w:gridAfter w:val="1"/>
          <w:wAfter w:w="90" w:type="dxa"/>
        </w:trPr>
        <w:tc>
          <w:tcPr>
            <w:tcW w:w="1012" w:type="dxa"/>
          </w:tcPr>
          <w:p w:rsidR="00DD3B45" w:rsidRPr="000D195A" w:rsidRDefault="00DD3B45" w:rsidP="006B4A50">
            <w:pPr>
              <w:pStyle w:val="ListParagraph"/>
              <w:ind w:left="360"/>
              <w:rPr>
                <w:rFonts w:ascii="Century" w:hAnsi="Century"/>
              </w:rPr>
            </w:pPr>
            <w:r w:rsidRPr="000D195A">
              <w:rPr>
                <w:rFonts w:ascii="Century" w:hAnsi="Century"/>
              </w:rPr>
              <w:t>6</w:t>
            </w:r>
          </w:p>
        </w:tc>
        <w:tc>
          <w:tcPr>
            <w:tcW w:w="1021" w:type="dxa"/>
          </w:tcPr>
          <w:p w:rsidR="00DD3B45" w:rsidRPr="000D195A" w:rsidRDefault="00DD3B45" w:rsidP="006B4A50">
            <w:pPr>
              <w:jc w:val="both"/>
              <w:rPr>
                <w:rFonts w:ascii="Century" w:hAnsi="Century" w:cs="Times New Roman"/>
              </w:rPr>
            </w:pPr>
            <w:r w:rsidRPr="000D195A">
              <w:rPr>
                <w:rFonts w:ascii="Century" w:hAnsi="Century" w:cs="Times New Roman"/>
              </w:rPr>
              <w:t>WS</w:t>
            </w:r>
          </w:p>
        </w:tc>
        <w:tc>
          <w:tcPr>
            <w:tcW w:w="6174" w:type="dxa"/>
            <w:gridSpan w:val="3"/>
          </w:tcPr>
          <w:p w:rsidR="00DD3B45" w:rsidRPr="000D195A" w:rsidRDefault="00DD3B45" w:rsidP="006B4A50">
            <w:pPr>
              <w:jc w:val="both"/>
              <w:rPr>
                <w:rFonts w:ascii="Century" w:hAnsi="Century" w:cs="Times New Roman"/>
              </w:rPr>
            </w:pPr>
            <w:r w:rsidRPr="000D195A">
              <w:rPr>
                <w:rFonts w:ascii="Century" w:hAnsi="Century" w:cs="Times New Roman"/>
              </w:rPr>
              <w:t>Redirect to guest homepage</w:t>
            </w:r>
          </w:p>
        </w:tc>
      </w:tr>
      <w:tr w:rsidR="00DD3B45" w:rsidRPr="000D195A" w:rsidTr="00DD3B45">
        <w:trPr>
          <w:gridAfter w:val="1"/>
          <w:wAfter w:w="90" w:type="dxa"/>
        </w:trPr>
        <w:tc>
          <w:tcPr>
            <w:tcW w:w="820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Alternative Flows:  </w:t>
            </w:r>
          </w:p>
        </w:tc>
      </w:tr>
      <w:tr w:rsidR="00DD3B45" w:rsidRPr="000D195A" w:rsidTr="00DD3B45">
        <w:trPr>
          <w:gridAfter w:val="1"/>
          <w:wAfter w:w="90" w:type="dxa"/>
        </w:trPr>
        <w:tc>
          <w:tcPr>
            <w:tcW w:w="1012"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AT1</w:t>
            </w:r>
          </w:p>
        </w:tc>
        <w:tc>
          <w:tcPr>
            <w:tcW w:w="7195"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3 in the main flows, if Admin click other hyperlinks or buttons</w:t>
            </w:r>
          </w:p>
        </w:tc>
      </w:tr>
      <w:tr w:rsidR="00DD3B45" w:rsidRPr="000D195A" w:rsidTr="00DD3B45">
        <w:trPr>
          <w:gridAfter w:val="1"/>
          <w:wAfter w:w="90" w:type="dxa"/>
        </w:trPr>
        <w:tc>
          <w:tcPr>
            <w:tcW w:w="1012"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21"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17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rPr>
          <w:gridAfter w:val="1"/>
          <w:wAfter w:w="90" w:type="dxa"/>
        </w:trPr>
        <w:tc>
          <w:tcPr>
            <w:tcW w:w="1012"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3.1</w:t>
            </w:r>
          </w:p>
        </w:tc>
        <w:tc>
          <w:tcPr>
            <w:tcW w:w="1021"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17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Redirects Admin to chosen hyperlink or button</w:t>
            </w:r>
          </w:p>
        </w:tc>
      </w:tr>
      <w:tr w:rsidR="00DD3B45" w:rsidRPr="000D195A" w:rsidTr="00DD3B45">
        <w:trPr>
          <w:gridAfter w:val="1"/>
          <w:wAfter w:w="90" w:type="dxa"/>
        </w:trPr>
        <w:tc>
          <w:tcPr>
            <w:tcW w:w="8207" w:type="dxa"/>
            <w:gridSpan w:val="5"/>
          </w:tcPr>
          <w:p w:rsidR="00DD3B45" w:rsidRPr="000D195A" w:rsidRDefault="00DD3B45" w:rsidP="006B4A50">
            <w:pPr>
              <w:spacing w:line="276" w:lineRule="auto"/>
              <w:jc w:val="both"/>
              <w:rPr>
                <w:rFonts w:ascii="Century" w:hAnsi="Century" w:cs="Times New Roman"/>
              </w:rPr>
            </w:pPr>
          </w:p>
        </w:tc>
      </w:tr>
      <w:tr w:rsidR="00DD3B45" w:rsidRPr="000D195A" w:rsidTr="00DD3B45">
        <w:trPr>
          <w:gridAfter w:val="1"/>
          <w:wAfter w:w="90" w:type="dxa"/>
        </w:trPr>
        <w:tc>
          <w:tcPr>
            <w:tcW w:w="820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w:t>
            </w:r>
          </w:p>
        </w:tc>
      </w:tr>
      <w:tr w:rsidR="00DD3B45" w:rsidRPr="000D195A" w:rsidTr="00DD3B45">
        <w:trPr>
          <w:gridAfter w:val="1"/>
          <w:wAfter w:w="90" w:type="dxa"/>
        </w:trPr>
        <w:tc>
          <w:tcPr>
            <w:tcW w:w="1012"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EC1</w:t>
            </w:r>
          </w:p>
        </w:tc>
        <w:tc>
          <w:tcPr>
            <w:tcW w:w="7195"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3, mail input is invalid</w:t>
            </w:r>
          </w:p>
        </w:tc>
      </w:tr>
      <w:tr w:rsidR="00DD3B45" w:rsidRPr="000D195A" w:rsidTr="00DD3B45">
        <w:trPr>
          <w:gridAfter w:val="1"/>
          <w:wAfter w:w="90" w:type="dxa"/>
        </w:trPr>
        <w:tc>
          <w:tcPr>
            <w:tcW w:w="1012"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21"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17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rPr>
          <w:gridAfter w:val="1"/>
          <w:wAfter w:w="90" w:type="dxa"/>
          <w:trHeight w:val="305"/>
        </w:trPr>
        <w:tc>
          <w:tcPr>
            <w:tcW w:w="1012" w:type="dxa"/>
            <w:shd w:val="clear" w:color="auto" w:fill="auto"/>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3.1</w:t>
            </w:r>
          </w:p>
        </w:tc>
        <w:tc>
          <w:tcPr>
            <w:tcW w:w="1021" w:type="dxa"/>
            <w:shd w:val="clear" w:color="auto" w:fill="auto"/>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174" w:type="dxa"/>
            <w:gridSpan w:val="3"/>
            <w:shd w:val="clear" w:color="auto" w:fill="auto"/>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rPr>
              <w:t>Displays warning message</w:t>
            </w:r>
          </w:p>
        </w:tc>
      </w:tr>
      <w:tr w:rsidR="00DD3B45" w:rsidRPr="000D195A" w:rsidTr="00DD3B45">
        <w:trPr>
          <w:gridAfter w:val="1"/>
          <w:wAfter w:w="90" w:type="dxa"/>
        </w:trPr>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17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rPr>
          <w:gridAfter w:val="1"/>
          <w:wAfter w:w="90" w:type="dxa"/>
        </w:trPr>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17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Admin forgot password Use case</w:t>
      </w:r>
    </w:p>
    <w:p w:rsidR="00DD3B45" w:rsidRPr="000D195A" w:rsidRDefault="00DD3B45" w:rsidP="006B4A50">
      <w:pPr>
        <w:jc w:val="both"/>
        <w:rPr>
          <w:rFonts w:ascii="Century" w:hAnsi="Century"/>
        </w:rPr>
      </w:pPr>
    </w:p>
    <w:p w:rsidR="00DD3B45" w:rsidRPr="000D195A" w:rsidRDefault="00DD3B45" w:rsidP="006B4A50">
      <w:pPr>
        <w:pStyle w:val="Heading6"/>
        <w:jc w:val="both"/>
        <w:rPr>
          <w:rFonts w:ascii="Century" w:hAnsi="Century"/>
        </w:rPr>
      </w:pPr>
      <w:r w:rsidRPr="000D195A">
        <w:rPr>
          <w:rFonts w:ascii="Century" w:hAnsi="Century"/>
        </w:rPr>
        <w:lastRenderedPageBreak/>
        <w:t>Manage user's account</w:t>
      </w:r>
    </w:p>
    <w:p w:rsidR="00DD3B45" w:rsidRPr="000D195A" w:rsidRDefault="00DD3B45" w:rsidP="006B4A50">
      <w:pPr>
        <w:ind w:firstLine="1170"/>
        <w:jc w:val="both"/>
        <w:rPr>
          <w:rFonts w:ascii="Century" w:hAnsi="Century"/>
        </w:rPr>
      </w:pPr>
      <w:r w:rsidRPr="000D195A">
        <w:rPr>
          <w:rFonts w:ascii="Century" w:hAnsi="Century"/>
          <w:noProof/>
          <w:lang w:eastAsia="en-US"/>
        </w:rPr>
        <w:drawing>
          <wp:inline distT="0" distB="0" distL="0" distR="0" wp14:anchorId="3A01E6FA" wp14:editId="7606DF1B">
            <wp:extent cx="3623095" cy="4055855"/>
            <wp:effectExtent l="0" t="0" r="0" b="1905"/>
            <wp:docPr id="16" name="Picture 16" descr="C:\Users\Monday\AppData\Local\Microsoft\Windows\INetCache\Content.Word\AdUser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nday\AppData\Local\Microsoft\Windows\INetCache\Content.Word\AdUserAcc.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35928" cy="4070221"/>
                    </a:xfrm>
                    <a:prstGeom prst="rect">
                      <a:avLst/>
                    </a:prstGeom>
                    <a:noFill/>
                    <a:ln>
                      <a:noFill/>
                    </a:ln>
                  </pic:spPr>
                </pic:pic>
              </a:graphicData>
            </a:graphic>
          </wp:inline>
        </w:drawing>
      </w:r>
    </w:p>
    <w:p w:rsidR="00DD3B45" w:rsidRPr="000D195A" w:rsidRDefault="00DD3B45" w:rsidP="00746720">
      <w:pPr>
        <w:pStyle w:val="Figure3-1"/>
        <w:rPr>
          <w:rFonts w:ascii="Century" w:hAnsi="Century"/>
        </w:rPr>
      </w:pPr>
      <w:r w:rsidRPr="000D195A">
        <w:rPr>
          <w:rFonts w:ascii="Century" w:hAnsi="Century"/>
        </w:rPr>
        <w:t>Manage user account use case</w:t>
      </w:r>
    </w:p>
    <w:p w:rsidR="00DD3B45" w:rsidRPr="000D195A" w:rsidRDefault="00DD3B45" w:rsidP="006B4A50">
      <w:pPr>
        <w:ind w:firstLine="1170"/>
        <w:jc w:val="both"/>
        <w:rPr>
          <w:rFonts w:ascii="Century" w:hAnsi="Century"/>
        </w:rPr>
      </w:pPr>
    </w:p>
    <w:p w:rsidR="00DD3B45" w:rsidRPr="000D195A" w:rsidRDefault="00DD3B45" w:rsidP="006B4A50">
      <w:pPr>
        <w:pStyle w:val="Heading7"/>
        <w:jc w:val="both"/>
        <w:rPr>
          <w:rFonts w:ascii="Century" w:hAnsi="Century"/>
          <w:i w:val="0"/>
        </w:rPr>
      </w:pPr>
      <w:r w:rsidRPr="000D195A">
        <w:rPr>
          <w:rFonts w:ascii="Century" w:hAnsi="Century"/>
          <w:i w:val="0"/>
        </w:rPr>
        <w:t>UC041- View list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502"/>
        <w:gridCol w:w="2004"/>
        <w:gridCol w:w="2090"/>
      </w:tblGrid>
      <w:tr w:rsidR="00DD3B45" w:rsidRPr="000D195A" w:rsidTr="00DD3B45">
        <w:tc>
          <w:tcPr>
            <w:tcW w:w="203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rPr>
              <w:t>UC041</w:t>
            </w:r>
          </w:p>
        </w:tc>
        <w:tc>
          <w:tcPr>
            <w:tcW w:w="200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9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3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6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View user list</w:t>
            </w:r>
          </w:p>
        </w:tc>
      </w:tr>
      <w:tr w:rsidR="00DD3B45" w:rsidRPr="000D195A" w:rsidTr="00DD3B45">
        <w:tc>
          <w:tcPr>
            <w:tcW w:w="203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0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9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3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0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90" w:type="dxa"/>
          </w:tcPr>
          <w:p w:rsidR="00DD3B45" w:rsidRPr="000D195A" w:rsidRDefault="00DD3B45" w:rsidP="006B4A50">
            <w:pPr>
              <w:spacing w:line="276" w:lineRule="auto"/>
              <w:jc w:val="both"/>
              <w:rPr>
                <w:rFonts w:ascii="Century" w:hAnsi="Century" w:cs="Times New Roman"/>
              </w:rPr>
            </w:pPr>
          </w:p>
        </w:tc>
      </w:tr>
      <w:tr w:rsidR="00DD3B45" w:rsidRPr="000D195A" w:rsidTr="00DD3B45">
        <w:trPr>
          <w:trHeight w:val="602"/>
        </w:trPr>
        <w:tc>
          <w:tcPr>
            <w:tcW w:w="203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6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rPr>
          <w:trHeight w:val="602"/>
        </w:trPr>
        <w:tc>
          <w:tcPr>
            <w:tcW w:w="203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6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rPr>
          <w:trHeight w:val="602"/>
        </w:trPr>
        <w:tc>
          <w:tcPr>
            <w:tcW w:w="203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6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Administrator to view User list of who has registered.</w:t>
            </w:r>
          </w:p>
        </w:tc>
      </w:tr>
      <w:tr w:rsidR="00DD3B45" w:rsidRPr="000D195A" w:rsidTr="00DD3B45">
        <w:tc>
          <w:tcPr>
            <w:tcW w:w="203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63" w:type="dxa"/>
            <w:gridSpan w:val="3"/>
          </w:tcPr>
          <w:p w:rsidR="00DD3B45" w:rsidRPr="000D195A" w:rsidRDefault="00DD3B45" w:rsidP="006B4A50">
            <w:pPr>
              <w:pStyle w:val="ListParagraph"/>
              <w:numPr>
                <w:ilvl w:val="0"/>
                <w:numId w:val="133"/>
              </w:numPr>
              <w:spacing w:before="0" w:after="160"/>
              <w:ind w:left="283" w:hanging="270"/>
              <w:rPr>
                <w:rFonts w:ascii="Century" w:hAnsi="Century"/>
              </w:rPr>
            </w:pPr>
            <w:r w:rsidRPr="000D195A">
              <w:rPr>
                <w:rFonts w:ascii="Century" w:hAnsi="Century"/>
              </w:rPr>
              <w:t xml:space="preserve"> WS website is available</w:t>
            </w:r>
          </w:p>
          <w:p w:rsidR="00DD3B45" w:rsidRPr="000D195A" w:rsidRDefault="00DD3B45" w:rsidP="006B4A50">
            <w:pPr>
              <w:pStyle w:val="ListParagraph"/>
              <w:numPr>
                <w:ilvl w:val="0"/>
                <w:numId w:val="133"/>
              </w:numPr>
              <w:spacing w:before="0" w:after="160"/>
              <w:ind w:left="283" w:hanging="270"/>
              <w:rPr>
                <w:rFonts w:ascii="Century" w:hAnsi="Century"/>
              </w:rPr>
            </w:pPr>
            <w:r w:rsidRPr="000D195A">
              <w:rPr>
                <w:rFonts w:ascii="Century" w:hAnsi="Century"/>
              </w:rPr>
              <w:t xml:space="preserve"> Admin browsed WS website</w:t>
            </w:r>
          </w:p>
          <w:p w:rsidR="00DD3B45" w:rsidRPr="000D195A" w:rsidRDefault="00DD3B45" w:rsidP="006B4A50">
            <w:pPr>
              <w:pStyle w:val="ListParagraph"/>
              <w:numPr>
                <w:ilvl w:val="0"/>
                <w:numId w:val="133"/>
              </w:numPr>
              <w:spacing w:before="0" w:after="160"/>
              <w:ind w:left="283" w:hanging="270"/>
              <w:rPr>
                <w:rFonts w:ascii="Century" w:hAnsi="Century"/>
              </w:rPr>
            </w:pPr>
            <w:r w:rsidRPr="000D195A">
              <w:rPr>
                <w:rFonts w:ascii="Century" w:hAnsi="Century"/>
              </w:rPr>
              <w:t xml:space="preserve"> Admin logged in as Administrator </w:t>
            </w:r>
          </w:p>
        </w:tc>
      </w:tr>
      <w:tr w:rsidR="00DD3B45" w:rsidRPr="000D195A" w:rsidTr="00DD3B45">
        <w:tc>
          <w:tcPr>
            <w:tcW w:w="203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6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clicks on Users List</w:t>
            </w:r>
          </w:p>
        </w:tc>
      </w:tr>
      <w:tr w:rsidR="00DD3B45" w:rsidRPr="000D195A" w:rsidTr="00DD3B45">
        <w:tc>
          <w:tcPr>
            <w:tcW w:w="203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6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Users List is displayed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lastRenderedPageBreak/>
              <w:t>Normal Flow</w:t>
            </w:r>
          </w:p>
        </w:tc>
      </w:tr>
      <w:tr w:rsidR="00DD3B45" w:rsidRPr="000D195A" w:rsidTr="00DD3B45">
        <w:tc>
          <w:tcPr>
            <w:tcW w:w="101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63"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1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2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63" w:type="dxa"/>
            <w:gridSpan w:val="3"/>
          </w:tcPr>
          <w:p w:rsidR="00DD3B45" w:rsidRPr="000D195A" w:rsidRDefault="00DD3B45" w:rsidP="006B4A50">
            <w:pPr>
              <w:pStyle w:val="ListParagraph"/>
              <w:numPr>
                <w:ilvl w:val="0"/>
                <w:numId w:val="132"/>
              </w:numPr>
              <w:spacing w:before="0" w:after="160"/>
              <w:rPr>
                <w:rFonts w:ascii="Century" w:hAnsi="Century"/>
              </w:rPr>
            </w:pPr>
            <w:r w:rsidRPr="000D195A">
              <w:rPr>
                <w:rFonts w:ascii="Century" w:hAnsi="Century"/>
              </w:rPr>
              <w:t>Click on Users at left side</w:t>
            </w:r>
          </w:p>
          <w:p w:rsidR="00DD3B45" w:rsidRPr="000D195A" w:rsidRDefault="00DD3B45" w:rsidP="006B4A50">
            <w:pPr>
              <w:pStyle w:val="ListParagraph"/>
              <w:numPr>
                <w:ilvl w:val="0"/>
                <w:numId w:val="132"/>
              </w:numPr>
              <w:spacing w:before="0" w:after="160"/>
              <w:rPr>
                <w:rFonts w:ascii="Century" w:hAnsi="Century"/>
              </w:rPr>
            </w:pPr>
            <w:r w:rsidRPr="000D195A">
              <w:rPr>
                <w:rFonts w:ascii="Century" w:hAnsi="Century"/>
              </w:rPr>
              <w:t>Click on Users List</w:t>
            </w:r>
          </w:p>
        </w:tc>
      </w:tr>
      <w:tr w:rsidR="00DD3B45" w:rsidRPr="000D195A" w:rsidTr="00DD3B45">
        <w:tc>
          <w:tcPr>
            <w:tcW w:w="101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2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63"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Display list of users</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Alternative Flows:  </w:t>
            </w:r>
          </w:p>
        </w:tc>
      </w:tr>
      <w:tr w:rsidR="00DD3B45" w:rsidRPr="000D195A" w:rsidTr="00DD3B45">
        <w:tc>
          <w:tcPr>
            <w:tcW w:w="1010" w:type="dxa"/>
          </w:tcPr>
          <w:p w:rsidR="00DD3B45" w:rsidRPr="000D195A" w:rsidRDefault="00DD3B45" w:rsidP="006B4A50">
            <w:pPr>
              <w:spacing w:line="276" w:lineRule="auto"/>
              <w:jc w:val="both"/>
              <w:rPr>
                <w:rFonts w:ascii="Century" w:hAnsi="Century"/>
                <w:b/>
              </w:rPr>
            </w:pPr>
            <w:r w:rsidRPr="000D195A">
              <w:rPr>
                <w:rFonts w:ascii="Century" w:hAnsi="Century"/>
                <w:b/>
              </w:rPr>
              <w:t>AT1</w:t>
            </w:r>
          </w:p>
        </w:tc>
        <w:tc>
          <w:tcPr>
            <w:tcW w:w="7287" w:type="dxa"/>
            <w:gridSpan w:val="4"/>
          </w:tcPr>
          <w:p w:rsidR="00DD3B45" w:rsidRPr="000D195A" w:rsidRDefault="00DD3B45" w:rsidP="006B4A50">
            <w:pPr>
              <w:spacing w:line="276" w:lineRule="auto"/>
              <w:jc w:val="both"/>
              <w:rPr>
                <w:rFonts w:ascii="Century" w:hAnsi="Century"/>
              </w:rPr>
            </w:pPr>
            <w:r w:rsidRPr="000D195A">
              <w:rPr>
                <w:rFonts w:ascii="Century" w:hAnsi="Century"/>
              </w:rPr>
              <w:t>At step 1 in the main flows, if do not have any user</w:t>
            </w:r>
          </w:p>
        </w:tc>
      </w:tr>
      <w:tr w:rsidR="00DD3B45" w:rsidRPr="000D195A" w:rsidTr="00DD3B45">
        <w:tc>
          <w:tcPr>
            <w:tcW w:w="1010"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Step</w:t>
            </w:r>
          </w:p>
        </w:tc>
        <w:tc>
          <w:tcPr>
            <w:tcW w:w="1024"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Actor</w:t>
            </w:r>
          </w:p>
        </w:tc>
        <w:tc>
          <w:tcPr>
            <w:tcW w:w="6263" w:type="dxa"/>
            <w:gridSpan w:val="3"/>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Action</w:t>
            </w:r>
          </w:p>
        </w:tc>
      </w:tr>
      <w:tr w:rsidR="00DD3B45" w:rsidRPr="000D195A" w:rsidTr="00DD3B45">
        <w:tc>
          <w:tcPr>
            <w:tcW w:w="1010" w:type="dxa"/>
          </w:tcPr>
          <w:p w:rsidR="00DD3B45" w:rsidRPr="000D195A" w:rsidRDefault="00DD3B45" w:rsidP="006B4A50">
            <w:pPr>
              <w:spacing w:line="276" w:lineRule="auto"/>
              <w:jc w:val="both"/>
              <w:rPr>
                <w:rFonts w:ascii="Century" w:hAnsi="Century"/>
              </w:rPr>
            </w:pPr>
            <w:r w:rsidRPr="000D195A">
              <w:rPr>
                <w:rFonts w:ascii="Century" w:hAnsi="Century"/>
              </w:rPr>
              <w:t>2.1</w:t>
            </w:r>
          </w:p>
        </w:tc>
        <w:tc>
          <w:tcPr>
            <w:tcW w:w="1024" w:type="dxa"/>
          </w:tcPr>
          <w:p w:rsidR="00DD3B45" w:rsidRPr="000D195A" w:rsidRDefault="00DD3B45" w:rsidP="006B4A50">
            <w:pPr>
              <w:spacing w:line="276" w:lineRule="auto"/>
              <w:jc w:val="both"/>
              <w:rPr>
                <w:rFonts w:ascii="Century" w:hAnsi="Century"/>
              </w:rPr>
            </w:pPr>
            <w:r w:rsidRPr="000D195A">
              <w:rPr>
                <w:rFonts w:ascii="Century" w:hAnsi="Century"/>
              </w:rPr>
              <w:t>WS</w:t>
            </w:r>
          </w:p>
        </w:tc>
        <w:tc>
          <w:tcPr>
            <w:tcW w:w="6263" w:type="dxa"/>
            <w:gridSpan w:val="3"/>
          </w:tcPr>
          <w:p w:rsidR="00DD3B45" w:rsidRPr="000D195A" w:rsidRDefault="00DD3B45" w:rsidP="006B4A50">
            <w:pPr>
              <w:spacing w:line="276" w:lineRule="auto"/>
              <w:jc w:val="both"/>
              <w:rPr>
                <w:rFonts w:ascii="Century" w:hAnsi="Century"/>
              </w:rPr>
            </w:pPr>
            <w:r w:rsidRPr="000D195A">
              <w:rPr>
                <w:rFonts w:ascii="Century" w:hAnsi="Century"/>
              </w:rPr>
              <w:t>Display “</w:t>
            </w:r>
            <w:r w:rsidRPr="000D195A">
              <w:rPr>
                <w:rFonts w:ascii="Century" w:hAnsi="Century"/>
                <w:color w:val="333333"/>
              </w:rPr>
              <w:t>Do not have any user” message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3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6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34"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63"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View user list Use case</w:t>
      </w:r>
    </w:p>
    <w:p w:rsidR="00DD3B45" w:rsidRPr="000D195A" w:rsidRDefault="00DD3B45" w:rsidP="006B4A50">
      <w:pPr>
        <w:pStyle w:val="Heading7"/>
        <w:jc w:val="both"/>
        <w:rPr>
          <w:rFonts w:ascii="Century" w:hAnsi="Century"/>
          <w:i w:val="0"/>
        </w:rPr>
      </w:pPr>
      <w:r w:rsidRPr="000D195A">
        <w:rPr>
          <w:rFonts w:ascii="Century" w:hAnsi="Century"/>
          <w:i w:val="0"/>
        </w:rPr>
        <w:t>UC042- View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rPr>
              <w:t>UC042</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View user profile</w:t>
            </w:r>
          </w:p>
        </w:tc>
      </w:tr>
      <w:tr w:rsidR="00DD3B45" w:rsidRPr="000D195A" w:rsidTr="00DD3B45">
        <w:tc>
          <w:tcPr>
            <w:tcW w:w="2053" w:type="dxa"/>
            <w:gridSpan w:val="2"/>
            <w:shd w:val="clear" w:color="auto" w:fill="D9E2F3" w:themeFill="accent5" w:themeFillTint="33"/>
          </w:tcPr>
          <w:p w:rsidR="00DD3B45" w:rsidRPr="000D195A" w:rsidRDefault="00DD3B45" w:rsidP="006B4A50">
            <w:pPr>
              <w:tabs>
                <w:tab w:val="right" w:pos="1858"/>
              </w:tabs>
              <w:spacing w:line="276" w:lineRule="auto"/>
              <w:jc w:val="both"/>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Administrator to view profile of an user</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is viewing  Users List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clicks on View button</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Profile of this user is displayed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View detail button at Action column of the user whom want to see profile</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Display profile of this user</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lastRenderedPageBreak/>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View user profile Use case</w:t>
      </w:r>
    </w:p>
    <w:p w:rsidR="00DD3B45" w:rsidRPr="000D195A" w:rsidRDefault="00DD3B45" w:rsidP="006B4A50">
      <w:pPr>
        <w:pStyle w:val="Heading7"/>
        <w:jc w:val="both"/>
        <w:rPr>
          <w:rFonts w:ascii="Century" w:hAnsi="Century"/>
          <w:i w:val="0"/>
        </w:rPr>
      </w:pPr>
      <w:r w:rsidRPr="000D195A">
        <w:rPr>
          <w:rFonts w:ascii="Century" w:hAnsi="Century"/>
          <w:i w:val="0"/>
        </w:rPr>
        <w:t>UC043- Activate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rPr>
              <w:t>UC043</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Activate user's account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This function allows Administrator to activate an user’s account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pStyle w:val="ListParagraph"/>
              <w:numPr>
                <w:ilvl w:val="0"/>
                <w:numId w:val="132"/>
              </w:numPr>
              <w:spacing w:before="0" w:after="160"/>
              <w:ind w:left="174" w:hanging="180"/>
              <w:rPr>
                <w:rFonts w:ascii="Century" w:hAnsi="Century"/>
              </w:rPr>
            </w:pPr>
            <w:r w:rsidRPr="000D195A">
              <w:rPr>
                <w:rFonts w:ascii="Century" w:hAnsi="Century"/>
              </w:rPr>
              <w:t>Admin is viewing  Users List</w:t>
            </w:r>
          </w:p>
          <w:p w:rsidR="00DD3B45" w:rsidRPr="000D195A" w:rsidRDefault="00DD3B45" w:rsidP="006B4A50">
            <w:pPr>
              <w:pStyle w:val="ListParagraph"/>
              <w:numPr>
                <w:ilvl w:val="0"/>
                <w:numId w:val="132"/>
              </w:numPr>
              <w:spacing w:before="0" w:after="160"/>
              <w:ind w:left="174" w:hanging="180"/>
              <w:rPr>
                <w:rFonts w:ascii="Century" w:hAnsi="Century"/>
              </w:rPr>
            </w:pPr>
            <w:r w:rsidRPr="000D195A">
              <w:rPr>
                <w:rFonts w:ascii="Century" w:hAnsi="Century"/>
              </w:rPr>
              <w:t>Status of this user is deactivate</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clicks on Deactivate button on status column</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User’s account is activated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Deactivate button at Status column of the user whom want to activate</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pop-up confirm change status</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Confirm and click YES</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pStyle w:val="ListParagraph"/>
              <w:numPr>
                <w:ilvl w:val="0"/>
                <w:numId w:val="132"/>
              </w:numPr>
              <w:tabs>
                <w:tab w:val="center" w:pos="3003"/>
              </w:tabs>
              <w:spacing w:before="0" w:after="160"/>
              <w:ind w:left="264" w:hanging="270"/>
              <w:rPr>
                <w:rFonts w:ascii="Century" w:hAnsi="Century"/>
              </w:rPr>
            </w:pPr>
            <w:r w:rsidRPr="000D195A">
              <w:rPr>
                <w:rFonts w:ascii="Century" w:hAnsi="Century"/>
              </w:rPr>
              <w:t>Change displayed status from Deactivate to Activate</w:t>
            </w:r>
          </w:p>
          <w:p w:rsidR="00DD3B45" w:rsidRPr="000D195A" w:rsidRDefault="00DD3B45" w:rsidP="006B4A50">
            <w:pPr>
              <w:pStyle w:val="ListParagraph"/>
              <w:numPr>
                <w:ilvl w:val="0"/>
                <w:numId w:val="132"/>
              </w:numPr>
              <w:tabs>
                <w:tab w:val="center" w:pos="3003"/>
              </w:tabs>
              <w:spacing w:before="0" w:after="160"/>
              <w:ind w:left="264" w:hanging="270"/>
              <w:rPr>
                <w:rFonts w:ascii="Century" w:hAnsi="Century"/>
              </w:rPr>
            </w:pPr>
            <w:r w:rsidRPr="000D195A">
              <w:rPr>
                <w:rFonts w:ascii="Century" w:hAnsi="Century"/>
              </w:rPr>
              <w:t>Change status of this user’s account to Activate on database</w:t>
            </w:r>
          </w:p>
          <w:p w:rsidR="00DD3B45" w:rsidRPr="000D195A" w:rsidRDefault="00DD3B45" w:rsidP="006B4A50">
            <w:pPr>
              <w:pStyle w:val="ListParagraph"/>
              <w:numPr>
                <w:ilvl w:val="0"/>
                <w:numId w:val="132"/>
              </w:numPr>
              <w:tabs>
                <w:tab w:val="center" w:pos="3003"/>
              </w:tabs>
              <w:spacing w:before="0" w:after="160"/>
              <w:ind w:left="264" w:hanging="270"/>
              <w:rPr>
                <w:rFonts w:ascii="Century" w:hAnsi="Century"/>
              </w:rPr>
            </w:pPr>
            <w:r w:rsidRPr="000D195A">
              <w:rPr>
                <w:rFonts w:ascii="Century" w:hAnsi="Century"/>
              </w:rPr>
              <w:t>Display message success</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5</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Click OK</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6</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Close pop-up</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Alternative Flows:  </w:t>
            </w:r>
          </w:p>
        </w:tc>
      </w:tr>
      <w:tr w:rsidR="00DD3B45" w:rsidRPr="000D195A" w:rsidTr="00DD3B45">
        <w:tc>
          <w:tcPr>
            <w:tcW w:w="1023" w:type="dxa"/>
          </w:tcPr>
          <w:p w:rsidR="00DD3B45" w:rsidRPr="000D195A" w:rsidRDefault="00DD3B45" w:rsidP="006B4A50">
            <w:pPr>
              <w:spacing w:line="276" w:lineRule="auto"/>
              <w:jc w:val="both"/>
              <w:rPr>
                <w:rFonts w:ascii="Century" w:hAnsi="Century"/>
                <w:b/>
              </w:rPr>
            </w:pPr>
            <w:r w:rsidRPr="000D195A">
              <w:rPr>
                <w:rFonts w:ascii="Century" w:hAnsi="Century"/>
                <w:b/>
              </w:rPr>
              <w:t>AT1</w:t>
            </w:r>
          </w:p>
        </w:tc>
        <w:tc>
          <w:tcPr>
            <w:tcW w:w="7274" w:type="dxa"/>
            <w:gridSpan w:val="4"/>
          </w:tcPr>
          <w:p w:rsidR="00DD3B45" w:rsidRPr="000D195A" w:rsidRDefault="00DD3B45" w:rsidP="006B4A50">
            <w:pPr>
              <w:spacing w:line="276" w:lineRule="auto"/>
              <w:jc w:val="both"/>
              <w:rPr>
                <w:rFonts w:ascii="Century" w:hAnsi="Century"/>
              </w:rPr>
            </w:pPr>
            <w:r w:rsidRPr="000D195A">
              <w:rPr>
                <w:rFonts w:ascii="Century" w:hAnsi="Century"/>
              </w:rPr>
              <w:t>At step 3 in the main flows, if Admin click NO</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rPr>
            </w:pPr>
            <w:r w:rsidRPr="000D195A">
              <w:rPr>
                <w:rFonts w:ascii="Century" w:hAnsi="Century"/>
              </w:rPr>
              <w:lastRenderedPageBreak/>
              <w:t>3.1</w:t>
            </w:r>
          </w:p>
        </w:tc>
        <w:tc>
          <w:tcPr>
            <w:tcW w:w="1030" w:type="dxa"/>
          </w:tcPr>
          <w:p w:rsidR="00DD3B45" w:rsidRPr="000D195A" w:rsidRDefault="00DD3B45" w:rsidP="006B4A50">
            <w:pPr>
              <w:spacing w:line="276" w:lineRule="auto"/>
              <w:jc w:val="both"/>
              <w:rPr>
                <w:rFonts w:ascii="Century" w:hAnsi="Century"/>
              </w:rPr>
            </w:pPr>
            <w:r w:rsidRPr="000D195A">
              <w:rPr>
                <w:rFonts w:ascii="Century" w:hAnsi="Century"/>
              </w:rPr>
              <w:t>WS</w:t>
            </w:r>
          </w:p>
        </w:tc>
        <w:tc>
          <w:tcPr>
            <w:tcW w:w="6244" w:type="dxa"/>
            <w:gridSpan w:val="3"/>
          </w:tcPr>
          <w:p w:rsidR="00DD3B45" w:rsidRPr="000D195A" w:rsidRDefault="00DD3B45" w:rsidP="006B4A50">
            <w:pPr>
              <w:spacing w:line="276" w:lineRule="auto"/>
              <w:jc w:val="both"/>
              <w:rPr>
                <w:rFonts w:ascii="Century" w:hAnsi="Century"/>
                <w:color w:val="333333"/>
              </w:rPr>
            </w:pPr>
            <w:r w:rsidRPr="000D195A">
              <w:rPr>
                <w:rFonts w:ascii="Century" w:hAnsi="Century"/>
              </w:rPr>
              <w:t>Display “</w:t>
            </w:r>
            <w:r w:rsidRPr="000D195A">
              <w:rPr>
                <w:rFonts w:ascii="Century" w:hAnsi="Century"/>
                <w:color w:val="333333"/>
              </w:rPr>
              <w:t>Cancel Action” message and Status doesn’t chage</w:t>
            </w:r>
          </w:p>
        </w:tc>
      </w:tr>
      <w:tr w:rsidR="00DD3B45" w:rsidRPr="000D195A" w:rsidTr="00DD3B45">
        <w:tc>
          <w:tcPr>
            <w:tcW w:w="1023" w:type="dxa"/>
          </w:tcPr>
          <w:p w:rsidR="00DD3B45" w:rsidRPr="000D195A" w:rsidRDefault="00DD3B45" w:rsidP="006B4A50">
            <w:pPr>
              <w:spacing w:line="276" w:lineRule="auto"/>
              <w:jc w:val="both"/>
              <w:rPr>
                <w:rFonts w:ascii="Century" w:hAnsi="Century"/>
              </w:rPr>
            </w:pPr>
            <w:r w:rsidRPr="000D195A">
              <w:rPr>
                <w:rFonts w:ascii="Century" w:hAnsi="Century"/>
              </w:rPr>
              <w:t>3.2</w:t>
            </w:r>
          </w:p>
        </w:tc>
        <w:tc>
          <w:tcPr>
            <w:tcW w:w="1030" w:type="dxa"/>
          </w:tcPr>
          <w:p w:rsidR="00DD3B45" w:rsidRPr="000D195A" w:rsidRDefault="00DD3B45" w:rsidP="006B4A50">
            <w:pPr>
              <w:spacing w:line="276" w:lineRule="auto"/>
              <w:jc w:val="both"/>
              <w:rPr>
                <w:rFonts w:ascii="Century" w:hAnsi="Century"/>
              </w:rPr>
            </w:pPr>
            <w:r w:rsidRPr="000D195A">
              <w:rPr>
                <w:rFonts w:ascii="Century" w:hAnsi="Century"/>
              </w:rPr>
              <w:t>Admin</w:t>
            </w:r>
          </w:p>
        </w:tc>
        <w:tc>
          <w:tcPr>
            <w:tcW w:w="6244" w:type="dxa"/>
            <w:gridSpan w:val="3"/>
          </w:tcPr>
          <w:p w:rsidR="00DD3B45" w:rsidRPr="000D195A" w:rsidRDefault="00DD3B45" w:rsidP="006B4A50">
            <w:pPr>
              <w:spacing w:line="276" w:lineRule="auto"/>
              <w:jc w:val="both"/>
              <w:rPr>
                <w:rFonts w:ascii="Century" w:hAnsi="Century"/>
              </w:rPr>
            </w:pPr>
            <w:r w:rsidRPr="000D195A">
              <w:rPr>
                <w:rFonts w:ascii="Century" w:hAnsi="Century"/>
              </w:rPr>
              <w:t>Click OK</w:t>
            </w:r>
          </w:p>
        </w:tc>
      </w:tr>
      <w:tr w:rsidR="00DD3B45" w:rsidRPr="000D195A" w:rsidTr="00DD3B45">
        <w:tc>
          <w:tcPr>
            <w:tcW w:w="1023" w:type="dxa"/>
          </w:tcPr>
          <w:p w:rsidR="00DD3B45" w:rsidRPr="000D195A" w:rsidRDefault="00DD3B45" w:rsidP="006B4A50">
            <w:pPr>
              <w:spacing w:line="276" w:lineRule="auto"/>
              <w:jc w:val="both"/>
              <w:rPr>
                <w:rFonts w:ascii="Century" w:hAnsi="Century"/>
              </w:rPr>
            </w:pPr>
            <w:r w:rsidRPr="000D195A">
              <w:rPr>
                <w:rFonts w:ascii="Century" w:hAnsi="Century"/>
              </w:rPr>
              <w:t>3.3</w:t>
            </w:r>
          </w:p>
        </w:tc>
        <w:tc>
          <w:tcPr>
            <w:tcW w:w="1030" w:type="dxa"/>
          </w:tcPr>
          <w:p w:rsidR="00DD3B45" w:rsidRPr="000D195A" w:rsidRDefault="00DD3B45" w:rsidP="006B4A50">
            <w:pPr>
              <w:spacing w:line="276" w:lineRule="auto"/>
              <w:jc w:val="both"/>
              <w:rPr>
                <w:rFonts w:ascii="Century" w:hAnsi="Century"/>
              </w:rPr>
            </w:pPr>
            <w:r w:rsidRPr="000D195A">
              <w:rPr>
                <w:rFonts w:ascii="Century" w:hAnsi="Century"/>
              </w:rPr>
              <w:t>WS</w:t>
            </w:r>
          </w:p>
        </w:tc>
        <w:tc>
          <w:tcPr>
            <w:tcW w:w="6244" w:type="dxa"/>
            <w:gridSpan w:val="3"/>
          </w:tcPr>
          <w:p w:rsidR="00DD3B45" w:rsidRPr="000D195A" w:rsidRDefault="00DD3B45" w:rsidP="006B4A50">
            <w:pPr>
              <w:spacing w:line="276" w:lineRule="auto"/>
              <w:jc w:val="both"/>
              <w:rPr>
                <w:rFonts w:ascii="Century" w:hAnsi="Century"/>
              </w:rPr>
            </w:pPr>
            <w:r w:rsidRPr="000D195A">
              <w:rPr>
                <w:rFonts w:ascii="Century" w:hAnsi="Century"/>
              </w:rPr>
              <w:t>Close pop-up</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p w:rsidR="00DD3B45" w:rsidRPr="000D195A" w:rsidRDefault="00DD3B45" w:rsidP="006B4A50">
            <w:pPr>
              <w:spacing w:line="276" w:lineRule="auto"/>
              <w:jc w:val="both"/>
              <w:rPr>
                <w:rFonts w:ascii="Century" w:hAnsi="Century" w:cs="Times New Roman"/>
              </w:rPr>
            </w:pPr>
          </w:p>
        </w:tc>
      </w:tr>
    </w:tbl>
    <w:p w:rsidR="00DD3B45" w:rsidRPr="000D195A" w:rsidRDefault="00DD3B45" w:rsidP="00746720">
      <w:pPr>
        <w:pStyle w:val="Table3-1"/>
        <w:rPr>
          <w:rFonts w:ascii="Century" w:hAnsi="Century"/>
        </w:rPr>
      </w:pPr>
      <w:r w:rsidRPr="000D195A">
        <w:rPr>
          <w:rFonts w:ascii="Century" w:hAnsi="Century"/>
        </w:rPr>
        <w:t>Activate user's account Use case</w:t>
      </w:r>
    </w:p>
    <w:p w:rsidR="00DD3B45" w:rsidRPr="000D195A" w:rsidRDefault="00DD3B45" w:rsidP="006B4A50">
      <w:pPr>
        <w:pStyle w:val="Heading7"/>
        <w:jc w:val="both"/>
        <w:rPr>
          <w:rFonts w:ascii="Century" w:hAnsi="Century"/>
          <w:i w:val="0"/>
        </w:rPr>
      </w:pPr>
      <w:r w:rsidRPr="000D195A">
        <w:rPr>
          <w:rFonts w:ascii="Century" w:hAnsi="Century"/>
          <w:i w:val="0"/>
        </w:rPr>
        <w:t>UC044- Deactivate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rPr>
              <w:t>UC044</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Deactivate user's account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This function allows Administrator to deactivate an user’s account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pStyle w:val="ListParagraph"/>
              <w:numPr>
                <w:ilvl w:val="0"/>
                <w:numId w:val="132"/>
              </w:numPr>
              <w:spacing w:before="0" w:after="160"/>
              <w:rPr>
                <w:rFonts w:ascii="Century" w:hAnsi="Century"/>
              </w:rPr>
            </w:pPr>
            <w:r w:rsidRPr="000D195A">
              <w:rPr>
                <w:rFonts w:ascii="Century" w:hAnsi="Century"/>
              </w:rPr>
              <w:t>Admin is viewing  Users List</w:t>
            </w:r>
          </w:p>
          <w:p w:rsidR="00DD3B45" w:rsidRPr="000D195A" w:rsidRDefault="00DD3B45" w:rsidP="006B4A50">
            <w:pPr>
              <w:pStyle w:val="ListParagraph"/>
              <w:numPr>
                <w:ilvl w:val="0"/>
                <w:numId w:val="132"/>
              </w:numPr>
              <w:spacing w:before="0" w:after="160"/>
              <w:rPr>
                <w:rFonts w:ascii="Century" w:hAnsi="Century"/>
              </w:rPr>
            </w:pPr>
            <w:r w:rsidRPr="000D195A">
              <w:rPr>
                <w:rFonts w:ascii="Century" w:hAnsi="Century"/>
              </w:rPr>
              <w:t>Status of this user is activate</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clicks on Active button on status column</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User’s account is deactivated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Active button at Status column of the user whom want to activate</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Display pop-up confirm change status</w:t>
            </w:r>
          </w:p>
        </w:tc>
      </w:tr>
      <w:tr w:rsidR="00DD3B45" w:rsidRPr="000D195A" w:rsidTr="00DD3B45">
        <w:trPr>
          <w:trHeight w:val="350"/>
        </w:trPr>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Confirm and click YES</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pStyle w:val="ListParagraph"/>
              <w:numPr>
                <w:ilvl w:val="0"/>
                <w:numId w:val="132"/>
              </w:numPr>
              <w:tabs>
                <w:tab w:val="center" w:pos="3003"/>
              </w:tabs>
              <w:spacing w:before="0" w:after="160"/>
              <w:ind w:left="174" w:hanging="180"/>
              <w:rPr>
                <w:rFonts w:ascii="Century" w:hAnsi="Century"/>
              </w:rPr>
            </w:pPr>
            <w:r w:rsidRPr="000D195A">
              <w:rPr>
                <w:rFonts w:ascii="Century" w:hAnsi="Century"/>
              </w:rPr>
              <w:t>Change displayed status from Active to Deactive</w:t>
            </w:r>
          </w:p>
          <w:p w:rsidR="00DD3B45" w:rsidRPr="000D195A" w:rsidRDefault="00DD3B45" w:rsidP="006B4A50">
            <w:pPr>
              <w:pStyle w:val="ListParagraph"/>
              <w:numPr>
                <w:ilvl w:val="0"/>
                <w:numId w:val="132"/>
              </w:numPr>
              <w:tabs>
                <w:tab w:val="center" w:pos="3003"/>
              </w:tabs>
              <w:spacing w:before="0" w:after="160"/>
              <w:ind w:left="174" w:hanging="180"/>
              <w:rPr>
                <w:rFonts w:ascii="Century" w:hAnsi="Century"/>
              </w:rPr>
            </w:pPr>
            <w:r w:rsidRPr="000D195A">
              <w:rPr>
                <w:rFonts w:ascii="Century" w:hAnsi="Century"/>
              </w:rPr>
              <w:t>Change status of this user’s account to Deactive on database</w:t>
            </w:r>
          </w:p>
          <w:p w:rsidR="00DD3B45" w:rsidRPr="000D195A" w:rsidRDefault="00DD3B45" w:rsidP="006B4A50">
            <w:pPr>
              <w:pStyle w:val="ListParagraph"/>
              <w:numPr>
                <w:ilvl w:val="0"/>
                <w:numId w:val="132"/>
              </w:numPr>
              <w:tabs>
                <w:tab w:val="center" w:pos="3003"/>
              </w:tabs>
              <w:spacing w:before="0" w:after="160"/>
              <w:ind w:left="174" w:hanging="180"/>
              <w:rPr>
                <w:rFonts w:ascii="Century" w:hAnsi="Century"/>
              </w:rPr>
            </w:pPr>
            <w:r w:rsidRPr="000D195A">
              <w:rPr>
                <w:rFonts w:ascii="Century" w:hAnsi="Century"/>
              </w:rPr>
              <w:t>Display message success</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5</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pStyle w:val="ListParagraph"/>
              <w:numPr>
                <w:ilvl w:val="0"/>
                <w:numId w:val="132"/>
              </w:numPr>
              <w:tabs>
                <w:tab w:val="center" w:pos="3003"/>
              </w:tabs>
              <w:spacing w:before="0" w:after="160"/>
              <w:ind w:left="174" w:hanging="174"/>
              <w:rPr>
                <w:rFonts w:ascii="Century" w:hAnsi="Century"/>
              </w:rPr>
            </w:pPr>
            <w:r w:rsidRPr="000D195A">
              <w:rPr>
                <w:rFonts w:ascii="Century" w:hAnsi="Century"/>
              </w:rPr>
              <w:t>Click OK</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6</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pStyle w:val="ListParagraph"/>
              <w:numPr>
                <w:ilvl w:val="0"/>
                <w:numId w:val="132"/>
              </w:numPr>
              <w:tabs>
                <w:tab w:val="center" w:pos="3003"/>
              </w:tabs>
              <w:spacing w:before="0" w:after="160"/>
              <w:rPr>
                <w:rFonts w:ascii="Century" w:hAnsi="Century"/>
              </w:rPr>
            </w:pPr>
            <w:r w:rsidRPr="000D195A">
              <w:rPr>
                <w:rFonts w:ascii="Century" w:hAnsi="Century"/>
              </w:rPr>
              <w:t>Close pop-up</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Alternative Flows</w:t>
            </w:r>
          </w:p>
        </w:tc>
      </w:tr>
      <w:tr w:rsidR="00DD3B45" w:rsidRPr="000D195A" w:rsidTr="00DD3B45">
        <w:tc>
          <w:tcPr>
            <w:tcW w:w="1023" w:type="dxa"/>
          </w:tcPr>
          <w:p w:rsidR="00DD3B45" w:rsidRPr="000D195A" w:rsidRDefault="00DD3B45" w:rsidP="006B4A50">
            <w:pPr>
              <w:spacing w:line="276" w:lineRule="auto"/>
              <w:jc w:val="both"/>
              <w:rPr>
                <w:rFonts w:ascii="Century" w:hAnsi="Century"/>
                <w:b/>
              </w:rPr>
            </w:pPr>
            <w:r w:rsidRPr="000D195A">
              <w:rPr>
                <w:rFonts w:ascii="Century" w:hAnsi="Century"/>
                <w:b/>
              </w:rPr>
              <w:t>AT1</w:t>
            </w:r>
          </w:p>
        </w:tc>
        <w:tc>
          <w:tcPr>
            <w:tcW w:w="7274" w:type="dxa"/>
            <w:gridSpan w:val="4"/>
          </w:tcPr>
          <w:p w:rsidR="00DD3B45" w:rsidRPr="000D195A" w:rsidRDefault="00DD3B45" w:rsidP="006B4A50">
            <w:pPr>
              <w:spacing w:line="276" w:lineRule="auto"/>
              <w:jc w:val="both"/>
              <w:rPr>
                <w:rFonts w:ascii="Century" w:hAnsi="Century"/>
              </w:rPr>
            </w:pPr>
            <w:r w:rsidRPr="000D195A">
              <w:rPr>
                <w:rFonts w:ascii="Century" w:hAnsi="Century"/>
              </w:rPr>
              <w:t>At step 3 in the main flows, if Admin click NO</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rPr>
            </w:pPr>
            <w:r w:rsidRPr="000D195A">
              <w:rPr>
                <w:rFonts w:ascii="Century" w:hAnsi="Century"/>
              </w:rPr>
              <w:t>3.1</w:t>
            </w:r>
          </w:p>
        </w:tc>
        <w:tc>
          <w:tcPr>
            <w:tcW w:w="1030" w:type="dxa"/>
          </w:tcPr>
          <w:p w:rsidR="00DD3B45" w:rsidRPr="000D195A" w:rsidRDefault="00DD3B45" w:rsidP="006B4A50">
            <w:pPr>
              <w:spacing w:line="276" w:lineRule="auto"/>
              <w:jc w:val="both"/>
              <w:rPr>
                <w:rFonts w:ascii="Century" w:hAnsi="Century"/>
              </w:rPr>
            </w:pPr>
            <w:r w:rsidRPr="000D195A">
              <w:rPr>
                <w:rFonts w:ascii="Century" w:hAnsi="Century"/>
              </w:rPr>
              <w:t>WS</w:t>
            </w:r>
          </w:p>
        </w:tc>
        <w:tc>
          <w:tcPr>
            <w:tcW w:w="6244" w:type="dxa"/>
            <w:gridSpan w:val="3"/>
          </w:tcPr>
          <w:p w:rsidR="00DD3B45" w:rsidRPr="000D195A" w:rsidRDefault="00DD3B45" w:rsidP="006B4A50">
            <w:pPr>
              <w:spacing w:line="276" w:lineRule="auto"/>
              <w:jc w:val="both"/>
              <w:rPr>
                <w:rFonts w:ascii="Century" w:hAnsi="Century"/>
                <w:color w:val="333333"/>
              </w:rPr>
            </w:pPr>
            <w:r w:rsidRPr="000D195A">
              <w:rPr>
                <w:rFonts w:ascii="Century" w:hAnsi="Century"/>
              </w:rPr>
              <w:t>Display “</w:t>
            </w:r>
            <w:r w:rsidRPr="000D195A">
              <w:rPr>
                <w:rFonts w:ascii="Century" w:hAnsi="Century"/>
                <w:color w:val="333333"/>
              </w:rPr>
              <w:t>Cancel Action” message and Status doesn’t chage</w:t>
            </w:r>
          </w:p>
        </w:tc>
      </w:tr>
      <w:tr w:rsidR="00DD3B45" w:rsidRPr="000D195A" w:rsidTr="00DD3B45">
        <w:trPr>
          <w:trHeight w:val="242"/>
        </w:trPr>
        <w:tc>
          <w:tcPr>
            <w:tcW w:w="1023" w:type="dxa"/>
          </w:tcPr>
          <w:p w:rsidR="00DD3B45" w:rsidRPr="000D195A" w:rsidRDefault="00DD3B45" w:rsidP="006B4A50">
            <w:pPr>
              <w:spacing w:line="276" w:lineRule="auto"/>
              <w:jc w:val="both"/>
              <w:rPr>
                <w:rFonts w:ascii="Century" w:hAnsi="Century"/>
              </w:rPr>
            </w:pPr>
            <w:r w:rsidRPr="000D195A">
              <w:rPr>
                <w:rFonts w:ascii="Century" w:hAnsi="Century"/>
              </w:rPr>
              <w:t>3.2</w:t>
            </w:r>
          </w:p>
        </w:tc>
        <w:tc>
          <w:tcPr>
            <w:tcW w:w="1030" w:type="dxa"/>
          </w:tcPr>
          <w:p w:rsidR="00DD3B45" w:rsidRPr="000D195A" w:rsidRDefault="00DD3B45" w:rsidP="006B4A50">
            <w:pPr>
              <w:spacing w:line="276" w:lineRule="auto"/>
              <w:jc w:val="both"/>
              <w:rPr>
                <w:rFonts w:ascii="Century" w:hAnsi="Century"/>
              </w:rPr>
            </w:pPr>
            <w:r w:rsidRPr="000D195A">
              <w:rPr>
                <w:rFonts w:ascii="Century" w:hAnsi="Century"/>
              </w:rPr>
              <w:t>Admin</w:t>
            </w:r>
          </w:p>
        </w:tc>
        <w:tc>
          <w:tcPr>
            <w:tcW w:w="6244" w:type="dxa"/>
            <w:gridSpan w:val="3"/>
          </w:tcPr>
          <w:p w:rsidR="00DD3B45" w:rsidRPr="000D195A" w:rsidRDefault="00DD3B45" w:rsidP="006B4A50">
            <w:pPr>
              <w:spacing w:line="276" w:lineRule="auto"/>
              <w:jc w:val="both"/>
              <w:rPr>
                <w:rFonts w:ascii="Century" w:hAnsi="Century"/>
              </w:rPr>
            </w:pPr>
            <w:r w:rsidRPr="000D195A">
              <w:rPr>
                <w:rFonts w:ascii="Century" w:hAnsi="Century"/>
              </w:rPr>
              <w:t>Click OK</w:t>
            </w:r>
          </w:p>
        </w:tc>
      </w:tr>
      <w:tr w:rsidR="00DD3B45" w:rsidRPr="000D195A" w:rsidTr="00DD3B45">
        <w:tc>
          <w:tcPr>
            <w:tcW w:w="1023" w:type="dxa"/>
          </w:tcPr>
          <w:p w:rsidR="00DD3B45" w:rsidRPr="000D195A" w:rsidRDefault="00DD3B45" w:rsidP="006B4A50">
            <w:pPr>
              <w:spacing w:line="276" w:lineRule="auto"/>
              <w:jc w:val="both"/>
              <w:rPr>
                <w:rFonts w:ascii="Century" w:hAnsi="Century"/>
              </w:rPr>
            </w:pPr>
            <w:r w:rsidRPr="000D195A">
              <w:rPr>
                <w:rFonts w:ascii="Century" w:hAnsi="Century"/>
              </w:rPr>
              <w:t>3.3</w:t>
            </w:r>
          </w:p>
        </w:tc>
        <w:tc>
          <w:tcPr>
            <w:tcW w:w="1030" w:type="dxa"/>
          </w:tcPr>
          <w:p w:rsidR="00DD3B45" w:rsidRPr="000D195A" w:rsidRDefault="00DD3B45" w:rsidP="006B4A50">
            <w:pPr>
              <w:spacing w:line="276" w:lineRule="auto"/>
              <w:jc w:val="both"/>
              <w:rPr>
                <w:rFonts w:ascii="Century" w:hAnsi="Century"/>
              </w:rPr>
            </w:pPr>
            <w:r w:rsidRPr="000D195A">
              <w:rPr>
                <w:rFonts w:ascii="Century" w:hAnsi="Century"/>
              </w:rPr>
              <w:t>WS</w:t>
            </w:r>
          </w:p>
        </w:tc>
        <w:tc>
          <w:tcPr>
            <w:tcW w:w="6244" w:type="dxa"/>
            <w:gridSpan w:val="3"/>
          </w:tcPr>
          <w:p w:rsidR="00DD3B45" w:rsidRPr="000D195A" w:rsidRDefault="00DD3B45" w:rsidP="006B4A50">
            <w:pPr>
              <w:spacing w:line="276" w:lineRule="auto"/>
              <w:jc w:val="both"/>
              <w:rPr>
                <w:rFonts w:ascii="Century" w:hAnsi="Century"/>
              </w:rPr>
            </w:pPr>
            <w:r w:rsidRPr="000D195A">
              <w:rPr>
                <w:rFonts w:ascii="Century" w:hAnsi="Century"/>
              </w:rPr>
              <w:t>Close pop-up</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b/>
              </w:rPr>
            </w:pP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Deactivate user's account Use case</w:t>
      </w:r>
    </w:p>
    <w:p w:rsidR="00DD3B45" w:rsidRPr="000D195A" w:rsidRDefault="00DD3B45" w:rsidP="006B4A50">
      <w:pPr>
        <w:pStyle w:val="Heading7"/>
        <w:jc w:val="both"/>
        <w:rPr>
          <w:rFonts w:ascii="Century" w:hAnsi="Century"/>
          <w:i w:val="0"/>
        </w:rPr>
      </w:pPr>
      <w:r w:rsidRPr="000D195A">
        <w:rPr>
          <w:rFonts w:ascii="Century" w:hAnsi="Century"/>
          <w:i w:val="0"/>
        </w:rPr>
        <w:t>UC045- 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rPr>
              <w:t>UC045</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Search user's account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This function allows Administrator to search an user’s account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is viewing Users List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types name of user at Search textbox</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list of searched user</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pStyle w:val="ListParagraph"/>
              <w:numPr>
                <w:ilvl w:val="0"/>
                <w:numId w:val="132"/>
              </w:numPr>
              <w:spacing w:before="0" w:after="160"/>
              <w:ind w:left="174" w:hanging="174"/>
              <w:rPr>
                <w:rFonts w:ascii="Century" w:hAnsi="Century"/>
              </w:rPr>
            </w:pPr>
            <w:r w:rsidRPr="000D195A">
              <w:rPr>
                <w:rFonts w:ascii="Century" w:hAnsi="Century"/>
              </w:rPr>
              <w:t>Type keyword of user whom want to search</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pStyle w:val="ListParagraph"/>
              <w:numPr>
                <w:ilvl w:val="0"/>
                <w:numId w:val="132"/>
              </w:numPr>
              <w:tabs>
                <w:tab w:val="center" w:pos="3003"/>
              </w:tabs>
              <w:spacing w:before="0" w:after="160"/>
              <w:ind w:left="174" w:hanging="174"/>
              <w:rPr>
                <w:rFonts w:ascii="Century" w:hAnsi="Century"/>
              </w:rPr>
            </w:pPr>
            <w:r w:rsidRPr="000D195A">
              <w:rPr>
                <w:rFonts w:ascii="Century" w:hAnsi="Century"/>
              </w:rPr>
              <w:t>Display list of users who have the name is typed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Alternative Flows:  </w:t>
            </w:r>
          </w:p>
        </w:tc>
      </w:tr>
      <w:tr w:rsidR="00DD3B45" w:rsidRPr="000D195A" w:rsidTr="00DD3B45">
        <w:tc>
          <w:tcPr>
            <w:tcW w:w="1023" w:type="dxa"/>
          </w:tcPr>
          <w:p w:rsidR="00DD3B45" w:rsidRPr="000D195A" w:rsidRDefault="00DD3B45" w:rsidP="006B4A50">
            <w:pPr>
              <w:spacing w:line="276" w:lineRule="auto"/>
              <w:jc w:val="both"/>
              <w:rPr>
                <w:rFonts w:ascii="Century" w:hAnsi="Century"/>
                <w:b/>
              </w:rPr>
            </w:pPr>
            <w:r w:rsidRPr="000D195A">
              <w:rPr>
                <w:rFonts w:ascii="Century" w:hAnsi="Century"/>
                <w:b/>
              </w:rPr>
              <w:t>F</w:t>
            </w:r>
          </w:p>
        </w:tc>
        <w:tc>
          <w:tcPr>
            <w:tcW w:w="7274" w:type="dxa"/>
            <w:gridSpan w:val="4"/>
          </w:tcPr>
          <w:p w:rsidR="00DD3B45" w:rsidRPr="000D195A" w:rsidRDefault="00DD3B45" w:rsidP="006B4A50">
            <w:pPr>
              <w:spacing w:line="276" w:lineRule="auto"/>
              <w:jc w:val="both"/>
              <w:rPr>
                <w:rFonts w:ascii="Century" w:hAnsi="Century"/>
              </w:rPr>
            </w:pPr>
            <w:r w:rsidRPr="000D195A">
              <w:rPr>
                <w:rFonts w:ascii="Century" w:hAnsi="Century"/>
              </w:rPr>
              <w:t>At step 1 in the main flows, if the typed name is not exist</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rPr>
            </w:pPr>
            <w:r w:rsidRPr="000D195A">
              <w:rPr>
                <w:rFonts w:ascii="Century" w:hAnsi="Century"/>
              </w:rPr>
              <w:lastRenderedPageBreak/>
              <w:t>2.1</w:t>
            </w:r>
          </w:p>
        </w:tc>
        <w:tc>
          <w:tcPr>
            <w:tcW w:w="1030" w:type="dxa"/>
          </w:tcPr>
          <w:p w:rsidR="00DD3B45" w:rsidRPr="000D195A" w:rsidRDefault="00DD3B45" w:rsidP="006B4A50">
            <w:pPr>
              <w:spacing w:line="276" w:lineRule="auto"/>
              <w:jc w:val="both"/>
              <w:rPr>
                <w:rFonts w:ascii="Century" w:hAnsi="Century"/>
              </w:rPr>
            </w:pPr>
            <w:r w:rsidRPr="000D195A">
              <w:rPr>
                <w:rFonts w:ascii="Century" w:hAnsi="Century"/>
              </w:rPr>
              <w:t>WS</w:t>
            </w:r>
          </w:p>
        </w:tc>
        <w:tc>
          <w:tcPr>
            <w:tcW w:w="6244" w:type="dxa"/>
            <w:gridSpan w:val="3"/>
          </w:tcPr>
          <w:p w:rsidR="00DD3B45" w:rsidRPr="000D195A" w:rsidRDefault="00DD3B45" w:rsidP="006B4A50">
            <w:pPr>
              <w:spacing w:line="276" w:lineRule="auto"/>
              <w:jc w:val="both"/>
              <w:rPr>
                <w:rFonts w:ascii="Century" w:hAnsi="Century"/>
              </w:rPr>
            </w:pPr>
            <w:r w:rsidRPr="000D195A">
              <w:rPr>
                <w:rFonts w:ascii="Century" w:hAnsi="Century"/>
              </w:rPr>
              <w:t>Display “</w:t>
            </w:r>
            <w:r w:rsidRPr="000D195A">
              <w:rPr>
                <w:rFonts w:ascii="Century" w:hAnsi="Century"/>
                <w:color w:val="333333"/>
              </w:rPr>
              <w:t>No matching records found” message</w:t>
            </w:r>
          </w:p>
        </w:tc>
      </w:tr>
      <w:tr w:rsidR="00DD3B45" w:rsidRPr="000D195A" w:rsidTr="00DD3B45">
        <w:tc>
          <w:tcPr>
            <w:tcW w:w="8297" w:type="dxa"/>
            <w:gridSpan w:val="5"/>
          </w:tcPr>
          <w:p w:rsidR="00DD3B45" w:rsidRPr="000D195A" w:rsidRDefault="00DD3B45" w:rsidP="006B4A50">
            <w:pPr>
              <w:spacing w:line="276" w:lineRule="auto"/>
              <w:jc w:val="both"/>
              <w:rPr>
                <w:rFonts w:ascii="Century" w:hAnsi="Century"/>
              </w:rPr>
            </w:pP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Search user's account Use case</w:t>
      </w:r>
    </w:p>
    <w:p w:rsidR="00DD3B45" w:rsidRPr="000D195A" w:rsidRDefault="00DD3B45" w:rsidP="006B4A50">
      <w:pPr>
        <w:pStyle w:val="Heading7"/>
        <w:jc w:val="both"/>
        <w:rPr>
          <w:rFonts w:ascii="Century" w:hAnsi="Century"/>
          <w:i w:val="0"/>
        </w:rPr>
      </w:pPr>
      <w:r w:rsidRPr="000D195A">
        <w:rPr>
          <w:rFonts w:ascii="Century" w:hAnsi="Century"/>
          <w:i w:val="0"/>
        </w:rPr>
        <w:t>UC046- View user’s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rPr>
              <w:t>UC046</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View user’s dashboard</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Administrator to view dashboard about user of the event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pStyle w:val="ListParagraph"/>
              <w:numPr>
                <w:ilvl w:val="0"/>
                <w:numId w:val="134"/>
              </w:numPr>
              <w:spacing w:before="0" w:after="160"/>
              <w:ind w:left="174" w:hanging="174"/>
              <w:rPr>
                <w:rFonts w:ascii="Century" w:hAnsi="Century"/>
              </w:rPr>
            </w:pPr>
            <w:r w:rsidRPr="000D195A">
              <w:rPr>
                <w:rFonts w:ascii="Century" w:hAnsi="Century"/>
              </w:rPr>
              <w:t xml:space="preserve"> WS website is available</w:t>
            </w:r>
          </w:p>
          <w:p w:rsidR="00DD3B45" w:rsidRPr="000D195A" w:rsidRDefault="00DD3B45" w:rsidP="006B4A50">
            <w:pPr>
              <w:pStyle w:val="ListParagraph"/>
              <w:numPr>
                <w:ilvl w:val="0"/>
                <w:numId w:val="134"/>
              </w:numPr>
              <w:spacing w:before="0" w:after="160"/>
              <w:ind w:left="174" w:hanging="174"/>
              <w:rPr>
                <w:rFonts w:ascii="Century" w:hAnsi="Century"/>
              </w:rPr>
            </w:pPr>
            <w:r w:rsidRPr="000D195A">
              <w:rPr>
                <w:rFonts w:ascii="Century" w:hAnsi="Century"/>
              </w:rPr>
              <w:t xml:space="preserve"> Admin browsed WS website</w:t>
            </w:r>
          </w:p>
          <w:p w:rsidR="00DD3B45" w:rsidRPr="000D195A" w:rsidRDefault="00DD3B45" w:rsidP="006B4A50">
            <w:pPr>
              <w:pStyle w:val="ListParagraph"/>
              <w:numPr>
                <w:ilvl w:val="0"/>
                <w:numId w:val="134"/>
              </w:numPr>
              <w:spacing w:before="0" w:after="160"/>
              <w:ind w:left="174" w:hanging="174"/>
              <w:rPr>
                <w:rFonts w:ascii="Century" w:hAnsi="Century"/>
              </w:rPr>
            </w:pPr>
            <w:r w:rsidRPr="000D195A">
              <w:rPr>
                <w:rFonts w:ascii="Century" w:hAnsi="Century"/>
              </w:rPr>
              <w:t xml:space="preserve"> Admin logged in as Administrator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clicks on Dashboard</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Dashboard about user is displayed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pStyle w:val="ListParagraph"/>
              <w:numPr>
                <w:ilvl w:val="0"/>
                <w:numId w:val="132"/>
              </w:numPr>
              <w:spacing w:before="0" w:after="160"/>
              <w:ind w:left="264" w:hanging="264"/>
              <w:rPr>
                <w:rFonts w:ascii="Century" w:hAnsi="Century"/>
              </w:rPr>
            </w:pPr>
            <w:r w:rsidRPr="000D195A">
              <w:rPr>
                <w:rFonts w:ascii="Century" w:hAnsi="Century"/>
              </w:rPr>
              <w:t>Click on Users at left side</w:t>
            </w:r>
          </w:p>
          <w:p w:rsidR="00DD3B45" w:rsidRPr="000D195A" w:rsidRDefault="00DD3B45" w:rsidP="006B4A50">
            <w:pPr>
              <w:pStyle w:val="ListParagraph"/>
              <w:numPr>
                <w:ilvl w:val="0"/>
                <w:numId w:val="132"/>
              </w:numPr>
              <w:spacing w:before="0" w:after="160"/>
              <w:ind w:left="264" w:hanging="264"/>
              <w:rPr>
                <w:rFonts w:ascii="Century" w:hAnsi="Century"/>
              </w:rPr>
            </w:pPr>
            <w:r w:rsidRPr="000D195A">
              <w:rPr>
                <w:rFonts w:ascii="Century" w:hAnsi="Century"/>
              </w:rPr>
              <w:t>Click on Dashboard</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Display User Dashboard page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View user’s dashboard Use case</w:t>
      </w:r>
    </w:p>
    <w:p w:rsidR="00DD3B45" w:rsidRPr="000D195A" w:rsidRDefault="00DD3B45" w:rsidP="006B4A50">
      <w:pPr>
        <w:jc w:val="both"/>
        <w:rPr>
          <w:rFonts w:ascii="Century" w:hAnsi="Century"/>
        </w:rPr>
      </w:pPr>
    </w:p>
    <w:p w:rsidR="00DD3B45" w:rsidRPr="000D195A" w:rsidRDefault="00DD3B45" w:rsidP="006B4A50">
      <w:pPr>
        <w:pStyle w:val="Heading6"/>
        <w:jc w:val="both"/>
        <w:rPr>
          <w:rFonts w:ascii="Century" w:hAnsi="Century"/>
        </w:rPr>
      </w:pPr>
      <w:r w:rsidRPr="000D195A">
        <w:rPr>
          <w:rFonts w:ascii="Century" w:hAnsi="Century"/>
        </w:rPr>
        <w:lastRenderedPageBreak/>
        <w:t>Manage event</w:t>
      </w:r>
    </w:p>
    <w:p w:rsidR="00DD3B45" w:rsidRPr="000D195A" w:rsidRDefault="00DD3B45" w:rsidP="006B4A50">
      <w:pPr>
        <w:ind w:firstLine="1710"/>
        <w:jc w:val="both"/>
        <w:rPr>
          <w:rFonts w:ascii="Century" w:hAnsi="Century"/>
        </w:rPr>
      </w:pPr>
      <w:r w:rsidRPr="000D195A">
        <w:rPr>
          <w:rFonts w:ascii="Century" w:hAnsi="Century"/>
          <w:noProof/>
          <w:lang w:eastAsia="en-US"/>
        </w:rPr>
        <w:drawing>
          <wp:inline distT="0" distB="0" distL="0" distR="0" wp14:anchorId="00AA0A4B" wp14:editId="16599FE9">
            <wp:extent cx="2924175" cy="3419475"/>
            <wp:effectExtent l="0" t="0" r="9525" b="9525"/>
            <wp:docPr id="103" name="Picture 103" descr="Ad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Ev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4175" cy="3419475"/>
                    </a:xfrm>
                    <a:prstGeom prst="rect">
                      <a:avLst/>
                    </a:prstGeom>
                    <a:noFill/>
                    <a:ln>
                      <a:noFill/>
                    </a:ln>
                  </pic:spPr>
                </pic:pic>
              </a:graphicData>
            </a:graphic>
          </wp:inline>
        </w:drawing>
      </w:r>
    </w:p>
    <w:p w:rsidR="00DD3B45" w:rsidRPr="000D195A" w:rsidRDefault="00DD3B45" w:rsidP="00746720">
      <w:pPr>
        <w:pStyle w:val="Figure3-1"/>
        <w:rPr>
          <w:rFonts w:ascii="Century" w:hAnsi="Century"/>
        </w:rPr>
      </w:pPr>
      <w:r w:rsidRPr="000D195A">
        <w:rPr>
          <w:rFonts w:ascii="Century" w:hAnsi="Century"/>
        </w:rPr>
        <w:t>Manage event use case</w:t>
      </w:r>
    </w:p>
    <w:p w:rsidR="00DD3B45" w:rsidRPr="000D195A" w:rsidRDefault="00DD3B45" w:rsidP="006B4A50">
      <w:pPr>
        <w:jc w:val="both"/>
        <w:rPr>
          <w:rFonts w:ascii="Century" w:hAnsi="Century"/>
        </w:rPr>
      </w:pPr>
    </w:p>
    <w:p w:rsidR="00DD3B45" w:rsidRPr="000D195A" w:rsidRDefault="00DD3B45" w:rsidP="006B4A50">
      <w:pPr>
        <w:pStyle w:val="Heading7"/>
        <w:jc w:val="both"/>
        <w:rPr>
          <w:rFonts w:ascii="Century" w:hAnsi="Century"/>
          <w:i w:val="0"/>
        </w:rPr>
      </w:pPr>
      <w:r w:rsidRPr="000D195A">
        <w:rPr>
          <w:rFonts w:ascii="Century" w:hAnsi="Century"/>
          <w:i w:val="0"/>
        </w:rPr>
        <w:t>UC047- View event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1024"/>
        <w:gridCol w:w="2502"/>
        <w:gridCol w:w="2003"/>
        <w:gridCol w:w="2092"/>
      </w:tblGrid>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UC047</w:t>
            </w:r>
          </w:p>
        </w:tc>
        <w:tc>
          <w:tcPr>
            <w:tcW w:w="200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92"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View event list</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92"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92"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Administrator to view event list</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64" w:type="dxa"/>
            <w:gridSpan w:val="3"/>
          </w:tcPr>
          <w:p w:rsidR="00DD3B45" w:rsidRPr="000D195A" w:rsidRDefault="00DD3B45" w:rsidP="006B4A50">
            <w:pPr>
              <w:pStyle w:val="ListParagraph"/>
              <w:numPr>
                <w:ilvl w:val="0"/>
                <w:numId w:val="135"/>
              </w:numPr>
              <w:spacing w:before="0" w:after="160"/>
              <w:ind w:left="194" w:hanging="194"/>
              <w:rPr>
                <w:rFonts w:ascii="Century" w:hAnsi="Century"/>
              </w:rPr>
            </w:pPr>
            <w:r w:rsidRPr="000D195A">
              <w:rPr>
                <w:rFonts w:ascii="Century" w:hAnsi="Century"/>
              </w:rPr>
              <w:t xml:space="preserve"> WS website is available</w:t>
            </w:r>
          </w:p>
          <w:p w:rsidR="00DD3B45" w:rsidRPr="000D195A" w:rsidRDefault="00DD3B45" w:rsidP="006B4A50">
            <w:pPr>
              <w:pStyle w:val="ListParagraph"/>
              <w:numPr>
                <w:ilvl w:val="0"/>
                <w:numId w:val="135"/>
              </w:numPr>
              <w:spacing w:before="0" w:after="160"/>
              <w:ind w:left="194" w:hanging="194"/>
              <w:rPr>
                <w:rFonts w:ascii="Century" w:hAnsi="Century"/>
              </w:rPr>
            </w:pPr>
            <w:r w:rsidRPr="000D195A">
              <w:rPr>
                <w:rFonts w:ascii="Century" w:hAnsi="Century"/>
              </w:rPr>
              <w:t xml:space="preserve"> Admin browsed WS website</w:t>
            </w:r>
          </w:p>
          <w:p w:rsidR="00DD3B45" w:rsidRPr="000D195A" w:rsidRDefault="00DD3B45" w:rsidP="006B4A50">
            <w:pPr>
              <w:pStyle w:val="ListParagraph"/>
              <w:numPr>
                <w:ilvl w:val="0"/>
                <w:numId w:val="135"/>
              </w:numPr>
              <w:spacing w:before="0" w:after="160"/>
              <w:ind w:left="194" w:hanging="194"/>
              <w:rPr>
                <w:rFonts w:ascii="Century" w:hAnsi="Century"/>
              </w:rPr>
            </w:pPr>
            <w:r w:rsidRPr="000D195A">
              <w:rPr>
                <w:rFonts w:ascii="Century" w:hAnsi="Century"/>
              </w:rPr>
              <w:t xml:space="preserve"> Admin logged in as Administrator </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clicks on Events List</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Event List is displayed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09"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6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0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2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64" w:type="dxa"/>
            <w:gridSpan w:val="3"/>
          </w:tcPr>
          <w:p w:rsidR="00DD3B45" w:rsidRPr="000D195A" w:rsidRDefault="00DD3B45" w:rsidP="006B4A50">
            <w:pPr>
              <w:pStyle w:val="ListParagraph"/>
              <w:numPr>
                <w:ilvl w:val="0"/>
                <w:numId w:val="132"/>
              </w:numPr>
              <w:spacing w:before="0" w:after="160"/>
              <w:ind w:left="194" w:hanging="194"/>
              <w:rPr>
                <w:rFonts w:ascii="Century" w:hAnsi="Century"/>
              </w:rPr>
            </w:pPr>
            <w:r w:rsidRPr="000D195A">
              <w:rPr>
                <w:rFonts w:ascii="Century" w:hAnsi="Century"/>
              </w:rPr>
              <w:t>Click on Event at left side</w:t>
            </w:r>
          </w:p>
          <w:p w:rsidR="00DD3B45" w:rsidRPr="000D195A" w:rsidRDefault="00DD3B45" w:rsidP="006B4A50">
            <w:pPr>
              <w:pStyle w:val="ListParagraph"/>
              <w:numPr>
                <w:ilvl w:val="0"/>
                <w:numId w:val="132"/>
              </w:numPr>
              <w:spacing w:before="0" w:after="160"/>
              <w:ind w:left="194" w:hanging="194"/>
              <w:rPr>
                <w:rFonts w:ascii="Century" w:hAnsi="Century"/>
              </w:rPr>
            </w:pPr>
            <w:r w:rsidRPr="000D195A">
              <w:rPr>
                <w:rFonts w:ascii="Century" w:hAnsi="Century"/>
              </w:rPr>
              <w:t>Click on Events List</w:t>
            </w:r>
          </w:p>
        </w:tc>
      </w:tr>
      <w:tr w:rsidR="00DD3B45" w:rsidRPr="000D195A" w:rsidTr="00DD3B45">
        <w:tc>
          <w:tcPr>
            <w:tcW w:w="100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lastRenderedPageBreak/>
              <w:t>2</w:t>
            </w:r>
          </w:p>
        </w:tc>
        <w:tc>
          <w:tcPr>
            <w:tcW w:w="102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6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Display list of events</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Alternative Flows:  </w:t>
            </w:r>
          </w:p>
        </w:tc>
      </w:tr>
      <w:tr w:rsidR="00DD3B45" w:rsidRPr="000D195A" w:rsidTr="00DD3B45">
        <w:tc>
          <w:tcPr>
            <w:tcW w:w="1009" w:type="dxa"/>
          </w:tcPr>
          <w:p w:rsidR="00DD3B45" w:rsidRPr="000D195A" w:rsidRDefault="00DD3B45" w:rsidP="006B4A50">
            <w:pPr>
              <w:spacing w:line="276" w:lineRule="auto"/>
              <w:jc w:val="both"/>
              <w:rPr>
                <w:rFonts w:ascii="Century" w:hAnsi="Century"/>
                <w:b/>
              </w:rPr>
            </w:pPr>
            <w:r w:rsidRPr="000D195A">
              <w:rPr>
                <w:rFonts w:ascii="Century" w:hAnsi="Century"/>
                <w:b/>
              </w:rPr>
              <w:t>AT1</w:t>
            </w:r>
          </w:p>
        </w:tc>
        <w:tc>
          <w:tcPr>
            <w:tcW w:w="7288" w:type="dxa"/>
            <w:gridSpan w:val="4"/>
          </w:tcPr>
          <w:p w:rsidR="00DD3B45" w:rsidRPr="000D195A" w:rsidRDefault="00DD3B45" w:rsidP="006B4A50">
            <w:pPr>
              <w:spacing w:line="276" w:lineRule="auto"/>
              <w:jc w:val="both"/>
              <w:rPr>
                <w:rFonts w:ascii="Century" w:hAnsi="Century"/>
              </w:rPr>
            </w:pPr>
            <w:r w:rsidRPr="000D195A">
              <w:rPr>
                <w:rFonts w:ascii="Century" w:hAnsi="Century"/>
              </w:rPr>
              <w:t>At step 1 in the main flows, if do not have any event</w:t>
            </w:r>
          </w:p>
        </w:tc>
      </w:tr>
      <w:tr w:rsidR="00DD3B45" w:rsidRPr="000D195A" w:rsidTr="00DD3B45">
        <w:tc>
          <w:tcPr>
            <w:tcW w:w="1009"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Step</w:t>
            </w:r>
          </w:p>
        </w:tc>
        <w:tc>
          <w:tcPr>
            <w:tcW w:w="1024"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Actor</w:t>
            </w:r>
          </w:p>
        </w:tc>
        <w:tc>
          <w:tcPr>
            <w:tcW w:w="6264" w:type="dxa"/>
            <w:gridSpan w:val="3"/>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Action</w:t>
            </w:r>
          </w:p>
        </w:tc>
      </w:tr>
      <w:tr w:rsidR="00DD3B45" w:rsidRPr="000D195A" w:rsidTr="00DD3B45">
        <w:tc>
          <w:tcPr>
            <w:tcW w:w="1009" w:type="dxa"/>
          </w:tcPr>
          <w:p w:rsidR="00DD3B45" w:rsidRPr="000D195A" w:rsidRDefault="00DD3B45" w:rsidP="006B4A50">
            <w:pPr>
              <w:spacing w:line="276" w:lineRule="auto"/>
              <w:jc w:val="both"/>
              <w:rPr>
                <w:rFonts w:ascii="Century" w:hAnsi="Century"/>
              </w:rPr>
            </w:pPr>
            <w:r w:rsidRPr="000D195A">
              <w:rPr>
                <w:rFonts w:ascii="Century" w:hAnsi="Century"/>
              </w:rPr>
              <w:t>2.1</w:t>
            </w:r>
          </w:p>
        </w:tc>
        <w:tc>
          <w:tcPr>
            <w:tcW w:w="1024" w:type="dxa"/>
          </w:tcPr>
          <w:p w:rsidR="00DD3B45" w:rsidRPr="000D195A" w:rsidRDefault="00DD3B45" w:rsidP="006B4A50">
            <w:pPr>
              <w:spacing w:line="276" w:lineRule="auto"/>
              <w:jc w:val="both"/>
              <w:rPr>
                <w:rFonts w:ascii="Century" w:hAnsi="Century"/>
              </w:rPr>
            </w:pPr>
            <w:r w:rsidRPr="000D195A">
              <w:rPr>
                <w:rFonts w:ascii="Century" w:hAnsi="Century"/>
              </w:rPr>
              <w:t>WS</w:t>
            </w:r>
          </w:p>
        </w:tc>
        <w:tc>
          <w:tcPr>
            <w:tcW w:w="6264" w:type="dxa"/>
            <w:gridSpan w:val="3"/>
          </w:tcPr>
          <w:p w:rsidR="00DD3B45" w:rsidRPr="000D195A" w:rsidRDefault="00DD3B45" w:rsidP="006B4A50">
            <w:pPr>
              <w:spacing w:line="276" w:lineRule="auto"/>
              <w:jc w:val="both"/>
              <w:rPr>
                <w:rFonts w:ascii="Century" w:hAnsi="Century"/>
              </w:rPr>
            </w:pPr>
            <w:r w:rsidRPr="000D195A">
              <w:rPr>
                <w:rFonts w:ascii="Century" w:hAnsi="Century"/>
              </w:rPr>
              <w:t>Display “</w:t>
            </w:r>
            <w:r w:rsidRPr="000D195A">
              <w:rPr>
                <w:rFonts w:ascii="Century" w:hAnsi="Century"/>
                <w:color w:val="333333"/>
              </w:rPr>
              <w:t xml:space="preserve">Do not have any </w:t>
            </w:r>
            <w:r w:rsidRPr="000D195A">
              <w:rPr>
                <w:rFonts w:ascii="Century" w:hAnsi="Century"/>
              </w:rPr>
              <w:t>event</w:t>
            </w:r>
            <w:r w:rsidRPr="000D195A">
              <w:rPr>
                <w:rFonts w:ascii="Century" w:hAnsi="Century"/>
                <w:color w:val="333333"/>
              </w:rPr>
              <w:t>” message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rPr>
          <w:trHeight w:val="341"/>
        </w:trPr>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View event list Use case</w:t>
      </w:r>
    </w:p>
    <w:p w:rsidR="00DD3B45" w:rsidRPr="000D195A" w:rsidRDefault="00DD3B45" w:rsidP="006B4A50">
      <w:pPr>
        <w:pStyle w:val="Heading7"/>
        <w:jc w:val="both"/>
        <w:rPr>
          <w:rFonts w:ascii="Century" w:hAnsi="Century"/>
          <w:i w:val="0"/>
        </w:rPr>
      </w:pPr>
      <w:r w:rsidRPr="000D195A">
        <w:rPr>
          <w:rFonts w:ascii="Century" w:hAnsi="Century"/>
          <w:i w:val="0"/>
        </w:rPr>
        <w:t>UC048- Search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UC048</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Search event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Administrator to search an event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is viewing Event List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types name of event on Search textbox</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list of searched event</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pStyle w:val="ListParagraph"/>
              <w:numPr>
                <w:ilvl w:val="0"/>
                <w:numId w:val="132"/>
              </w:numPr>
              <w:spacing w:before="0" w:after="160"/>
              <w:rPr>
                <w:rFonts w:ascii="Century" w:hAnsi="Century"/>
              </w:rPr>
            </w:pPr>
            <w:r w:rsidRPr="000D195A">
              <w:rPr>
                <w:rFonts w:ascii="Century" w:hAnsi="Century"/>
              </w:rPr>
              <w:t>Type name of event which want to search</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pStyle w:val="ListParagraph"/>
              <w:numPr>
                <w:ilvl w:val="0"/>
                <w:numId w:val="132"/>
              </w:numPr>
              <w:tabs>
                <w:tab w:val="center" w:pos="3003"/>
              </w:tabs>
              <w:spacing w:before="0" w:after="160"/>
              <w:rPr>
                <w:rFonts w:ascii="Century" w:hAnsi="Century"/>
              </w:rPr>
            </w:pPr>
            <w:r w:rsidRPr="000D195A">
              <w:rPr>
                <w:rFonts w:ascii="Century" w:hAnsi="Century"/>
              </w:rPr>
              <w:t>Display list of event which have the name is typed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Alternative Flows:  </w:t>
            </w:r>
          </w:p>
        </w:tc>
      </w:tr>
      <w:tr w:rsidR="00DD3B45" w:rsidRPr="000D195A" w:rsidTr="00DD3B45">
        <w:tc>
          <w:tcPr>
            <w:tcW w:w="1023" w:type="dxa"/>
          </w:tcPr>
          <w:p w:rsidR="00DD3B45" w:rsidRPr="000D195A" w:rsidRDefault="00DD3B45" w:rsidP="006B4A50">
            <w:pPr>
              <w:spacing w:line="276" w:lineRule="auto"/>
              <w:jc w:val="both"/>
              <w:rPr>
                <w:rFonts w:ascii="Century" w:hAnsi="Century"/>
                <w:b/>
              </w:rPr>
            </w:pPr>
            <w:r w:rsidRPr="000D195A">
              <w:rPr>
                <w:rFonts w:ascii="Century" w:hAnsi="Century"/>
                <w:b/>
              </w:rPr>
              <w:t>AT1</w:t>
            </w:r>
          </w:p>
        </w:tc>
        <w:tc>
          <w:tcPr>
            <w:tcW w:w="7274" w:type="dxa"/>
            <w:gridSpan w:val="4"/>
          </w:tcPr>
          <w:p w:rsidR="00DD3B45" w:rsidRPr="000D195A" w:rsidRDefault="00DD3B45" w:rsidP="006B4A50">
            <w:pPr>
              <w:spacing w:line="276" w:lineRule="auto"/>
              <w:jc w:val="both"/>
              <w:rPr>
                <w:rFonts w:ascii="Century" w:hAnsi="Century"/>
              </w:rPr>
            </w:pPr>
            <w:r w:rsidRPr="000D195A">
              <w:rPr>
                <w:rFonts w:ascii="Century" w:hAnsi="Century"/>
              </w:rPr>
              <w:t>At step 1 in the main flows, if the typed name is not exist</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rPr>
            </w:pPr>
            <w:r w:rsidRPr="000D195A">
              <w:rPr>
                <w:rFonts w:ascii="Century" w:hAnsi="Century"/>
              </w:rPr>
              <w:t>2.1</w:t>
            </w:r>
          </w:p>
        </w:tc>
        <w:tc>
          <w:tcPr>
            <w:tcW w:w="1030" w:type="dxa"/>
          </w:tcPr>
          <w:p w:rsidR="00DD3B45" w:rsidRPr="000D195A" w:rsidRDefault="00DD3B45" w:rsidP="006B4A50">
            <w:pPr>
              <w:spacing w:line="276" w:lineRule="auto"/>
              <w:jc w:val="both"/>
              <w:rPr>
                <w:rFonts w:ascii="Century" w:hAnsi="Century"/>
              </w:rPr>
            </w:pPr>
            <w:r w:rsidRPr="000D195A">
              <w:rPr>
                <w:rFonts w:ascii="Century" w:hAnsi="Century"/>
              </w:rPr>
              <w:t>WS</w:t>
            </w:r>
          </w:p>
        </w:tc>
        <w:tc>
          <w:tcPr>
            <w:tcW w:w="6244" w:type="dxa"/>
            <w:gridSpan w:val="3"/>
          </w:tcPr>
          <w:p w:rsidR="00DD3B45" w:rsidRPr="000D195A" w:rsidRDefault="00DD3B45" w:rsidP="006B4A50">
            <w:pPr>
              <w:spacing w:line="276" w:lineRule="auto"/>
              <w:jc w:val="both"/>
              <w:rPr>
                <w:rFonts w:ascii="Century" w:hAnsi="Century"/>
              </w:rPr>
            </w:pPr>
            <w:r w:rsidRPr="000D195A">
              <w:rPr>
                <w:rFonts w:ascii="Century" w:hAnsi="Century"/>
              </w:rPr>
              <w:t>Display “</w:t>
            </w:r>
            <w:r w:rsidRPr="000D195A">
              <w:rPr>
                <w:rFonts w:ascii="Century" w:hAnsi="Century"/>
                <w:color w:val="333333"/>
              </w:rPr>
              <w:t>No matching records found” message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746720" w:rsidP="006B4A50">
            <w:pPr>
              <w:spacing w:line="276" w:lineRule="auto"/>
              <w:jc w:val="both"/>
              <w:rPr>
                <w:rFonts w:ascii="Century" w:hAnsi="Century" w:cs="Times New Roman"/>
              </w:rPr>
            </w:pPr>
            <w:hyperlink w:anchor="_Business_Rules" w:history="1">
              <w:r w:rsidR="00DD3B45" w:rsidRPr="000D195A">
                <w:rPr>
                  <w:rStyle w:val="Hyperlink"/>
                  <w:rFonts w:ascii="Century" w:hAnsi="Century" w:cs="Times New Roman"/>
                </w:rPr>
                <w:t>B1</w:t>
              </w:r>
            </w:hyperlink>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Search event Use case</w:t>
      </w:r>
    </w:p>
    <w:p w:rsidR="00DD3B45" w:rsidRPr="000D195A" w:rsidRDefault="00DD3B45" w:rsidP="006B4A50">
      <w:pPr>
        <w:pStyle w:val="Heading7"/>
        <w:jc w:val="both"/>
        <w:rPr>
          <w:rFonts w:ascii="Century" w:hAnsi="Century"/>
          <w:i w:val="0"/>
        </w:rPr>
      </w:pPr>
      <w:r w:rsidRPr="000D195A">
        <w:rPr>
          <w:rFonts w:ascii="Century" w:hAnsi="Century"/>
          <w:i w:val="0"/>
        </w:rPr>
        <w:t>UC049- Ban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UC049</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Ban event</w:t>
            </w:r>
          </w:p>
        </w:tc>
      </w:tr>
      <w:tr w:rsidR="00DD3B45" w:rsidRPr="000D195A" w:rsidTr="00DD3B45">
        <w:tc>
          <w:tcPr>
            <w:tcW w:w="2053" w:type="dxa"/>
            <w:gridSpan w:val="2"/>
            <w:shd w:val="clear" w:color="auto" w:fill="D9E2F3" w:themeFill="accent5" w:themeFillTint="33"/>
          </w:tcPr>
          <w:p w:rsidR="00DD3B45" w:rsidRPr="000D195A" w:rsidRDefault="00DD3B45" w:rsidP="006B4A50">
            <w:pPr>
              <w:tabs>
                <w:tab w:val="right" w:pos="1858"/>
              </w:tabs>
              <w:spacing w:line="276" w:lineRule="auto"/>
              <w:jc w:val="both"/>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Administrator to ban an event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is viewing Event  List and chosen event is not be banned</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clicks on button Ban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Event has been banned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clicks on button ban at Action column </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Ban the chosen event</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Ban event Use case</w:t>
      </w:r>
    </w:p>
    <w:p w:rsidR="00DD3B45" w:rsidRPr="00746720" w:rsidRDefault="00DD3B45" w:rsidP="006B4A50">
      <w:pPr>
        <w:jc w:val="both"/>
        <w:rPr>
          <w:rFonts w:ascii="Century" w:hAnsi="Century"/>
          <w:sz w:val="2"/>
        </w:rPr>
      </w:pPr>
    </w:p>
    <w:p w:rsidR="00DD3B45" w:rsidRPr="000D195A" w:rsidRDefault="00DD3B45" w:rsidP="006B4A50">
      <w:pPr>
        <w:pStyle w:val="Heading7"/>
        <w:jc w:val="both"/>
        <w:rPr>
          <w:rFonts w:ascii="Century" w:hAnsi="Century"/>
          <w:i w:val="0"/>
        </w:rPr>
      </w:pPr>
      <w:r w:rsidRPr="000D195A">
        <w:rPr>
          <w:rFonts w:ascii="Century" w:hAnsi="Century"/>
          <w:i w:val="0"/>
        </w:rPr>
        <w:t>UC050- Unban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rPr>
              <w:t>UC050</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Unban event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Administrator to unban an event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is viewing Event  List and chosen event which is banned</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clicks on button unban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Event has been unbanned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clicks on button ban at Action column </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Ban the chosen event</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Unban event Use case</w:t>
      </w:r>
    </w:p>
    <w:p w:rsidR="00DD3B45" w:rsidRPr="00746720" w:rsidRDefault="00DD3B45" w:rsidP="006B4A50">
      <w:pPr>
        <w:jc w:val="both"/>
        <w:rPr>
          <w:rFonts w:ascii="Century" w:hAnsi="Century"/>
          <w:sz w:val="6"/>
        </w:rPr>
      </w:pPr>
    </w:p>
    <w:p w:rsidR="00DD3B45" w:rsidRPr="000D195A" w:rsidRDefault="00DD3B45" w:rsidP="006B4A50">
      <w:pPr>
        <w:pStyle w:val="Heading7"/>
        <w:jc w:val="both"/>
        <w:rPr>
          <w:rFonts w:ascii="Century" w:hAnsi="Century"/>
          <w:i w:val="0"/>
        </w:rPr>
      </w:pPr>
      <w:r w:rsidRPr="000D195A">
        <w:rPr>
          <w:rFonts w:ascii="Century" w:hAnsi="Century"/>
          <w:i w:val="0"/>
        </w:rPr>
        <w:t>UC051- View event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rPr>
              <w:t>UC051</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View event detail</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Administrator view information of event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login</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clicks on a event on thread list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event detail page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an event on event list</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Display Event detail page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lastRenderedPageBreak/>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View event Use case</w:t>
      </w:r>
    </w:p>
    <w:p w:rsidR="00DD3B45" w:rsidRPr="000D195A" w:rsidRDefault="00DD3B45" w:rsidP="006B4A50">
      <w:pPr>
        <w:pStyle w:val="Heading7"/>
        <w:jc w:val="both"/>
        <w:rPr>
          <w:rFonts w:ascii="Century" w:hAnsi="Century"/>
          <w:i w:val="0"/>
        </w:rPr>
      </w:pPr>
      <w:r w:rsidRPr="000D195A">
        <w:rPr>
          <w:rFonts w:ascii="Century" w:hAnsi="Century"/>
          <w:i w:val="0"/>
        </w:rPr>
        <w:t>UC052- View event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rPr>
              <w:t>UC052</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rPr>
              <w:t>View event dashboard</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Administrator to view dashboard of event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pStyle w:val="ListParagraph"/>
              <w:numPr>
                <w:ilvl w:val="0"/>
                <w:numId w:val="136"/>
              </w:numPr>
              <w:spacing w:before="0" w:after="160"/>
              <w:ind w:left="174" w:hanging="180"/>
              <w:rPr>
                <w:rFonts w:ascii="Century" w:hAnsi="Century"/>
              </w:rPr>
            </w:pPr>
            <w:r w:rsidRPr="000D195A">
              <w:rPr>
                <w:rFonts w:ascii="Century" w:hAnsi="Century"/>
              </w:rPr>
              <w:t xml:space="preserve"> WS website is available</w:t>
            </w:r>
          </w:p>
          <w:p w:rsidR="00DD3B45" w:rsidRPr="000D195A" w:rsidRDefault="00DD3B45" w:rsidP="006B4A50">
            <w:pPr>
              <w:pStyle w:val="ListParagraph"/>
              <w:numPr>
                <w:ilvl w:val="0"/>
                <w:numId w:val="136"/>
              </w:numPr>
              <w:spacing w:before="0" w:after="160"/>
              <w:ind w:left="174" w:hanging="180"/>
              <w:rPr>
                <w:rFonts w:ascii="Century" w:hAnsi="Century"/>
              </w:rPr>
            </w:pPr>
            <w:r w:rsidRPr="000D195A">
              <w:rPr>
                <w:rFonts w:ascii="Century" w:hAnsi="Century"/>
              </w:rPr>
              <w:t xml:space="preserve"> Admin browsed WS website</w:t>
            </w:r>
          </w:p>
          <w:p w:rsidR="00DD3B45" w:rsidRPr="000D195A" w:rsidRDefault="00DD3B45" w:rsidP="006B4A50">
            <w:pPr>
              <w:pStyle w:val="ListParagraph"/>
              <w:numPr>
                <w:ilvl w:val="0"/>
                <w:numId w:val="136"/>
              </w:numPr>
              <w:spacing w:before="0" w:after="160"/>
              <w:ind w:left="174" w:hanging="180"/>
              <w:rPr>
                <w:rFonts w:ascii="Century" w:hAnsi="Century"/>
              </w:rPr>
            </w:pPr>
            <w:r w:rsidRPr="000D195A">
              <w:rPr>
                <w:rFonts w:ascii="Century" w:hAnsi="Century"/>
              </w:rPr>
              <w:t xml:space="preserve"> Admin logged in as Administrator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clicks on Dashboard</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Dashboard about event is displayed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pStyle w:val="ListParagraph"/>
              <w:numPr>
                <w:ilvl w:val="0"/>
                <w:numId w:val="132"/>
              </w:numPr>
              <w:spacing w:before="0" w:after="160"/>
              <w:ind w:left="174" w:hanging="180"/>
              <w:rPr>
                <w:rFonts w:ascii="Century" w:hAnsi="Century"/>
              </w:rPr>
            </w:pPr>
            <w:r w:rsidRPr="000D195A">
              <w:rPr>
                <w:rFonts w:ascii="Century" w:hAnsi="Century"/>
              </w:rPr>
              <w:t>Click on Event at left side</w:t>
            </w:r>
          </w:p>
          <w:p w:rsidR="00DD3B45" w:rsidRPr="000D195A" w:rsidRDefault="00DD3B45" w:rsidP="006B4A50">
            <w:pPr>
              <w:pStyle w:val="ListParagraph"/>
              <w:numPr>
                <w:ilvl w:val="0"/>
                <w:numId w:val="132"/>
              </w:numPr>
              <w:spacing w:before="0" w:after="160"/>
              <w:ind w:left="174" w:hanging="180"/>
              <w:rPr>
                <w:rFonts w:ascii="Century" w:hAnsi="Century"/>
              </w:rPr>
            </w:pPr>
            <w:r w:rsidRPr="000D195A">
              <w:rPr>
                <w:rFonts w:ascii="Century" w:hAnsi="Century"/>
              </w:rPr>
              <w:t>Click on Dashboard</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Display Event Dashboard page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View event’s dashboard Use case</w:t>
      </w:r>
    </w:p>
    <w:p w:rsidR="00DD3B45" w:rsidRPr="000D195A" w:rsidRDefault="00DD3B45" w:rsidP="006B4A50">
      <w:pPr>
        <w:pStyle w:val="Heading6"/>
        <w:jc w:val="both"/>
        <w:rPr>
          <w:rFonts w:ascii="Century" w:hAnsi="Century"/>
        </w:rPr>
      </w:pPr>
      <w:r w:rsidRPr="000D195A">
        <w:rPr>
          <w:rFonts w:ascii="Century" w:hAnsi="Century"/>
        </w:rPr>
        <w:lastRenderedPageBreak/>
        <w:t xml:space="preserve"> Manage thread</w:t>
      </w:r>
    </w:p>
    <w:p w:rsidR="00DD3B45" w:rsidRPr="000D195A" w:rsidRDefault="00DD3B45" w:rsidP="006B4A50">
      <w:pPr>
        <w:ind w:firstLine="990"/>
        <w:jc w:val="both"/>
        <w:rPr>
          <w:rFonts w:ascii="Century" w:hAnsi="Century"/>
        </w:rPr>
      </w:pPr>
      <w:r w:rsidRPr="000D195A">
        <w:rPr>
          <w:rFonts w:ascii="Century" w:hAnsi="Century"/>
          <w:noProof/>
          <w:lang w:eastAsia="en-US"/>
        </w:rPr>
        <w:drawing>
          <wp:inline distT="0" distB="0" distL="0" distR="0" wp14:anchorId="07587E1F" wp14:editId="68EB2D62">
            <wp:extent cx="3990975" cy="4200525"/>
            <wp:effectExtent l="0" t="0" r="9525" b="9525"/>
            <wp:docPr id="102" name="Picture 102" descr="AdManage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ManageThrea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0975" cy="4200525"/>
                    </a:xfrm>
                    <a:prstGeom prst="rect">
                      <a:avLst/>
                    </a:prstGeom>
                    <a:noFill/>
                    <a:ln>
                      <a:noFill/>
                    </a:ln>
                  </pic:spPr>
                </pic:pic>
              </a:graphicData>
            </a:graphic>
          </wp:inline>
        </w:drawing>
      </w:r>
    </w:p>
    <w:p w:rsidR="00DD3B45" w:rsidRPr="000D195A" w:rsidRDefault="00DD3B45" w:rsidP="00746720">
      <w:pPr>
        <w:pStyle w:val="Figure3-1"/>
        <w:rPr>
          <w:rFonts w:ascii="Century" w:hAnsi="Century"/>
        </w:rPr>
      </w:pPr>
      <w:r w:rsidRPr="000D195A">
        <w:rPr>
          <w:rFonts w:ascii="Century" w:hAnsi="Century"/>
        </w:rPr>
        <w:t>Manage thread use case</w:t>
      </w:r>
    </w:p>
    <w:p w:rsidR="00DD3B45" w:rsidRPr="000D195A" w:rsidRDefault="00DD3B45" w:rsidP="006B4A50">
      <w:pPr>
        <w:ind w:firstLine="990"/>
        <w:jc w:val="both"/>
        <w:rPr>
          <w:rFonts w:ascii="Century" w:hAnsi="Century"/>
        </w:rPr>
      </w:pPr>
    </w:p>
    <w:p w:rsidR="00DD3B45" w:rsidRPr="000D195A" w:rsidRDefault="00DD3B45" w:rsidP="006B4A50">
      <w:pPr>
        <w:pStyle w:val="Heading7"/>
        <w:jc w:val="both"/>
        <w:rPr>
          <w:rFonts w:ascii="Century" w:hAnsi="Century"/>
          <w:i w:val="0"/>
        </w:rPr>
      </w:pPr>
      <w:r w:rsidRPr="000D195A">
        <w:rPr>
          <w:rFonts w:ascii="Century" w:hAnsi="Century"/>
          <w:i w:val="0"/>
        </w:rPr>
        <w:t>UC053- View thread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1024"/>
        <w:gridCol w:w="2502"/>
        <w:gridCol w:w="2003"/>
        <w:gridCol w:w="2092"/>
      </w:tblGrid>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rPr>
              <w:t>UC053</w:t>
            </w:r>
          </w:p>
        </w:tc>
        <w:tc>
          <w:tcPr>
            <w:tcW w:w="200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92"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View </w:t>
            </w:r>
            <w:r w:rsidRPr="000D195A">
              <w:rPr>
                <w:rFonts w:ascii="Century" w:hAnsi="Century"/>
              </w:rPr>
              <w:t xml:space="preserve">thread </w:t>
            </w:r>
            <w:r w:rsidRPr="000D195A">
              <w:rPr>
                <w:rFonts w:ascii="Century" w:hAnsi="Century" w:cs="Times New Roman"/>
              </w:rPr>
              <w:t>list</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92"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92"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This function allows Administrator to view </w:t>
            </w:r>
            <w:r w:rsidRPr="000D195A">
              <w:rPr>
                <w:rFonts w:ascii="Century" w:hAnsi="Century"/>
              </w:rPr>
              <w:t xml:space="preserve">thread </w:t>
            </w:r>
            <w:r w:rsidRPr="000D195A">
              <w:rPr>
                <w:rFonts w:ascii="Century" w:hAnsi="Century" w:cs="Times New Roman"/>
              </w:rPr>
              <w:t xml:space="preserve">list </w:t>
            </w:r>
          </w:p>
        </w:tc>
      </w:tr>
      <w:tr w:rsidR="00DD3B45" w:rsidRPr="000D195A" w:rsidTr="00DD3B45">
        <w:trPr>
          <w:trHeight w:val="1070"/>
        </w:trPr>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64" w:type="dxa"/>
            <w:gridSpan w:val="3"/>
          </w:tcPr>
          <w:p w:rsidR="00DD3B45" w:rsidRPr="000D195A" w:rsidRDefault="00DD3B45" w:rsidP="006B4A50">
            <w:pPr>
              <w:pStyle w:val="ListParagraph"/>
              <w:numPr>
                <w:ilvl w:val="0"/>
                <w:numId w:val="135"/>
              </w:numPr>
              <w:spacing w:before="0" w:after="160"/>
              <w:ind w:left="194" w:hanging="194"/>
              <w:rPr>
                <w:rFonts w:ascii="Century" w:hAnsi="Century"/>
              </w:rPr>
            </w:pPr>
            <w:r w:rsidRPr="000D195A">
              <w:rPr>
                <w:rFonts w:ascii="Century" w:hAnsi="Century"/>
              </w:rPr>
              <w:t xml:space="preserve"> WS website is available</w:t>
            </w:r>
          </w:p>
          <w:p w:rsidR="00DD3B45" w:rsidRPr="000D195A" w:rsidRDefault="00DD3B45" w:rsidP="006B4A50">
            <w:pPr>
              <w:pStyle w:val="ListParagraph"/>
              <w:numPr>
                <w:ilvl w:val="0"/>
                <w:numId w:val="135"/>
              </w:numPr>
              <w:spacing w:before="0" w:after="160"/>
              <w:ind w:left="194" w:hanging="194"/>
              <w:rPr>
                <w:rFonts w:ascii="Century" w:hAnsi="Century"/>
              </w:rPr>
            </w:pPr>
            <w:r w:rsidRPr="000D195A">
              <w:rPr>
                <w:rFonts w:ascii="Century" w:hAnsi="Century"/>
              </w:rPr>
              <w:t xml:space="preserve"> Admin browsed WS website</w:t>
            </w:r>
          </w:p>
          <w:p w:rsidR="00DD3B45" w:rsidRPr="000D195A" w:rsidRDefault="00DD3B45" w:rsidP="006B4A50">
            <w:pPr>
              <w:pStyle w:val="ListParagraph"/>
              <w:numPr>
                <w:ilvl w:val="0"/>
                <w:numId w:val="135"/>
              </w:numPr>
              <w:spacing w:before="0" w:after="160"/>
              <w:ind w:left="194" w:hanging="194"/>
              <w:rPr>
                <w:rFonts w:ascii="Century" w:hAnsi="Century"/>
              </w:rPr>
            </w:pPr>
            <w:r w:rsidRPr="000D195A">
              <w:rPr>
                <w:rFonts w:ascii="Century" w:hAnsi="Century"/>
              </w:rPr>
              <w:t xml:space="preserve"> Admin logged in as Administrator </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clicks on </w:t>
            </w:r>
            <w:r w:rsidRPr="000D195A">
              <w:rPr>
                <w:rFonts w:ascii="Century" w:hAnsi="Century"/>
              </w:rPr>
              <w:t xml:space="preserve">Thread </w:t>
            </w:r>
            <w:r w:rsidRPr="000D195A">
              <w:rPr>
                <w:rFonts w:ascii="Century" w:hAnsi="Century" w:cs="Times New Roman"/>
              </w:rPr>
              <w:t>List</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rPr>
              <w:t xml:space="preserve">Thread </w:t>
            </w:r>
            <w:r w:rsidRPr="000D195A">
              <w:rPr>
                <w:rFonts w:ascii="Century" w:hAnsi="Century" w:cs="Times New Roman"/>
              </w:rPr>
              <w:t>List is displayed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09"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Step</w:t>
            </w:r>
          </w:p>
        </w:tc>
        <w:tc>
          <w:tcPr>
            <w:tcW w:w="102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6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0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2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64" w:type="dxa"/>
            <w:gridSpan w:val="3"/>
          </w:tcPr>
          <w:p w:rsidR="00DD3B45" w:rsidRPr="000D195A" w:rsidRDefault="00DD3B45" w:rsidP="006B4A50">
            <w:pPr>
              <w:pStyle w:val="ListParagraph"/>
              <w:numPr>
                <w:ilvl w:val="0"/>
                <w:numId w:val="132"/>
              </w:numPr>
              <w:spacing w:before="0" w:after="160"/>
              <w:ind w:left="194" w:hanging="194"/>
              <w:rPr>
                <w:rFonts w:ascii="Century" w:hAnsi="Century"/>
              </w:rPr>
            </w:pPr>
            <w:r w:rsidRPr="000D195A">
              <w:rPr>
                <w:rFonts w:ascii="Century" w:hAnsi="Century"/>
              </w:rPr>
              <w:t>Click on Thread at left side</w:t>
            </w:r>
          </w:p>
          <w:p w:rsidR="00DD3B45" w:rsidRPr="000D195A" w:rsidRDefault="00DD3B45" w:rsidP="006B4A50">
            <w:pPr>
              <w:pStyle w:val="ListParagraph"/>
              <w:numPr>
                <w:ilvl w:val="0"/>
                <w:numId w:val="132"/>
              </w:numPr>
              <w:spacing w:before="0" w:after="160"/>
              <w:ind w:left="194" w:hanging="194"/>
              <w:rPr>
                <w:rFonts w:ascii="Century" w:hAnsi="Century"/>
              </w:rPr>
            </w:pPr>
            <w:r w:rsidRPr="000D195A">
              <w:rPr>
                <w:rFonts w:ascii="Century" w:hAnsi="Century"/>
              </w:rPr>
              <w:t>Click on Thread List</w:t>
            </w:r>
          </w:p>
        </w:tc>
      </w:tr>
      <w:tr w:rsidR="00DD3B45" w:rsidRPr="000D195A" w:rsidTr="00DD3B45">
        <w:tc>
          <w:tcPr>
            <w:tcW w:w="100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2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6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Display list of thread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Alternative Flows:  </w:t>
            </w:r>
          </w:p>
        </w:tc>
      </w:tr>
      <w:tr w:rsidR="00DD3B45" w:rsidRPr="000D195A" w:rsidTr="00DD3B45">
        <w:tc>
          <w:tcPr>
            <w:tcW w:w="1009" w:type="dxa"/>
          </w:tcPr>
          <w:p w:rsidR="00DD3B45" w:rsidRPr="000D195A" w:rsidRDefault="00DD3B45" w:rsidP="006B4A50">
            <w:pPr>
              <w:spacing w:line="276" w:lineRule="auto"/>
              <w:jc w:val="both"/>
              <w:rPr>
                <w:rFonts w:ascii="Century" w:hAnsi="Century"/>
                <w:b/>
              </w:rPr>
            </w:pPr>
            <w:r w:rsidRPr="000D195A">
              <w:rPr>
                <w:rFonts w:ascii="Century" w:hAnsi="Century"/>
                <w:b/>
              </w:rPr>
              <w:t>AT1</w:t>
            </w:r>
          </w:p>
        </w:tc>
        <w:tc>
          <w:tcPr>
            <w:tcW w:w="7288" w:type="dxa"/>
            <w:gridSpan w:val="4"/>
          </w:tcPr>
          <w:p w:rsidR="00DD3B45" w:rsidRPr="000D195A" w:rsidRDefault="00DD3B45" w:rsidP="006B4A50">
            <w:pPr>
              <w:spacing w:line="276" w:lineRule="auto"/>
              <w:jc w:val="both"/>
              <w:rPr>
                <w:rFonts w:ascii="Century" w:hAnsi="Century"/>
              </w:rPr>
            </w:pPr>
            <w:r w:rsidRPr="000D195A">
              <w:rPr>
                <w:rFonts w:ascii="Century" w:hAnsi="Century"/>
              </w:rPr>
              <w:t>At step 1 in the main flows, if do not have any thread</w:t>
            </w:r>
          </w:p>
        </w:tc>
      </w:tr>
      <w:tr w:rsidR="00DD3B45" w:rsidRPr="000D195A" w:rsidTr="00DD3B45">
        <w:tc>
          <w:tcPr>
            <w:tcW w:w="1009"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Step</w:t>
            </w:r>
          </w:p>
        </w:tc>
        <w:tc>
          <w:tcPr>
            <w:tcW w:w="1024"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Actor</w:t>
            </w:r>
          </w:p>
        </w:tc>
        <w:tc>
          <w:tcPr>
            <w:tcW w:w="6264" w:type="dxa"/>
            <w:gridSpan w:val="3"/>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Action</w:t>
            </w:r>
          </w:p>
        </w:tc>
      </w:tr>
      <w:tr w:rsidR="00DD3B45" w:rsidRPr="000D195A" w:rsidTr="00DD3B45">
        <w:tc>
          <w:tcPr>
            <w:tcW w:w="1009" w:type="dxa"/>
          </w:tcPr>
          <w:p w:rsidR="00DD3B45" w:rsidRPr="000D195A" w:rsidRDefault="00DD3B45" w:rsidP="006B4A50">
            <w:pPr>
              <w:spacing w:line="276" w:lineRule="auto"/>
              <w:jc w:val="both"/>
              <w:rPr>
                <w:rFonts w:ascii="Century" w:hAnsi="Century"/>
              </w:rPr>
            </w:pPr>
            <w:r w:rsidRPr="000D195A">
              <w:rPr>
                <w:rFonts w:ascii="Century" w:hAnsi="Century"/>
              </w:rPr>
              <w:t>2.1</w:t>
            </w:r>
          </w:p>
        </w:tc>
        <w:tc>
          <w:tcPr>
            <w:tcW w:w="1024" w:type="dxa"/>
          </w:tcPr>
          <w:p w:rsidR="00DD3B45" w:rsidRPr="000D195A" w:rsidRDefault="00DD3B45" w:rsidP="006B4A50">
            <w:pPr>
              <w:spacing w:line="276" w:lineRule="auto"/>
              <w:jc w:val="both"/>
              <w:rPr>
                <w:rFonts w:ascii="Century" w:hAnsi="Century"/>
              </w:rPr>
            </w:pPr>
            <w:r w:rsidRPr="000D195A">
              <w:rPr>
                <w:rFonts w:ascii="Century" w:hAnsi="Century"/>
              </w:rPr>
              <w:t>WS</w:t>
            </w:r>
          </w:p>
        </w:tc>
        <w:tc>
          <w:tcPr>
            <w:tcW w:w="6264" w:type="dxa"/>
            <w:gridSpan w:val="3"/>
          </w:tcPr>
          <w:p w:rsidR="00DD3B45" w:rsidRPr="000D195A" w:rsidRDefault="00DD3B45" w:rsidP="006B4A50">
            <w:pPr>
              <w:spacing w:line="276" w:lineRule="auto"/>
              <w:jc w:val="both"/>
              <w:rPr>
                <w:rFonts w:ascii="Century" w:hAnsi="Century"/>
              </w:rPr>
            </w:pPr>
            <w:r w:rsidRPr="000D195A">
              <w:rPr>
                <w:rFonts w:ascii="Century" w:hAnsi="Century"/>
              </w:rPr>
              <w:t>Display “</w:t>
            </w:r>
            <w:r w:rsidRPr="000D195A">
              <w:rPr>
                <w:rFonts w:ascii="Century" w:hAnsi="Century"/>
                <w:color w:val="333333"/>
              </w:rPr>
              <w:t xml:space="preserve">Do not have any </w:t>
            </w:r>
            <w:r w:rsidRPr="000D195A">
              <w:rPr>
                <w:rFonts w:ascii="Century" w:hAnsi="Century"/>
              </w:rPr>
              <w:t>thread</w:t>
            </w:r>
            <w:r w:rsidRPr="000D195A">
              <w:rPr>
                <w:rFonts w:ascii="Century" w:hAnsi="Century"/>
                <w:color w:val="333333"/>
              </w:rPr>
              <w:t>” message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rPr>
          <w:trHeight w:val="341"/>
        </w:trPr>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View thread list Use case</w:t>
      </w:r>
    </w:p>
    <w:p w:rsidR="00DD3B45" w:rsidRPr="000D195A" w:rsidRDefault="00DD3B45" w:rsidP="006B4A50">
      <w:pPr>
        <w:pStyle w:val="Heading7"/>
        <w:jc w:val="both"/>
        <w:rPr>
          <w:rFonts w:ascii="Century" w:hAnsi="Century"/>
          <w:i w:val="0"/>
        </w:rPr>
      </w:pPr>
      <w:r w:rsidRPr="000D195A">
        <w:rPr>
          <w:rFonts w:ascii="Century" w:hAnsi="Century"/>
          <w:i w:val="0"/>
        </w:rPr>
        <w:t>UC054- Search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rPr>
              <w:t>UC054</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Search </w:t>
            </w:r>
            <w:r w:rsidRPr="000D195A">
              <w:rPr>
                <w:rFonts w:ascii="Century" w:hAnsi="Century"/>
              </w:rPr>
              <w:t>Thread</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This function allows Administrator to search a </w:t>
            </w:r>
            <w:r w:rsidRPr="000D195A">
              <w:rPr>
                <w:rFonts w:ascii="Century" w:hAnsi="Century"/>
              </w:rPr>
              <w:t>Thread</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Thread </w:t>
            </w:r>
            <w:r w:rsidRPr="000D195A">
              <w:rPr>
                <w:rFonts w:ascii="Century" w:hAnsi="Century" w:cs="Times New Roman"/>
              </w:rPr>
              <w:t>List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types name of thread on Search textbox</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list of searched thread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pStyle w:val="ListParagraph"/>
              <w:numPr>
                <w:ilvl w:val="0"/>
                <w:numId w:val="132"/>
              </w:numPr>
              <w:spacing w:before="0" w:after="160"/>
              <w:rPr>
                <w:rFonts w:ascii="Century" w:hAnsi="Century"/>
              </w:rPr>
            </w:pPr>
            <w:r w:rsidRPr="000D195A">
              <w:rPr>
                <w:rFonts w:ascii="Century" w:hAnsi="Century"/>
              </w:rPr>
              <w:t>Type name of thread which want to search</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pStyle w:val="ListParagraph"/>
              <w:numPr>
                <w:ilvl w:val="0"/>
                <w:numId w:val="132"/>
              </w:numPr>
              <w:tabs>
                <w:tab w:val="center" w:pos="3003"/>
              </w:tabs>
              <w:spacing w:before="0" w:after="160"/>
              <w:rPr>
                <w:rFonts w:ascii="Century" w:hAnsi="Century"/>
              </w:rPr>
            </w:pPr>
            <w:r w:rsidRPr="000D195A">
              <w:rPr>
                <w:rFonts w:ascii="Century" w:hAnsi="Century"/>
              </w:rPr>
              <w:t>Display list of threads which have the name is typed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Alternative Flows:  </w:t>
            </w:r>
          </w:p>
        </w:tc>
      </w:tr>
      <w:tr w:rsidR="00DD3B45" w:rsidRPr="000D195A" w:rsidTr="00DD3B45">
        <w:tc>
          <w:tcPr>
            <w:tcW w:w="1023" w:type="dxa"/>
          </w:tcPr>
          <w:p w:rsidR="00DD3B45" w:rsidRPr="000D195A" w:rsidRDefault="00DD3B45" w:rsidP="006B4A50">
            <w:pPr>
              <w:spacing w:line="276" w:lineRule="auto"/>
              <w:jc w:val="both"/>
              <w:rPr>
                <w:rFonts w:ascii="Century" w:hAnsi="Century"/>
                <w:b/>
              </w:rPr>
            </w:pPr>
            <w:r w:rsidRPr="000D195A">
              <w:rPr>
                <w:rFonts w:ascii="Century" w:hAnsi="Century"/>
                <w:b/>
              </w:rPr>
              <w:t>AT1</w:t>
            </w:r>
          </w:p>
        </w:tc>
        <w:tc>
          <w:tcPr>
            <w:tcW w:w="7274" w:type="dxa"/>
            <w:gridSpan w:val="4"/>
          </w:tcPr>
          <w:p w:rsidR="00DD3B45" w:rsidRPr="000D195A" w:rsidRDefault="00DD3B45" w:rsidP="006B4A50">
            <w:pPr>
              <w:spacing w:line="276" w:lineRule="auto"/>
              <w:jc w:val="both"/>
              <w:rPr>
                <w:rFonts w:ascii="Century" w:hAnsi="Century"/>
              </w:rPr>
            </w:pPr>
            <w:r w:rsidRPr="000D195A">
              <w:rPr>
                <w:rFonts w:ascii="Century" w:hAnsi="Century"/>
              </w:rPr>
              <w:t>At step 1 in the main flows, if the typed name is not exist</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rPr>
            </w:pPr>
            <w:r w:rsidRPr="000D195A">
              <w:rPr>
                <w:rFonts w:ascii="Century" w:hAnsi="Century"/>
              </w:rPr>
              <w:lastRenderedPageBreak/>
              <w:t>2.1</w:t>
            </w:r>
          </w:p>
        </w:tc>
        <w:tc>
          <w:tcPr>
            <w:tcW w:w="1030" w:type="dxa"/>
          </w:tcPr>
          <w:p w:rsidR="00DD3B45" w:rsidRPr="000D195A" w:rsidRDefault="00DD3B45" w:rsidP="006B4A50">
            <w:pPr>
              <w:spacing w:line="276" w:lineRule="auto"/>
              <w:jc w:val="both"/>
              <w:rPr>
                <w:rFonts w:ascii="Century" w:hAnsi="Century"/>
              </w:rPr>
            </w:pPr>
            <w:r w:rsidRPr="000D195A">
              <w:rPr>
                <w:rFonts w:ascii="Century" w:hAnsi="Century"/>
              </w:rPr>
              <w:t>WS</w:t>
            </w:r>
          </w:p>
        </w:tc>
        <w:tc>
          <w:tcPr>
            <w:tcW w:w="6244" w:type="dxa"/>
            <w:gridSpan w:val="3"/>
          </w:tcPr>
          <w:p w:rsidR="00DD3B45" w:rsidRPr="000D195A" w:rsidRDefault="00DD3B45" w:rsidP="006B4A50">
            <w:pPr>
              <w:spacing w:line="276" w:lineRule="auto"/>
              <w:jc w:val="both"/>
              <w:rPr>
                <w:rFonts w:ascii="Century" w:hAnsi="Century"/>
              </w:rPr>
            </w:pPr>
            <w:r w:rsidRPr="000D195A">
              <w:rPr>
                <w:rFonts w:ascii="Century" w:hAnsi="Century"/>
              </w:rPr>
              <w:t>Display “</w:t>
            </w:r>
            <w:r w:rsidRPr="000D195A">
              <w:rPr>
                <w:rFonts w:ascii="Century" w:hAnsi="Century"/>
                <w:color w:val="333333"/>
              </w:rPr>
              <w:t>No matching records found” message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746720" w:rsidP="006B4A50">
            <w:pPr>
              <w:spacing w:line="276" w:lineRule="auto"/>
              <w:jc w:val="both"/>
              <w:rPr>
                <w:rFonts w:ascii="Century" w:hAnsi="Century" w:cs="Times New Roman"/>
              </w:rPr>
            </w:pPr>
            <w:hyperlink w:anchor="_Business_Rules" w:history="1">
              <w:r w:rsidR="00DD3B45" w:rsidRPr="000D195A">
                <w:rPr>
                  <w:rStyle w:val="Hyperlink"/>
                  <w:rFonts w:ascii="Century" w:hAnsi="Century" w:cs="Times New Roman"/>
                </w:rPr>
                <w:t>B1</w:t>
              </w:r>
            </w:hyperlink>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Search thread Use case</w:t>
      </w:r>
    </w:p>
    <w:p w:rsidR="00DD3B45" w:rsidRPr="000D195A" w:rsidRDefault="00DD3B45" w:rsidP="006B4A50">
      <w:pPr>
        <w:pStyle w:val="Heading7"/>
        <w:jc w:val="both"/>
        <w:rPr>
          <w:rFonts w:ascii="Century" w:hAnsi="Century"/>
          <w:i w:val="0"/>
        </w:rPr>
      </w:pPr>
      <w:r w:rsidRPr="000D195A">
        <w:rPr>
          <w:rFonts w:ascii="Century" w:hAnsi="Century"/>
          <w:i w:val="0"/>
        </w:rPr>
        <w:t>UC055- Ban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rPr>
              <w:t>UC055</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Ban thread</w:t>
            </w:r>
          </w:p>
        </w:tc>
      </w:tr>
      <w:tr w:rsidR="00DD3B45" w:rsidRPr="000D195A" w:rsidTr="00DD3B45">
        <w:tc>
          <w:tcPr>
            <w:tcW w:w="2053" w:type="dxa"/>
            <w:gridSpan w:val="2"/>
            <w:shd w:val="clear" w:color="auto" w:fill="D9E2F3" w:themeFill="accent5" w:themeFillTint="33"/>
          </w:tcPr>
          <w:p w:rsidR="00DD3B45" w:rsidRPr="000D195A" w:rsidRDefault="00DD3B45" w:rsidP="006B4A50">
            <w:pPr>
              <w:tabs>
                <w:tab w:val="right" w:pos="1858"/>
              </w:tabs>
              <w:spacing w:line="276" w:lineRule="auto"/>
              <w:jc w:val="both"/>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Administrator to ban a thread</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Thread </w:t>
            </w:r>
            <w:r w:rsidRPr="000D195A">
              <w:rPr>
                <w:rFonts w:ascii="Century" w:hAnsi="Century" w:cs="Times New Roman"/>
              </w:rPr>
              <w:t>List and chosen thread is not be banned</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clicks on button Ban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rPr>
              <w:t xml:space="preserve">Thread </w:t>
            </w:r>
            <w:r w:rsidRPr="000D195A">
              <w:rPr>
                <w:rFonts w:ascii="Century" w:hAnsi="Century" w:cs="Times New Roman"/>
              </w:rPr>
              <w:t>has been banned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clicks on button ban at Action column </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Ban the chosen thread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Ban thread Use case</w:t>
      </w:r>
    </w:p>
    <w:p w:rsidR="00DD3B45" w:rsidRPr="000D195A" w:rsidRDefault="00DD3B45" w:rsidP="006B4A50">
      <w:pPr>
        <w:pStyle w:val="Heading7"/>
        <w:jc w:val="both"/>
        <w:rPr>
          <w:rFonts w:ascii="Century" w:hAnsi="Century"/>
          <w:i w:val="0"/>
        </w:rPr>
      </w:pPr>
      <w:r w:rsidRPr="000D195A">
        <w:rPr>
          <w:rFonts w:ascii="Century" w:hAnsi="Century"/>
          <w:i w:val="0"/>
        </w:rPr>
        <w:t>UC056- Unban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UC056</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Unban thread</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Administrator to unban a thread</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Thread </w:t>
            </w:r>
            <w:r w:rsidRPr="000D195A">
              <w:rPr>
                <w:rFonts w:ascii="Century" w:hAnsi="Century" w:cs="Times New Roman"/>
              </w:rPr>
              <w:t>List and chosen thread which is banned</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clicks on button unban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rPr>
              <w:t xml:space="preserve">Thread </w:t>
            </w:r>
            <w:r w:rsidRPr="000D195A">
              <w:rPr>
                <w:rFonts w:ascii="Century" w:hAnsi="Century" w:cs="Times New Roman"/>
              </w:rPr>
              <w:t>has been unbanned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clicks on button ban at Action column </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Ban the chosen thread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Unban thread Use case</w:t>
      </w:r>
    </w:p>
    <w:p w:rsidR="00DD3B45" w:rsidRPr="000D195A" w:rsidRDefault="00DD3B45" w:rsidP="006B4A50">
      <w:pPr>
        <w:pStyle w:val="Heading7"/>
        <w:jc w:val="both"/>
        <w:rPr>
          <w:rFonts w:ascii="Century" w:hAnsi="Century"/>
          <w:i w:val="0"/>
        </w:rPr>
      </w:pPr>
      <w:r w:rsidRPr="000D195A">
        <w:rPr>
          <w:rFonts w:ascii="Century" w:hAnsi="Century"/>
          <w:i w:val="0"/>
        </w:rPr>
        <w:t>UC057- View thread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rPr>
              <w:t>UC057</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View event detail</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Administrator view information of thread</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pStyle w:val="ListParagraph"/>
              <w:numPr>
                <w:ilvl w:val="0"/>
                <w:numId w:val="132"/>
              </w:numPr>
              <w:spacing w:before="0" w:after="160"/>
              <w:ind w:left="174" w:hanging="174"/>
              <w:rPr>
                <w:rFonts w:ascii="Century" w:hAnsi="Century"/>
              </w:rPr>
            </w:pPr>
            <w:r w:rsidRPr="000D195A">
              <w:rPr>
                <w:rFonts w:ascii="Century" w:hAnsi="Century"/>
              </w:rPr>
              <w:t>Admin login</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clicks on a thread on thread list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thread detail page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lastRenderedPageBreak/>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a thread on thread list</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Display thread detail page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View thread detail Use case</w:t>
      </w:r>
    </w:p>
    <w:p w:rsidR="00DD3B45" w:rsidRPr="000D195A" w:rsidRDefault="00DD3B45" w:rsidP="006B4A50">
      <w:pPr>
        <w:pStyle w:val="Heading7"/>
        <w:jc w:val="both"/>
        <w:rPr>
          <w:rFonts w:ascii="Century" w:hAnsi="Century"/>
          <w:i w:val="0"/>
        </w:rPr>
      </w:pPr>
      <w:r w:rsidRPr="000D195A">
        <w:rPr>
          <w:rFonts w:ascii="Century" w:hAnsi="Century"/>
          <w:i w:val="0"/>
        </w:rPr>
        <w:t>UC058- View thread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UC058</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rPr>
              <w:t>View thread dashboard</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Administrator to view dashboard of thread</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pStyle w:val="ListParagraph"/>
              <w:numPr>
                <w:ilvl w:val="0"/>
                <w:numId w:val="136"/>
              </w:numPr>
              <w:spacing w:before="0" w:after="160"/>
              <w:ind w:left="174" w:hanging="180"/>
              <w:rPr>
                <w:rFonts w:ascii="Century" w:hAnsi="Century"/>
              </w:rPr>
            </w:pPr>
            <w:r w:rsidRPr="000D195A">
              <w:rPr>
                <w:rFonts w:ascii="Century" w:hAnsi="Century"/>
              </w:rPr>
              <w:t xml:space="preserve"> WS website is available</w:t>
            </w:r>
          </w:p>
          <w:p w:rsidR="00DD3B45" w:rsidRPr="000D195A" w:rsidRDefault="00DD3B45" w:rsidP="006B4A50">
            <w:pPr>
              <w:pStyle w:val="ListParagraph"/>
              <w:numPr>
                <w:ilvl w:val="0"/>
                <w:numId w:val="136"/>
              </w:numPr>
              <w:spacing w:before="0" w:after="160"/>
              <w:ind w:left="174" w:hanging="180"/>
              <w:rPr>
                <w:rFonts w:ascii="Century" w:hAnsi="Century"/>
              </w:rPr>
            </w:pPr>
            <w:r w:rsidRPr="000D195A">
              <w:rPr>
                <w:rFonts w:ascii="Century" w:hAnsi="Century"/>
              </w:rPr>
              <w:t xml:space="preserve"> Admin browsed WS website</w:t>
            </w:r>
          </w:p>
          <w:p w:rsidR="00DD3B45" w:rsidRPr="000D195A" w:rsidRDefault="00DD3B45" w:rsidP="006B4A50">
            <w:pPr>
              <w:pStyle w:val="ListParagraph"/>
              <w:numPr>
                <w:ilvl w:val="0"/>
                <w:numId w:val="136"/>
              </w:numPr>
              <w:spacing w:before="0" w:after="160"/>
              <w:ind w:left="174" w:hanging="180"/>
              <w:rPr>
                <w:rFonts w:ascii="Century" w:hAnsi="Century"/>
              </w:rPr>
            </w:pPr>
            <w:r w:rsidRPr="000D195A">
              <w:rPr>
                <w:rFonts w:ascii="Century" w:hAnsi="Century"/>
              </w:rPr>
              <w:t xml:space="preserve"> Admin logged in as Administrator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clicks on Dashboard</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Dashboard about thread is displayed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pStyle w:val="ListParagraph"/>
              <w:numPr>
                <w:ilvl w:val="0"/>
                <w:numId w:val="132"/>
              </w:numPr>
              <w:spacing w:before="0" w:after="160"/>
              <w:ind w:left="174" w:hanging="180"/>
              <w:rPr>
                <w:rFonts w:ascii="Century" w:hAnsi="Century"/>
              </w:rPr>
            </w:pPr>
            <w:r w:rsidRPr="000D195A">
              <w:rPr>
                <w:rFonts w:ascii="Century" w:hAnsi="Century"/>
              </w:rPr>
              <w:t>Click on Thread at left side</w:t>
            </w:r>
          </w:p>
          <w:p w:rsidR="00DD3B45" w:rsidRPr="000D195A" w:rsidRDefault="00DD3B45" w:rsidP="006B4A50">
            <w:pPr>
              <w:pStyle w:val="ListParagraph"/>
              <w:numPr>
                <w:ilvl w:val="0"/>
                <w:numId w:val="132"/>
              </w:numPr>
              <w:spacing w:before="0" w:after="160"/>
              <w:ind w:left="174" w:hanging="180"/>
              <w:rPr>
                <w:rFonts w:ascii="Century" w:hAnsi="Century"/>
              </w:rPr>
            </w:pPr>
            <w:r w:rsidRPr="000D195A">
              <w:rPr>
                <w:rFonts w:ascii="Century" w:hAnsi="Century"/>
              </w:rPr>
              <w:t>Click on Dashboard</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Display Thread Dashboard page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View thread’s dashboard Use case</w:t>
      </w:r>
    </w:p>
    <w:p w:rsidR="00DD3B45" w:rsidRPr="000D195A" w:rsidRDefault="00DD3B45" w:rsidP="006B4A50">
      <w:pPr>
        <w:jc w:val="both"/>
        <w:rPr>
          <w:rFonts w:ascii="Century" w:hAnsi="Century"/>
        </w:rPr>
      </w:pPr>
    </w:p>
    <w:p w:rsidR="00DD3B45" w:rsidRPr="000D195A" w:rsidRDefault="00DD3B45" w:rsidP="006B4A50">
      <w:pPr>
        <w:pStyle w:val="Heading6"/>
        <w:jc w:val="both"/>
        <w:rPr>
          <w:rFonts w:ascii="Century" w:hAnsi="Century"/>
        </w:rPr>
      </w:pPr>
      <w:r w:rsidRPr="000D195A">
        <w:rPr>
          <w:rFonts w:ascii="Century" w:hAnsi="Century"/>
        </w:rPr>
        <w:t>Manage organization</w:t>
      </w:r>
    </w:p>
    <w:p w:rsidR="00DD3B45" w:rsidRPr="000D195A" w:rsidRDefault="00DD3B45" w:rsidP="006B4A50">
      <w:pPr>
        <w:ind w:firstLine="990"/>
        <w:jc w:val="both"/>
        <w:rPr>
          <w:rFonts w:ascii="Century" w:hAnsi="Century"/>
        </w:rPr>
      </w:pPr>
      <w:r w:rsidRPr="000D195A">
        <w:rPr>
          <w:rFonts w:ascii="Century" w:hAnsi="Century"/>
          <w:noProof/>
          <w:lang w:eastAsia="en-US"/>
        </w:rPr>
        <w:drawing>
          <wp:inline distT="0" distB="0" distL="0" distR="0" wp14:anchorId="2139010D" wp14:editId="22EA15DC">
            <wp:extent cx="2914650" cy="4314825"/>
            <wp:effectExtent l="0" t="0" r="0" b="9525"/>
            <wp:docPr id="101" name="Picture 101" descr="AdManage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ManageOrganiza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14650" cy="4314825"/>
                    </a:xfrm>
                    <a:prstGeom prst="rect">
                      <a:avLst/>
                    </a:prstGeom>
                    <a:noFill/>
                    <a:ln>
                      <a:noFill/>
                    </a:ln>
                  </pic:spPr>
                </pic:pic>
              </a:graphicData>
            </a:graphic>
          </wp:inline>
        </w:drawing>
      </w:r>
    </w:p>
    <w:p w:rsidR="00DD3B45" w:rsidRPr="000D195A" w:rsidRDefault="00DD3B45" w:rsidP="00746720">
      <w:pPr>
        <w:pStyle w:val="Figure3-1"/>
        <w:rPr>
          <w:rFonts w:ascii="Century" w:hAnsi="Century"/>
        </w:rPr>
      </w:pPr>
      <w:r w:rsidRPr="000D195A">
        <w:rPr>
          <w:rFonts w:ascii="Century" w:hAnsi="Century"/>
        </w:rPr>
        <w:t>Manage organization use case</w:t>
      </w:r>
    </w:p>
    <w:p w:rsidR="00DD3B45" w:rsidRPr="000D195A" w:rsidRDefault="00DD3B45" w:rsidP="006B4A50">
      <w:pPr>
        <w:pStyle w:val="Heading7"/>
        <w:jc w:val="both"/>
        <w:rPr>
          <w:rFonts w:ascii="Century" w:hAnsi="Century"/>
          <w:i w:val="0"/>
        </w:rPr>
      </w:pPr>
      <w:r w:rsidRPr="000D195A">
        <w:rPr>
          <w:rFonts w:ascii="Century" w:hAnsi="Century"/>
          <w:i w:val="0"/>
        </w:rPr>
        <w:t>UC059- View organization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1024"/>
        <w:gridCol w:w="2502"/>
        <w:gridCol w:w="2003"/>
        <w:gridCol w:w="2092"/>
      </w:tblGrid>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rPr>
              <w:t>UC059</w:t>
            </w:r>
          </w:p>
        </w:tc>
        <w:tc>
          <w:tcPr>
            <w:tcW w:w="200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92"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View </w:t>
            </w:r>
            <w:r w:rsidRPr="000D195A">
              <w:rPr>
                <w:rFonts w:ascii="Century" w:hAnsi="Century"/>
              </w:rPr>
              <w:t xml:space="preserve">organization </w:t>
            </w:r>
            <w:r w:rsidRPr="000D195A">
              <w:rPr>
                <w:rFonts w:ascii="Century" w:hAnsi="Century" w:cs="Times New Roman"/>
              </w:rPr>
              <w:t>list</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92"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92"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This function allows Administrator to view </w:t>
            </w:r>
            <w:r w:rsidRPr="000D195A">
              <w:rPr>
                <w:rFonts w:ascii="Century" w:hAnsi="Century"/>
              </w:rPr>
              <w:t xml:space="preserve">organization </w:t>
            </w:r>
            <w:r w:rsidRPr="000D195A">
              <w:rPr>
                <w:rFonts w:ascii="Century" w:hAnsi="Century" w:cs="Times New Roman"/>
              </w:rPr>
              <w:t xml:space="preserve">list </w:t>
            </w:r>
          </w:p>
        </w:tc>
      </w:tr>
      <w:tr w:rsidR="00DD3B45" w:rsidRPr="000D195A" w:rsidTr="00DD3B45">
        <w:trPr>
          <w:trHeight w:val="1070"/>
        </w:trPr>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64" w:type="dxa"/>
            <w:gridSpan w:val="3"/>
          </w:tcPr>
          <w:p w:rsidR="00DD3B45" w:rsidRPr="000D195A" w:rsidRDefault="00DD3B45" w:rsidP="006B4A50">
            <w:pPr>
              <w:pStyle w:val="ListParagraph"/>
              <w:numPr>
                <w:ilvl w:val="0"/>
                <w:numId w:val="135"/>
              </w:numPr>
              <w:spacing w:before="0" w:after="160"/>
              <w:ind w:left="194" w:hanging="194"/>
              <w:rPr>
                <w:rFonts w:ascii="Century" w:hAnsi="Century"/>
              </w:rPr>
            </w:pPr>
            <w:r w:rsidRPr="000D195A">
              <w:rPr>
                <w:rFonts w:ascii="Century" w:hAnsi="Century"/>
              </w:rPr>
              <w:t xml:space="preserve"> WS website is available</w:t>
            </w:r>
          </w:p>
          <w:p w:rsidR="00DD3B45" w:rsidRPr="000D195A" w:rsidRDefault="00DD3B45" w:rsidP="006B4A50">
            <w:pPr>
              <w:pStyle w:val="ListParagraph"/>
              <w:numPr>
                <w:ilvl w:val="0"/>
                <w:numId w:val="135"/>
              </w:numPr>
              <w:spacing w:before="0" w:after="160"/>
              <w:ind w:left="194" w:hanging="194"/>
              <w:rPr>
                <w:rFonts w:ascii="Century" w:hAnsi="Century"/>
              </w:rPr>
            </w:pPr>
            <w:r w:rsidRPr="000D195A">
              <w:rPr>
                <w:rFonts w:ascii="Century" w:hAnsi="Century"/>
              </w:rPr>
              <w:t xml:space="preserve"> Admin browsed WS website</w:t>
            </w:r>
          </w:p>
          <w:p w:rsidR="00DD3B45" w:rsidRPr="000D195A" w:rsidRDefault="00DD3B45" w:rsidP="006B4A50">
            <w:pPr>
              <w:pStyle w:val="ListParagraph"/>
              <w:numPr>
                <w:ilvl w:val="0"/>
                <w:numId w:val="135"/>
              </w:numPr>
              <w:spacing w:before="0" w:after="160"/>
              <w:ind w:left="194" w:hanging="194"/>
              <w:rPr>
                <w:rFonts w:ascii="Century" w:hAnsi="Century"/>
              </w:rPr>
            </w:pPr>
            <w:r w:rsidRPr="000D195A">
              <w:rPr>
                <w:rFonts w:ascii="Century" w:hAnsi="Century"/>
              </w:rPr>
              <w:t xml:space="preserve"> Admin logged in as Administrator </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clicks on </w:t>
            </w:r>
            <w:r w:rsidRPr="000D195A">
              <w:rPr>
                <w:rFonts w:ascii="Century" w:hAnsi="Century"/>
              </w:rPr>
              <w:t xml:space="preserve">Organization </w:t>
            </w:r>
            <w:r w:rsidRPr="000D195A">
              <w:rPr>
                <w:rFonts w:ascii="Century" w:hAnsi="Century" w:cs="Times New Roman"/>
              </w:rPr>
              <w:t>List</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rPr>
              <w:t xml:space="preserve">Organization </w:t>
            </w:r>
            <w:r w:rsidRPr="000D195A">
              <w:rPr>
                <w:rFonts w:ascii="Century" w:hAnsi="Century" w:cs="Times New Roman"/>
              </w:rPr>
              <w:t>List is displayed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lastRenderedPageBreak/>
              <w:t>Normal Flow</w:t>
            </w:r>
          </w:p>
        </w:tc>
      </w:tr>
      <w:tr w:rsidR="00DD3B45" w:rsidRPr="000D195A" w:rsidTr="00DD3B45">
        <w:tc>
          <w:tcPr>
            <w:tcW w:w="1009"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6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0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2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64" w:type="dxa"/>
            <w:gridSpan w:val="3"/>
          </w:tcPr>
          <w:p w:rsidR="00DD3B45" w:rsidRPr="000D195A" w:rsidRDefault="00DD3B45" w:rsidP="006B4A50">
            <w:pPr>
              <w:pStyle w:val="ListParagraph"/>
              <w:numPr>
                <w:ilvl w:val="0"/>
                <w:numId w:val="132"/>
              </w:numPr>
              <w:spacing w:before="0" w:after="160"/>
              <w:ind w:left="194" w:hanging="194"/>
              <w:rPr>
                <w:rFonts w:ascii="Century" w:hAnsi="Century"/>
              </w:rPr>
            </w:pPr>
            <w:r w:rsidRPr="000D195A">
              <w:rPr>
                <w:rFonts w:ascii="Century" w:hAnsi="Century"/>
              </w:rPr>
              <w:t>Click on Organization at left side</w:t>
            </w:r>
          </w:p>
          <w:p w:rsidR="00DD3B45" w:rsidRPr="000D195A" w:rsidRDefault="00DD3B45" w:rsidP="006B4A50">
            <w:pPr>
              <w:pStyle w:val="ListParagraph"/>
              <w:numPr>
                <w:ilvl w:val="0"/>
                <w:numId w:val="132"/>
              </w:numPr>
              <w:spacing w:before="0" w:after="160"/>
              <w:ind w:left="194" w:hanging="194"/>
              <w:rPr>
                <w:rFonts w:ascii="Century" w:hAnsi="Century"/>
              </w:rPr>
            </w:pPr>
            <w:r w:rsidRPr="000D195A">
              <w:rPr>
                <w:rFonts w:ascii="Century" w:hAnsi="Century"/>
              </w:rPr>
              <w:t>Click on Organization List</w:t>
            </w:r>
          </w:p>
        </w:tc>
      </w:tr>
      <w:tr w:rsidR="00DD3B45" w:rsidRPr="000D195A" w:rsidTr="00DD3B45">
        <w:tc>
          <w:tcPr>
            <w:tcW w:w="100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2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6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 xml:space="preserve">Display list of </w:t>
            </w:r>
            <w:r w:rsidRPr="000D195A">
              <w:rPr>
                <w:rFonts w:ascii="Century" w:hAnsi="Century"/>
              </w:rPr>
              <w:t>Organization</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Alternative Flows:  </w:t>
            </w:r>
          </w:p>
        </w:tc>
      </w:tr>
      <w:tr w:rsidR="00DD3B45" w:rsidRPr="000D195A" w:rsidTr="00DD3B45">
        <w:tc>
          <w:tcPr>
            <w:tcW w:w="1009" w:type="dxa"/>
          </w:tcPr>
          <w:p w:rsidR="00DD3B45" w:rsidRPr="000D195A" w:rsidRDefault="00DD3B45" w:rsidP="006B4A50">
            <w:pPr>
              <w:spacing w:line="276" w:lineRule="auto"/>
              <w:jc w:val="both"/>
              <w:rPr>
                <w:rFonts w:ascii="Century" w:hAnsi="Century"/>
                <w:b/>
              </w:rPr>
            </w:pPr>
            <w:r w:rsidRPr="000D195A">
              <w:rPr>
                <w:rFonts w:ascii="Century" w:hAnsi="Century"/>
                <w:b/>
              </w:rPr>
              <w:t>AT1</w:t>
            </w:r>
          </w:p>
        </w:tc>
        <w:tc>
          <w:tcPr>
            <w:tcW w:w="7288" w:type="dxa"/>
            <w:gridSpan w:val="4"/>
          </w:tcPr>
          <w:p w:rsidR="00DD3B45" w:rsidRPr="000D195A" w:rsidRDefault="00DD3B45" w:rsidP="006B4A50">
            <w:pPr>
              <w:spacing w:line="276" w:lineRule="auto"/>
              <w:jc w:val="both"/>
              <w:rPr>
                <w:rFonts w:ascii="Century" w:hAnsi="Century"/>
              </w:rPr>
            </w:pPr>
            <w:r w:rsidRPr="000D195A">
              <w:rPr>
                <w:rFonts w:ascii="Century" w:hAnsi="Century"/>
              </w:rPr>
              <w:t>At step 1 in the main flows, if do not have any thread</w:t>
            </w:r>
          </w:p>
        </w:tc>
      </w:tr>
      <w:tr w:rsidR="00DD3B45" w:rsidRPr="000D195A" w:rsidTr="00DD3B45">
        <w:tc>
          <w:tcPr>
            <w:tcW w:w="1009"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Step</w:t>
            </w:r>
          </w:p>
        </w:tc>
        <w:tc>
          <w:tcPr>
            <w:tcW w:w="1024"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Actor</w:t>
            </w:r>
          </w:p>
        </w:tc>
        <w:tc>
          <w:tcPr>
            <w:tcW w:w="6264" w:type="dxa"/>
            <w:gridSpan w:val="3"/>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Action</w:t>
            </w:r>
          </w:p>
        </w:tc>
      </w:tr>
      <w:tr w:rsidR="00DD3B45" w:rsidRPr="000D195A" w:rsidTr="00DD3B45">
        <w:tc>
          <w:tcPr>
            <w:tcW w:w="1009" w:type="dxa"/>
          </w:tcPr>
          <w:p w:rsidR="00DD3B45" w:rsidRPr="000D195A" w:rsidRDefault="00DD3B45" w:rsidP="006B4A50">
            <w:pPr>
              <w:spacing w:line="276" w:lineRule="auto"/>
              <w:jc w:val="both"/>
              <w:rPr>
                <w:rFonts w:ascii="Century" w:hAnsi="Century"/>
              </w:rPr>
            </w:pPr>
            <w:r w:rsidRPr="000D195A">
              <w:rPr>
                <w:rFonts w:ascii="Century" w:hAnsi="Century"/>
              </w:rPr>
              <w:t>2.1</w:t>
            </w:r>
          </w:p>
        </w:tc>
        <w:tc>
          <w:tcPr>
            <w:tcW w:w="1024" w:type="dxa"/>
          </w:tcPr>
          <w:p w:rsidR="00DD3B45" w:rsidRPr="000D195A" w:rsidRDefault="00DD3B45" w:rsidP="006B4A50">
            <w:pPr>
              <w:spacing w:line="276" w:lineRule="auto"/>
              <w:jc w:val="both"/>
              <w:rPr>
                <w:rFonts w:ascii="Century" w:hAnsi="Century"/>
              </w:rPr>
            </w:pPr>
            <w:r w:rsidRPr="000D195A">
              <w:rPr>
                <w:rFonts w:ascii="Century" w:hAnsi="Century"/>
              </w:rPr>
              <w:t>WS</w:t>
            </w:r>
          </w:p>
        </w:tc>
        <w:tc>
          <w:tcPr>
            <w:tcW w:w="6264" w:type="dxa"/>
            <w:gridSpan w:val="3"/>
          </w:tcPr>
          <w:p w:rsidR="00DD3B45" w:rsidRPr="000D195A" w:rsidRDefault="00DD3B45" w:rsidP="006B4A50">
            <w:pPr>
              <w:spacing w:line="276" w:lineRule="auto"/>
              <w:jc w:val="both"/>
              <w:rPr>
                <w:rFonts w:ascii="Century" w:hAnsi="Century"/>
              </w:rPr>
            </w:pPr>
            <w:r w:rsidRPr="000D195A">
              <w:rPr>
                <w:rFonts w:ascii="Century" w:hAnsi="Century"/>
              </w:rPr>
              <w:t>Display “</w:t>
            </w:r>
            <w:r w:rsidRPr="000D195A">
              <w:rPr>
                <w:rFonts w:ascii="Century" w:hAnsi="Century"/>
                <w:color w:val="333333"/>
              </w:rPr>
              <w:t xml:space="preserve">Do not have any </w:t>
            </w:r>
            <w:r w:rsidRPr="000D195A">
              <w:rPr>
                <w:rFonts w:ascii="Century" w:hAnsi="Century"/>
              </w:rPr>
              <w:t>thread</w:t>
            </w:r>
            <w:r w:rsidRPr="000D195A">
              <w:rPr>
                <w:rFonts w:ascii="Century" w:hAnsi="Century"/>
                <w:color w:val="333333"/>
              </w:rPr>
              <w:t>” message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rPr>
          <w:trHeight w:val="341"/>
        </w:trPr>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6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View organization list Use case</w:t>
      </w:r>
    </w:p>
    <w:p w:rsidR="00DD3B45" w:rsidRPr="000D195A" w:rsidRDefault="00DD3B45" w:rsidP="006B4A50">
      <w:pPr>
        <w:pStyle w:val="Heading7"/>
        <w:jc w:val="both"/>
        <w:rPr>
          <w:rFonts w:ascii="Century" w:hAnsi="Century"/>
          <w:i w:val="0"/>
        </w:rPr>
      </w:pPr>
      <w:r w:rsidRPr="000D195A">
        <w:rPr>
          <w:rFonts w:ascii="Century" w:hAnsi="Century"/>
          <w:i w:val="0"/>
        </w:rPr>
        <w:t>UC060- Search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UC060</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Search </w:t>
            </w:r>
            <w:r w:rsidRPr="000D195A">
              <w:rPr>
                <w:rFonts w:ascii="Century" w:hAnsi="Century"/>
              </w:rPr>
              <w:t>Organization</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This function allows Administrator to search an </w:t>
            </w:r>
            <w:r w:rsidRPr="000D195A">
              <w:rPr>
                <w:rFonts w:ascii="Century" w:hAnsi="Century"/>
              </w:rPr>
              <w:t>Organization</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Organization </w:t>
            </w:r>
            <w:r w:rsidRPr="000D195A">
              <w:rPr>
                <w:rFonts w:ascii="Century" w:hAnsi="Century" w:cs="Times New Roman"/>
              </w:rPr>
              <w:t>List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types name of thread on Search textbox</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list of searched thread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pStyle w:val="ListParagraph"/>
              <w:numPr>
                <w:ilvl w:val="0"/>
                <w:numId w:val="132"/>
              </w:numPr>
              <w:spacing w:before="0" w:after="160"/>
              <w:rPr>
                <w:rFonts w:ascii="Century" w:hAnsi="Century"/>
              </w:rPr>
            </w:pPr>
            <w:r w:rsidRPr="000D195A">
              <w:rPr>
                <w:rFonts w:ascii="Century" w:hAnsi="Century"/>
              </w:rPr>
              <w:t>Type name of organization which want to search</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pStyle w:val="ListParagraph"/>
              <w:numPr>
                <w:ilvl w:val="0"/>
                <w:numId w:val="132"/>
              </w:numPr>
              <w:tabs>
                <w:tab w:val="center" w:pos="3003"/>
              </w:tabs>
              <w:spacing w:before="0" w:after="160"/>
              <w:rPr>
                <w:rFonts w:ascii="Century" w:hAnsi="Century"/>
              </w:rPr>
            </w:pPr>
            <w:r w:rsidRPr="000D195A">
              <w:rPr>
                <w:rFonts w:ascii="Century" w:hAnsi="Century"/>
              </w:rPr>
              <w:t>Display list of organizations which have the name is typed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Alternative Flows:  </w:t>
            </w:r>
          </w:p>
        </w:tc>
      </w:tr>
      <w:tr w:rsidR="00DD3B45" w:rsidRPr="000D195A" w:rsidTr="00DD3B45">
        <w:tc>
          <w:tcPr>
            <w:tcW w:w="1023" w:type="dxa"/>
          </w:tcPr>
          <w:p w:rsidR="00DD3B45" w:rsidRPr="000D195A" w:rsidRDefault="00DD3B45" w:rsidP="006B4A50">
            <w:pPr>
              <w:spacing w:line="276" w:lineRule="auto"/>
              <w:jc w:val="both"/>
              <w:rPr>
                <w:rFonts w:ascii="Century" w:hAnsi="Century"/>
                <w:b/>
              </w:rPr>
            </w:pPr>
            <w:r w:rsidRPr="000D195A">
              <w:rPr>
                <w:rFonts w:ascii="Century" w:hAnsi="Century"/>
                <w:b/>
              </w:rPr>
              <w:lastRenderedPageBreak/>
              <w:t>AT1</w:t>
            </w:r>
          </w:p>
        </w:tc>
        <w:tc>
          <w:tcPr>
            <w:tcW w:w="7274" w:type="dxa"/>
            <w:gridSpan w:val="4"/>
          </w:tcPr>
          <w:p w:rsidR="00DD3B45" w:rsidRPr="000D195A" w:rsidRDefault="00DD3B45" w:rsidP="006B4A50">
            <w:pPr>
              <w:spacing w:line="276" w:lineRule="auto"/>
              <w:jc w:val="both"/>
              <w:rPr>
                <w:rFonts w:ascii="Century" w:hAnsi="Century"/>
              </w:rPr>
            </w:pPr>
            <w:r w:rsidRPr="000D195A">
              <w:rPr>
                <w:rFonts w:ascii="Century" w:hAnsi="Century"/>
              </w:rPr>
              <w:t>At step 1 in the main flows, if the typed name is not exist</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rPr>
            </w:pPr>
            <w:r w:rsidRPr="000D195A">
              <w:rPr>
                <w:rFonts w:ascii="Century" w:hAnsi="Century"/>
              </w:rPr>
              <w:t>2.1</w:t>
            </w:r>
          </w:p>
        </w:tc>
        <w:tc>
          <w:tcPr>
            <w:tcW w:w="1030" w:type="dxa"/>
          </w:tcPr>
          <w:p w:rsidR="00DD3B45" w:rsidRPr="000D195A" w:rsidRDefault="00DD3B45" w:rsidP="006B4A50">
            <w:pPr>
              <w:spacing w:line="276" w:lineRule="auto"/>
              <w:jc w:val="both"/>
              <w:rPr>
                <w:rFonts w:ascii="Century" w:hAnsi="Century"/>
              </w:rPr>
            </w:pPr>
            <w:r w:rsidRPr="000D195A">
              <w:rPr>
                <w:rFonts w:ascii="Century" w:hAnsi="Century"/>
              </w:rPr>
              <w:t>WS</w:t>
            </w:r>
          </w:p>
        </w:tc>
        <w:tc>
          <w:tcPr>
            <w:tcW w:w="6244" w:type="dxa"/>
            <w:gridSpan w:val="3"/>
          </w:tcPr>
          <w:p w:rsidR="00DD3B45" w:rsidRPr="000D195A" w:rsidRDefault="00DD3B45" w:rsidP="006B4A50">
            <w:pPr>
              <w:spacing w:line="276" w:lineRule="auto"/>
              <w:jc w:val="both"/>
              <w:rPr>
                <w:rFonts w:ascii="Century" w:hAnsi="Century"/>
              </w:rPr>
            </w:pPr>
            <w:r w:rsidRPr="000D195A">
              <w:rPr>
                <w:rFonts w:ascii="Century" w:hAnsi="Century"/>
              </w:rPr>
              <w:t>Display “</w:t>
            </w:r>
            <w:r w:rsidRPr="000D195A">
              <w:rPr>
                <w:rFonts w:ascii="Century" w:hAnsi="Century"/>
                <w:color w:val="333333"/>
              </w:rPr>
              <w:t>No matching records found” message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Search organization Use case</w:t>
      </w:r>
    </w:p>
    <w:p w:rsidR="00DD3B45" w:rsidRPr="000D195A" w:rsidRDefault="00DD3B45" w:rsidP="006B4A50">
      <w:pPr>
        <w:pStyle w:val="Heading7"/>
        <w:jc w:val="both"/>
        <w:rPr>
          <w:rFonts w:ascii="Century" w:hAnsi="Century"/>
          <w:i w:val="0"/>
        </w:rPr>
      </w:pPr>
      <w:r w:rsidRPr="000D195A">
        <w:rPr>
          <w:rFonts w:ascii="Century" w:hAnsi="Century"/>
          <w:i w:val="0"/>
        </w:rPr>
        <w:t>UC061- Ban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UC061</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Ban organization</w:t>
            </w:r>
          </w:p>
        </w:tc>
      </w:tr>
      <w:tr w:rsidR="00DD3B45" w:rsidRPr="000D195A" w:rsidTr="00DD3B45">
        <w:tc>
          <w:tcPr>
            <w:tcW w:w="2053" w:type="dxa"/>
            <w:gridSpan w:val="2"/>
            <w:shd w:val="clear" w:color="auto" w:fill="D9E2F3" w:themeFill="accent5" w:themeFillTint="33"/>
          </w:tcPr>
          <w:p w:rsidR="00DD3B45" w:rsidRPr="000D195A" w:rsidRDefault="00DD3B45" w:rsidP="006B4A50">
            <w:pPr>
              <w:tabs>
                <w:tab w:val="right" w:pos="1858"/>
              </w:tabs>
              <w:spacing w:line="276" w:lineRule="auto"/>
              <w:jc w:val="both"/>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This function allows Administrator to ban an </w:t>
            </w:r>
            <w:r w:rsidRPr="000D195A">
              <w:rPr>
                <w:rFonts w:ascii="Century" w:hAnsi="Century"/>
              </w:rPr>
              <w:t>Organization</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Organization </w:t>
            </w:r>
            <w:r w:rsidRPr="000D195A">
              <w:rPr>
                <w:rFonts w:ascii="Century" w:hAnsi="Century" w:cs="Times New Roman"/>
              </w:rPr>
              <w:t>List and chosen an organization which is not be banned</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clicks on button Ban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rPr>
              <w:t xml:space="preserve">Organization </w:t>
            </w:r>
            <w:r w:rsidRPr="000D195A">
              <w:rPr>
                <w:rFonts w:ascii="Century" w:hAnsi="Century" w:cs="Times New Roman"/>
              </w:rPr>
              <w:t>has been banned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clicks on button ban at Action column </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Ban the chosen thread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F04B3C" w:rsidP="006B4A50">
      <w:pPr>
        <w:pStyle w:val="Table3-1"/>
        <w:jc w:val="both"/>
        <w:rPr>
          <w:rFonts w:ascii="Century" w:hAnsi="Century"/>
        </w:rPr>
      </w:pPr>
      <w:r w:rsidRPr="000D195A">
        <w:rPr>
          <w:rFonts w:ascii="Century" w:hAnsi="Century"/>
        </w:rPr>
        <w:t xml:space="preserve"> </w:t>
      </w:r>
      <w:r w:rsidR="00DD3B45" w:rsidRPr="000D195A">
        <w:rPr>
          <w:rFonts w:ascii="Century" w:hAnsi="Century"/>
        </w:rPr>
        <w:t>Ban organization Use case</w:t>
      </w:r>
    </w:p>
    <w:p w:rsidR="00DD3B45" w:rsidRPr="000D195A" w:rsidRDefault="00DD3B45" w:rsidP="006B4A50">
      <w:pPr>
        <w:pStyle w:val="Heading7"/>
        <w:jc w:val="both"/>
        <w:rPr>
          <w:rFonts w:ascii="Century" w:hAnsi="Century"/>
          <w:i w:val="0"/>
        </w:rPr>
      </w:pPr>
      <w:r w:rsidRPr="000D195A">
        <w:rPr>
          <w:rFonts w:ascii="Century" w:hAnsi="Century"/>
          <w:i w:val="0"/>
        </w:rPr>
        <w:t>UC062- Unban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UC062</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Unban </w:t>
            </w:r>
            <w:r w:rsidRPr="000D195A">
              <w:rPr>
                <w:rFonts w:ascii="Century" w:hAnsi="Century"/>
              </w:rPr>
              <w:t>Organization</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This function allows Administrator to unban an </w:t>
            </w:r>
            <w:r w:rsidRPr="000D195A">
              <w:rPr>
                <w:rFonts w:ascii="Century" w:hAnsi="Century"/>
              </w:rPr>
              <w:t>Organization</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Organization </w:t>
            </w:r>
            <w:r w:rsidRPr="000D195A">
              <w:rPr>
                <w:rFonts w:ascii="Century" w:hAnsi="Century" w:cs="Times New Roman"/>
              </w:rPr>
              <w:t>List and chosen organization which is banned</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clicks on button unban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rPr>
              <w:t xml:space="preserve">Organization </w:t>
            </w:r>
            <w:r w:rsidRPr="000D195A">
              <w:rPr>
                <w:rFonts w:ascii="Century" w:hAnsi="Century" w:cs="Times New Roman"/>
              </w:rPr>
              <w:t>has been unbanned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clicks on button ban at Action column </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 xml:space="preserve">Ban the chosen </w:t>
            </w:r>
            <w:r w:rsidRPr="000D195A">
              <w:rPr>
                <w:rFonts w:ascii="Century" w:hAnsi="Century"/>
              </w:rPr>
              <w:t>organization</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Unban organization Use case</w:t>
      </w:r>
    </w:p>
    <w:p w:rsidR="00DD3B45" w:rsidRPr="000D195A" w:rsidRDefault="00DD3B45" w:rsidP="006B4A50">
      <w:pPr>
        <w:pStyle w:val="Heading7"/>
        <w:jc w:val="both"/>
        <w:rPr>
          <w:rFonts w:ascii="Century" w:hAnsi="Century"/>
          <w:i w:val="0"/>
        </w:rPr>
      </w:pPr>
      <w:r w:rsidRPr="000D195A">
        <w:rPr>
          <w:rFonts w:ascii="Century" w:hAnsi="Century"/>
          <w:i w:val="0"/>
        </w:rPr>
        <w:t>UC063- View organization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UC063</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View organization detail</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This function allows Administrator view information of </w:t>
            </w:r>
            <w:r w:rsidRPr="000D195A">
              <w:rPr>
                <w:rFonts w:ascii="Century" w:hAnsi="Century"/>
              </w:rPr>
              <w:t>Organization</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pStyle w:val="ListParagraph"/>
              <w:numPr>
                <w:ilvl w:val="0"/>
                <w:numId w:val="132"/>
              </w:numPr>
              <w:spacing w:before="0" w:after="160"/>
              <w:ind w:left="174" w:hanging="174"/>
              <w:rPr>
                <w:rFonts w:ascii="Century" w:hAnsi="Century"/>
              </w:rPr>
            </w:pPr>
            <w:r w:rsidRPr="000D195A">
              <w:rPr>
                <w:rFonts w:ascii="Century" w:hAnsi="Century"/>
              </w:rPr>
              <w:t>Admin login</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clicks on an </w:t>
            </w:r>
            <w:r w:rsidRPr="000D195A">
              <w:rPr>
                <w:rFonts w:ascii="Century" w:hAnsi="Century"/>
              </w:rPr>
              <w:t xml:space="preserve">Organization </w:t>
            </w:r>
            <w:r w:rsidRPr="000D195A">
              <w:rPr>
                <w:rFonts w:ascii="Century" w:hAnsi="Century" w:cs="Times New Roman"/>
              </w:rPr>
              <w:t xml:space="preserve">on thread list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Display </w:t>
            </w:r>
            <w:r w:rsidRPr="000D195A">
              <w:rPr>
                <w:rFonts w:ascii="Century" w:hAnsi="Century"/>
              </w:rPr>
              <w:t>organization</w:t>
            </w:r>
            <w:r w:rsidRPr="000D195A">
              <w:rPr>
                <w:rFonts w:ascii="Century" w:hAnsi="Century" w:cs="Times New Roman"/>
              </w:rPr>
              <w:t xml:space="preserve"> detail page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Click on an </w:t>
            </w:r>
            <w:r w:rsidRPr="000D195A">
              <w:rPr>
                <w:rFonts w:ascii="Century" w:hAnsi="Century"/>
              </w:rPr>
              <w:t xml:space="preserve">organization </w:t>
            </w:r>
            <w:r w:rsidRPr="000D195A">
              <w:rPr>
                <w:rFonts w:ascii="Century" w:hAnsi="Century" w:cs="Times New Roman"/>
              </w:rPr>
              <w:t xml:space="preserve">on </w:t>
            </w:r>
            <w:r w:rsidRPr="000D195A">
              <w:rPr>
                <w:rFonts w:ascii="Century" w:hAnsi="Century"/>
              </w:rPr>
              <w:t xml:space="preserve">Organization </w:t>
            </w:r>
            <w:r w:rsidRPr="000D195A">
              <w:rPr>
                <w:rFonts w:ascii="Century" w:hAnsi="Century" w:cs="Times New Roman"/>
              </w:rPr>
              <w:t>list</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 xml:space="preserve">Display </w:t>
            </w:r>
            <w:r w:rsidRPr="000D195A">
              <w:rPr>
                <w:rFonts w:ascii="Century" w:hAnsi="Century"/>
              </w:rPr>
              <w:t xml:space="preserve">organization </w:t>
            </w:r>
            <w:r w:rsidRPr="000D195A">
              <w:rPr>
                <w:rFonts w:ascii="Century" w:hAnsi="Century" w:cs="Times New Roman"/>
              </w:rPr>
              <w:t>detail page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View organization detail Use case</w:t>
      </w:r>
    </w:p>
    <w:p w:rsidR="00DD3B45" w:rsidRPr="000D195A" w:rsidRDefault="00DD3B45" w:rsidP="006B4A50">
      <w:pPr>
        <w:pStyle w:val="Heading7"/>
        <w:jc w:val="both"/>
        <w:rPr>
          <w:rFonts w:ascii="Century" w:hAnsi="Century"/>
          <w:i w:val="0"/>
        </w:rPr>
      </w:pPr>
      <w:r w:rsidRPr="000D195A">
        <w:rPr>
          <w:rFonts w:ascii="Century" w:hAnsi="Century"/>
          <w:i w:val="0"/>
        </w:rPr>
        <w:t>UC064- View organization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UC064</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rPr>
              <w:t>View Organization dashboard</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This function allows Administrator to view dashboard of </w:t>
            </w:r>
            <w:r w:rsidRPr="000D195A">
              <w:rPr>
                <w:rFonts w:ascii="Century" w:hAnsi="Century"/>
              </w:rPr>
              <w:t>Organization</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pStyle w:val="ListParagraph"/>
              <w:numPr>
                <w:ilvl w:val="0"/>
                <w:numId w:val="136"/>
              </w:numPr>
              <w:spacing w:before="0" w:after="160"/>
              <w:ind w:left="174" w:hanging="180"/>
              <w:rPr>
                <w:rFonts w:ascii="Century" w:hAnsi="Century"/>
              </w:rPr>
            </w:pPr>
            <w:r w:rsidRPr="000D195A">
              <w:rPr>
                <w:rFonts w:ascii="Century" w:hAnsi="Century"/>
              </w:rPr>
              <w:t xml:space="preserve"> WS website is available</w:t>
            </w:r>
          </w:p>
          <w:p w:rsidR="00DD3B45" w:rsidRPr="000D195A" w:rsidRDefault="00DD3B45" w:rsidP="006B4A50">
            <w:pPr>
              <w:pStyle w:val="ListParagraph"/>
              <w:numPr>
                <w:ilvl w:val="0"/>
                <w:numId w:val="136"/>
              </w:numPr>
              <w:spacing w:before="0" w:after="160"/>
              <w:ind w:left="174" w:hanging="180"/>
              <w:rPr>
                <w:rFonts w:ascii="Century" w:hAnsi="Century"/>
              </w:rPr>
            </w:pPr>
            <w:r w:rsidRPr="000D195A">
              <w:rPr>
                <w:rFonts w:ascii="Century" w:hAnsi="Century"/>
              </w:rPr>
              <w:t xml:space="preserve"> Admin browsed WS website</w:t>
            </w:r>
          </w:p>
          <w:p w:rsidR="00DD3B45" w:rsidRPr="000D195A" w:rsidRDefault="00DD3B45" w:rsidP="006B4A50">
            <w:pPr>
              <w:pStyle w:val="ListParagraph"/>
              <w:numPr>
                <w:ilvl w:val="0"/>
                <w:numId w:val="136"/>
              </w:numPr>
              <w:spacing w:before="0" w:after="160"/>
              <w:ind w:left="174" w:hanging="180"/>
              <w:rPr>
                <w:rFonts w:ascii="Century" w:hAnsi="Century"/>
              </w:rPr>
            </w:pPr>
            <w:r w:rsidRPr="000D195A">
              <w:rPr>
                <w:rFonts w:ascii="Century" w:hAnsi="Century"/>
              </w:rPr>
              <w:t xml:space="preserve"> Admin logged in as Administrator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clicks on Dashboard</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Dashboard about </w:t>
            </w:r>
            <w:r w:rsidRPr="000D195A">
              <w:rPr>
                <w:rFonts w:ascii="Century" w:hAnsi="Century"/>
              </w:rPr>
              <w:t xml:space="preserve">Organization </w:t>
            </w:r>
            <w:r w:rsidRPr="000D195A">
              <w:rPr>
                <w:rFonts w:ascii="Century" w:hAnsi="Century" w:cs="Times New Roman"/>
              </w:rPr>
              <w:t>is displayed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pStyle w:val="ListParagraph"/>
              <w:numPr>
                <w:ilvl w:val="0"/>
                <w:numId w:val="132"/>
              </w:numPr>
              <w:spacing w:before="0" w:after="160"/>
              <w:ind w:left="174" w:hanging="180"/>
              <w:rPr>
                <w:rFonts w:ascii="Century" w:hAnsi="Century"/>
              </w:rPr>
            </w:pPr>
            <w:r w:rsidRPr="000D195A">
              <w:rPr>
                <w:rFonts w:ascii="Century" w:hAnsi="Century"/>
              </w:rPr>
              <w:t>Click on Organization at left side</w:t>
            </w:r>
          </w:p>
          <w:p w:rsidR="00DD3B45" w:rsidRPr="000D195A" w:rsidRDefault="00DD3B45" w:rsidP="006B4A50">
            <w:pPr>
              <w:pStyle w:val="ListParagraph"/>
              <w:numPr>
                <w:ilvl w:val="0"/>
                <w:numId w:val="132"/>
              </w:numPr>
              <w:spacing w:before="0" w:after="160"/>
              <w:ind w:left="174" w:hanging="180"/>
              <w:rPr>
                <w:rFonts w:ascii="Century" w:hAnsi="Century"/>
              </w:rPr>
            </w:pPr>
            <w:r w:rsidRPr="000D195A">
              <w:rPr>
                <w:rFonts w:ascii="Century" w:hAnsi="Century"/>
              </w:rPr>
              <w:t>Click on Dashboard</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 xml:space="preserve">Display </w:t>
            </w:r>
            <w:r w:rsidRPr="000D195A">
              <w:rPr>
                <w:rFonts w:ascii="Century" w:hAnsi="Century"/>
              </w:rPr>
              <w:t xml:space="preserve">Organization </w:t>
            </w:r>
            <w:r w:rsidRPr="000D195A">
              <w:rPr>
                <w:rFonts w:ascii="Century" w:hAnsi="Century" w:cs="Times New Roman"/>
              </w:rPr>
              <w:t>Dashboard page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F04B3C" w:rsidP="006B4A50">
      <w:pPr>
        <w:pStyle w:val="Table3-1"/>
        <w:jc w:val="both"/>
        <w:rPr>
          <w:rFonts w:ascii="Century" w:hAnsi="Century"/>
        </w:rPr>
      </w:pPr>
      <w:r w:rsidRPr="000D195A">
        <w:rPr>
          <w:rFonts w:ascii="Century" w:hAnsi="Century"/>
        </w:rPr>
        <w:t xml:space="preserve"> </w:t>
      </w:r>
      <w:r w:rsidR="00DD3B45" w:rsidRPr="000D195A">
        <w:rPr>
          <w:rFonts w:ascii="Century" w:hAnsi="Century"/>
        </w:rPr>
        <w:t>View Organization’s dashboard Use case</w:t>
      </w:r>
    </w:p>
    <w:p w:rsidR="00DD3B45" w:rsidRPr="000D195A" w:rsidRDefault="00DD3B45" w:rsidP="006B4A50">
      <w:pPr>
        <w:pStyle w:val="Heading7"/>
        <w:jc w:val="both"/>
        <w:rPr>
          <w:rFonts w:ascii="Century" w:hAnsi="Century"/>
          <w:i w:val="0"/>
        </w:rPr>
      </w:pPr>
      <w:r w:rsidRPr="000D195A">
        <w:rPr>
          <w:rFonts w:ascii="Century" w:hAnsi="Century"/>
          <w:i w:val="0"/>
        </w:rPr>
        <w:t>UC065- Manage organization register request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UC065</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rPr>
              <w:t>Manage organization register request</w:t>
            </w:r>
          </w:p>
        </w:tc>
      </w:tr>
      <w:tr w:rsidR="00DD3B45" w:rsidRPr="000D195A" w:rsidTr="00DD3B45">
        <w:tc>
          <w:tcPr>
            <w:tcW w:w="2053" w:type="dxa"/>
            <w:gridSpan w:val="2"/>
            <w:shd w:val="clear" w:color="auto" w:fill="D9E2F3" w:themeFill="accent5" w:themeFillTint="33"/>
          </w:tcPr>
          <w:p w:rsidR="00DD3B45" w:rsidRPr="000D195A" w:rsidRDefault="00DD3B45" w:rsidP="006B4A50">
            <w:pPr>
              <w:tabs>
                <w:tab w:val="right" w:pos="1858"/>
              </w:tabs>
              <w:spacing w:line="276" w:lineRule="auto"/>
              <w:jc w:val="both"/>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Administrator to change the request register an organization</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Organization Register request </w:t>
            </w:r>
            <w:r w:rsidRPr="000D195A">
              <w:rPr>
                <w:rFonts w:ascii="Century" w:hAnsi="Century" w:cs="Times New Roman"/>
              </w:rPr>
              <w:t xml:space="preserve">List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clicks accept or not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rPr>
              <w:t xml:space="preserve">Organization </w:t>
            </w:r>
            <w:r w:rsidRPr="000D195A">
              <w:rPr>
                <w:rFonts w:ascii="Century" w:hAnsi="Century" w:cs="Times New Roman"/>
              </w:rPr>
              <w:t>request status is changed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clicks on </w:t>
            </w:r>
            <w:r w:rsidRPr="000D195A">
              <w:rPr>
                <w:rFonts w:ascii="Century" w:hAnsi="Century"/>
              </w:rPr>
              <w:t xml:space="preserve">Organization Register request </w:t>
            </w:r>
            <w:r w:rsidRPr="000D195A">
              <w:rPr>
                <w:rFonts w:ascii="Century" w:hAnsi="Century" w:cs="Times New Roman"/>
              </w:rPr>
              <w:t>List</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Dislay request list</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Admin choose a request and change stauts</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4</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Request status is changed and mail to creator</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Ban organization Use case</w:t>
      </w:r>
    </w:p>
    <w:p w:rsidR="00DD3B45" w:rsidRPr="000D195A" w:rsidRDefault="00DD3B45" w:rsidP="006B4A50">
      <w:pPr>
        <w:pStyle w:val="Heading6"/>
        <w:jc w:val="both"/>
        <w:rPr>
          <w:rFonts w:ascii="Century" w:hAnsi="Century"/>
        </w:rPr>
      </w:pPr>
      <w:r w:rsidRPr="000D195A">
        <w:rPr>
          <w:rFonts w:ascii="Century" w:hAnsi="Century"/>
        </w:rPr>
        <w:lastRenderedPageBreak/>
        <w:t xml:space="preserve"> Manage donate</w:t>
      </w:r>
    </w:p>
    <w:p w:rsidR="00DD3B45" w:rsidRPr="000D195A" w:rsidRDefault="00DD3B45" w:rsidP="006B4A50">
      <w:pPr>
        <w:ind w:firstLine="1620"/>
        <w:jc w:val="both"/>
        <w:rPr>
          <w:rFonts w:ascii="Century" w:hAnsi="Century"/>
          <w:noProof/>
        </w:rPr>
      </w:pPr>
      <w:r w:rsidRPr="000D195A">
        <w:rPr>
          <w:rFonts w:ascii="Century" w:hAnsi="Century"/>
          <w:noProof/>
          <w:lang w:eastAsia="en-US"/>
        </w:rPr>
        <w:drawing>
          <wp:inline distT="0" distB="0" distL="0" distR="0" wp14:anchorId="09554D00" wp14:editId="2877B5B2">
            <wp:extent cx="3429000" cy="2971800"/>
            <wp:effectExtent l="0" t="0" r="0" b="0"/>
            <wp:docPr id="100" name="Picture 100" descr="AdDo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on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9000" cy="2971800"/>
                    </a:xfrm>
                    <a:prstGeom prst="rect">
                      <a:avLst/>
                    </a:prstGeom>
                    <a:noFill/>
                    <a:ln>
                      <a:noFill/>
                    </a:ln>
                  </pic:spPr>
                </pic:pic>
              </a:graphicData>
            </a:graphic>
          </wp:inline>
        </w:drawing>
      </w:r>
    </w:p>
    <w:p w:rsidR="00DD3B45" w:rsidRPr="000D195A" w:rsidRDefault="00DD3B45" w:rsidP="00746720">
      <w:pPr>
        <w:pStyle w:val="Figure3-1"/>
        <w:rPr>
          <w:rFonts w:ascii="Century" w:hAnsi="Century"/>
        </w:rPr>
      </w:pPr>
      <w:r w:rsidRPr="000D195A">
        <w:rPr>
          <w:rFonts w:ascii="Century" w:hAnsi="Century"/>
        </w:rPr>
        <w:t>Manage donation use case</w:t>
      </w:r>
    </w:p>
    <w:p w:rsidR="00DD3B45" w:rsidRPr="000D195A" w:rsidRDefault="00DD3B45" w:rsidP="006B4A50">
      <w:pPr>
        <w:pStyle w:val="Heading7"/>
        <w:jc w:val="both"/>
        <w:rPr>
          <w:rFonts w:ascii="Century" w:hAnsi="Century"/>
          <w:i w:val="0"/>
        </w:rPr>
      </w:pPr>
      <w:r w:rsidRPr="000D195A">
        <w:rPr>
          <w:rFonts w:ascii="Century" w:hAnsi="Century"/>
          <w:i w:val="0"/>
        </w:rPr>
        <w:t>UC066- View donation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1024"/>
        <w:gridCol w:w="2502"/>
        <w:gridCol w:w="2003"/>
        <w:gridCol w:w="2002"/>
        <w:gridCol w:w="90"/>
      </w:tblGrid>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UC066</w:t>
            </w:r>
          </w:p>
        </w:tc>
        <w:tc>
          <w:tcPr>
            <w:tcW w:w="200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92"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64" w:type="dxa"/>
            <w:gridSpan w:val="4"/>
          </w:tcPr>
          <w:p w:rsidR="00DD3B45" w:rsidRPr="000D195A" w:rsidRDefault="00DD3B45" w:rsidP="006B4A50">
            <w:pPr>
              <w:pStyle w:val="Heading7"/>
              <w:jc w:val="both"/>
              <w:rPr>
                <w:rFonts w:ascii="Century" w:hAnsi="Century"/>
              </w:rPr>
            </w:pPr>
            <w:r w:rsidRPr="000D195A">
              <w:rPr>
                <w:rFonts w:ascii="Century" w:hAnsi="Century"/>
              </w:rPr>
              <w:t>View donation list</w:t>
            </w:r>
          </w:p>
        </w:tc>
      </w:tr>
      <w:tr w:rsidR="00DD3B45" w:rsidRPr="000D195A" w:rsidTr="00DD3B45">
        <w:tc>
          <w:tcPr>
            <w:tcW w:w="2033" w:type="dxa"/>
            <w:gridSpan w:val="2"/>
            <w:shd w:val="clear" w:color="auto" w:fill="D9E2F3" w:themeFill="accent5" w:themeFillTint="33"/>
          </w:tcPr>
          <w:p w:rsidR="00DD3B45" w:rsidRPr="000D195A" w:rsidRDefault="00DD3B45" w:rsidP="006B4A50">
            <w:pPr>
              <w:tabs>
                <w:tab w:val="right" w:pos="1858"/>
              </w:tabs>
              <w:spacing w:line="276" w:lineRule="auto"/>
              <w:jc w:val="both"/>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92"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92" w:type="dxa"/>
            <w:gridSpan w:val="2"/>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64"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64"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64"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Administrator to view Donation list of the event</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64" w:type="dxa"/>
            <w:gridSpan w:val="4"/>
          </w:tcPr>
          <w:p w:rsidR="00DD3B45" w:rsidRPr="000D195A" w:rsidRDefault="00DD3B45" w:rsidP="006B4A50">
            <w:pPr>
              <w:pStyle w:val="ListParagraph"/>
              <w:numPr>
                <w:ilvl w:val="0"/>
                <w:numId w:val="137"/>
              </w:numPr>
              <w:spacing w:before="0" w:after="160"/>
              <w:ind w:left="194" w:hanging="194"/>
              <w:rPr>
                <w:rFonts w:ascii="Century" w:hAnsi="Century"/>
              </w:rPr>
            </w:pPr>
            <w:r w:rsidRPr="000D195A">
              <w:rPr>
                <w:rFonts w:ascii="Century" w:hAnsi="Century"/>
              </w:rPr>
              <w:t xml:space="preserve"> WS website is available</w:t>
            </w:r>
          </w:p>
          <w:p w:rsidR="00DD3B45" w:rsidRPr="000D195A" w:rsidRDefault="00DD3B45" w:rsidP="006B4A50">
            <w:pPr>
              <w:pStyle w:val="ListParagraph"/>
              <w:numPr>
                <w:ilvl w:val="0"/>
                <w:numId w:val="137"/>
              </w:numPr>
              <w:spacing w:before="0" w:after="160"/>
              <w:ind w:left="194" w:hanging="194"/>
              <w:rPr>
                <w:rFonts w:ascii="Century" w:hAnsi="Century"/>
              </w:rPr>
            </w:pPr>
            <w:r w:rsidRPr="000D195A">
              <w:rPr>
                <w:rFonts w:ascii="Century" w:hAnsi="Century"/>
              </w:rPr>
              <w:t xml:space="preserve"> Admin browsed WS website</w:t>
            </w:r>
          </w:p>
          <w:p w:rsidR="00DD3B45" w:rsidRPr="000D195A" w:rsidRDefault="00DD3B45" w:rsidP="006B4A50">
            <w:pPr>
              <w:pStyle w:val="ListParagraph"/>
              <w:numPr>
                <w:ilvl w:val="0"/>
                <w:numId w:val="137"/>
              </w:numPr>
              <w:spacing w:before="0" w:after="160"/>
              <w:ind w:left="194" w:hanging="194"/>
              <w:rPr>
                <w:rFonts w:ascii="Century" w:hAnsi="Century"/>
              </w:rPr>
            </w:pPr>
            <w:r w:rsidRPr="000D195A">
              <w:rPr>
                <w:rFonts w:ascii="Century" w:hAnsi="Century"/>
              </w:rPr>
              <w:t xml:space="preserve"> Admin logged in as Administrator </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64"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clicks on Donate</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64"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Donation List is displayed</w:t>
            </w:r>
          </w:p>
        </w:tc>
      </w:tr>
      <w:tr w:rsidR="00DD3B45" w:rsidRPr="000D195A" w:rsidTr="00DD3B45">
        <w:tc>
          <w:tcPr>
            <w:tcW w:w="8297" w:type="dxa"/>
            <w:gridSpan w:val="6"/>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09"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64" w:type="dxa"/>
            <w:gridSpan w:val="4"/>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0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2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64"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Donate at left side</w:t>
            </w:r>
          </w:p>
        </w:tc>
      </w:tr>
      <w:tr w:rsidR="00DD3B45" w:rsidRPr="000D195A" w:rsidTr="00DD3B45">
        <w:tc>
          <w:tcPr>
            <w:tcW w:w="100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2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64" w:type="dxa"/>
            <w:gridSpan w:val="4"/>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Display list of Donate</w:t>
            </w:r>
          </w:p>
        </w:tc>
      </w:tr>
      <w:tr w:rsidR="00DD3B45" w:rsidRPr="000D195A" w:rsidTr="00DD3B45">
        <w:tc>
          <w:tcPr>
            <w:tcW w:w="8297" w:type="dxa"/>
            <w:gridSpan w:val="6"/>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Alternative Flows:  </w:t>
            </w:r>
          </w:p>
        </w:tc>
      </w:tr>
      <w:tr w:rsidR="00DD3B45" w:rsidRPr="000D195A" w:rsidTr="00DD3B45">
        <w:tc>
          <w:tcPr>
            <w:tcW w:w="1009" w:type="dxa"/>
          </w:tcPr>
          <w:p w:rsidR="00DD3B45" w:rsidRPr="000D195A" w:rsidRDefault="00DD3B45" w:rsidP="006B4A50">
            <w:pPr>
              <w:spacing w:line="276" w:lineRule="auto"/>
              <w:jc w:val="both"/>
              <w:rPr>
                <w:rFonts w:ascii="Century" w:hAnsi="Century"/>
                <w:b/>
              </w:rPr>
            </w:pPr>
            <w:r w:rsidRPr="000D195A">
              <w:rPr>
                <w:rFonts w:ascii="Century" w:hAnsi="Century"/>
                <w:b/>
              </w:rPr>
              <w:lastRenderedPageBreak/>
              <w:t>AT1</w:t>
            </w:r>
          </w:p>
        </w:tc>
        <w:tc>
          <w:tcPr>
            <w:tcW w:w="7288" w:type="dxa"/>
            <w:gridSpan w:val="5"/>
          </w:tcPr>
          <w:p w:rsidR="00DD3B45" w:rsidRPr="000D195A" w:rsidRDefault="00DD3B45" w:rsidP="006B4A50">
            <w:pPr>
              <w:spacing w:line="276" w:lineRule="auto"/>
              <w:jc w:val="both"/>
              <w:rPr>
                <w:rFonts w:ascii="Century" w:hAnsi="Century"/>
              </w:rPr>
            </w:pPr>
            <w:r w:rsidRPr="000D195A">
              <w:rPr>
                <w:rFonts w:ascii="Century" w:hAnsi="Century"/>
              </w:rPr>
              <w:t>At step 1 in the main flows, if do not have any donation</w:t>
            </w:r>
          </w:p>
        </w:tc>
      </w:tr>
      <w:tr w:rsidR="00DD3B45" w:rsidRPr="000D195A" w:rsidTr="00DD3B45">
        <w:tc>
          <w:tcPr>
            <w:tcW w:w="1009"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Step</w:t>
            </w:r>
          </w:p>
        </w:tc>
        <w:tc>
          <w:tcPr>
            <w:tcW w:w="1024"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Actor</w:t>
            </w:r>
          </w:p>
        </w:tc>
        <w:tc>
          <w:tcPr>
            <w:tcW w:w="6264" w:type="dxa"/>
            <w:gridSpan w:val="4"/>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Action</w:t>
            </w:r>
          </w:p>
        </w:tc>
      </w:tr>
      <w:tr w:rsidR="00DD3B45" w:rsidRPr="000D195A" w:rsidTr="00DD3B45">
        <w:tc>
          <w:tcPr>
            <w:tcW w:w="1009" w:type="dxa"/>
          </w:tcPr>
          <w:p w:rsidR="00DD3B45" w:rsidRPr="000D195A" w:rsidRDefault="00DD3B45" w:rsidP="006B4A50">
            <w:pPr>
              <w:spacing w:line="276" w:lineRule="auto"/>
              <w:jc w:val="both"/>
              <w:rPr>
                <w:rFonts w:ascii="Century" w:hAnsi="Century"/>
              </w:rPr>
            </w:pPr>
            <w:r w:rsidRPr="000D195A">
              <w:rPr>
                <w:rFonts w:ascii="Century" w:hAnsi="Century"/>
              </w:rPr>
              <w:t>2.1</w:t>
            </w:r>
          </w:p>
        </w:tc>
        <w:tc>
          <w:tcPr>
            <w:tcW w:w="1024" w:type="dxa"/>
          </w:tcPr>
          <w:p w:rsidR="00DD3B45" w:rsidRPr="000D195A" w:rsidRDefault="00DD3B45" w:rsidP="006B4A50">
            <w:pPr>
              <w:spacing w:line="276" w:lineRule="auto"/>
              <w:jc w:val="both"/>
              <w:rPr>
                <w:rFonts w:ascii="Century" w:hAnsi="Century"/>
              </w:rPr>
            </w:pPr>
            <w:r w:rsidRPr="000D195A">
              <w:rPr>
                <w:rFonts w:ascii="Century" w:hAnsi="Century"/>
              </w:rPr>
              <w:t>WS</w:t>
            </w:r>
          </w:p>
        </w:tc>
        <w:tc>
          <w:tcPr>
            <w:tcW w:w="6264" w:type="dxa"/>
            <w:gridSpan w:val="4"/>
          </w:tcPr>
          <w:p w:rsidR="00DD3B45" w:rsidRPr="000D195A" w:rsidRDefault="00DD3B45" w:rsidP="006B4A50">
            <w:pPr>
              <w:spacing w:line="276" w:lineRule="auto"/>
              <w:jc w:val="both"/>
              <w:rPr>
                <w:rFonts w:ascii="Century" w:hAnsi="Century"/>
              </w:rPr>
            </w:pPr>
            <w:r w:rsidRPr="000D195A">
              <w:rPr>
                <w:rFonts w:ascii="Century" w:hAnsi="Century"/>
              </w:rPr>
              <w:t>Display “</w:t>
            </w:r>
            <w:r w:rsidRPr="000D195A">
              <w:rPr>
                <w:rFonts w:ascii="Century" w:hAnsi="Century"/>
                <w:color w:val="333333"/>
              </w:rPr>
              <w:t xml:space="preserve">Do not have any </w:t>
            </w:r>
            <w:r w:rsidRPr="000D195A">
              <w:rPr>
                <w:rFonts w:ascii="Century" w:hAnsi="Century"/>
              </w:rPr>
              <w:t>donate</w:t>
            </w:r>
            <w:r w:rsidRPr="000D195A">
              <w:rPr>
                <w:rFonts w:ascii="Century" w:hAnsi="Century"/>
                <w:color w:val="333333"/>
              </w:rPr>
              <w:t>” message</w:t>
            </w:r>
          </w:p>
        </w:tc>
      </w:tr>
      <w:tr w:rsidR="00DD3B45" w:rsidRPr="000D195A" w:rsidTr="00DD3B45">
        <w:tc>
          <w:tcPr>
            <w:tcW w:w="8297" w:type="dxa"/>
            <w:gridSpan w:val="6"/>
          </w:tcPr>
          <w:p w:rsidR="00DD3B45" w:rsidRPr="000D195A" w:rsidRDefault="00DD3B45" w:rsidP="006B4A50">
            <w:pPr>
              <w:spacing w:line="276" w:lineRule="auto"/>
              <w:jc w:val="both"/>
              <w:rPr>
                <w:rFonts w:ascii="Century" w:hAnsi="Century"/>
              </w:rPr>
            </w:pPr>
          </w:p>
        </w:tc>
      </w:tr>
      <w:tr w:rsidR="00DD3B45" w:rsidRPr="000D195A" w:rsidTr="00DD3B45">
        <w:trPr>
          <w:gridAfter w:val="1"/>
          <w:wAfter w:w="90" w:type="dxa"/>
        </w:trPr>
        <w:tc>
          <w:tcPr>
            <w:tcW w:w="820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rPr>
          <w:gridAfter w:val="1"/>
          <w:wAfter w:w="90" w:type="dxa"/>
        </w:trPr>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17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rPr>
          <w:gridAfter w:val="1"/>
          <w:wAfter w:w="90" w:type="dxa"/>
        </w:trPr>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17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746720">
      <w:pPr>
        <w:pStyle w:val="Table3-1"/>
        <w:rPr>
          <w:rFonts w:ascii="Century" w:hAnsi="Century"/>
        </w:rPr>
      </w:pPr>
      <w:r w:rsidRPr="000D195A">
        <w:rPr>
          <w:rFonts w:ascii="Century" w:hAnsi="Century"/>
        </w:rPr>
        <w:t>View donation list Use case</w:t>
      </w:r>
    </w:p>
    <w:p w:rsidR="00DD3B45" w:rsidRPr="000D195A" w:rsidRDefault="00DD3B45" w:rsidP="006B4A50">
      <w:pPr>
        <w:pStyle w:val="Heading6"/>
        <w:jc w:val="both"/>
        <w:rPr>
          <w:rFonts w:ascii="Century" w:hAnsi="Century"/>
        </w:rPr>
      </w:pPr>
      <w:r w:rsidRPr="000D195A">
        <w:rPr>
          <w:rFonts w:ascii="Century" w:hAnsi="Century"/>
        </w:rPr>
        <w:t>Manage event categories</w:t>
      </w:r>
    </w:p>
    <w:p w:rsidR="00DD3B45" w:rsidRPr="000D195A" w:rsidRDefault="00DD3B45" w:rsidP="006B4A50">
      <w:pPr>
        <w:jc w:val="both"/>
        <w:rPr>
          <w:rFonts w:ascii="Century" w:hAnsi="Century"/>
        </w:rPr>
      </w:pPr>
      <w:r w:rsidRPr="000D195A">
        <w:rPr>
          <w:rFonts w:ascii="Century" w:hAnsi="Century"/>
          <w:noProof/>
          <w:lang w:eastAsia="en-US"/>
        </w:rPr>
        <w:drawing>
          <wp:inline distT="0" distB="0" distL="0" distR="0" wp14:anchorId="13822617" wp14:editId="02FBEB38">
            <wp:extent cx="5267325" cy="4038600"/>
            <wp:effectExtent l="0" t="0" r="9525" b="0"/>
            <wp:docPr id="17" name="Picture 17" descr="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tegori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rsidR="00DD3B45" w:rsidRPr="000D195A" w:rsidRDefault="00DD3B45" w:rsidP="00746720">
      <w:pPr>
        <w:pStyle w:val="Figure3-1"/>
        <w:rPr>
          <w:rFonts w:ascii="Century" w:hAnsi="Century"/>
        </w:rPr>
      </w:pPr>
      <w:r w:rsidRPr="000D195A">
        <w:rPr>
          <w:rFonts w:ascii="Century" w:hAnsi="Century"/>
        </w:rPr>
        <w:t>Manage event categories use case</w:t>
      </w:r>
    </w:p>
    <w:p w:rsidR="00DD3B45" w:rsidRPr="000D195A" w:rsidRDefault="00DD3B45" w:rsidP="006B4A50">
      <w:pPr>
        <w:pStyle w:val="Heading7"/>
        <w:jc w:val="both"/>
        <w:rPr>
          <w:rFonts w:ascii="Century" w:hAnsi="Century"/>
          <w:i w:val="0"/>
        </w:rPr>
      </w:pPr>
      <w:r w:rsidRPr="000D195A">
        <w:rPr>
          <w:rFonts w:ascii="Century" w:hAnsi="Century"/>
          <w:i w:val="0"/>
        </w:rPr>
        <w:t>UC067- View category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1024"/>
        <w:gridCol w:w="2502"/>
        <w:gridCol w:w="2003"/>
        <w:gridCol w:w="2002"/>
        <w:gridCol w:w="90"/>
      </w:tblGrid>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UC067</w:t>
            </w:r>
          </w:p>
        </w:tc>
        <w:tc>
          <w:tcPr>
            <w:tcW w:w="200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92"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64"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View category list</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92"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92" w:type="dxa"/>
            <w:gridSpan w:val="2"/>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64"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Frequency of Use:</w:t>
            </w:r>
          </w:p>
        </w:tc>
        <w:tc>
          <w:tcPr>
            <w:tcW w:w="6264"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64"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Administrator to view Category list of the event</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64" w:type="dxa"/>
            <w:gridSpan w:val="4"/>
          </w:tcPr>
          <w:p w:rsidR="00DD3B45" w:rsidRPr="000D195A" w:rsidRDefault="00DD3B45" w:rsidP="006B4A50">
            <w:pPr>
              <w:pStyle w:val="ListParagraph"/>
              <w:numPr>
                <w:ilvl w:val="0"/>
                <w:numId w:val="138"/>
              </w:numPr>
              <w:spacing w:before="0" w:after="160"/>
              <w:ind w:left="194" w:hanging="180"/>
              <w:rPr>
                <w:rFonts w:ascii="Century" w:hAnsi="Century"/>
              </w:rPr>
            </w:pPr>
            <w:r w:rsidRPr="000D195A">
              <w:rPr>
                <w:rFonts w:ascii="Century" w:hAnsi="Century"/>
              </w:rPr>
              <w:t xml:space="preserve"> WS website is available</w:t>
            </w:r>
          </w:p>
          <w:p w:rsidR="00DD3B45" w:rsidRPr="000D195A" w:rsidRDefault="00DD3B45" w:rsidP="006B4A50">
            <w:pPr>
              <w:pStyle w:val="ListParagraph"/>
              <w:numPr>
                <w:ilvl w:val="0"/>
                <w:numId w:val="138"/>
              </w:numPr>
              <w:spacing w:before="0" w:after="160"/>
              <w:ind w:left="194" w:hanging="180"/>
              <w:rPr>
                <w:rFonts w:ascii="Century" w:hAnsi="Century"/>
              </w:rPr>
            </w:pPr>
            <w:r w:rsidRPr="000D195A">
              <w:rPr>
                <w:rFonts w:ascii="Century" w:hAnsi="Century"/>
              </w:rPr>
              <w:t xml:space="preserve"> Admin browsed WS website</w:t>
            </w:r>
          </w:p>
          <w:p w:rsidR="00DD3B45" w:rsidRPr="000D195A" w:rsidRDefault="00DD3B45" w:rsidP="006B4A50">
            <w:pPr>
              <w:pStyle w:val="ListParagraph"/>
              <w:numPr>
                <w:ilvl w:val="0"/>
                <w:numId w:val="138"/>
              </w:numPr>
              <w:spacing w:before="0" w:after="160"/>
              <w:ind w:left="194" w:hanging="180"/>
              <w:rPr>
                <w:rFonts w:ascii="Century" w:hAnsi="Century"/>
              </w:rPr>
            </w:pPr>
            <w:r w:rsidRPr="000D195A">
              <w:rPr>
                <w:rFonts w:ascii="Century" w:hAnsi="Century"/>
              </w:rPr>
              <w:t xml:space="preserve"> Admin logged in as Administrator </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64"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clicks on Category</w:t>
            </w:r>
          </w:p>
        </w:tc>
      </w:tr>
      <w:tr w:rsidR="00DD3B45" w:rsidRPr="000D195A" w:rsidTr="00DD3B45">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64"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Category List is displayed</w:t>
            </w:r>
          </w:p>
        </w:tc>
      </w:tr>
      <w:tr w:rsidR="00DD3B45" w:rsidRPr="000D195A" w:rsidTr="00DD3B45">
        <w:tc>
          <w:tcPr>
            <w:tcW w:w="8297" w:type="dxa"/>
            <w:gridSpan w:val="6"/>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09"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64" w:type="dxa"/>
            <w:gridSpan w:val="4"/>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0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2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64" w:type="dxa"/>
            <w:gridSpan w:val="4"/>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Category at left side</w:t>
            </w:r>
          </w:p>
        </w:tc>
      </w:tr>
      <w:tr w:rsidR="00DD3B45" w:rsidRPr="000D195A" w:rsidTr="00DD3B45">
        <w:tc>
          <w:tcPr>
            <w:tcW w:w="100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24"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64" w:type="dxa"/>
            <w:gridSpan w:val="4"/>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Display list of categories</w:t>
            </w:r>
          </w:p>
        </w:tc>
      </w:tr>
      <w:tr w:rsidR="00DD3B45" w:rsidRPr="000D195A" w:rsidTr="00DD3B45">
        <w:tc>
          <w:tcPr>
            <w:tcW w:w="8297" w:type="dxa"/>
            <w:gridSpan w:val="6"/>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Alternative Flows:  </w:t>
            </w:r>
          </w:p>
        </w:tc>
      </w:tr>
      <w:tr w:rsidR="00DD3B45" w:rsidRPr="000D195A" w:rsidTr="00DD3B45">
        <w:tc>
          <w:tcPr>
            <w:tcW w:w="1009" w:type="dxa"/>
          </w:tcPr>
          <w:p w:rsidR="00DD3B45" w:rsidRPr="000D195A" w:rsidRDefault="00DD3B45" w:rsidP="006B4A50">
            <w:pPr>
              <w:spacing w:line="276" w:lineRule="auto"/>
              <w:jc w:val="both"/>
              <w:rPr>
                <w:rFonts w:ascii="Century" w:hAnsi="Century"/>
                <w:b/>
              </w:rPr>
            </w:pPr>
            <w:r w:rsidRPr="000D195A">
              <w:rPr>
                <w:rFonts w:ascii="Century" w:hAnsi="Century"/>
                <w:b/>
              </w:rPr>
              <w:t>AT1</w:t>
            </w:r>
          </w:p>
        </w:tc>
        <w:tc>
          <w:tcPr>
            <w:tcW w:w="7288" w:type="dxa"/>
            <w:gridSpan w:val="5"/>
          </w:tcPr>
          <w:p w:rsidR="00DD3B45" w:rsidRPr="000D195A" w:rsidRDefault="00DD3B45" w:rsidP="006B4A50">
            <w:pPr>
              <w:spacing w:line="276" w:lineRule="auto"/>
              <w:jc w:val="both"/>
              <w:rPr>
                <w:rFonts w:ascii="Century" w:hAnsi="Century"/>
              </w:rPr>
            </w:pPr>
            <w:r w:rsidRPr="000D195A">
              <w:rPr>
                <w:rFonts w:ascii="Century" w:hAnsi="Century"/>
              </w:rPr>
              <w:t>At step 1 in the main flows, if do not have any category</w:t>
            </w:r>
          </w:p>
        </w:tc>
      </w:tr>
      <w:tr w:rsidR="00DD3B45" w:rsidRPr="000D195A" w:rsidTr="00DD3B45">
        <w:tc>
          <w:tcPr>
            <w:tcW w:w="1009"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Step</w:t>
            </w:r>
          </w:p>
        </w:tc>
        <w:tc>
          <w:tcPr>
            <w:tcW w:w="1024"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Actor</w:t>
            </w:r>
          </w:p>
        </w:tc>
        <w:tc>
          <w:tcPr>
            <w:tcW w:w="6264" w:type="dxa"/>
            <w:gridSpan w:val="4"/>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Action</w:t>
            </w:r>
          </w:p>
        </w:tc>
      </w:tr>
      <w:tr w:rsidR="00DD3B45" w:rsidRPr="000D195A" w:rsidTr="00DD3B45">
        <w:tc>
          <w:tcPr>
            <w:tcW w:w="1009" w:type="dxa"/>
          </w:tcPr>
          <w:p w:rsidR="00DD3B45" w:rsidRPr="000D195A" w:rsidRDefault="00DD3B45" w:rsidP="006B4A50">
            <w:pPr>
              <w:spacing w:line="276" w:lineRule="auto"/>
              <w:jc w:val="both"/>
              <w:rPr>
                <w:rFonts w:ascii="Century" w:hAnsi="Century"/>
              </w:rPr>
            </w:pPr>
            <w:r w:rsidRPr="000D195A">
              <w:rPr>
                <w:rFonts w:ascii="Century" w:hAnsi="Century"/>
              </w:rPr>
              <w:t>2.1</w:t>
            </w:r>
          </w:p>
        </w:tc>
        <w:tc>
          <w:tcPr>
            <w:tcW w:w="1024" w:type="dxa"/>
          </w:tcPr>
          <w:p w:rsidR="00DD3B45" w:rsidRPr="000D195A" w:rsidRDefault="00DD3B45" w:rsidP="006B4A50">
            <w:pPr>
              <w:spacing w:line="276" w:lineRule="auto"/>
              <w:jc w:val="both"/>
              <w:rPr>
                <w:rFonts w:ascii="Century" w:hAnsi="Century"/>
              </w:rPr>
            </w:pPr>
            <w:r w:rsidRPr="000D195A">
              <w:rPr>
                <w:rFonts w:ascii="Century" w:hAnsi="Century"/>
              </w:rPr>
              <w:t>WS</w:t>
            </w:r>
          </w:p>
        </w:tc>
        <w:tc>
          <w:tcPr>
            <w:tcW w:w="6264" w:type="dxa"/>
            <w:gridSpan w:val="4"/>
          </w:tcPr>
          <w:p w:rsidR="00DD3B45" w:rsidRPr="000D195A" w:rsidRDefault="00DD3B45" w:rsidP="006B4A50">
            <w:pPr>
              <w:spacing w:line="276" w:lineRule="auto"/>
              <w:jc w:val="both"/>
              <w:rPr>
                <w:rFonts w:ascii="Century" w:hAnsi="Century"/>
              </w:rPr>
            </w:pPr>
            <w:r w:rsidRPr="000D195A">
              <w:rPr>
                <w:rFonts w:ascii="Century" w:hAnsi="Century"/>
              </w:rPr>
              <w:t>Display “</w:t>
            </w:r>
            <w:r w:rsidRPr="000D195A">
              <w:rPr>
                <w:rFonts w:ascii="Century" w:hAnsi="Century"/>
                <w:color w:val="333333"/>
              </w:rPr>
              <w:t xml:space="preserve">Do not have any </w:t>
            </w:r>
            <w:r w:rsidRPr="000D195A">
              <w:rPr>
                <w:rFonts w:ascii="Century" w:hAnsi="Century"/>
              </w:rPr>
              <w:t>category</w:t>
            </w:r>
            <w:r w:rsidRPr="000D195A">
              <w:rPr>
                <w:rFonts w:ascii="Century" w:hAnsi="Century"/>
                <w:color w:val="333333"/>
              </w:rPr>
              <w:t>” message</w:t>
            </w:r>
          </w:p>
        </w:tc>
      </w:tr>
      <w:tr w:rsidR="00DD3B45" w:rsidRPr="000D195A" w:rsidTr="00DD3B45">
        <w:tc>
          <w:tcPr>
            <w:tcW w:w="8297" w:type="dxa"/>
            <w:gridSpan w:val="6"/>
          </w:tcPr>
          <w:p w:rsidR="00DD3B45" w:rsidRPr="000D195A" w:rsidRDefault="00DD3B45" w:rsidP="006B4A50">
            <w:pPr>
              <w:spacing w:line="276" w:lineRule="auto"/>
              <w:jc w:val="both"/>
              <w:rPr>
                <w:rFonts w:ascii="Century" w:hAnsi="Century"/>
              </w:rPr>
            </w:pPr>
          </w:p>
        </w:tc>
      </w:tr>
      <w:tr w:rsidR="00DD3B45" w:rsidRPr="000D195A" w:rsidTr="00DD3B45">
        <w:trPr>
          <w:gridAfter w:val="1"/>
          <w:wAfter w:w="90" w:type="dxa"/>
        </w:trPr>
        <w:tc>
          <w:tcPr>
            <w:tcW w:w="820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rPr>
          <w:gridAfter w:val="1"/>
          <w:wAfter w:w="90" w:type="dxa"/>
        </w:trPr>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174" w:type="dxa"/>
            <w:gridSpan w:val="3"/>
          </w:tcPr>
          <w:p w:rsidR="00DD3B45" w:rsidRPr="000D195A" w:rsidRDefault="00746720" w:rsidP="006B4A50">
            <w:pPr>
              <w:spacing w:line="276" w:lineRule="auto"/>
              <w:jc w:val="both"/>
              <w:rPr>
                <w:rFonts w:ascii="Century" w:hAnsi="Century" w:cs="Times New Roman"/>
              </w:rPr>
            </w:pPr>
            <w:hyperlink w:anchor="_Business_Rules" w:history="1">
              <w:r w:rsidR="00DD3B45" w:rsidRPr="000D195A">
                <w:rPr>
                  <w:rStyle w:val="Hyperlink"/>
                  <w:rFonts w:ascii="Century" w:hAnsi="Century" w:cs="Times New Roman"/>
                </w:rPr>
                <w:t>B1</w:t>
              </w:r>
            </w:hyperlink>
          </w:p>
        </w:tc>
      </w:tr>
      <w:tr w:rsidR="00DD3B45" w:rsidRPr="000D195A" w:rsidTr="00DD3B45">
        <w:trPr>
          <w:gridAfter w:val="1"/>
          <w:wAfter w:w="90" w:type="dxa"/>
        </w:trPr>
        <w:tc>
          <w:tcPr>
            <w:tcW w:w="203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17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FA2AC1">
      <w:pPr>
        <w:pStyle w:val="Table3-1"/>
        <w:rPr>
          <w:rFonts w:ascii="Century" w:hAnsi="Century"/>
        </w:rPr>
      </w:pPr>
      <w:r w:rsidRPr="000D195A">
        <w:rPr>
          <w:rFonts w:ascii="Century" w:hAnsi="Century"/>
        </w:rPr>
        <w:t>View category list Use case</w:t>
      </w:r>
    </w:p>
    <w:p w:rsidR="00DD3B45" w:rsidRPr="000D195A" w:rsidRDefault="00DD3B45" w:rsidP="006B4A50">
      <w:pPr>
        <w:pStyle w:val="Heading7"/>
        <w:jc w:val="both"/>
        <w:rPr>
          <w:rFonts w:ascii="Century" w:hAnsi="Century"/>
          <w:i w:val="0"/>
        </w:rPr>
      </w:pPr>
      <w:r w:rsidRPr="000D195A">
        <w:rPr>
          <w:rFonts w:ascii="Century" w:hAnsi="Century"/>
          <w:i w:val="0"/>
        </w:rPr>
        <w:t>UC068- 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UC068</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Search category</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Normal</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This function allows Administrator to search a category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is viewing Category List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lastRenderedPageBreak/>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types name of category at Search textbox</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list of searched category</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Type name of category which want to search</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Display list of categories which have the name is typed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Alternative Flows:  </w:t>
            </w:r>
          </w:p>
        </w:tc>
      </w:tr>
      <w:tr w:rsidR="00DD3B45" w:rsidRPr="000D195A" w:rsidTr="00DD3B45">
        <w:tc>
          <w:tcPr>
            <w:tcW w:w="1023" w:type="dxa"/>
          </w:tcPr>
          <w:p w:rsidR="00DD3B45" w:rsidRPr="000D195A" w:rsidRDefault="00DD3B45" w:rsidP="006B4A50">
            <w:pPr>
              <w:spacing w:line="276" w:lineRule="auto"/>
              <w:jc w:val="both"/>
              <w:rPr>
                <w:rFonts w:ascii="Century" w:hAnsi="Century"/>
                <w:b/>
              </w:rPr>
            </w:pPr>
            <w:r w:rsidRPr="000D195A">
              <w:rPr>
                <w:rFonts w:ascii="Century" w:hAnsi="Century"/>
                <w:b/>
              </w:rPr>
              <w:t>AT1</w:t>
            </w:r>
          </w:p>
        </w:tc>
        <w:tc>
          <w:tcPr>
            <w:tcW w:w="7274" w:type="dxa"/>
            <w:gridSpan w:val="4"/>
          </w:tcPr>
          <w:p w:rsidR="00DD3B45" w:rsidRPr="000D195A" w:rsidRDefault="00DD3B45" w:rsidP="006B4A50">
            <w:pPr>
              <w:spacing w:line="276" w:lineRule="auto"/>
              <w:jc w:val="both"/>
              <w:rPr>
                <w:rFonts w:ascii="Century" w:hAnsi="Century"/>
              </w:rPr>
            </w:pPr>
            <w:r w:rsidRPr="000D195A">
              <w:rPr>
                <w:rFonts w:ascii="Century" w:hAnsi="Century"/>
              </w:rPr>
              <w:t>At step 1 in the main flows, if the typed name is not exist</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b/>
              </w:rPr>
            </w:pPr>
            <w:r w:rsidRPr="000D195A">
              <w:rPr>
                <w:rFonts w:ascii="Century" w:hAnsi="Century"/>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rPr>
            </w:pPr>
            <w:r w:rsidRPr="000D195A">
              <w:rPr>
                <w:rFonts w:ascii="Century" w:hAnsi="Century"/>
              </w:rPr>
              <w:t>2.1</w:t>
            </w:r>
          </w:p>
        </w:tc>
        <w:tc>
          <w:tcPr>
            <w:tcW w:w="1030" w:type="dxa"/>
          </w:tcPr>
          <w:p w:rsidR="00DD3B45" w:rsidRPr="000D195A" w:rsidRDefault="00DD3B45" w:rsidP="006B4A50">
            <w:pPr>
              <w:spacing w:line="276" w:lineRule="auto"/>
              <w:jc w:val="both"/>
              <w:rPr>
                <w:rFonts w:ascii="Century" w:hAnsi="Century"/>
              </w:rPr>
            </w:pPr>
            <w:r w:rsidRPr="000D195A">
              <w:rPr>
                <w:rFonts w:ascii="Century" w:hAnsi="Century"/>
              </w:rPr>
              <w:t>WS</w:t>
            </w:r>
          </w:p>
        </w:tc>
        <w:tc>
          <w:tcPr>
            <w:tcW w:w="6244" w:type="dxa"/>
            <w:gridSpan w:val="3"/>
          </w:tcPr>
          <w:p w:rsidR="00DD3B45" w:rsidRPr="000D195A" w:rsidRDefault="00DD3B45" w:rsidP="006B4A50">
            <w:pPr>
              <w:spacing w:line="276" w:lineRule="auto"/>
              <w:jc w:val="both"/>
              <w:rPr>
                <w:rFonts w:ascii="Century" w:hAnsi="Century"/>
              </w:rPr>
            </w:pPr>
            <w:r w:rsidRPr="000D195A">
              <w:rPr>
                <w:rFonts w:ascii="Century" w:hAnsi="Century"/>
              </w:rPr>
              <w:t>Display “</w:t>
            </w:r>
            <w:r w:rsidRPr="000D195A">
              <w:rPr>
                <w:rFonts w:ascii="Century" w:hAnsi="Century"/>
                <w:color w:val="333333"/>
              </w:rPr>
              <w:t>No matching records found” message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5E2348" w:rsidP="006B4A50">
      <w:pPr>
        <w:pStyle w:val="Table3-1"/>
        <w:jc w:val="both"/>
        <w:rPr>
          <w:rFonts w:ascii="Century" w:hAnsi="Century"/>
        </w:rPr>
      </w:pPr>
      <w:r w:rsidRPr="000D195A">
        <w:rPr>
          <w:rFonts w:ascii="Century" w:hAnsi="Century"/>
        </w:rPr>
        <w:t xml:space="preserve"> </w:t>
      </w:r>
      <w:r w:rsidR="00DD3B45" w:rsidRPr="000D195A">
        <w:rPr>
          <w:rFonts w:ascii="Century" w:hAnsi="Century"/>
        </w:rPr>
        <w:t>Search category Use case</w:t>
      </w:r>
    </w:p>
    <w:p w:rsidR="00DD3B45" w:rsidRPr="000D195A" w:rsidRDefault="00DD3B45" w:rsidP="006B4A50">
      <w:pPr>
        <w:pStyle w:val="Heading7"/>
        <w:jc w:val="both"/>
        <w:rPr>
          <w:rFonts w:ascii="Century" w:hAnsi="Century"/>
          <w:i w:val="0"/>
        </w:rPr>
      </w:pPr>
      <w:r w:rsidRPr="000D195A">
        <w:rPr>
          <w:rFonts w:ascii="Century" w:hAnsi="Century"/>
          <w:i w:val="0"/>
        </w:rPr>
        <w:t>UC069- Activate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UC069</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Activate category</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This function allows Administrator to activate a category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pStyle w:val="ListParagraph"/>
              <w:numPr>
                <w:ilvl w:val="0"/>
                <w:numId w:val="132"/>
              </w:numPr>
              <w:spacing w:before="0" w:after="160"/>
              <w:rPr>
                <w:rFonts w:ascii="Century" w:hAnsi="Century"/>
              </w:rPr>
            </w:pPr>
            <w:r w:rsidRPr="000D195A">
              <w:rPr>
                <w:rFonts w:ascii="Century" w:hAnsi="Century"/>
              </w:rPr>
              <w:t>Admin is viewing Category List</w:t>
            </w:r>
          </w:p>
          <w:p w:rsidR="00DD3B45" w:rsidRPr="000D195A" w:rsidRDefault="00DD3B45" w:rsidP="006B4A50">
            <w:pPr>
              <w:pStyle w:val="ListParagraph"/>
              <w:numPr>
                <w:ilvl w:val="0"/>
                <w:numId w:val="132"/>
              </w:numPr>
              <w:spacing w:before="0" w:after="160"/>
              <w:rPr>
                <w:rFonts w:ascii="Century" w:hAnsi="Century"/>
              </w:rPr>
            </w:pPr>
            <w:r w:rsidRPr="000D195A">
              <w:rPr>
                <w:rFonts w:ascii="Century" w:hAnsi="Century"/>
              </w:rPr>
              <w:t>Status of this category is deactivate</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clicks on Deactivate button</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Category is activated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Deactivate button at Status column of the category which want to activate</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lastRenderedPageBreak/>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pStyle w:val="ListParagraph"/>
              <w:numPr>
                <w:ilvl w:val="0"/>
                <w:numId w:val="132"/>
              </w:numPr>
              <w:tabs>
                <w:tab w:val="center" w:pos="3003"/>
              </w:tabs>
              <w:spacing w:before="0" w:after="160"/>
              <w:rPr>
                <w:rFonts w:ascii="Century" w:hAnsi="Century"/>
              </w:rPr>
            </w:pPr>
            <w:r w:rsidRPr="000D195A">
              <w:rPr>
                <w:rFonts w:ascii="Century" w:hAnsi="Century"/>
              </w:rPr>
              <w:t>Change displayed status from Deactivate to Activate</w:t>
            </w:r>
          </w:p>
          <w:p w:rsidR="00DD3B45" w:rsidRPr="000D195A" w:rsidRDefault="00DD3B45" w:rsidP="006B4A50">
            <w:pPr>
              <w:pStyle w:val="ListParagraph"/>
              <w:numPr>
                <w:ilvl w:val="0"/>
                <w:numId w:val="132"/>
              </w:numPr>
              <w:tabs>
                <w:tab w:val="center" w:pos="3003"/>
              </w:tabs>
              <w:spacing w:before="0" w:after="160"/>
              <w:rPr>
                <w:rFonts w:ascii="Century" w:hAnsi="Century"/>
              </w:rPr>
            </w:pPr>
            <w:r w:rsidRPr="000D195A">
              <w:rPr>
                <w:rFonts w:ascii="Century" w:hAnsi="Century"/>
              </w:rPr>
              <w:t>Change status of this category to Activate on database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FA2AC1">
      <w:pPr>
        <w:pStyle w:val="Table3-1"/>
        <w:spacing w:line="264" w:lineRule="auto"/>
        <w:rPr>
          <w:rFonts w:ascii="Century" w:hAnsi="Century"/>
        </w:rPr>
      </w:pPr>
      <w:r w:rsidRPr="000D195A">
        <w:rPr>
          <w:rFonts w:ascii="Century" w:hAnsi="Century"/>
        </w:rPr>
        <w:t>Activate category Use case</w:t>
      </w:r>
    </w:p>
    <w:p w:rsidR="00DD3B45" w:rsidRPr="000D195A" w:rsidRDefault="00DD3B45" w:rsidP="00FA2AC1">
      <w:pPr>
        <w:pStyle w:val="Heading7"/>
        <w:spacing w:line="264" w:lineRule="auto"/>
        <w:jc w:val="both"/>
        <w:rPr>
          <w:rFonts w:ascii="Century" w:hAnsi="Century"/>
          <w:i w:val="0"/>
        </w:rPr>
      </w:pPr>
      <w:r w:rsidRPr="000D195A">
        <w:rPr>
          <w:rFonts w:ascii="Century" w:hAnsi="Century"/>
          <w:i w:val="0"/>
        </w:rPr>
        <w:t xml:space="preserve">UC070-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FA2AC1">
            <w:pPr>
              <w:spacing w:line="264"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FA2AC1">
            <w:pPr>
              <w:spacing w:line="264" w:lineRule="auto"/>
              <w:jc w:val="both"/>
              <w:rPr>
                <w:rFonts w:ascii="Century" w:hAnsi="Century" w:cs="Times New Roman"/>
              </w:rPr>
            </w:pPr>
            <w:r w:rsidRPr="000D195A">
              <w:rPr>
                <w:rFonts w:ascii="Century" w:hAnsi="Century" w:cs="Times New Roman"/>
              </w:rPr>
              <w:t>UC070</w:t>
            </w:r>
          </w:p>
        </w:tc>
        <w:tc>
          <w:tcPr>
            <w:tcW w:w="2037" w:type="dxa"/>
            <w:shd w:val="clear" w:color="auto" w:fill="D9E2F3" w:themeFill="accent5" w:themeFillTint="33"/>
          </w:tcPr>
          <w:p w:rsidR="00DD3B45" w:rsidRPr="000D195A" w:rsidRDefault="00DD3B45" w:rsidP="00FA2AC1">
            <w:pPr>
              <w:spacing w:line="264"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FA2AC1">
            <w:pPr>
              <w:spacing w:line="264"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FA2AC1">
            <w:pPr>
              <w:spacing w:line="264"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FA2AC1">
            <w:pPr>
              <w:spacing w:line="264" w:lineRule="auto"/>
              <w:jc w:val="both"/>
              <w:rPr>
                <w:rFonts w:ascii="Century" w:hAnsi="Century" w:cs="Times New Roman"/>
              </w:rPr>
            </w:pPr>
            <w:r w:rsidRPr="000D195A">
              <w:rPr>
                <w:rFonts w:ascii="Century" w:hAnsi="Century" w:cs="Times New Roman"/>
              </w:rPr>
              <w:t>Deactivate category</w:t>
            </w:r>
          </w:p>
        </w:tc>
      </w:tr>
      <w:tr w:rsidR="00DD3B45" w:rsidRPr="000D195A" w:rsidTr="00DD3B45">
        <w:tc>
          <w:tcPr>
            <w:tcW w:w="2053" w:type="dxa"/>
            <w:gridSpan w:val="2"/>
            <w:shd w:val="clear" w:color="auto" w:fill="D9E2F3" w:themeFill="accent5" w:themeFillTint="33"/>
          </w:tcPr>
          <w:p w:rsidR="00DD3B45" w:rsidRPr="000D195A" w:rsidRDefault="00DD3B45" w:rsidP="00FA2AC1">
            <w:pPr>
              <w:spacing w:line="264"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FA2AC1">
            <w:pPr>
              <w:spacing w:line="264"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FA2AC1">
            <w:pPr>
              <w:spacing w:line="264"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FA2AC1">
            <w:pPr>
              <w:spacing w:line="264"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FA2AC1">
            <w:pPr>
              <w:spacing w:line="264"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FA2AC1">
            <w:pPr>
              <w:spacing w:line="264"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FA2AC1">
            <w:pPr>
              <w:spacing w:line="264"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FA2AC1">
            <w:pPr>
              <w:spacing w:line="264"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FA2AC1">
            <w:pPr>
              <w:spacing w:line="264"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FA2AC1">
            <w:pPr>
              <w:spacing w:line="264"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FA2AC1">
            <w:pPr>
              <w:spacing w:line="264"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FA2AC1">
            <w:pPr>
              <w:spacing w:line="264"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FA2AC1">
            <w:pPr>
              <w:spacing w:line="264"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FA2AC1">
            <w:pPr>
              <w:spacing w:line="264" w:lineRule="auto"/>
              <w:jc w:val="both"/>
              <w:rPr>
                <w:rFonts w:ascii="Century" w:hAnsi="Century" w:cs="Times New Roman"/>
              </w:rPr>
            </w:pPr>
            <w:r w:rsidRPr="000D195A">
              <w:rPr>
                <w:rFonts w:ascii="Century" w:hAnsi="Century" w:cs="Times New Roman"/>
              </w:rPr>
              <w:t xml:space="preserve">This function allows Administrator to deactivate a category </w:t>
            </w:r>
          </w:p>
        </w:tc>
      </w:tr>
      <w:tr w:rsidR="00DD3B45" w:rsidRPr="000D195A" w:rsidTr="00DD3B45">
        <w:tc>
          <w:tcPr>
            <w:tcW w:w="2053" w:type="dxa"/>
            <w:gridSpan w:val="2"/>
            <w:shd w:val="clear" w:color="auto" w:fill="D9E2F3" w:themeFill="accent5" w:themeFillTint="33"/>
          </w:tcPr>
          <w:p w:rsidR="00DD3B45" w:rsidRPr="000D195A" w:rsidRDefault="00DD3B45" w:rsidP="00FA2AC1">
            <w:pPr>
              <w:spacing w:line="264"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FA2AC1">
            <w:pPr>
              <w:pStyle w:val="ListParagraph"/>
              <w:numPr>
                <w:ilvl w:val="0"/>
                <w:numId w:val="132"/>
              </w:numPr>
              <w:spacing w:before="0" w:after="160" w:line="264" w:lineRule="auto"/>
              <w:ind w:left="174" w:hanging="180"/>
              <w:rPr>
                <w:rFonts w:ascii="Century" w:hAnsi="Century"/>
              </w:rPr>
            </w:pPr>
            <w:r w:rsidRPr="000D195A">
              <w:rPr>
                <w:rFonts w:ascii="Century" w:hAnsi="Century"/>
              </w:rPr>
              <w:t>Admin is viewing Category List</w:t>
            </w:r>
          </w:p>
          <w:p w:rsidR="00DD3B45" w:rsidRPr="000D195A" w:rsidRDefault="00DD3B45" w:rsidP="00FA2AC1">
            <w:pPr>
              <w:pStyle w:val="ListParagraph"/>
              <w:numPr>
                <w:ilvl w:val="0"/>
                <w:numId w:val="132"/>
              </w:numPr>
              <w:spacing w:before="0" w:after="160" w:line="264" w:lineRule="auto"/>
              <w:ind w:left="174" w:hanging="180"/>
              <w:rPr>
                <w:rFonts w:ascii="Century" w:hAnsi="Century"/>
              </w:rPr>
            </w:pPr>
            <w:r w:rsidRPr="000D195A">
              <w:rPr>
                <w:rFonts w:ascii="Century" w:hAnsi="Century"/>
              </w:rPr>
              <w:t>Status of this category is activate</w:t>
            </w:r>
          </w:p>
        </w:tc>
      </w:tr>
      <w:tr w:rsidR="00DD3B45" w:rsidRPr="000D195A" w:rsidTr="00DD3B45">
        <w:tc>
          <w:tcPr>
            <w:tcW w:w="2053" w:type="dxa"/>
            <w:gridSpan w:val="2"/>
            <w:shd w:val="clear" w:color="auto" w:fill="D9E2F3" w:themeFill="accent5" w:themeFillTint="33"/>
          </w:tcPr>
          <w:p w:rsidR="00DD3B45" w:rsidRPr="000D195A" w:rsidRDefault="00DD3B45" w:rsidP="00FA2AC1">
            <w:pPr>
              <w:spacing w:line="264"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FA2AC1">
            <w:pPr>
              <w:spacing w:line="264" w:lineRule="auto"/>
              <w:jc w:val="both"/>
              <w:rPr>
                <w:rFonts w:ascii="Century" w:hAnsi="Century" w:cs="Times New Roman"/>
              </w:rPr>
            </w:pPr>
            <w:r w:rsidRPr="000D195A">
              <w:rPr>
                <w:rFonts w:ascii="Century" w:hAnsi="Century" w:cs="Times New Roman"/>
              </w:rPr>
              <w:t>Admin clicks on Activate button</w:t>
            </w:r>
          </w:p>
        </w:tc>
      </w:tr>
      <w:tr w:rsidR="00DD3B45" w:rsidRPr="000D195A" w:rsidTr="00DD3B45">
        <w:tc>
          <w:tcPr>
            <w:tcW w:w="2053" w:type="dxa"/>
            <w:gridSpan w:val="2"/>
            <w:shd w:val="clear" w:color="auto" w:fill="D9E2F3" w:themeFill="accent5" w:themeFillTint="33"/>
          </w:tcPr>
          <w:p w:rsidR="00DD3B45" w:rsidRPr="000D195A" w:rsidRDefault="00DD3B45" w:rsidP="00FA2AC1">
            <w:pPr>
              <w:spacing w:line="264"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FA2AC1">
            <w:pPr>
              <w:spacing w:line="264" w:lineRule="auto"/>
              <w:jc w:val="both"/>
              <w:rPr>
                <w:rFonts w:ascii="Century" w:hAnsi="Century" w:cs="Times New Roman"/>
              </w:rPr>
            </w:pPr>
            <w:r w:rsidRPr="000D195A">
              <w:rPr>
                <w:rFonts w:ascii="Century" w:hAnsi="Century" w:cs="Times New Roman"/>
              </w:rPr>
              <w:t>Category is deactivated</w:t>
            </w:r>
          </w:p>
        </w:tc>
      </w:tr>
      <w:tr w:rsidR="00DD3B45" w:rsidRPr="000D195A" w:rsidTr="00DD3B45">
        <w:tc>
          <w:tcPr>
            <w:tcW w:w="8297" w:type="dxa"/>
            <w:gridSpan w:val="5"/>
            <w:shd w:val="clear" w:color="auto" w:fill="D9E2F3" w:themeFill="accent5" w:themeFillTint="33"/>
          </w:tcPr>
          <w:p w:rsidR="00DD3B45" w:rsidRPr="000D195A" w:rsidRDefault="00DD3B45" w:rsidP="00FA2AC1">
            <w:pPr>
              <w:spacing w:line="264"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FA2AC1">
            <w:pPr>
              <w:spacing w:line="264"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FA2AC1">
            <w:pPr>
              <w:spacing w:line="264"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FA2AC1">
            <w:pPr>
              <w:spacing w:line="264"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FA2AC1">
            <w:pPr>
              <w:spacing w:line="264"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FA2AC1">
            <w:pPr>
              <w:spacing w:line="264"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FA2AC1">
            <w:pPr>
              <w:spacing w:line="264" w:lineRule="auto"/>
              <w:jc w:val="both"/>
              <w:rPr>
                <w:rFonts w:ascii="Century" w:hAnsi="Century" w:cs="Times New Roman"/>
              </w:rPr>
            </w:pPr>
            <w:r w:rsidRPr="000D195A">
              <w:rPr>
                <w:rFonts w:ascii="Century" w:hAnsi="Century" w:cs="Times New Roman"/>
              </w:rPr>
              <w:t>Click on Activate button at Status column of the category which want to deactivate</w:t>
            </w:r>
          </w:p>
        </w:tc>
      </w:tr>
      <w:tr w:rsidR="00DD3B45" w:rsidRPr="000D195A" w:rsidTr="00DD3B45">
        <w:tc>
          <w:tcPr>
            <w:tcW w:w="1023" w:type="dxa"/>
          </w:tcPr>
          <w:p w:rsidR="00DD3B45" w:rsidRPr="000D195A" w:rsidRDefault="00DD3B45" w:rsidP="00FA2AC1">
            <w:pPr>
              <w:spacing w:line="264"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FA2AC1">
            <w:pPr>
              <w:spacing w:line="264"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FA2AC1">
            <w:pPr>
              <w:pStyle w:val="ListParagraph"/>
              <w:numPr>
                <w:ilvl w:val="0"/>
                <w:numId w:val="132"/>
              </w:numPr>
              <w:tabs>
                <w:tab w:val="center" w:pos="3003"/>
              </w:tabs>
              <w:spacing w:before="0" w:after="160" w:line="264" w:lineRule="auto"/>
              <w:ind w:left="174" w:hanging="180"/>
              <w:rPr>
                <w:rFonts w:ascii="Century" w:hAnsi="Century"/>
              </w:rPr>
            </w:pPr>
            <w:r w:rsidRPr="000D195A">
              <w:rPr>
                <w:rFonts w:ascii="Century" w:hAnsi="Century"/>
              </w:rPr>
              <w:t>Change displayed status from Activate to Deactivate</w:t>
            </w:r>
          </w:p>
          <w:p w:rsidR="00DD3B45" w:rsidRPr="000D195A" w:rsidRDefault="00DD3B45" w:rsidP="00FA2AC1">
            <w:pPr>
              <w:pStyle w:val="ListParagraph"/>
              <w:numPr>
                <w:ilvl w:val="0"/>
                <w:numId w:val="132"/>
              </w:numPr>
              <w:tabs>
                <w:tab w:val="center" w:pos="3003"/>
              </w:tabs>
              <w:spacing w:before="0" w:after="160" w:line="264" w:lineRule="auto"/>
              <w:ind w:left="174" w:hanging="180"/>
              <w:rPr>
                <w:rFonts w:ascii="Century" w:hAnsi="Century"/>
              </w:rPr>
            </w:pPr>
            <w:r w:rsidRPr="000D195A">
              <w:rPr>
                <w:rFonts w:ascii="Century" w:hAnsi="Century"/>
              </w:rPr>
              <w:t>Change status of this category to Deactivate on database</w:t>
            </w:r>
          </w:p>
        </w:tc>
      </w:tr>
      <w:tr w:rsidR="00DD3B45" w:rsidRPr="000D195A" w:rsidTr="00DD3B45">
        <w:tc>
          <w:tcPr>
            <w:tcW w:w="8297" w:type="dxa"/>
            <w:gridSpan w:val="5"/>
            <w:shd w:val="clear" w:color="auto" w:fill="D9E2F3" w:themeFill="accent5" w:themeFillTint="33"/>
          </w:tcPr>
          <w:p w:rsidR="00DD3B45" w:rsidRPr="000D195A" w:rsidRDefault="00DD3B45" w:rsidP="00FA2AC1">
            <w:pPr>
              <w:spacing w:line="264"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FA2AC1">
            <w:pPr>
              <w:spacing w:line="264"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FA2AC1">
            <w:pPr>
              <w:spacing w:line="264"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FA2AC1">
            <w:pPr>
              <w:spacing w:line="264"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FA2AC1">
            <w:pPr>
              <w:spacing w:line="264"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FA2AC1">
            <w:pPr>
              <w:spacing w:line="264" w:lineRule="auto"/>
              <w:jc w:val="both"/>
              <w:rPr>
                <w:rFonts w:ascii="Century" w:hAnsi="Century" w:cs="Times New Roman"/>
              </w:rPr>
            </w:pPr>
            <w:r w:rsidRPr="000D195A">
              <w:rPr>
                <w:rFonts w:ascii="Century" w:hAnsi="Century" w:cs="Times New Roman"/>
              </w:rPr>
              <w:t>N/A</w:t>
            </w:r>
          </w:p>
        </w:tc>
      </w:tr>
    </w:tbl>
    <w:p w:rsidR="00DD3B45" w:rsidRPr="000D195A" w:rsidRDefault="00DD3B45" w:rsidP="00FA2AC1">
      <w:pPr>
        <w:pStyle w:val="Table3-1"/>
        <w:rPr>
          <w:rFonts w:ascii="Century" w:hAnsi="Century"/>
        </w:rPr>
      </w:pPr>
      <w:r w:rsidRPr="000D195A">
        <w:rPr>
          <w:rFonts w:ascii="Century" w:hAnsi="Century"/>
        </w:rPr>
        <w:t>Deactivate category Use case</w:t>
      </w:r>
    </w:p>
    <w:p w:rsidR="00DD3B45" w:rsidRPr="000D195A" w:rsidRDefault="00DD3B45" w:rsidP="006B4A50">
      <w:pPr>
        <w:pStyle w:val="Heading7"/>
        <w:jc w:val="both"/>
        <w:rPr>
          <w:rFonts w:ascii="Century" w:hAnsi="Century"/>
          <w:i w:val="0"/>
        </w:rPr>
      </w:pPr>
      <w:r w:rsidRPr="000D195A">
        <w:rPr>
          <w:rFonts w:ascii="Century" w:hAnsi="Century"/>
          <w:i w:val="0"/>
        </w:rPr>
        <w:lastRenderedPageBreak/>
        <w:t>UC071- 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UC071</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Add new category</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Administrator to add new a category</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is viewing Category List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clicks on Add button</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New category is added </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Click on Add Category button at right side of Category list table</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 xml:space="preserve">Display Add new category popup </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pStyle w:val="ListParagraph"/>
              <w:numPr>
                <w:ilvl w:val="0"/>
                <w:numId w:val="132"/>
              </w:numPr>
              <w:tabs>
                <w:tab w:val="center" w:pos="3003"/>
              </w:tabs>
              <w:spacing w:before="0" w:after="160"/>
              <w:ind w:left="174" w:hanging="180"/>
              <w:rPr>
                <w:rFonts w:ascii="Century" w:hAnsi="Century"/>
              </w:rPr>
            </w:pPr>
            <w:r w:rsidRPr="000D195A">
              <w:rPr>
                <w:rFonts w:ascii="Century" w:hAnsi="Century"/>
              </w:rPr>
              <w:t>Type Category Name</w:t>
            </w:r>
          </w:p>
          <w:p w:rsidR="00DD3B45" w:rsidRPr="000D195A" w:rsidRDefault="00DD3B45" w:rsidP="006B4A50">
            <w:pPr>
              <w:pStyle w:val="ListParagraph"/>
              <w:numPr>
                <w:ilvl w:val="0"/>
                <w:numId w:val="132"/>
              </w:numPr>
              <w:tabs>
                <w:tab w:val="center" w:pos="3003"/>
              </w:tabs>
              <w:spacing w:before="0" w:after="160"/>
              <w:ind w:left="174" w:hanging="180"/>
              <w:rPr>
                <w:rFonts w:ascii="Century" w:hAnsi="Century"/>
              </w:rPr>
            </w:pPr>
            <w:r w:rsidRPr="000D195A">
              <w:rPr>
                <w:rFonts w:ascii="Century" w:hAnsi="Century"/>
              </w:rPr>
              <w:t>Type Description</w:t>
            </w:r>
          </w:p>
          <w:p w:rsidR="00DD3B45" w:rsidRPr="000D195A" w:rsidRDefault="00DD3B45" w:rsidP="006B4A50">
            <w:pPr>
              <w:pStyle w:val="ListParagraph"/>
              <w:numPr>
                <w:ilvl w:val="0"/>
                <w:numId w:val="132"/>
              </w:numPr>
              <w:tabs>
                <w:tab w:val="center" w:pos="3003"/>
              </w:tabs>
              <w:spacing w:before="0" w:after="160"/>
              <w:ind w:left="174" w:hanging="180"/>
              <w:rPr>
                <w:rFonts w:ascii="Century" w:hAnsi="Century"/>
              </w:rPr>
            </w:pPr>
            <w:r w:rsidRPr="000D195A">
              <w:rPr>
                <w:rFonts w:ascii="Century" w:hAnsi="Century"/>
              </w:rPr>
              <w:t>Choose picture from Admin’s computer</w:t>
            </w:r>
          </w:p>
          <w:p w:rsidR="00DD3B45" w:rsidRPr="000D195A" w:rsidRDefault="00DD3B45" w:rsidP="006B4A50">
            <w:pPr>
              <w:pStyle w:val="ListParagraph"/>
              <w:numPr>
                <w:ilvl w:val="0"/>
                <w:numId w:val="132"/>
              </w:numPr>
              <w:tabs>
                <w:tab w:val="center" w:pos="3003"/>
              </w:tabs>
              <w:spacing w:before="0" w:after="160"/>
              <w:ind w:left="174" w:hanging="180"/>
              <w:rPr>
                <w:rFonts w:ascii="Century" w:hAnsi="Century"/>
              </w:rPr>
            </w:pPr>
            <w:r w:rsidRPr="000D195A">
              <w:rPr>
                <w:rFonts w:ascii="Century" w:hAnsi="Century"/>
              </w:rPr>
              <w:t>Click Add button</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Alternative Flows:  </w:t>
            </w:r>
          </w:p>
        </w:tc>
      </w:tr>
    </w:tbl>
    <w:tbl>
      <w:tblPr>
        <w:tblStyle w:val="TableGrid1"/>
        <w:tblW w:w="0" w:type="auto"/>
        <w:tblLook w:val="04A0" w:firstRow="1" w:lastRow="0" w:firstColumn="1" w:lastColumn="0" w:noHBand="0" w:noVBand="1"/>
      </w:tblPr>
      <w:tblGrid>
        <w:gridCol w:w="1037"/>
        <w:gridCol w:w="1037"/>
        <w:gridCol w:w="6223"/>
      </w:tblGrid>
      <w:tr w:rsidR="00DD3B45" w:rsidRPr="000D195A" w:rsidTr="00DD3B45">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AT1</w:t>
            </w:r>
          </w:p>
        </w:tc>
        <w:tc>
          <w:tcPr>
            <w:tcW w:w="7260"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3 in the main flows, if Admin click on Close button</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Turn off Add new category popup</w:t>
            </w:r>
          </w:p>
        </w:tc>
      </w:tr>
      <w:tr w:rsidR="00DD3B45" w:rsidRPr="000D195A" w:rsidTr="00DD3B45">
        <w:tc>
          <w:tcPr>
            <w:tcW w:w="8297" w:type="dxa"/>
            <w:gridSpan w:val="3"/>
          </w:tcPr>
          <w:p w:rsidR="00DD3B45" w:rsidRPr="000D195A" w:rsidRDefault="00DD3B45" w:rsidP="006B4A50">
            <w:pPr>
              <w:spacing w:line="276" w:lineRule="auto"/>
              <w:jc w:val="both"/>
              <w:rPr>
                <w:rFonts w:ascii="Century" w:hAnsi="Century" w:cs="Times New Roman"/>
              </w:rPr>
            </w:pPr>
          </w:p>
        </w:tc>
      </w:tr>
    </w:tbl>
    <w:tbl>
      <w:tblPr>
        <w:tblW w:w="0" w:type="auto"/>
        <w:tblLook w:val="04A0" w:firstRow="1" w:lastRow="0" w:firstColumn="1" w:lastColumn="0" w:noHBand="0" w:noVBand="1"/>
      </w:tblPr>
      <w:tblGrid>
        <w:gridCol w:w="8392"/>
      </w:tblGrid>
      <w:tr w:rsidR="00DD3B45" w:rsidRPr="000D195A" w:rsidTr="00DD3B45">
        <w:tc>
          <w:tcPr>
            <w:tcW w:w="8392" w:type="dxa"/>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D3B45" w:rsidRPr="000D195A" w:rsidTr="00DD3B45">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EC1</w:t>
            </w:r>
          </w:p>
        </w:tc>
        <w:tc>
          <w:tcPr>
            <w:tcW w:w="7260"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4 in main flow, if Admin does not type Category Name/ Description or does not choose picture</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Display Add popup message  with error message</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3.2</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Mark error fields</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4"/>
        <w:gridCol w:w="6233"/>
      </w:tblGrid>
      <w:tr w:rsidR="00DD3B45" w:rsidRPr="000D195A" w:rsidTr="00DD3B45">
        <w:tc>
          <w:tcPr>
            <w:tcW w:w="206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3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6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3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FA2AC1">
      <w:pPr>
        <w:pStyle w:val="Table3-1"/>
        <w:rPr>
          <w:rFonts w:ascii="Century" w:hAnsi="Century"/>
        </w:rPr>
      </w:pPr>
      <w:r w:rsidRPr="000D195A">
        <w:rPr>
          <w:rFonts w:ascii="Century" w:hAnsi="Century"/>
        </w:rPr>
        <w:t>Add new category Use case</w:t>
      </w:r>
    </w:p>
    <w:p w:rsidR="00DD3B45" w:rsidRPr="000D195A" w:rsidRDefault="00DD3B45" w:rsidP="006B4A50">
      <w:pPr>
        <w:pStyle w:val="Heading7"/>
        <w:jc w:val="both"/>
        <w:rPr>
          <w:rFonts w:ascii="Century" w:hAnsi="Century"/>
          <w:i w:val="0"/>
        </w:rPr>
      </w:pPr>
      <w:r w:rsidRPr="000D195A">
        <w:rPr>
          <w:rFonts w:ascii="Century" w:hAnsi="Century"/>
          <w:i w:val="0"/>
        </w:rPr>
        <w:lastRenderedPageBreak/>
        <w:t>UC072- 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UC072</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Edit category</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Administrator to edit a category</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is viewing Category List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clicks on Edit button</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Category is edited </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Click on Edit button at Edit column </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 xml:space="preserve">Display Edit category popup </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pStyle w:val="ListParagraph"/>
              <w:numPr>
                <w:ilvl w:val="0"/>
                <w:numId w:val="132"/>
              </w:numPr>
              <w:tabs>
                <w:tab w:val="center" w:pos="3003"/>
              </w:tabs>
              <w:spacing w:before="0" w:after="160"/>
              <w:ind w:left="174" w:hanging="180"/>
              <w:rPr>
                <w:rFonts w:ascii="Century" w:hAnsi="Century"/>
              </w:rPr>
            </w:pPr>
            <w:r w:rsidRPr="000D195A">
              <w:rPr>
                <w:rFonts w:ascii="Century" w:hAnsi="Century"/>
              </w:rPr>
              <w:t>Type Category Name</w:t>
            </w:r>
          </w:p>
          <w:p w:rsidR="00DD3B45" w:rsidRPr="000D195A" w:rsidRDefault="00DD3B45" w:rsidP="006B4A50">
            <w:pPr>
              <w:pStyle w:val="ListParagraph"/>
              <w:numPr>
                <w:ilvl w:val="0"/>
                <w:numId w:val="132"/>
              </w:numPr>
              <w:tabs>
                <w:tab w:val="center" w:pos="3003"/>
              </w:tabs>
              <w:spacing w:before="0" w:after="160"/>
              <w:ind w:left="174" w:hanging="180"/>
              <w:rPr>
                <w:rFonts w:ascii="Century" w:hAnsi="Century"/>
              </w:rPr>
            </w:pPr>
            <w:r w:rsidRPr="000D195A">
              <w:rPr>
                <w:rFonts w:ascii="Century" w:hAnsi="Century"/>
              </w:rPr>
              <w:t>Type Description</w:t>
            </w:r>
          </w:p>
          <w:p w:rsidR="00DD3B45" w:rsidRPr="000D195A" w:rsidRDefault="00DD3B45" w:rsidP="006B4A50">
            <w:pPr>
              <w:pStyle w:val="ListParagraph"/>
              <w:numPr>
                <w:ilvl w:val="0"/>
                <w:numId w:val="132"/>
              </w:numPr>
              <w:tabs>
                <w:tab w:val="center" w:pos="3003"/>
              </w:tabs>
              <w:spacing w:before="0" w:after="160"/>
              <w:ind w:left="174" w:hanging="180"/>
              <w:rPr>
                <w:rFonts w:ascii="Century" w:hAnsi="Century"/>
              </w:rPr>
            </w:pPr>
            <w:r w:rsidRPr="000D195A">
              <w:rPr>
                <w:rFonts w:ascii="Century" w:hAnsi="Century"/>
              </w:rPr>
              <w:t>Choose picture from Admin’s computer</w:t>
            </w:r>
          </w:p>
          <w:p w:rsidR="00DD3B45" w:rsidRPr="000D195A" w:rsidRDefault="00DD3B45" w:rsidP="006B4A50">
            <w:pPr>
              <w:pStyle w:val="ListParagraph"/>
              <w:numPr>
                <w:ilvl w:val="0"/>
                <w:numId w:val="132"/>
              </w:numPr>
              <w:tabs>
                <w:tab w:val="center" w:pos="3003"/>
              </w:tabs>
              <w:spacing w:before="0" w:after="160"/>
              <w:ind w:left="174" w:hanging="180"/>
              <w:rPr>
                <w:rFonts w:ascii="Century" w:hAnsi="Century"/>
              </w:rPr>
            </w:pPr>
            <w:r w:rsidRPr="000D195A">
              <w:rPr>
                <w:rFonts w:ascii="Century" w:hAnsi="Century"/>
              </w:rPr>
              <w:t>Click Add button</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 xml:space="preserve">Alternative Flows:  </w:t>
            </w:r>
          </w:p>
        </w:tc>
      </w:tr>
    </w:tbl>
    <w:tbl>
      <w:tblPr>
        <w:tblStyle w:val="TableGrid1"/>
        <w:tblW w:w="0" w:type="auto"/>
        <w:tblLook w:val="04A0" w:firstRow="1" w:lastRow="0" w:firstColumn="1" w:lastColumn="0" w:noHBand="0" w:noVBand="1"/>
      </w:tblPr>
      <w:tblGrid>
        <w:gridCol w:w="1037"/>
        <w:gridCol w:w="1037"/>
        <w:gridCol w:w="6314"/>
      </w:tblGrid>
      <w:tr w:rsidR="00DD3B45" w:rsidRPr="000D195A" w:rsidTr="00DD3B45">
        <w:tc>
          <w:tcPr>
            <w:tcW w:w="1037" w:type="dxa"/>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AT1</w:t>
            </w:r>
          </w:p>
        </w:tc>
        <w:tc>
          <w:tcPr>
            <w:tcW w:w="7351" w:type="dxa"/>
            <w:gridSpan w:val="2"/>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At step 3 in the main flows, if Admin click on Close button</w:t>
            </w:r>
          </w:p>
        </w:tc>
      </w:tr>
      <w:tr w:rsidR="00DD3B45" w:rsidRPr="000D195A" w:rsidTr="00DD3B45">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31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3.1</w:t>
            </w:r>
          </w:p>
        </w:tc>
        <w:tc>
          <w:tcPr>
            <w:tcW w:w="1037"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314" w:type="dxa"/>
          </w:tcPr>
          <w:p w:rsidR="00DD3B45" w:rsidRPr="000D195A" w:rsidRDefault="00DD3B45" w:rsidP="006B4A50">
            <w:pPr>
              <w:pStyle w:val="ListParagraph"/>
              <w:numPr>
                <w:ilvl w:val="0"/>
                <w:numId w:val="132"/>
              </w:numPr>
              <w:spacing w:before="0" w:after="0"/>
              <w:ind w:left="165" w:hanging="180"/>
              <w:rPr>
                <w:rFonts w:ascii="Century" w:hAnsi="Century"/>
              </w:rPr>
            </w:pPr>
            <w:r w:rsidRPr="000D195A">
              <w:rPr>
                <w:rFonts w:ascii="Century" w:hAnsi="Century"/>
              </w:rPr>
              <w:t>Turn off Edit category popup</w:t>
            </w:r>
          </w:p>
          <w:p w:rsidR="00DD3B45" w:rsidRPr="000D195A" w:rsidRDefault="00DD3B45" w:rsidP="006B4A50">
            <w:pPr>
              <w:pStyle w:val="ListParagraph"/>
              <w:numPr>
                <w:ilvl w:val="0"/>
                <w:numId w:val="132"/>
              </w:numPr>
              <w:spacing w:before="0" w:after="0"/>
              <w:ind w:left="165" w:hanging="180"/>
              <w:rPr>
                <w:rFonts w:ascii="Century" w:hAnsi="Century"/>
              </w:rPr>
            </w:pPr>
            <w:r w:rsidRPr="000D195A">
              <w:rPr>
                <w:rFonts w:ascii="Century" w:hAnsi="Century"/>
              </w:rPr>
              <w:t>Keep old information of this category</w:t>
            </w:r>
          </w:p>
        </w:tc>
      </w:tr>
      <w:tr w:rsidR="00DD3B45" w:rsidRPr="000D195A" w:rsidTr="00DD3B45">
        <w:tc>
          <w:tcPr>
            <w:tcW w:w="8388" w:type="dxa"/>
            <w:gridSpan w:val="3"/>
          </w:tcPr>
          <w:p w:rsidR="00DD3B45" w:rsidRPr="000D195A" w:rsidRDefault="00DD3B45" w:rsidP="006B4A50">
            <w:pPr>
              <w:spacing w:line="276" w:lineRule="auto"/>
              <w:jc w:val="both"/>
              <w:rPr>
                <w:rFonts w:ascii="Century" w:hAnsi="Century"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4"/>
        <w:gridCol w:w="6233"/>
      </w:tblGrid>
      <w:tr w:rsidR="00DD3B45" w:rsidRPr="000D195A" w:rsidTr="00DD3B45">
        <w:tc>
          <w:tcPr>
            <w:tcW w:w="8297"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6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3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64"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3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FA2AC1">
      <w:pPr>
        <w:pStyle w:val="Table3-1"/>
        <w:rPr>
          <w:rFonts w:ascii="Century" w:hAnsi="Century"/>
        </w:rPr>
      </w:pPr>
      <w:r w:rsidRPr="000D195A">
        <w:rPr>
          <w:rFonts w:ascii="Century" w:hAnsi="Century"/>
        </w:rPr>
        <w:t>Edit category Use case</w:t>
      </w:r>
    </w:p>
    <w:p w:rsidR="00DD3B45" w:rsidRPr="000D195A" w:rsidRDefault="00DD3B45" w:rsidP="006B4A50">
      <w:pPr>
        <w:pStyle w:val="Heading6"/>
        <w:jc w:val="both"/>
        <w:rPr>
          <w:rFonts w:ascii="Century" w:hAnsi="Century"/>
        </w:rPr>
      </w:pPr>
      <w:r w:rsidRPr="000D195A">
        <w:rPr>
          <w:rFonts w:ascii="Century" w:hAnsi="Century"/>
        </w:rPr>
        <w:lastRenderedPageBreak/>
        <w:t>Manage report</w:t>
      </w:r>
    </w:p>
    <w:p w:rsidR="00DD3B45" w:rsidRPr="000D195A" w:rsidRDefault="00DD3B45" w:rsidP="006B4A50">
      <w:pPr>
        <w:jc w:val="both"/>
        <w:rPr>
          <w:rFonts w:ascii="Century" w:hAnsi="Century"/>
        </w:rPr>
      </w:pPr>
      <w:r w:rsidRPr="000D195A">
        <w:rPr>
          <w:rFonts w:ascii="Century" w:hAnsi="Century"/>
          <w:noProof/>
          <w:lang w:eastAsia="en-US"/>
        </w:rPr>
        <w:drawing>
          <wp:inline distT="0" distB="0" distL="0" distR="0" wp14:anchorId="157B72ED" wp14:editId="3BF4AEB0">
            <wp:extent cx="5267325" cy="4038600"/>
            <wp:effectExtent l="0" t="0" r="9525" b="0"/>
            <wp:docPr id="19" name="Picture 19" descr="A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Repo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rsidR="00DD3B45" w:rsidRPr="000D195A" w:rsidRDefault="00DD3B45" w:rsidP="00FA2AC1">
      <w:pPr>
        <w:pStyle w:val="Figure3-1"/>
        <w:rPr>
          <w:rFonts w:ascii="Century" w:hAnsi="Century"/>
        </w:rPr>
      </w:pPr>
      <w:r w:rsidRPr="000D195A">
        <w:rPr>
          <w:rFonts w:ascii="Century" w:hAnsi="Century"/>
        </w:rPr>
        <w:t>Manage report use case</w:t>
      </w:r>
    </w:p>
    <w:p w:rsidR="00DD3B45" w:rsidRPr="000D195A" w:rsidRDefault="00DD3B45" w:rsidP="006B4A50">
      <w:pPr>
        <w:pStyle w:val="Heading7"/>
        <w:jc w:val="both"/>
        <w:rPr>
          <w:rFonts w:ascii="Century" w:hAnsi="Century"/>
          <w:i w:val="0"/>
        </w:rPr>
      </w:pPr>
      <w:r w:rsidRPr="000D195A">
        <w:rPr>
          <w:rFonts w:ascii="Century" w:hAnsi="Century"/>
          <w:i w:val="0"/>
        </w:rPr>
        <w:t xml:space="preserve">UC083- View report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UC083</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View report list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Created by:</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This function allows Administrator to view Report list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pStyle w:val="ListParagraph"/>
              <w:numPr>
                <w:ilvl w:val="0"/>
                <w:numId w:val="139"/>
              </w:numPr>
              <w:spacing w:before="0" w:after="160"/>
              <w:rPr>
                <w:rFonts w:ascii="Century" w:hAnsi="Century"/>
              </w:rPr>
            </w:pPr>
            <w:r w:rsidRPr="000D195A">
              <w:rPr>
                <w:rFonts w:ascii="Century" w:hAnsi="Century"/>
              </w:rPr>
              <w:t xml:space="preserve"> WS website is available</w:t>
            </w:r>
          </w:p>
          <w:p w:rsidR="00DD3B45" w:rsidRPr="000D195A" w:rsidRDefault="00DD3B45" w:rsidP="006B4A50">
            <w:pPr>
              <w:pStyle w:val="ListParagraph"/>
              <w:numPr>
                <w:ilvl w:val="0"/>
                <w:numId w:val="139"/>
              </w:numPr>
              <w:spacing w:before="0" w:after="160"/>
              <w:rPr>
                <w:rFonts w:ascii="Century" w:hAnsi="Century"/>
              </w:rPr>
            </w:pPr>
            <w:r w:rsidRPr="000D195A">
              <w:rPr>
                <w:rFonts w:ascii="Century" w:hAnsi="Century"/>
              </w:rPr>
              <w:t xml:space="preserve"> Admin browsed WS website</w:t>
            </w:r>
          </w:p>
          <w:p w:rsidR="00DD3B45" w:rsidRPr="000D195A" w:rsidRDefault="00DD3B45" w:rsidP="006B4A50">
            <w:pPr>
              <w:pStyle w:val="ListParagraph"/>
              <w:numPr>
                <w:ilvl w:val="0"/>
                <w:numId w:val="139"/>
              </w:numPr>
              <w:spacing w:before="0" w:after="160"/>
              <w:rPr>
                <w:rFonts w:ascii="Century" w:hAnsi="Century"/>
              </w:rPr>
            </w:pPr>
            <w:r w:rsidRPr="000D195A">
              <w:rPr>
                <w:rFonts w:ascii="Century" w:hAnsi="Century"/>
              </w:rPr>
              <w:t xml:space="preserve"> Admin logged in as Administrator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clicks on User/ Event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Report List is displayed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pStyle w:val="ListParagraph"/>
              <w:numPr>
                <w:ilvl w:val="0"/>
                <w:numId w:val="132"/>
              </w:numPr>
              <w:spacing w:before="0" w:after="160"/>
              <w:rPr>
                <w:rFonts w:ascii="Century" w:hAnsi="Century"/>
              </w:rPr>
            </w:pPr>
            <w:r w:rsidRPr="000D195A">
              <w:rPr>
                <w:rFonts w:ascii="Century" w:hAnsi="Century"/>
              </w:rPr>
              <w:t>Click on Report at left side</w:t>
            </w:r>
          </w:p>
          <w:p w:rsidR="00DD3B45" w:rsidRPr="000D195A" w:rsidRDefault="00DD3B45" w:rsidP="006B4A50">
            <w:pPr>
              <w:pStyle w:val="ListParagraph"/>
              <w:numPr>
                <w:ilvl w:val="0"/>
                <w:numId w:val="132"/>
              </w:numPr>
              <w:spacing w:before="0" w:after="160"/>
              <w:rPr>
                <w:rFonts w:ascii="Century" w:hAnsi="Century"/>
              </w:rPr>
            </w:pPr>
            <w:r w:rsidRPr="000D195A">
              <w:rPr>
                <w:rFonts w:ascii="Century" w:hAnsi="Century"/>
              </w:rPr>
              <w:lastRenderedPageBreak/>
              <w:t>Click on User/ Event</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lastRenderedPageBreak/>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Display list of reports</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FA2AC1">
      <w:pPr>
        <w:pStyle w:val="Table3-1"/>
        <w:rPr>
          <w:rFonts w:ascii="Century" w:hAnsi="Century"/>
        </w:rPr>
      </w:pPr>
      <w:r w:rsidRPr="000D195A">
        <w:rPr>
          <w:rFonts w:ascii="Century" w:hAnsi="Century"/>
        </w:rPr>
        <w:t>View report list Use case</w:t>
      </w:r>
    </w:p>
    <w:p w:rsidR="00DD3B45" w:rsidRPr="000D195A" w:rsidRDefault="00DD3B45" w:rsidP="006B4A50">
      <w:pPr>
        <w:pStyle w:val="Heading7"/>
        <w:jc w:val="both"/>
        <w:rPr>
          <w:rFonts w:ascii="Century" w:hAnsi="Century"/>
          <w:i w:val="0"/>
        </w:rPr>
      </w:pPr>
      <w:r w:rsidRPr="000D195A">
        <w:rPr>
          <w:rFonts w:ascii="Century" w:hAnsi="Century"/>
          <w:i w:val="0"/>
        </w:rPr>
        <w:t>UC084- View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UC084</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View report detail</w:t>
            </w:r>
          </w:p>
        </w:tc>
      </w:tr>
      <w:tr w:rsidR="00DD3B45" w:rsidRPr="000D195A" w:rsidTr="00DD3B45">
        <w:tc>
          <w:tcPr>
            <w:tcW w:w="2053" w:type="dxa"/>
            <w:gridSpan w:val="2"/>
            <w:shd w:val="clear" w:color="auto" w:fill="D9E2F3" w:themeFill="accent5" w:themeFillTint="33"/>
          </w:tcPr>
          <w:p w:rsidR="00DD3B45" w:rsidRPr="000D195A" w:rsidRDefault="00DD3B45" w:rsidP="006B4A50">
            <w:pPr>
              <w:tabs>
                <w:tab w:val="right" w:pos="1858"/>
              </w:tabs>
              <w:spacing w:line="276" w:lineRule="auto"/>
              <w:jc w:val="both"/>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Administrator to view information of a report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is viewing Report  List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clicks on button View at Action column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Detail of this report is displayed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clicks on button View at Action column of the user/ event which want to view report’s detail information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tabs>
                <w:tab w:val="center" w:pos="3003"/>
              </w:tabs>
              <w:spacing w:line="276" w:lineRule="auto"/>
              <w:jc w:val="both"/>
              <w:rPr>
                <w:rFonts w:ascii="Century" w:hAnsi="Century" w:cs="Times New Roman"/>
              </w:rPr>
            </w:pPr>
            <w:r w:rsidRPr="000D195A">
              <w:rPr>
                <w:rFonts w:ascii="Century" w:hAnsi="Century" w:cs="Times New Roman"/>
              </w:rPr>
              <w:t>Display View Report Content popup</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D3B45" w:rsidRPr="000D195A" w:rsidRDefault="00DD3B45" w:rsidP="00FA2AC1">
      <w:pPr>
        <w:pStyle w:val="Table3-1"/>
        <w:rPr>
          <w:rFonts w:ascii="Century" w:hAnsi="Century"/>
        </w:rPr>
      </w:pPr>
      <w:r w:rsidRPr="000D195A">
        <w:rPr>
          <w:rFonts w:ascii="Century" w:hAnsi="Century"/>
        </w:rPr>
        <w:t>View report detail Use case</w:t>
      </w:r>
    </w:p>
    <w:p w:rsidR="00DD3B45" w:rsidRPr="000D195A" w:rsidRDefault="00DD3B45" w:rsidP="006B4A50">
      <w:pPr>
        <w:pStyle w:val="Heading7"/>
        <w:jc w:val="both"/>
        <w:rPr>
          <w:rFonts w:ascii="Century" w:hAnsi="Century"/>
          <w:i w:val="0"/>
        </w:rPr>
      </w:pPr>
      <w:r w:rsidRPr="000D195A">
        <w:rPr>
          <w:rFonts w:ascii="Century" w:hAnsi="Century"/>
          <w:i w:val="0"/>
        </w:rPr>
        <w:lastRenderedPageBreak/>
        <w:t>UC085- 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502"/>
        <w:gridCol w:w="2037"/>
        <w:gridCol w:w="2038"/>
      </w:tblGrid>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ID</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UC085</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Version</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1.0</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Use Case Name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Change report's status</w:t>
            </w:r>
          </w:p>
        </w:tc>
      </w:tr>
      <w:tr w:rsidR="00DD3B45" w:rsidRPr="000D195A" w:rsidTr="00DD3B45">
        <w:tc>
          <w:tcPr>
            <w:tcW w:w="2053" w:type="dxa"/>
            <w:gridSpan w:val="2"/>
            <w:shd w:val="clear" w:color="auto" w:fill="D9E2F3" w:themeFill="accent5" w:themeFillTint="33"/>
          </w:tcPr>
          <w:p w:rsidR="00DD3B45" w:rsidRPr="000D195A" w:rsidRDefault="00DD3B45" w:rsidP="006B4A50">
            <w:pPr>
              <w:tabs>
                <w:tab w:val="right" w:pos="1858"/>
              </w:tabs>
              <w:spacing w:line="276" w:lineRule="auto"/>
              <w:jc w:val="both"/>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Date Created:</w:t>
            </w:r>
          </w:p>
        </w:tc>
        <w:tc>
          <w:tcPr>
            <w:tcW w:w="2038"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11/11/2016</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Primary Actor</w:t>
            </w:r>
          </w:p>
        </w:tc>
        <w:tc>
          <w:tcPr>
            <w:tcW w:w="2169"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Secondary Actor</w:t>
            </w:r>
          </w:p>
        </w:tc>
        <w:tc>
          <w:tcPr>
            <w:tcW w:w="2038" w:type="dxa"/>
          </w:tcPr>
          <w:p w:rsidR="00DD3B45" w:rsidRPr="000D195A" w:rsidRDefault="00DD3B45" w:rsidP="006B4A50">
            <w:pPr>
              <w:spacing w:line="276" w:lineRule="auto"/>
              <w:jc w:val="both"/>
              <w:rPr>
                <w:rFonts w:ascii="Century" w:hAnsi="Century" w:cs="Times New Roman"/>
              </w:rPr>
            </w:pP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Priority</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Frequency of Use:</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High</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Description: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This function allows Administrator to change status of a report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Preconditions: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is viewing Report  List</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Trigger:</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Admin clicks on button at Status column </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Post conditions: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Status of this report is changed</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Normal Flow</w:t>
            </w:r>
          </w:p>
        </w:tc>
      </w:tr>
      <w:tr w:rsidR="00DD3B45" w:rsidRPr="000D195A" w:rsidTr="00DD3B45">
        <w:tc>
          <w:tcPr>
            <w:tcW w:w="1023"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Action</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1</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Admin clicks on button Waiting/ Cancel/ Confirmed at Status column of the user/ event which want to change report’s status</w:t>
            </w:r>
          </w:p>
        </w:tc>
      </w:tr>
      <w:tr w:rsidR="00DD3B45" w:rsidRPr="000D195A" w:rsidTr="00DD3B45">
        <w:tc>
          <w:tcPr>
            <w:tcW w:w="1023"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2</w:t>
            </w:r>
          </w:p>
        </w:tc>
        <w:tc>
          <w:tcPr>
            <w:tcW w:w="1030" w:type="dxa"/>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WS</w:t>
            </w:r>
          </w:p>
        </w:tc>
        <w:tc>
          <w:tcPr>
            <w:tcW w:w="6244" w:type="dxa"/>
            <w:gridSpan w:val="3"/>
          </w:tcPr>
          <w:p w:rsidR="00DD3B45" w:rsidRPr="000D195A" w:rsidRDefault="00DD3B45" w:rsidP="006B4A50">
            <w:pPr>
              <w:pStyle w:val="ListParagraph"/>
              <w:numPr>
                <w:ilvl w:val="0"/>
                <w:numId w:val="132"/>
              </w:numPr>
              <w:tabs>
                <w:tab w:val="center" w:pos="3003"/>
              </w:tabs>
              <w:spacing w:before="0" w:after="160"/>
              <w:rPr>
                <w:rFonts w:ascii="Century" w:hAnsi="Century"/>
              </w:rPr>
            </w:pPr>
            <w:r w:rsidRPr="000D195A">
              <w:rPr>
                <w:rFonts w:ascii="Century" w:hAnsi="Century"/>
              </w:rPr>
              <w:t>Display changed status as content of the button</w:t>
            </w:r>
          </w:p>
          <w:p w:rsidR="00DD3B45" w:rsidRPr="000D195A" w:rsidRDefault="00DD3B45" w:rsidP="006B4A50">
            <w:pPr>
              <w:pStyle w:val="ListParagraph"/>
              <w:numPr>
                <w:ilvl w:val="0"/>
                <w:numId w:val="132"/>
              </w:numPr>
              <w:tabs>
                <w:tab w:val="center" w:pos="3003"/>
              </w:tabs>
              <w:spacing w:before="0" w:after="160"/>
              <w:rPr>
                <w:rFonts w:ascii="Century" w:hAnsi="Century"/>
              </w:rPr>
            </w:pPr>
            <w:r w:rsidRPr="000D195A">
              <w:rPr>
                <w:rFonts w:ascii="Century" w:hAnsi="Century"/>
              </w:rPr>
              <w:t>Change status of report in database</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Alternative Flows:  N/A</w:t>
            </w:r>
          </w:p>
        </w:tc>
      </w:tr>
      <w:tr w:rsidR="00DD3B45" w:rsidRPr="000D195A" w:rsidTr="00DD3B45">
        <w:tc>
          <w:tcPr>
            <w:tcW w:w="8297" w:type="dxa"/>
            <w:gridSpan w:val="5"/>
            <w:shd w:val="clear" w:color="auto" w:fill="D9E2F3" w:themeFill="accent5" w:themeFillTint="3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b/>
              </w:rPr>
              <w:t>Exceptions: 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Business Rules:</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r w:rsidR="00DD3B45" w:rsidRPr="000D195A" w:rsidTr="00DD3B45">
        <w:tc>
          <w:tcPr>
            <w:tcW w:w="2053" w:type="dxa"/>
            <w:gridSpan w:val="2"/>
            <w:shd w:val="clear" w:color="auto" w:fill="D9E2F3" w:themeFill="accent5" w:themeFillTint="33"/>
          </w:tcPr>
          <w:p w:rsidR="00DD3B45" w:rsidRPr="000D195A" w:rsidRDefault="00DD3B45" w:rsidP="006B4A50">
            <w:pPr>
              <w:spacing w:line="276" w:lineRule="auto"/>
              <w:jc w:val="both"/>
              <w:rPr>
                <w:rFonts w:ascii="Century" w:hAnsi="Century" w:cs="Times New Roman"/>
                <w:b/>
              </w:rPr>
            </w:pPr>
            <w:r w:rsidRPr="000D195A">
              <w:rPr>
                <w:rFonts w:ascii="Century" w:hAnsi="Century" w:cs="Times New Roman"/>
                <w:b/>
              </w:rPr>
              <w:t>Other Information:</w:t>
            </w:r>
          </w:p>
        </w:tc>
        <w:tc>
          <w:tcPr>
            <w:tcW w:w="6244" w:type="dxa"/>
            <w:gridSpan w:val="3"/>
          </w:tcPr>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N/A</w:t>
            </w:r>
          </w:p>
        </w:tc>
      </w:tr>
    </w:tbl>
    <w:p w:rsidR="00DA3C12" w:rsidRDefault="00DD3B45" w:rsidP="00FA2AC1">
      <w:pPr>
        <w:pStyle w:val="Table3-1"/>
        <w:rPr>
          <w:rFonts w:ascii="Century" w:hAnsi="Century"/>
        </w:rPr>
      </w:pPr>
      <w:r w:rsidRPr="000D195A">
        <w:rPr>
          <w:rFonts w:ascii="Century" w:hAnsi="Century"/>
        </w:rPr>
        <w:t>Change report's status Use case</w:t>
      </w:r>
    </w:p>
    <w:p w:rsidR="00DA3C12" w:rsidRDefault="00DA3C12" w:rsidP="006B4A50">
      <w:pPr>
        <w:jc w:val="both"/>
        <w:rPr>
          <w:rFonts w:ascii="Century" w:hAnsi="Century" w:cs="Times New Roman"/>
          <w:b/>
        </w:rPr>
      </w:pPr>
      <w:r>
        <w:rPr>
          <w:rFonts w:ascii="Century" w:hAnsi="Century"/>
        </w:rPr>
        <w:br w:type="page"/>
      </w:r>
    </w:p>
    <w:p w:rsidR="00DD3B45" w:rsidRPr="000D195A" w:rsidRDefault="00DD3B45" w:rsidP="006B4A50">
      <w:pPr>
        <w:pStyle w:val="Table3-1"/>
        <w:jc w:val="both"/>
        <w:rPr>
          <w:rFonts w:ascii="Century" w:hAnsi="Century"/>
        </w:rPr>
      </w:pPr>
    </w:p>
    <w:p w:rsidR="00DD3B45" w:rsidRPr="000D195A" w:rsidRDefault="00DD3B45" w:rsidP="006B4A50">
      <w:pPr>
        <w:pStyle w:val="Heading3"/>
        <w:jc w:val="both"/>
        <w:rPr>
          <w:rFonts w:ascii="Century" w:hAnsi="Century" w:cs="Times New Roman"/>
          <w:b w:val="0"/>
          <w:szCs w:val="28"/>
        </w:rPr>
      </w:pPr>
      <w:bookmarkStart w:id="493" w:name="_Toc431981029"/>
      <w:bookmarkStart w:id="494" w:name="_Toc469404437"/>
      <w:r w:rsidRPr="000D195A">
        <w:rPr>
          <w:rFonts w:ascii="Century" w:hAnsi="Century" w:cs="Times New Roman"/>
          <w:szCs w:val="28"/>
        </w:rPr>
        <w:t>NON-FUNCTIONAL SPECIFICATION</w:t>
      </w:r>
      <w:bookmarkEnd w:id="493"/>
      <w:bookmarkEnd w:id="494"/>
    </w:p>
    <w:p w:rsidR="00DD3B45" w:rsidRPr="000D195A" w:rsidRDefault="00DD3B45" w:rsidP="006B4A50">
      <w:pPr>
        <w:pStyle w:val="Heading4"/>
        <w:jc w:val="both"/>
        <w:rPr>
          <w:rFonts w:ascii="Century" w:hAnsi="Century"/>
          <w:b/>
        </w:rPr>
      </w:pPr>
      <w:bookmarkStart w:id="495" w:name="_Toc295216401"/>
      <w:bookmarkStart w:id="496" w:name="_Toc301273476"/>
      <w:bookmarkStart w:id="497" w:name="_Toc395608487"/>
      <w:bookmarkStart w:id="498" w:name="_Toc431981030"/>
      <w:r w:rsidRPr="000D195A">
        <w:rPr>
          <w:rFonts w:ascii="Century" w:hAnsi="Century"/>
        </w:rPr>
        <w:t>Reliability</w:t>
      </w:r>
      <w:bookmarkEnd w:id="495"/>
      <w:bookmarkEnd w:id="496"/>
      <w:bookmarkEnd w:id="497"/>
      <w:bookmarkEnd w:id="498"/>
    </w:p>
    <w:p w:rsidR="00DD3B45" w:rsidRPr="000D195A" w:rsidRDefault="00DD3B45" w:rsidP="006B4A50">
      <w:pPr>
        <w:numPr>
          <w:ilvl w:val="0"/>
          <w:numId w:val="152"/>
        </w:numPr>
        <w:autoSpaceDE w:val="0"/>
        <w:autoSpaceDN w:val="0"/>
        <w:adjustRightInd w:val="0"/>
        <w:spacing w:after="0" w:line="276" w:lineRule="auto"/>
        <w:jc w:val="both"/>
        <w:rPr>
          <w:rFonts w:ascii="Century" w:hAnsi="Century" w:cs="Times New Roman"/>
        </w:rPr>
      </w:pPr>
      <w:bookmarkStart w:id="499" w:name="_Toc230624193"/>
      <w:bookmarkStart w:id="500" w:name="_Toc295216402"/>
      <w:bookmarkStart w:id="501" w:name="_Toc301273477"/>
      <w:r w:rsidRPr="000D195A">
        <w:rPr>
          <w:rFonts w:ascii="Century" w:hAnsi="Century" w:cs="Times New Roman"/>
        </w:rPr>
        <w:t>Mean time between failures: The mean time between each failure is expected to be about 360 hours of using.</w:t>
      </w:r>
    </w:p>
    <w:p w:rsidR="00DD3B45" w:rsidRPr="000D195A" w:rsidRDefault="00DD3B45" w:rsidP="006B4A50">
      <w:pPr>
        <w:numPr>
          <w:ilvl w:val="0"/>
          <w:numId w:val="152"/>
        </w:numPr>
        <w:autoSpaceDE w:val="0"/>
        <w:autoSpaceDN w:val="0"/>
        <w:adjustRightInd w:val="0"/>
        <w:spacing w:after="0" w:line="276" w:lineRule="auto"/>
        <w:jc w:val="both"/>
        <w:rPr>
          <w:rFonts w:ascii="Century" w:hAnsi="Century" w:cs="Times New Roman"/>
        </w:rPr>
      </w:pPr>
      <w:r w:rsidRPr="000D195A">
        <w:rPr>
          <w:rFonts w:ascii="Century" w:hAnsi="Century" w:cs="Times New Roman"/>
        </w:rPr>
        <w:t>The maximum bugs per function are 2 bugs/a function when user uses software within 2 months. The average number of bugs in the software during system testing is about to be around 1 bugs/KLOC.</w:t>
      </w:r>
    </w:p>
    <w:p w:rsidR="00DD3B45" w:rsidRPr="000D195A" w:rsidRDefault="00DD3B45" w:rsidP="006B4A50">
      <w:pPr>
        <w:numPr>
          <w:ilvl w:val="0"/>
          <w:numId w:val="152"/>
        </w:numPr>
        <w:autoSpaceDE w:val="0"/>
        <w:autoSpaceDN w:val="0"/>
        <w:adjustRightInd w:val="0"/>
        <w:spacing w:after="0" w:line="276" w:lineRule="auto"/>
        <w:jc w:val="both"/>
        <w:rPr>
          <w:rFonts w:ascii="Century" w:hAnsi="Century" w:cs="Times New Roman"/>
        </w:rPr>
      </w:pPr>
      <w:r w:rsidRPr="000D195A">
        <w:rPr>
          <w:rFonts w:ascii="Century" w:hAnsi="Century" w:cs="Times New Roman"/>
        </w:rPr>
        <w:t>The database must be backed up daily and can be recovered if necessary</w:t>
      </w:r>
    </w:p>
    <w:p w:rsidR="00DD3B45" w:rsidRPr="000D195A" w:rsidRDefault="00DD3B45" w:rsidP="006B4A50">
      <w:pPr>
        <w:pStyle w:val="Heading4"/>
        <w:jc w:val="both"/>
        <w:rPr>
          <w:rFonts w:ascii="Century" w:hAnsi="Century"/>
          <w:b/>
        </w:rPr>
      </w:pPr>
      <w:bookmarkStart w:id="502" w:name="_Toc395608488"/>
      <w:bookmarkStart w:id="503" w:name="_Toc431981031"/>
      <w:r w:rsidRPr="000D195A">
        <w:rPr>
          <w:rFonts w:ascii="Century" w:hAnsi="Century"/>
        </w:rPr>
        <w:t>Performance Requirements</w:t>
      </w:r>
      <w:bookmarkEnd w:id="499"/>
      <w:bookmarkEnd w:id="500"/>
      <w:bookmarkEnd w:id="501"/>
      <w:bookmarkEnd w:id="502"/>
      <w:bookmarkEnd w:id="503"/>
    </w:p>
    <w:p w:rsidR="00DD3B45" w:rsidRPr="000D195A" w:rsidRDefault="00DD3B45" w:rsidP="006B4A50">
      <w:pPr>
        <w:pStyle w:val="Heading5"/>
        <w:jc w:val="both"/>
        <w:rPr>
          <w:rFonts w:ascii="Century" w:hAnsi="Century" w:cs="Times New Roman"/>
          <w:b w:val="0"/>
        </w:rPr>
      </w:pPr>
      <w:bookmarkStart w:id="504" w:name="_Toc431981032"/>
      <w:r w:rsidRPr="000D195A">
        <w:rPr>
          <w:rFonts w:ascii="Century" w:hAnsi="Century" w:cs="Times New Roman"/>
        </w:rPr>
        <w:t>Availability</w:t>
      </w:r>
      <w:bookmarkEnd w:id="504"/>
      <w:r w:rsidRPr="000D195A">
        <w:rPr>
          <w:rFonts w:ascii="Century" w:hAnsi="Century" w:cs="Times New Roman"/>
        </w:rPr>
        <w:t xml:space="preserve"> </w:t>
      </w:r>
    </w:p>
    <w:p w:rsidR="00DD3B45" w:rsidRPr="000D195A" w:rsidRDefault="00DD3B45" w:rsidP="006B4A50">
      <w:pPr>
        <w:autoSpaceDE w:val="0"/>
        <w:autoSpaceDN w:val="0"/>
        <w:adjustRightInd w:val="0"/>
        <w:spacing w:after="0" w:line="276" w:lineRule="auto"/>
        <w:jc w:val="both"/>
        <w:rPr>
          <w:rFonts w:ascii="Century" w:hAnsi="Century" w:cs="Times New Roman"/>
        </w:rPr>
      </w:pPr>
      <w:r w:rsidRPr="000D195A">
        <w:rPr>
          <w:rFonts w:ascii="Century" w:hAnsi="Century" w:cs="Times New Roman"/>
        </w:rPr>
        <w:t xml:space="preserve"> The application must be available 95% of time. Users can access to it everywhere from their </w:t>
      </w:r>
    </w:p>
    <w:p w:rsidR="00DD3B45" w:rsidRPr="000D195A" w:rsidRDefault="00DD3B45" w:rsidP="006B4A50">
      <w:pPr>
        <w:autoSpaceDE w:val="0"/>
        <w:autoSpaceDN w:val="0"/>
        <w:adjustRightInd w:val="0"/>
        <w:spacing w:after="0" w:line="276" w:lineRule="auto"/>
        <w:jc w:val="both"/>
        <w:rPr>
          <w:rFonts w:ascii="Century" w:hAnsi="Century" w:cs="Times New Roman"/>
        </w:rPr>
      </w:pPr>
      <w:r w:rsidRPr="000D195A">
        <w:rPr>
          <w:rFonts w:ascii="Century" w:hAnsi="Century" w:cs="Times New Roman"/>
        </w:rPr>
        <w:t>Web browser with internet connection.</w:t>
      </w:r>
    </w:p>
    <w:p w:rsidR="00DD3B45" w:rsidRPr="000D195A" w:rsidRDefault="00DD3B45" w:rsidP="006B4A50">
      <w:pPr>
        <w:pStyle w:val="Heading5"/>
        <w:jc w:val="both"/>
        <w:rPr>
          <w:rFonts w:ascii="Century" w:hAnsi="Century" w:cs="Times New Roman"/>
          <w:b w:val="0"/>
        </w:rPr>
      </w:pPr>
      <w:bookmarkStart w:id="505" w:name="_Toc395608490"/>
      <w:bookmarkStart w:id="506" w:name="_Toc431981034"/>
      <w:bookmarkStart w:id="507" w:name="_Toc230624206"/>
      <w:bookmarkStart w:id="508" w:name="_Toc295216405"/>
      <w:bookmarkStart w:id="509" w:name="_Toc301273480"/>
      <w:r w:rsidRPr="000D195A">
        <w:rPr>
          <w:rFonts w:ascii="Century" w:hAnsi="Century" w:cs="Times New Roman"/>
        </w:rPr>
        <w:t>Maintainability</w:t>
      </w:r>
      <w:bookmarkEnd w:id="505"/>
      <w:bookmarkEnd w:id="506"/>
    </w:p>
    <w:p w:rsidR="00DD3B45" w:rsidRPr="000D195A" w:rsidRDefault="00DD3B45" w:rsidP="006B4A50">
      <w:pPr>
        <w:pStyle w:val="ListParagraph"/>
        <w:numPr>
          <w:ilvl w:val="0"/>
          <w:numId w:val="151"/>
        </w:numPr>
        <w:spacing w:before="0" w:after="200"/>
        <w:rPr>
          <w:rFonts w:ascii="Century" w:eastAsia="Times New Roman" w:hAnsi="Century"/>
          <w:b/>
          <w:noProof/>
          <w:color w:val="000000"/>
        </w:rPr>
      </w:pPr>
      <w:r w:rsidRPr="000D195A">
        <w:rPr>
          <w:rFonts w:ascii="Century" w:eastAsia="Times New Roman" w:hAnsi="Century"/>
          <w:b/>
          <w:noProof/>
          <w:color w:val="000000"/>
        </w:rPr>
        <w:t>Coding standards and naming conventions</w:t>
      </w:r>
    </w:p>
    <w:p w:rsidR="00DD3B45" w:rsidRPr="000D195A" w:rsidRDefault="00DD3B45" w:rsidP="006B4A50">
      <w:pPr>
        <w:pStyle w:val="ListParagraph"/>
        <w:numPr>
          <w:ilvl w:val="1"/>
          <w:numId w:val="140"/>
        </w:numPr>
        <w:spacing w:before="0" w:after="0"/>
        <w:ind w:left="1166" w:hanging="446"/>
        <w:rPr>
          <w:rFonts w:ascii="Century" w:hAnsi="Century"/>
          <w:noProof/>
        </w:rPr>
      </w:pPr>
      <w:r w:rsidRPr="000D195A">
        <w:rPr>
          <w:rFonts w:ascii="Century" w:hAnsi="Century"/>
          <w:noProof/>
        </w:rPr>
        <w:t>Output of the event must include coding standards and naming conventions documentations. Implementation code must be easy to maintain.</w:t>
      </w:r>
    </w:p>
    <w:p w:rsidR="00DD3B45" w:rsidRPr="000D195A" w:rsidRDefault="00DD3B45" w:rsidP="006B4A50">
      <w:pPr>
        <w:pStyle w:val="ListParagraph"/>
        <w:numPr>
          <w:ilvl w:val="1"/>
          <w:numId w:val="140"/>
        </w:numPr>
        <w:spacing w:before="0" w:after="0"/>
        <w:ind w:left="1166" w:hanging="446"/>
        <w:rPr>
          <w:rFonts w:ascii="Century" w:hAnsi="Century"/>
          <w:noProof/>
        </w:rPr>
      </w:pPr>
      <w:r w:rsidRPr="000D195A">
        <w:rPr>
          <w:rFonts w:ascii="Century" w:hAnsi="Century"/>
          <w:noProof/>
        </w:rPr>
        <w:t>If some components are reused, the documentations of those components must also be included.</w:t>
      </w:r>
    </w:p>
    <w:p w:rsidR="00DD3B45" w:rsidRPr="000D195A" w:rsidRDefault="00DD3B45" w:rsidP="006B4A50">
      <w:pPr>
        <w:pStyle w:val="ListParagraph"/>
        <w:numPr>
          <w:ilvl w:val="0"/>
          <w:numId w:val="151"/>
        </w:numPr>
        <w:spacing w:before="0" w:after="200"/>
        <w:rPr>
          <w:rFonts w:ascii="Century" w:eastAsia="Times New Roman" w:hAnsi="Century"/>
          <w:b/>
          <w:noProof/>
          <w:color w:val="000000"/>
        </w:rPr>
      </w:pPr>
      <w:r w:rsidRPr="000D195A">
        <w:rPr>
          <w:rFonts w:ascii="Century" w:eastAsia="Times New Roman" w:hAnsi="Century"/>
          <w:b/>
          <w:noProof/>
          <w:color w:val="000000"/>
        </w:rPr>
        <w:t>Design</w:t>
      </w:r>
    </w:p>
    <w:p w:rsidR="00DD3B45" w:rsidRPr="000D195A" w:rsidRDefault="00DD3B45" w:rsidP="006B4A50">
      <w:pPr>
        <w:pStyle w:val="ListParagraph"/>
        <w:numPr>
          <w:ilvl w:val="1"/>
          <w:numId w:val="140"/>
        </w:numPr>
        <w:spacing w:before="0" w:after="0"/>
        <w:ind w:left="1166" w:hanging="446"/>
        <w:rPr>
          <w:rFonts w:ascii="Century" w:hAnsi="Century"/>
          <w:noProof/>
        </w:rPr>
      </w:pPr>
      <w:r w:rsidRPr="000D195A">
        <w:rPr>
          <w:rFonts w:ascii="Century" w:hAnsi="Century"/>
          <w:noProof/>
        </w:rPr>
        <w:t>The design of the system must be loosely coupled that chances on some module will not affect others.</w:t>
      </w:r>
    </w:p>
    <w:p w:rsidR="00DD3B45" w:rsidRPr="000D195A" w:rsidRDefault="00DD3B45" w:rsidP="006B4A50">
      <w:pPr>
        <w:pStyle w:val="ListParagraph"/>
        <w:numPr>
          <w:ilvl w:val="0"/>
          <w:numId w:val="151"/>
        </w:numPr>
        <w:spacing w:before="0" w:after="200"/>
        <w:rPr>
          <w:rFonts w:ascii="Century" w:eastAsia="Times New Roman" w:hAnsi="Century"/>
          <w:b/>
          <w:noProof/>
          <w:color w:val="000000"/>
        </w:rPr>
      </w:pPr>
      <w:r w:rsidRPr="000D195A">
        <w:rPr>
          <w:rFonts w:ascii="Century" w:eastAsia="Times New Roman" w:hAnsi="Century"/>
          <w:b/>
          <w:noProof/>
          <w:color w:val="000000"/>
        </w:rPr>
        <w:t>Logging</w:t>
      </w:r>
    </w:p>
    <w:p w:rsidR="00DD3B45" w:rsidRPr="000D195A" w:rsidRDefault="00DD3B45" w:rsidP="006B4A50">
      <w:pPr>
        <w:pStyle w:val="ListParagraph"/>
        <w:numPr>
          <w:ilvl w:val="1"/>
          <w:numId w:val="140"/>
        </w:numPr>
        <w:spacing w:before="0" w:after="0"/>
        <w:ind w:left="1166" w:hanging="446"/>
        <w:rPr>
          <w:rFonts w:ascii="Century" w:hAnsi="Century"/>
          <w:noProof/>
        </w:rPr>
      </w:pPr>
      <w:r w:rsidRPr="000D195A">
        <w:rPr>
          <w:rFonts w:ascii="Century" w:hAnsi="Century"/>
          <w:noProof/>
        </w:rPr>
        <w:t>All the errors should be logged, supporting for bug fixing and maintenance.</w:t>
      </w:r>
    </w:p>
    <w:p w:rsidR="00DD3B45" w:rsidRPr="000D195A" w:rsidRDefault="00DD3B45" w:rsidP="006B4A50">
      <w:pPr>
        <w:pStyle w:val="ListParagraph"/>
        <w:numPr>
          <w:ilvl w:val="1"/>
          <w:numId w:val="140"/>
        </w:numPr>
        <w:spacing w:before="0" w:after="0"/>
        <w:ind w:left="1166" w:hanging="446"/>
        <w:rPr>
          <w:rFonts w:ascii="Century" w:hAnsi="Century"/>
          <w:noProof/>
        </w:rPr>
      </w:pPr>
      <w:r w:rsidRPr="000D195A">
        <w:rPr>
          <w:rFonts w:ascii="Century" w:hAnsi="Century"/>
          <w:noProof/>
        </w:rPr>
        <w:t>All strange or sensitive situations should also be logged.</w:t>
      </w:r>
    </w:p>
    <w:p w:rsidR="00DD3B45" w:rsidRPr="000D195A" w:rsidRDefault="00DD3B45" w:rsidP="006B4A50">
      <w:pPr>
        <w:numPr>
          <w:ilvl w:val="0"/>
          <w:numId w:val="140"/>
        </w:numPr>
        <w:autoSpaceDE w:val="0"/>
        <w:autoSpaceDN w:val="0"/>
        <w:adjustRightInd w:val="0"/>
        <w:spacing w:after="0" w:line="276" w:lineRule="auto"/>
        <w:jc w:val="both"/>
        <w:rPr>
          <w:rFonts w:ascii="Century" w:hAnsi="Century" w:cs="Times New Roman"/>
        </w:rPr>
      </w:pPr>
      <w:r w:rsidRPr="000D195A">
        <w:rPr>
          <w:rFonts w:ascii="Century" w:hAnsi="Century" w:cs="Times New Roman"/>
          <w:b/>
        </w:rPr>
        <w:t>Mean time to repair:</w:t>
      </w:r>
      <w:r w:rsidRPr="000D195A">
        <w:rPr>
          <w:rFonts w:ascii="Century" w:hAnsi="Century" w:cs="Times New Roman"/>
        </w:rPr>
        <w:t xml:space="preserve"> Immediately when Administrator finds out problem or website is attacked/ hacked by someone. Average 1 day.</w:t>
      </w:r>
    </w:p>
    <w:p w:rsidR="00DD3B45" w:rsidRPr="000D195A" w:rsidRDefault="00DD3B45" w:rsidP="006B4A50">
      <w:pPr>
        <w:pStyle w:val="Heading5"/>
        <w:jc w:val="both"/>
        <w:rPr>
          <w:rFonts w:ascii="Century" w:hAnsi="Century" w:cs="Times New Roman"/>
          <w:b w:val="0"/>
        </w:rPr>
      </w:pPr>
      <w:bookmarkStart w:id="510" w:name="_Toc395608491"/>
      <w:bookmarkStart w:id="511" w:name="_Toc431981035"/>
      <w:r w:rsidRPr="000D195A">
        <w:rPr>
          <w:rFonts w:ascii="Century" w:hAnsi="Century" w:cs="Times New Roman"/>
        </w:rPr>
        <w:t>Usability</w:t>
      </w:r>
      <w:bookmarkEnd w:id="507"/>
      <w:bookmarkEnd w:id="508"/>
      <w:bookmarkEnd w:id="509"/>
      <w:bookmarkEnd w:id="510"/>
      <w:bookmarkEnd w:id="511"/>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 Usability Requirements support the following from the perspective of its primary users: </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 ● </w:t>
      </w:r>
      <w:r w:rsidRPr="000D195A">
        <w:rPr>
          <w:rFonts w:ascii="Century" w:hAnsi="Century" w:cs="Times New Roman"/>
          <w:b/>
        </w:rPr>
        <w:t>Efficiency of use:</w:t>
      </w:r>
      <w:r w:rsidRPr="000D195A">
        <w:rPr>
          <w:rFonts w:ascii="Century" w:hAnsi="Century" w:cs="Times New Roman"/>
        </w:rPr>
        <w:t xml:space="preserve">  user can complete each function in less than 10 actions </w:t>
      </w:r>
    </w:p>
    <w:p w:rsidR="00DD3B45" w:rsidRPr="000D195A" w:rsidRDefault="00DD3B45" w:rsidP="006B4A50">
      <w:pPr>
        <w:spacing w:line="276" w:lineRule="auto"/>
        <w:jc w:val="both"/>
        <w:rPr>
          <w:rFonts w:ascii="Century" w:hAnsi="Century" w:cs="Times New Roman"/>
        </w:rPr>
      </w:pPr>
      <w:r w:rsidRPr="000D195A">
        <w:rPr>
          <w:rFonts w:ascii="Century" w:hAnsi="Century" w:cs="Times New Roman"/>
        </w:rPr>
        <w:t xml:space="preserve"> ● </w:t>
      </w:r>
      <w:r w:rsidRPr="000D195A">
        <w:rPr>
          <w:rFonts w:ascii="Century" w:hAnsi="Century" w:cs="Times New Roman"/>
          <w:b/>
        </w:rPr>
        <w:t>Intuitiveness:</w:t>
      </w:r>
      <w:r w:rsidRPr="000D195A">
        <w:rPr>
          <w:rFonts w:ascii="Century" w:hAnsi="Century" w:cs="Times New Roman"/>
        </w:rPr>
        <w:t xml:space="preserve">  User can understand approximately 90% help/ error messages</w:t>
      </w:r>
    </w:p>
    <w:p w:rsidR="00DD3B45" w:rsidRPr="000D195A" w:rsidRDefault="00DD3B45" w:rsidP="006B4A50">
      <w:pPr>
        <w:pStyle w:val="Heading5"/>
        <w:jc w:val="both"/>
        <w:rPr>
          <w:rFonts w:ascii="Century" w:hAnsi="Century" w:cs="Times New Roman"/>
          <w:b w:val="0"/>
        </w:rPr>
      </w:pPr>
      <w:bookmarkStart w:id="512" w:name="_Toc295216406"/>
      <w:bookmarkStart w:id="513" w:name="_Toc301273481"/>
      <w:bookmarkStart w:id="514" w:name="_Toc395608492"/>
      <w:bookmarkStart w:id="515" w:name="_Toc431981036"/>
      <w:bookmarkStart w:id="516" w:name="_Toc230624211"/>
      <w:bookmarkStart w:id="517" w:name="_Toc295216407"/>
      <w:bookmarkStart w:id="518" w:name="_Toc301273482"/>
      <w:bookmarkStart w:id="519" w:name="_Toc395608493"/>
      <w:bookmarkStart w:id="520" w:name="_Toc431981037"/>
      <w:r w:rsidRPr="000D195A">
        <w:rPr>
          <w:rFonts w:ascii="Century" w:hAnsi="Century" w:cs="Times New Roman"/>
        </w:rPr>
        <w:t>Security Requirements</w:t>
      </w:r>
      <w:bookmarkEnd w:id="512"/>
      <w:bookmarkEnd w:id="513"/>
      <w:bookmarkEnd w:id="514"/>
      <w:bookmarkEnd w:id="515"/>
    </w:p>
    <w:bookmarkEnd w:id="516"/>
    <w:p w:rsidR="00DD3B45" w:rsidRPr="000D195A" w:rsidRDefault="00DD3B45" w:rsidP="006B4A50">
      <w:pPr>
        <w:autoSpaceDE w:val="0"/>
        <w:autoSpaceDN w:val="0"/>
        <w:adjustRightInd w:val="0"/>
        <w:spacing w:after="0" w:line="276" w:lineRule="auto"/>
        <w:jc w:val="both"/>
        <w:rPr>
          <w:rFonts w:ascii="Century" w:hAnsi="Century" w:cs="Times New Roman"/>
        </w:rPr>
      </w:pPr>
      <w:r w:rsidRPr="000D195A">
        <w:rPr>
          <w:rFonts w:ascii="Century" w:hAnsi="Century" w:cs="Times New Roman"/>
        </w:rPr>
        <w:t xml:space="preserve"> In order to avoid unwanted access by strangers, the security implemented in various ways:</w:t>
      </w:r>
    </w:p>
    <w:p w:rsidR="00DD3B45" w:rsidRPr="000D195A" w:rsidRDefault="00DD3B45" w:rsidP="006B4A50">
      <w:pPr>
        <w:numPr>
          <w:ilvl w:val="0"/>
          <w:numId w:val="141"/>
        </w:numPr>
        <w:autoSpaceDE w:val="0"/>
        <w:autoSpaceDN w:val="0"/>
        <w:adjustRightInd w:val="0"/>
        <w:spacing w:after="0" w:line="276" w:lineRule="auto"/>
        <w:jc w:val="both"/>
        <w:rPr>
          <w:rFonts w:ascii="Century" w:hAnsi="Century" w:cs="Times New Roman"/>
        </w:rPr>
      </w:pPr>
      <w:r w:rsidRPr="000D195A">
        <w:rPr>
          <w:rFonts w:ascii="Century" w:hAnsi="Century" w:cs="Times New Roman"/>
          <w:b/>
        </w:rPr>
        <w:t>User authorize</w:t>
      </w:r>
      <w:r w:rsidRPr="000D195A">
        <w:rPr>
          <w:rFonts w:ascii="Century" w:hAnsi="Century"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rsidR="00DD3B45" w:rsidRPr="000D195A" w:rsidRDefault="00DD3B45" w:rsidP="006B4A50">
      <w:pPr>
        <w:numPr>
          <w:ilvl w:val="0"/>
          <w:numId w:val="141"/>
        </w:numPr>
        <w:autoSpaceDE w:val="0"/>
        <w:autoSpaceDN w:val="0"/>
        <w:adjustRightInd w:val="0"/>
        <w:spacing w:after="0" w:line="276" w:lineRule="auto"/>
        <w:jc w:val="both"/>
        <w:rPr>
          <w:rFonts w:ascii="Century" w:hAnsi="Century" w:cs="Times New Roman"/>
        </w:rPr>
      </w:pPr>
      <w:r w:rsidRPr="000D195A">
        <w:rPr>
          <w:rFonts w:ascii="Century" w:hAnsi="Century" w:cs="Times New Roman"/>
          <w:b/>
        </w:rPr>
        <w:t>Manage Data Layer</w:t>
      </w:r>
      <w:r w:rsidRPr="000D195A">
        <w:rPr>
          <w:rFonts w:ascii="Century" w:hAnsi="Century" w:cs="Times New Roman"/>
        </w:rPr>
        <w:t>: Only Administrator can modify database system.</w:t>
      </w:r>
    </w:p>
    <w:p w:rsidR="00DD3B45" w:rsidRPr="000D195A" w:rsidRDefault="00DD3B45" w:rsidP="006B4A50">
      <w:pPr>
        <w:pStyle w:val="Heading5"/>
        <w:jc w:val="both"/>
        <w:rPr>
          <w:rFonts w:ascii="Century" w:hAnsi="Century" w:cs="Times New Roman"/>
          <w:b w:val="0"/>
        </w:rPr>
      </w:pPr>
      <w:r w:rsidRPr="000D195A">
        <w:rPr>
          <w:rFonts w:ascii="Century" w:hAnsi="Century" w:cs="Times New Roman"/>
        </w:rPr>
        <w:lastRenderedPageBreak/>
        <w:t>Hardware/Software Requirements</w:t>
      </w:r>
      <w:bookmarkEnd w:id="517"/>
      <w:bookmarkEnd w:id="518"/>
      <w:bookmarkEnd w:id="519"/>
      <w:bookmarkEnd w:id="520"/>
    </w:p>
    <w:p w:rsidR="00DD3B45" w:rsidRPr="000D195A" w:rsidRDefault="00DD3B45" w:rsidP="006B4A50">
      <w:pPr>
        <w:autoSpaceDE w:val="0"/>
        <w:autoSpaceDN w:val="0"/>
        <w:adjustRightInd w:val="0"/>
        <w:spacing w:after="0" w:line="276" w:lineRule="auto"/>
        <w:jc w:val="both"/>
        <w:rPr>
          <w:rFonts w:ascii="Century" w:hAnsi="Century" w:cs="Times New Roman"/>
          <w:b/>
        </w:rPr>
      </w:pPr>
      <w:r w:rsidRPr="000D195A">
        <w:rPr>
          <w:rFonts w:ascii="Century" w:hAnsi="Century" w:cs="Times New Roman"/>
        </w:rPr>
        <w:t xml:space="preserve">● </w:t>
      </w:r>
      <w:r w:rsidRPr="000D195A">
        <w:rPr>
          <w:rFonts w:ascii="Century" w:hAnsi="Century" w:cs="Times New Roman"/>
          <w:b/>
        </w:rPr>
        <w:t xml:space="preserve">Hardware requirement: </w:t>
      </w:r>
    </w:p>
    <w:p w:rsidR="00DD3B45" w:rsidRPr="000D195A" w:rsidRDefault="00DD3B45" w:rsidP="006B4A50">
      <w:pPr>
        <w:autoSpaceDE w:val="0"/>
        <w:autoSpaceDN w:val="0"/>
        <w:adjustRightInd w:val="0"/>
        <w:spacing w:after="0" w:line="276" w:lineRule="auto"/>
        <w:jc w:val="both"/>
        <w:rPr>
          <w:rFonts w:ascii="Century" w:hAnsi="Century" w:cs="Times New Roman"/>
          <w:b/>
        </w:rPr>
      </w:pPr>
      <w:r w:rsidRPr="000D195A">
        <w:rPr>
          <w:rFonts w:ascii="Century" w:hAnsi="Century" w:cs="Times New Roman"/>
          <w:b/>
        </w:rPr>
        <w:t xml:space="preserve">- Server: </w:t>
      </w:r>
      <w:r w:rsidRPr="000D195A">
        <w:rPr>
          <w:rFonts w:ascii="Century" w:hAnsi="Century" w:cs="Times New Roman"/>
        </w:rPr>
        <w:t>IIS Express</w:t>
      </w:r>
    </w:p>
    <w:p w:rsidR="00DD3B45" w:rsidRPr="000D195A" w:rsidRDefault="00DD3B45" w:rsidP="006B4A50">
      <w:pPr>
        <w:autoSpaceDE w:val="0"/>
        <w:autoSpaceDN w:val="0"/>
        <w:adjustRightInd w:val="0"/>
        <w:spacing w:after="0" w:line="276" w:lineRule="auto"/>
        <w:jc w:val="both"/>
        <w:rPr>
          <w:rFonts w:ascii="Century" w:hAnsi="Century" w:cs="Times New Roman"/>
        </w:rPr>
      </w:pPr>
      <w:r w:rsidRPr="000D195A">
        <w:rPr>
          <w:rFonts w:ascii="Century" w:hAnsi="Century" w:cs="Times New Roman"/>
          <w:b/>
        </w:rPr>
        <w:t xml:space="preserve">- Client: </w:t>
      </w:r>
      <w:r w:rsidRPr="000D195A">
        <w:rPr>
          <w:rFonts w:ascii="Century" w:hAnsi="Century" w:cs="Times New Roman"/>
        </w:rPr>
        <w:t>PC/Laptop (window 7, window 8, 8.1)</w:t>
      </w:r>
    </w:p>
    <w:p w:rsidR="00FA2AC1" w:rsidRDefault="00DD3B45" w:rsidP="00FA2AC1">
      <w:pPr>
        <w:autoSpaceDE w:val="0"/>
        <w:autoSpaceDN w:val="0"/>
        <w:adjustRightInd w:val="0"/>
        <w:spacing w:after="0" w:line="276" w:lineRule="auto"/>
        <w:jc w:val="both"/>
        <w:rPr>
          <w:rFonts w:ascii="Century" w:hAnsi="Century" w:cs="Times New Roman"/>
        </w:rPr>
      </w:pPr>
      <w:r w:rsidRPr="000D195A">
        <w:rPr>
          <w:rFonts w:ascii="Century" w:hAnsi="Century" w:cs="Times New Roman"/>
        </w:rPr>
        <w:t xml:space="preserve">● </w:t>
      </w:r>
      <w:r w:rsidRPr="000D195A">
        <w:rPr>
          <w:rFonts w:ascii="Century" w:hAnsi="Century" w:cs="Times New Roman"/>
          <w:b/>
        </w:rPr>
        <w:t xml:space="preserve">Software requirements: </w:t>
      </w:r>
      <w:r w:rsidRPr="000D195A">
        <w:rPr>
          <w:rFonts w:ascii="Century" w:hAnsi="Century" w:cs="Times New Roman"/>
        </w:rPr>
        <w:t>Web browser (Chrome 53.0, Firefox</w:t>
      </w:r>
      <w:r w:rsidR="00FA2AC1">
        <w:rPr>
          <w:rFonts w:ascii="Century" w:hAnsi="Century" w:cs="Times New Roman"/>
        </w:rPr>
        <w:t xml:space="preserve"> 50.0) with internet connection</w:t>
      </w:r>
    </w:p>
    <w:p w:rsidR="00FA2AC1" w:rsidRDefault="00FA2AC1">
      <w:pPr>
        <w:rPr>
          <w:rFonts w:ascii="Century" w:hAnsi="Century" w:cs="Times New Roman"/>
        </w:rPr>
      </w:pPr>
      <w:r>
        <w:rPr>
          <w:rFonts w:ascii="Century" w:hAnsi="Century" w:cs="Times New Roman"/>
        </w:rPr>
        <w:br w:type="page"/>
      </w:r>
    </w:p>
    <w:p w:rsidR="00DD3B45" w:rsidRPr="00FA2AC1" w:rsidRDefault="00DD3B45" w:rsidP="00FA2AC1">
      <w:pPr>
        <w:autoSpaceDE w:val="0"/>
        <w:autoSpaceDN w:val="0"/>
        <w:adjustRightInd w:val="0"/>
        <w:spacing w:after="0" w:line="276" w:lineRule="auto"/>
        <w:jc w:val="both"/>
        <w:rPr>
          <w:rFonts w:ascii="Century" w:hAnsi="Century" w:cs="Times New Roman"/>
          <w:sz w:val="2"/>
        </w:rPr>
      </w:pPr>
    </w:p>
    <w:p w:rsidR="00D27341" w:rsidRPr="000D195A" w:rsidRDefault="00377095" w:rsidP="006B4A50">
      <w:pPr>
        <w:pStyle w:val="Heading1"/>
        <w:jc w:val="both"/>
        <w:rPr>
          <w:rFonts w:ascii="Century" w:hAnsi="Century"/>
        </w:rPr>
      </w:pPr>
      <w:bookmarkStart w:id="521" w:name="_Toc469404438"/>
      <w:r w:rsidRPr="000D195A">
        <w:rPr>
          <w:rFonts w:ascii="Century" w:hAnsi="Century"/>
        </w:rPr>
        <w:t>SOFTWARE DESIGN</w:t>
      </w:r>
      <w:bookmarkEnd w:id="521"/>
    </w:p>
    <w:p w:rsidR="00E7047A" w:rsidRPr="000D195A" w:rsidRDefault="00E7047A" w:rsidP="006B4A50">
      <w:pPr>
        <w:pStyle w:val="Heading2"/>
        <w:jc w:val="both"/>
        <w:rPr>
          <w:rFonts w:ascii="Century" w:hAnsi="Century"/>
        </w:rPr>
      </w:pPr>
      <w:bookmarkStart w:id="522" w:name="_Toc469404439"/>
      <w:r w:rsidRPr="000D195A">
        <w:rPr>
          <w:rFonts w:ascii="Century" w:hAnsi="Century"/>
        </w:rPr>
        <w:t>Introduction</w:t>
      </w:r>
      <w:bookmarkEnd w:id="522"/>
    </w:p>
    <w:p w:rsidR="00E7047A" w:rsidRPr="000D195A" w:rsidRDefault="00E7047A" w:rsidP="006B4A50">
      <w:pPr>
        <w:pStyle w:val="Heading3"/>
        <w:jc w:val="both"/>
        <w:rPr>
          <w:rFonts w:ascii="Century" w:hAnsi="Century"/>
        </w:rPr>
      </w:pPr>
      <w:bookmarkStart w:id="523" w:name="_Toc469404440"/>
      <w:r w:rsidRPr="000D195A">
        <w:rPr>
          <w:rFonts w:ascii="Century" w:hAnsi="Century"/>
        </w:rPr>
        <w:t>Purpose</w:t>
      </w:r>
      <w:bookmarkEnd w:id="523"/>
    </w:p>
    <w:p w:rsidR="00E7047A" w:rsidRPr="000D195A" w:rsidRDefault="00E7047A" w:rsidP="006B4A50">
      <w:pPr>
        <w:jc w:val="both"/>
        <w:rPr>
          <w:rFonts w:ascii="Century" w:hAnsi="Century" w:cs="Times New Roman"/>
        </w:rPr>
      </w:pPr>
      <w:r w:rsidRPr="000D195A">
        <w:rPr>
          <w:rFonts w:ascii="Century" w:hAnsi="Century" w:cs="Times New Roman"/>
        </w:rPr>
        <w:t>This chapter provides a guideline for the development team of what the system’s architect, how to implement functions.</w:t>
      </w:r>
    </w:p>
    <w:p w:rsidR="00E7047A" w:rsidRPr="000D195A" w:rsidRDefault="00E7047A" w:rsidP="006B4A50">
      <w:pPr>
        <w:jc w:val="both"/>
        <w:rPr>
          <w:rFonts w:ascii="Century" w:hAnsi="Century" w:cs="Times New Roman"/>
        </w:rPr>
      </w:pPr>
      <w:r w:rsidRPr="000D195A">
        <w:rPr>
          <w:rFonts w:ascii="Century" w:hAnsi="Century" w:cs="Times New Roman"/>
        </w:rPr>
        <w:t xml:space="preserve">This section of document is the software design of the project in order to develop the software, it includes four main parts: </w:t>
      </w:r>
    </w:p>
    <w:p w:rsidR="00E7047A" w:rsidRPr="000D195A" w:rsidRDefault="00E7047A" w:rsidP="006B4A50">
      <w:pPr>
        <w:pStyle w:val="ListParagraph"/>
        <w:numPr>
          <w:ilvl w:val="0"/>
          <w:numId w:val="67"/>
        </w:numPr>
        <w:rPr>
          <w:rFonts w:ascii="Century" w:hAnsi="Century"/>
        </w:rPr>
      </w:pPr>
      <w:r w:rsidRPr="000D195A">
        <w:rPr>
          <w:rFonts w:ascii="Century" w:hAnsi="Century"/>
        </w:rPr>
        <w:t>Architecture Design.</w:t>
      </w:r>
    </w:p>
    <w:p w:rsidR="00E7047A" w:rsidRPr="000D195A" w:rsidRDefault="00E7047A" w:rsidP="006B4A50">
      <w:pPr>
        <w:pStyle w:val="ListParagraph"/>
        <w:numPr>
          <w:ilvl w:val="0"/>
          <w:numId w:val="67"/>
        </w:numPr>
        <w:rPr>
          <w:rFonts w:ascii="Century" w:hAnsi="Century"/>
        </w:rPr>
      </w:pPr>
      <w:r w:rsidRPr="000D195A">
        <w:rPr>
          <w:rFonts w:ascii="Century" w:hAnsi="Century"/>
        </w:rPr>
        <w:t>Detail Design.</w:t>
      </w:r>
    </w:p>
    <w:p w:rsidR="00E7047A" w:rsidRPr="000D195A" w:rsidRDefault="00E7047A" w:rsidP="006B4A50">
      <w:pPr>
        <w:pStyle w:val="ListParagraph"/>
        <w:numPr>
          <w:ilvl w:val="0"/>
          <w:numId w:val="67"/>
        </w:numPr>
        <w:rPr>
          <w:rFonts w:ascii="Century" w:hAnsi="Century"/>
        </w:rPr>
      </w:pPr>
      <w:r w:rsidRPr="000D195A">
        <w:rPr>
          <w:rFonts w:ascii="Century" w:hAnsi="Century"/>
        </w:rPr>
        <w:t>Database design.</w:t>
      </w:r>
    </w:p>
    <w:p w:rsidR="00E7047A" w:rsidRPr="000D195A" w:rsidRDefault="00E7047A" w:rsidP="006B4A50">
      <w:pPr>
        <w:pStyle w:val="ListParagraph"/>
        <w:numPr>
          <w:ilvl w:val="0"/>
          <w:numId w:val="67"/>
        </w:numPr>
        <w:rPr>
          <w:rFonts w:ascii="Century" w:hAnsi="Century"/>
        </w:rPr>
      </w:pPr>
      <w:r w:rsidRPr="000D195A">
        <w:rPr>
          <w:rFonts w:ascii="Century" w:hAnsi="Century"/>
        </w:rPr>
        <w:t>Screen design.</w:t>
      </w:r>
    </w:p>
    <w:p w:rsidR="00E7047A" w:rsidRPr="000D195A" w:rsidRDefault="00E7047A" w:rsidP="006B4A50">
      <w:pPr>
        <w:pStyle w:val="Heading3"/>
        <w:jc w:val="both"/>
        <w:rPr>
          <w:rFonts w:ascii="Century" w:hAnsi="Century"/>
        </w:rPr>
      </w:pPr>
      <w:bookmarkStart w:id="524" w:name="_Toc420530774"/>
      <w:bookmarkStart w:id="525" w:name="_Toc436939358"/>
      <w:bookmarkStart w:id="526" w:name="_Toc469404441"/>
      <w:r w:rsidRPr="000D195A">
        <w:rPr>
          <w:rFonts w:ascii="Century" w:hAnsi="Century"/>
        </w:rPr>
        <w:t>Definitions, Acronyms, Abbreviations</w:t>
      </w:r>
      <w:bookmarkEnd w:id="524"/>
      <w:bookmarkEnd w:id="525"/>
      <w:bookmarkEnd w:id="526"/>
    </w:p>
    <w:tbl>
      <w:tblPr>
        <w:tblStyle w:val="TableGrid"/>
        <w:tblW w:w="8275" w:type="dxa"/>
        <w:tblLook w:val="04A0" w:firstRow="1" w:lastRow="0" w:firstColumn="1" w:lastColumn="0" w:noHBand="0" w:noVBand="1"/>
      </w:tblPr>
      <w:tblGrid>
        <w:gridCol w:w="1615"/>
        <w:gridCol w:w="4140"/>
        <w:gridCol w:w="2520"/>
      </w:tblGrid>
      <w:tr w:rsidR="00E7047A" w:rsidRPr="000D195A" w:rsidTr="000E669C">
        <w:tc>
          <w:tcPr>
            <w:tcW w:w="1615" w:type="dxa"/>
            <w:shd w:val="clear" w:color="auto" w:fill="92D050"/>
          </w:tcPr>
          <w:p w:rsidR="00E7047A" w:rsidRPr="000D195A" w:rsidRDefault="00E7047A" w:rsidP="006B4A50">
            <w:pPr>
              <w:tabs>
                <w:tab w:val="left" w:pos="450"/>
              </w:tabs>
              <w:spacing w:before="120" w:line="276" w:lineRule="auto"/>
              <w:jc w:val="both"/>
              <w:rPr>
                <w:rFonts w:ascii="Century" w:hAnsi="Century" w:cs="Times New Roman"/>
                <w:b/>
              </w:rPr>
            </w:pPr>
            <w:r w:rsidRPr="000D195A">
              <w:rPr>
                <w:rFonts w:ascii="Century" w:hAnsi="Century" w:cs="Times New Roman"/>
                <w:b/>
              </w:rPr>
              <w:t>Acronym</w:t>
            </w:r>
          </w:p>
        </w:tc>
        <w:tc>
          <w:tcPr>
            <w:tcW w:w="4140" w:type="dxa"/>
            <w:shd w:val="clear" w:color="auto" w:fill="92D050"/>
          </w:tcPr>
          <w:p w:rsidR="00E7047A" w:rsidRPr="000D195A" w:rsidRDefault="00E7047A" w:rsidP="006B4A50">
            <w:pPr>
              <w:tabs>
                <w:tab w:val="left" w:pos="450"/>
              </w:tabs>
              <w:spacing w:before="120" w:line="276" w:lineRule="auto"/>
              <w:jc w:val="both"/>
              <w:rPr>
                <w:rFonts w:ascii="Century" w:hAnsi="Century" w:cs="Times New Roman"/>
                <w:b/>
              </w:rPr>
            </w:pPr>
            <w:r w:rsidRPr="000D195A">
              <w:rPr>
                <w:rFonts w:ascii="Century" w:hAnsi="Century" w:cs="Times New Roman"/>
                <w:b/>
              </w:rPr>
              <w:t>Definition</w:t>
            </w:r>
          </w:p>
        </w:tc>
        <w:tc>
          <w:tcPr>
            <w:tcW w:w="2520" w:type="dxa"/>
            <w:shd w:val="clear" w:color="auto" w:fill="92D050"/>
          </w:tcPr>
          <w:p w:rsidR="00E7047A" w:rsidRPr="000D195A" w:rsidRDefault="00E7047A" w:rsidP="006B4A50">
            <w:pPr>
              <w:tabs>
                <w:tab w:val="left" w:pos="450"/>
              </w:tabs>
              <w:spacing w:before="120" w:line="276" w:lineRule="auto"/>
              <w:jc w:val="both"/>
              <w:rPr>
                <w:rFonts w:ascii="Century" w:hAnsi="Century" w:cs="Times New Roman"/>
                <w:b/>
              </w:rPr>
            </w:pPr>
            <w:r w:rsidRPr="000D195A">
              <w:rPr>
                <w:rFonts w:ascii="Century" w:hAnsi="Century" w:cs="Times New Roman"/>
                <w:b/>
              </w:rPr>
              <w:t>Note</w:t>
            </w:r>
          </w:p>
        </w:tc>
      </w:tr>
      <w:tr w:rsidR="00E7047A" w:rsidRPr="000D195A" w:rsidTr="000E669C">
        <w:tc>
          <w:tcPr>
            <w:tcW w:w="1615" w:type="dxa"/>
          </w:tcPr>
          <w:p w:rsidR="00E7047A" w:rsidRPr="000D195A" w:rsidRDefault="00E7047A" w:rsidP="006B4A50">
            <w:pPr>
              <w:tabs>
                <w:tab w:val="left" w:pos="450"/>
              </w:tabs>
              <w:spacing w:before="120" w:line="276" w:lineRule="auto"/>
              <w:jc w:val="both"/>
              <w:rPr>
                <w:rFonts w:ascii="Century" w:hAnsi="Century" w:cs="Times New Roman"/>
              </w:rPr>
            </w:pPr>
            <w:r w:rsidRPr="000D195A">
              <w:rPr>
                <w:rFonts w:ascii="Century" w:hAnsi="Century" w:cs="Times New Roman"/>
              </w:rPr>
              <w:t>WS</w:t>
            </w:r>
          </w:p>
        </w:tc>
        <w:tc>
          <w:tcPr>
            <w:tcW w:w="4140" w:type="dxa"/>
          </w:tcPr>
          <w:p w:rsidR="00E7047A" w:rsidRPr="000D195A" w:rsidRDefault="00E7047A" w:rsidP="006B4A50">
            <w:pPr>
              <w:tabs>
                <w:tab w:val="left" w:pos="450"/>
              </w:tabs>
              <w:spacing w:before="120" w:line="276" w:lineRule="auto"/>
              <w:jc w:val="both"/>
              <w:rPr>
                <w:rFonts w:ascii="Century" w:hAnsi="Century" w:cs="Times New Roman"/>
              </w:rPr>
            </w:pPr>
            <w:r w:rsidRPr="000D195A">
              <w:rPr>
                <w:rFonts w:ascii="Century" w:hAnsi="Century" w:cs="Times New Roman"/>
              </w:rPr>
              <w:t>WingS</w:t>
            </w:r>
          </w:p>
        </w:tc>
        <w:tc>
          <w:tcPr>
            <w:tcW w:w="2520" w:type="dxa"/>
          </w:tcPr>
          <w:p w:rsidR="00E7047A" w:rsidRPr="000D195A" w:rsidRDefault="00E7047A" w:rsidP="006B4A50">
            <w:pPr>
              <w:tabs>
                <w:tab w:val="left" w:pos="450"/>
              </w:tabs>
              <w:spacing w:before="120" w:line="276" w:lineRule="auto"/>
              <w:jc w:val="both"/>
              <w:rPr>
                <w:rFonts w:ascii="Century" w:hAnsi="Century" w:cs="Times New Roman"/>
              </w:rPr>
            </w:pPr>
          </w:p>
        </w:tc>
      </w:tr>
      <w:tr w:rsidR="00E7047A" w:rsidRPr="000D195A" w:rsidTr="000E669C">
        <w:tc>
          <w:tcPr>
            <w:tcW w:w="1615" w:type="dxa"/>
          </w:tcPr>
          <w:p w:rsidR="00E7047A" w:rsidRPr="000D195A" w:rsidRDefault="00E7047A" w:rsidP="006B4A50">
            <w:pPr>
              <w:tabs>
                <w:tab w:val="left" w:pos="450"/>
              </w:tabs>
              <w:spacing w:before="120" w:line="276" w:lineRule="auto"/>
              <w:jc w:val="both"/>
              <w:rPr>
                <w:rFonts w:ascii="Century" w:hAnsi="Century" w:cs="Times New Roman"/>
              </w:rPr>
            </w:pPr>
            <w:r w:rsidRPr="000D195A">
              <w:rPr>
                <w:rFonts w:ascii="Century" w:hAnsi="Century" w:cs="Times New Roman"/>
              </w:rPr>
              <w:t>DB</w:t>
            </w:r>
          </w:p>
        </w:tc>
        <w:tc>
          <w:tcPr>
            <w:tcW w:w="4140" w:type="dxa"/>
          </w:tcPr>
          <w:p w:rsidR="00E7047A" w:rsidRPr="000D195A" w:rsidRDefault="00E7047A" w:rsidP="006B4A50">
            <w:pPr>
              <w:tabs>
                <w:tab w:val="left" w:pos="450"/>
              </w:tabs>
              <w:spacing w:before="120" w:line="276" w:lineRule="auto"/>
              <w:jc w:val="both"/>
              <w:rPr>
                <w:rFonts w:ascii="Century" w:hAnsi="Century" w:cs="Times New Roman"/>
              </w:rPr>
            </w:pPr>
            <w:r w:rsidRPr="000D195A">
              <w:rPr>
                <w:rFonts w:ascii="Century" w:hAnsi="Century" w:cs="Times New Roman"/>
              </w:rPr>
              <w:t>Database</w:t>
            </w:r>
          </w:p>
        </w:tc>
        <w:tc>
          <w:tcPr>
            <w:tcW w:w="2520" w:type="dxa"/>
          </w:tcPr>
          <w:p w:rsidR="00E7047A" w:rsidRPr="000D195A" w:rsidRDefault="00E7047A" w:rsidP="006B4A50">
            <w:pPr>
              <w:tabs>
                <w:tab w:val="left" w:pos="450"/>
              </w:tabs>
              <w:spacing w:before="120" w:line="276" w:lineRule="auto"/>
              <w:jc w:val="both"/>
              <w:rPr>
                <w:rFonts w:ascii="Century" w:hAnsi="Century" w:cs="Times New Roman"/>
              </w:rPr>
            </w:pPr>
          </w:p>
        </w:tc>
      </w:tr>
      <w:tr w:rsidR="00E7047A" w:rsidRPr="000D195A" w:rsidTr="000E669C">
        <w:tc>
          <w:tcPr>
            <w:tcW w:w="1615" w:type="dxa"/>
          </w:tcPr>
          <w:p w:rsidR="00E7047A" w:rsidRPr="000D195A" w:rsidRDefault="00E7047A" w:rsidP="006B4A50">
            <w:pPr>
              <w:tabs>
                <w:tab w:val="left" w:pos="450"/>
              </w:tabs>
              <w:spacing w:before="120" w:line="276" w:lineRule="auto"/>
              <w:jc w:val="both"/>
              <w:rPr>
                <w:rFonts w:ascii="Century" w:hAnsi="Century" w:cs="Times New Roman"/>
              </w:rPr>
            </w:pPr>
            <w:r w:rsidRPr="000D195A">
              <w:rPr>
                <w:rFonts w:ascii="Century" w:hAnsi="Century" w:cs="Times New Roman"/>
              </w:rPr>
              <w:t>MVC</w:t>
            </w:r>
          </w:p>
        </w:tc>
        <w:tc>
          <w:tcPr>
            <w:tcW w:w="4140" w:type="dxa"/>
          </w:tcPr>
          <w:p w:rsidR="00E7047A" w:rsidRPr="000D195A" w:rsidRDefault="00E7047A" w:rsidP="006B4A50">
            <w:pPr>
              <w:tabs>
                <w:tab w:val="left" w:pos="450"/>
              </w:tabs>
              <w:spacing w:before="120" w:line="276" w:lineRule="auto"/>
              <w:jc w:val="both"/>
              <w:rPr>
                <w:rFonts w:ascii="Century" w:hAnsi="Century" w:cs="Times New Roman"/>
              </w:rPr>
            </w:pPr>
            <w:r w:rsidRPr="000D195A">
              <w:rPr>
                <w:rFonts w:ascii="Century" w:hAnsi="Century" w:cs="Times New Roman"/>
              </w:rPr>
              <w:t>Model view control</w:t>
            </w:r>
          </w:p>
        </w:tc>
        <w:tc>
          <w:tcPr>
            <w:tcW w:w="2520" w:type="dxa"/>
          </w:tcPr>
          <w:p w:rsidR="00E7047A" w:rsidRPr="000D195A" w:rsidRDefault="00E7047A" w:rsidP="006B4A50">
            <w:pPr>
              <w:tabs>
                <w:tab w:val="left" w:pos="450"/>
              </w:tabs>
              <w:spacing w:before="120" w:line="276" w:lineRule="auto"/>
              <w:jc w:val="both"/>
              <w:rPr>
                <w:rFonts w:ascii="Century" w:hAnsi="Century" w:cs="Times New Roman"/>
              </w:rPr>
            </w:pPr>
          </w:p>
        </w:tc>
      </w:tr>
      <w:tr w:rsidR="00E7047A" w:rsidRPr="000D195A" w:rsidTr="000E669C">
        <w:tc>
          <w:tcPr>
            <w:tcW w:w="1615" w:type="dxa"/>
          </w:tcPr>
          <w:p w:rsidR="00E7047A" w:rsidRPr="000D195A" w:rsidRDefault="00E7047A" w:rsidP="006B4A50">
            <w:pPr>
              <w:tabs>
                <w:tab w:val="left" w:pos="450"/>
              </w:tabs>
              <w:spacing w:before="120" w:line="276" w:lineRule="auto"/>
              <w:jc w:val="both"/>
              <w:rPr>
                <w:rFonts w:ascii="Century" w:hAnsi="Century" w:cs="Times New Roman"/>
              </w:rPr>
            </w:pPr>
            <w:r w:rsidRPr="000D195A">
              <w:rPr>
                <w:rFonts w:ascii="Century" w:hAnsi="Century" w:cs="Times New Roman"/>
              </w:rPr>
              <w:t>IDE</w:t>
            </w:r>
          </w:p>
        </w:tc>
        <w:tc>
          <w:tcPr>
            <w:tcW w:w="4140" w:type="dxa"/>
          </w:tcPr>
          <w:p w:rsidR="00E7047A" w:rsidRPr="000D195A" w:rsidRDefault="00E7047A" w:rsidP="006B4A50">
            <w:pPr>
              <w:tabs>
                <w:tab w:val="left" w:pos="450"/>
              </w:tabs>
              <w:spacing w:before="120" w:line="276" w:lineRule="auto"/>
              <w:jc w:val="both"/>
              <w:rPr>
                <w:rFonts w:ascii="Century" w:hAnsi="Century" w:cs="Times New Roman"/>
              </w:rPr>
            </w:pPr>
            <w:r w:rsidRPr="000D195A">
              <w:rPr>
                <w:rFonts w:ascii="Century" w:hAnsi="Century" w:cs="Times New Roman"/>
              </w:rPr>
              <w:t xml:space="preserve">Integrated development environment </w:t>
            </w:r>
          </w:p>
        </w:tc>
        <w:tc>
          <w:tcPr>
            <w:tcW w:w="2520" w:type="dxa"/>
          </w:tcPr>
          <w:p w:rsidR="00E7047A" w:rsidRPr="000D195A" w:rsidRDefault="00E7047A" w:rsidP="006B4A50">
            <w:pPr>
              <w:tabs>
                <w:tab w:val="left" w:pos="450"/>
              </w:tabs>
              <w:spacing w:before="120" w:line="276" w:lineRule="auto"/>
              <w:jc w:val="both"/>
              <w:rPr>
                <w:rFonts w:ascii="Century" w:hAnsi="Century" w:cs="Times New Roman"/>
              </w:rPr>
            </w:pPr>
          </w:p>
        </w:tc>
      </w:tr>
      <w:tr w:rsidR="00E7047A" w:rsidRPr="000D195A" w:rsidTr="000E669C">
        <w:tc>
          <w:tcPr>
            <w:tcW w:w="1615" w:type="dxa"/>
          </w:tcPr>
          <w:p w:rsidR="00E7047A" w:rsidRPr="000D195A" w:rsidRDefault="00E7047A" w:rsidP="006B4A50">
            <w:pPr>
              <w:tabs>
                <w:tab w:val="left" w:pos="450"/>
              </w:tabs>
              <w:spacing w:before="120" w:line="276" w:lineRule="auto"/>
              <w:jc w:val="both"/>
              <w:rPr>
                <w:rFonts w:ascii="Century" w:hAnsi="Century" w:cs="Times New Roman"/>
              </w:rPr>
            </w:pPr>
            <w:r w:rsidRPr="000D195A">
              <w:rPr>
                <w:rFonts w:ascii="Century" w:hAnsi="Century" w:cs="Times New Roman"/>
              </w:rPr>
              <w:t>Q&amp;A</w:t>
            </w:r>
          </w:p>
        </w:tc>
        <w:tc>
          <w:tcPr>
            <w:tcW w:w="4140" w:type="dxa"/>
          </w:tcPr>
          <w:p w:rsidR="00E7047A" w:rsidRPr="000D195A" w:rsidRDefault="00E7047A" w:rsidP="006B4A50">
            <w:pPr>
              <w:tabs>
                <w:tab w:val="left" w:pos="450"/>
              </w:tabs>
              <w:spacing w:before="120" w:line="276" w:lineRule="auto"/>
              <w:jc w:val="both"/>
              <w:rPr>
                <w:rFonts w:ascii="Century" w:hAnsi="Century" w:cs="Times New Roman"/>
              </w:rPr>
            </w:pPr>
            <w:r w:rsidRPr="000D195A">
              <w:rPr>
                <w:rFonts w:ascii="Century" w:hAnsi="Century" w:cs="Times New Roman"/>
              </w:rPr>
              <w:t>Question and answer</w:t>
            </w:r>
          </w:p>
        </w:tc>
        <w:tc>
          <w:tcPr>
            <w:tcW w:w="2520" w:type="dxa"/>
          </w:tcPr>
          <w:p w:rsidR="00E7047A" w:rsidRPr="000D195A" w:rsidRDefault="00E7047A" w:rsidP="006B4A50">
            <w:pPr>
              <w:tabs>
                <w:tab w:val="left" w:pos="450"/>
              </w:tabs>
              <w:spacing w:before="120" w:line="276" w:lineRule="auto"/>
              <w:jc w:val="both"/>
              <w:rPr>
                <w:rFonts w:ascii="Century" w:hAnsi="Century" w:cs="Times New Roman"/>
              </w:rPr>
            </w:pPr>
          </w:p>
        </w:tc>
      </w:tr>
      <w:tr w:rsidR="00E7047A" w:rsidRPr="000D195A" w:rsidTr="000E669C">
        <w:tc>
          <w:tcPr>
            <w:tcW w:w="1615" w:type="dxa"/>
          </w:tcPr>
          <w:p w:rsidR="00E7047A" w:rsidRPr="000D195A" w:rsidRDefault="00E7047A" w:rsidP="006B4A50">
            <w:pPr>
              <w:tabs>
                <w:tab w:val="left" w:pos="450"/>
              </w:tabs>
              <w:spacing w:before="120" w:line="276" w:lineRule="auto"/>
              <w:jc w:val="both"/>
              <w:rPr>
                <w:rFonts w:ascii="Century" w:hAnsi="Century" w:cs="Times New Roman"/>
              </w:rPr>
            </w:pPr>
            <w:r w:rsidRPr="000D195A">
              <w:rPr>
                <w:rFonts w:ascii="Century" w:hAnsi="Century" w:cs="Times New Roman"/>
              </w:rPr>
              <w:t>GUI</w:t>
            </w:r>
          </w:p>
        </w:tc>
        <w:tc>
          <w:tcPr>
            <w:tcW w:w="4140" w:type="dxa"/>
          </w:tcPr>
          <w:p w:rsidR="00E7047A" w:rsidRPr="000D195A" w:rsidRDefault="00E7047A" w:rsidP="006B4A50">
            <w:pPr>
              <w:tabs>
                <w:tab w:val="left" w:pos="450"/>
              </w:tabs>
              <w:spacing w:before="120" w:line="276" w:lineRule="auto"/>
              <w:jc w:val="both"/>
              <w:rPr>
                <w:rFonts w:ascii="Century" w:hAnsi="Century" w:cs="Times New Roman"/>
              </w:rPr>
            </w:pPr>
            <w:r w:rsidRPr="000D195A">
              <w:rPr>
                <w:rFonts w:ascii="Century" w:hAnsi="Century" w:cs="Times New Roman"/>
              </w:rPr>
              <w:t>Graphic user interface</w:t>
            </w:r>
          </w:p>
        </w:tc>
        <w:tc>
          <w:tcPr>
            <w:tcW w:w="2520" w:type="dxa"/>
          </w:tcPr>
          <w:p w:rsidR="00E7047A" w:rsidRPr="000D195A" w:rsidRDefault="00E7047A" w:rsidP="006B4A50">
            <w:pPr>
              <w:tabs>
                <w:tab w:val="left" w:pos="450"/>
              </w:tabs>
              <w:spacing w:before="120" w:line="276" w:lineRule="auto"/>
              <w:jc w:val="both"/>
              <w:rPr>
                <w:rFonts w:ascii="Century" w:hAnsi="Century" w:cs="Times New Roman"/>
              </w:rPr>
            </w:pPr>
          </w:p>
        </w:tc>
      </w:tr>
      <w:tr w:rsidR="00E7047A" w:rsidRPr="000D195A" w:rsidTr="000E669C">
        <w:tc>
          <w:tcPr>
            <w:tcW w:w="1615" w:type="dxa"/>
          </w:tcPr>
          <w:p w:rsidR="00E7047A" w:rsidRPr="000D195A" w:rsidRDefault="00E7047A" w:rsidP="006B4A50">
            <w:pPr>
              <w:tabs>
                <w:tab w:val="left" w:pos="450"/>
              </w:tabs>
              <w:spacing w:before="120" w:line="276" w:lineRule="auto"/>
              <w:jc w:val="both"/>
              <w:rPr>
                <w:rFonts w:ascii="Century" w:hAnsi="Century" w:cs="Times New Roman"/>
              </w:rPr>
            </w:pPr>
            <w:r w:rsidRPr="000D195A">
              <w:rPr>
                <w:rFonts w:ascii="Century" w:hAnsi="Century" w:cs="Times New Roman"/>
                <w:iCs/>
              </w:rPr>
              <w:t>FU</w:t>
            </w:r>
          </w:p>
        </w:tc>
        <w:tc>
          <w:tcPr>
            <w:tcW w:w="4140" w:type="dxa"/>
          </w:tcPr>
          <w:p w:rsidR="00E7047A" w:rsidRPr="000D195A" w:rsidRDefault="00E7047A" w:rsidP="006B4A50">
            <w:pPr>
              <w:tabs>
                <w:tab w:val="left" w:pos="450"/>
              </w:tabs>
              <w:spacing w:before="120" w:line="276" w:lineRule="auto"/>
              <w:jc w:val="both"/>
              <w:rPr>
                <w:rFonts w:ascii="Century" w:hAnsi="Century" w:cs="Times New Roman"/>
              </w:rPr>
            </w:pPr>
            <w:r w:rsidRPr="000D195A">
              <w:rPr>
                <w:rFonts w:ascii="Century" w:hAnsi="Century" w:cs="Times New Roman"/>
                <w:iCs/>
              </w:rPr>
              <w:t>FPT University</w:t>
            </w:r>
          </w:p>
        </w:tc>
        <w:tc>
          <w:tcPr>
            <w:tcW w:w="2520" w:type="dxa"/>
          </w:tcPr>
          <w:p w:rsidR="00E7047A" w:rsidRPr="000D195A" w:rsidRDefault="00E7047A" w:rsidP="006B4A50">
            <w:pPr>
              <w:tabs>
                <w:tab w:val="left" w:pos="450"/>
              </w:tabs>
              <w:spacing w:before="120" w:line="276" w:lineRule="auto"/>
              <w:jc w:val="both"/>
              <w:rPr>
                <w:rFonts w:ascii="Century" w:hAnsi="Century" w:cs="Times New Roman"/>
              </w:rPr>
            </w:pPr>
          </w:p>
        </w:tc>
      </w:tr>
    </w:tbl>
    <w:p w:rsidR="00E7047A" w:rsidRPr="000D195A" w:rsidRDefault="00E7047A" w:rsidP="00FA2AC1">
      <w:pPr>
        <w:pStyle w:val="Table4-1"/>
        <w:rPr>
          <w:rFonts w:ascii="Century" w:hAnsi="Century"/>
        </w:rPr>
      </w:pPr>
      <w:r w:rsidRPr="000D195A">
        <w:rPr>
          <w:rFonts w:ascii="Century" w:hAnsi="Century"/>
        </w:rPr>
        <w:t>Definitions and Acronyms</w:t>
      </w:r>
    </w:p>
    <w:p w:rsidR="000E669C" w:rsidRPr="000D195A" w:rsidRDefault="000E669C" w:rsidP="006B4A50">
      <w:pPr>
        <w:pStyle w:val="Heading2"/>
        <w:jc w:val="both"/>
        <w:rPr>
          <w:rFonts w:ascii="Century" w:hAnsi="Century"/>
        </w:rPr>
      </w:pPr>
      <w:bookmarkStart w:id="527" w:name="_Toc469404442"/>
      <w:r w:rsidRPr="000D195A">
        <w:rPr>
          <w:rFonts w:ascii="Century" w:hAnsi="Century"/>
        </w:rPr>
        <w:t>Architecture design</w:t>
      </w:r>
      <w:bookmarkEnd w:id="527"/>
    </w:p>
    <w:p w:rsidR="00D14767" w:rsidRPr="000D195A" w:rsidRDefault="00D14767" w:rsidP="006B4A50">
      <w:pPr>
        <w:pStyle w:val="Heading3"/>
        <w:jc w:val="both"/>
        <w:rPr>
          <w:rFonts w:ascii="Century" w:hAnsi="Century"/>
        </w:rPr>
      </w:pPr>
      <w:bookmarkStart w:id="528" w:name="_Toc420530777"/>
      <w:bookmarkStart w:id="529" w:name="_Toc468828469"/>
      <w:bookmarkStart w:id="530" w:name="_Toc469404443"/>
      <w:r w:rsidRPr="000D195A">
        <w:rPr>
          <w:rFonts w:ascii="Century" w:hAnsi="Century"/>
        </w:rPr>
        <w:t>CHOICE OF ARCHITECTURE DESIGN</w:t>
      </w:r>
      <w:bookmarkEnd w:id="528"/>
      <w:bookmarkEnd w:id="529"/>
      <w:bookmarkEnd w:id="530"/>
    </w:p>
    <w:p w:rsidR="00D14767" w:rsidRPr="000D195A" w:rsidRDefault="00D14767" w:rsidP="006B4A50">
      <w:pPr>
        <w:pStyle w:val="Heading4"/>
        <w:jc w:val="both"/>
        <w:rPr>
          <w:rFonts w:ascii="Century" w:hAnsi="Century"/>
        </w:rPr>
      </w:pPr>
      <w:bookmarkStart w:id="531" w:name="_Toc468828470"/>
      <w:r w:rsidRPr="000D195A">
        <w:rPr>
          <w:rFonts w:ascii="Century" w:hAnsi="Century"/>
        </w:rPr>
        <w:t>MVC Model</w:t>
      </w:r>
      <w:bookmarkEnd w:id="531"/>
    </w:p>
    <w:p w:rsidR="00D14767" w:rsidRPr="000D195A" w:rsidRDefault="00D14767" w:rsidP="006B4A50">
      <w:pPr>
        <w:tabs>
          <w:tab w:val="left" w:pos="450"/>
        </w:tabs>
        <w:spacing w:line="276" w:lineRule="auto"/>
        <w:jc w:val="both"/>
        <w:rPr>
          <w:rFonts w:ascii="Century" w:hAnsi="Century" w:cs="Times New Roman"/>
        </w:rPr>
      </w:pPr>
      <w:r w:rsidRPr="000D195A">
        <w:rPr>
          <w:rFonts w:ascii="Century" w:hAnsi="Century" w:cs="Times New Roman"/>
        </w:rPr>
        <w:t>The purpose of WS is developing as a charity website, where people can start their ideas and make it real.  The system of WS is structured based on MVC combined with layered architecture.</w:t>
      </w:r>
    </w:p>
    <w:p w:rsidR="00D14767" w:rsidRPr="000D195A" w:rsidRDefault="00D14767" w:rsidP="006B4A50">
      <w:pPr>
        <w:pStyle w:val="Heading5"/>
        <w:jc w:val="both"/>
        <w:rPr>
          <w:rFonts w:ascii="Century" w:hAnsi="Century"/>
        </w:rPr>
      </w:pPr>
      <w:bookmarkStart w:id="532" w:name="_Toc468828471"/>
      <w:r w:rsidRPr="000D195A">
        <w:rPr>
          <w:rFonts w:ascii="Century" w:hAnsi="Century"/>
        </w:rPr>
        <w:t>MVC Model Overview</w:t>
      </w:r>
      <w:bookmarkEnd w:id="532"/>
    </w:p>
    <w:p w:rsidR="00D14767" w:rsidRPr="000D195A" w:rsidRDefault="00D14767" w:rsidP="006B4A50">
      <w:pPr>
        <w:spacing w:line="276" w:lineRule="auto"/>
        <w:jc w:val="both"/>
        <w:rPr>
          <w:rFonts w:ascii="Century" w:hAnsi="Century" w:cs="Times New Roman"/>
        </w:rPr>
      </w:pPr>
      <w:r w:rsidRPr="000D195A">
        <w:rPr>
          <w:rFonts w:ascii="Century" w:hAnsi="Century" w:cs="Times New Roman"/>
        </w:rPr>
        <w:t>The </w:t>
      </w:r>
      <w:r w:rsidRPr="000D195A">
        <w:rPr>
          <w:rFonts w:ascii="Century" w:hAnsi="Century" w:cs="Times New Roman"/>
          <w:b/>
          <w:bCs/>
        </w:rPr>
        <w:t>model-view-controller or MVC</w:t>
      </w:r>
      <w:r w:rsidRPr="000D195A">
        <w:rPr>
          <w:rFonts w:ascii="Century" w:hAnsi="Century"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At the same time, there are many web developers who don't use a coding framework yet still set up their applications to follow the MVC structure.</w:t>
      </w:r>
    </w:p>
    <w:p w:rsidR="00D14767" w:rsidRPr="000D195A" w:rsidRDefault="00D14767" w:rsidP="00FA2AC1">
      <w:pPr>
        <w:spacing w:line="276" w:lineRule="auto"/>
        <w:rPr>
          <w:rFonts w:ascii="Century" w:hAnsi="Century" w:cs="Times New Roman"/>
        </w:rPr>
      </w:pPr>
      <w:r w:rsidRPr="000D195A">
        <w:rPr>
          <w:rFonts w:ascii="Century" w:hAnsi="Century" w:cs="Times New Roman"/>
        </w:rPr>
        <w:t>The Model-View-Controller (MVC) design pattern assigns objects in an application one of</w:t>
      </w:r>
      <w:r w:rsidRPr="000D195A">
        <w:rPr>
          <w:rFonts w:ascii="Century" w:hAnsi="Century" w:cs="Times New Roman"/>
        </w:rPr>
        <w:br/>
        <w:t>three roles: model, view, or controller. The pattern defines not only the roles objects play in</w:t>
      </w:r>
      <w:r w:rsidRPr="000D195A">
        <w:rPr>
          <w:rFonts w:ascii="Century" w:hAnsi="Century" w:cs="Times New Roman"/>
        </w:rPr>
        <w:br/>
        <w:t xml:space="preserve">the application, it defines the way objects communicate with each other. Each of </w:t>
      </w:r>
      <w:r w:rsidRPr="000D195A">
        <w:rPr>
          <w:rFonts w:ascii="Century" w:hAnsi="Century" w:cs="Times New Roman"/>
        </w:rPr>
        <w:lastRenderedPageBreak/>
        <w:t>the three</w:t>
      </w:r>
      <w:r w:rsidRPr="000D195A">
        <w:rPr>
          <w:rFonts w:ascii="Century" w:hAnsi="Century" w:cs="Times New Roman"/>
        </w:rPr>
        <w:br/>
        <w:t>types of objects is separated from the others by abstract boundaries and communicates with</w:t>
      </w:r>
      <w:r w:rsidRPr="000D195A">
        <w:rPr>
          <w:rFonts w:ascii="Century" w:hAnsi="Century" w:cs="Times New Roman"/>
        </w:rPr>
        <w:br/>
        <w:t>objects of the other types across those boundaries. The collection of objects of a certain MVC</w:t>
      </w:r>
      <w:r w:rsidRPr="000D195A">
        <w:rPr>
          <w:rFonts w:ascii="Century" w:hAnsi="Century" w:cs="Times New Roman"/>
        </w:rPr>
        <w:br/>
        <w:t>type in an application is sometimes referred to as a layer—for example, model layer.</w:t>
      </w:r>
    </w:p>
    <w:p w:rsidR="00D14767" w:rsidRPr="000D195A" w:rsidRDefault="00D14767" w:rsidP="006B4A50">
      <w:pPr>
        <w:keepNext/>
        <w:spacing w:line="276" w:lineRule="auto"/>
        <w:jc w:val="both"/>
        <w:rPr>
          <w:rFonts w:ascii="Century" w:hAnsi="Century"/>
        </w:rPr>
      </w:pPr>
      <w:r w:rsidRPr="000D195A">
        <w:rPr>
          <w:rFonts w:ascii="Century" w:hAnsi="Century"/>
          <w:noProof/>
          <w:lang w:eastAsia="en-US"/>
        </w:rPr>
        <w:drawing>
          <wp:inline distT="0" distB="0" distL="0" distR="0" wp14:anchorId="34DE7672" wp14:editId="5572CB74">
            <wp:extent cx="5038725" cy="2800350"/>
            <wp:effectExtent l="0" t="0" r="9525" b="0"/>
            <wp:docPr id="167" name="Picture 1" descr="loio1eb216151b1b41f1979b7b6c969670df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io1eb216151b1b41f1979b7b6c969670df_LowR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8725" cy="2800350"/>
                    </a:xfrm>
                    <a:prstGeom prst="rect">
                      <a:avLst/>
                    </a:prstGeom>
                    <a:noFill/>
                    <a:ln>
                      <a:noFill/>
                    </a:ln>
                  </pic:spPr>
                </pic:pic>
              </a:graphicData>
            </a:graphic>
          </wp:inline>
        </w:drawing>
      </w:r>
    </w:p>
    <w:p w:rsidR="00D14767" w:rsidRPr="00DA3C12" w:rsidRDefault="00D14767" w:rsidP="006B4A50">
      <w:pPr>
        <w:pStyle w:val="Figure4-1"/>
        <w:jc w:val="both"/>
        <w:rPr>
          <w:rFonts w:ascii="Century" w:hAnsi="Century"/>
        </w:rPr>
      </w:pPr>
      <w:r w:rsidRPr="000D195A">
        <w:rPr>
          <w:rFonts w:ascii="Century" w:hAnsi="Century"/>
        </w:rPr>
        <w:t>MVC Model</w:t>
      </w:r>
      <w:r w:rsidRPr="00DA3C12">
        <w:rPr>
          <w:rFonts w:ascii="Century" w:hAnsi="Century"/>
        </w:rPr>
        <w:br w:type="page"/>
      </w:r>
    </w:p>
    <w:p w:rsidR="00D14767" w:rsidRPr="000D195A" w:rsidRDefault="00D14767" w:rsidP="006B4A50">
      <w:pPr>
        <w:tabs>
          <w:tab w:val="left" w:pos="450"/>
        </w:tabs>
        <w:spacing w:line="276" w:lineRule="auto"/>
        <w:jc w:val="both"/>
        <w:rPr>
          <w:rFonts w:ascii="Century" w:hAnsi="Century" w:cs="Times New Roman"/>
          <w:shd w:val="clear" w:color="auto" w:fill="FFFFFF"/>
        </w:rPr>
      </w:pPr>
      <w:r w:rsidRPr="000D195A">
        <w:rPr>
          <w:rFonts w:ascii="Century" w:hAnsi="Century" w:cs="Times New Roman"/>
          <w:shd w:val="clear" w:color="auto" w:fill="FFFFFF"/>
        </w:rPr>
        <w:lastRenderedPageBreak/>
        <w:t>In addition to dividing the application into three kinds of components, the MVC design defines the interactions between them:</w:t>
      </w:r>
    </w:p>
    <w:p w:rsidR="00D14767" w:rsidRPr="000D195A" w:rsidRDefault="00D14767" w:rsidP="006B4A50">
      <w:pPr>
        <w:pStyle w:val="ListParagraph"/>
        <w:numPr>
          <w:ilvl w:val="0"/>
          <w:numId w:val="165"/>
        </w:numPr>
        <w:spacing w:before="120" w:after="0" w:line="360" w:lineRule="auto"/>
        <w:rPr>
          <w:rFonts w:ascii="Century" w:hAnsi="Century"/>
          <w:b/>
        </w:rPr>
      </w:pPr>
      <w:r w:rsidRPr="000D195A">
        <w:rPr>
          <w:rFonts w:ascii="Century" w:hAnsi="Century"/>
          <w:b/>
        </w:rPr>
        <w:t xml:space="preserve">A controller: </w:t>
      </w:r>
      <w:r w:rsidRPr="000D195A">
        <w:rPr>
          <w:rFonts w:ascii="Century" w:hAnsi="Century"/>
          <w:shd w:val="clear" w:color="auto" w:fill="FFFFFF"/>
        </w:rPr>
        <w:t>can send commands to its associated view to change the view's presentation of the model (e.g., by scrolling through a document). It can also send commands to the model to update the model's state (e.g., editing a document).</w:t>
      </w:r>
    </w:p>
    <w:p w:rsidR="00D14767" w:rsidRPr="000D195A" w:rsidRDefault="00D14767" w:rsidP="006B4A50">
      <w:pPr>
        <w:pStyle w:val="ListParagraph"/>
        <w:numPr>
          <w:ilvl w:val="0"/>
          <w:numId w:val="165"/>
        </w:numPr>
        <w:spacing w:before="120" w:after="0" w:line="360" w:lineRule="auto"/>
        <w:rPr>
          <w:rFonts w:ascii="Century" w:hAnsi="Century"/>
          <w:b/>
        </w:rPr>
      </w:pPr>
      <w:r w:rsidRPr="000D195A">
        <w:rPr>
          <w:rFonts w:ascii="Century" w:hAnsi="Century"/>
          <w:b/>
        </w:rPr>
        <w:t xml:space="preserve">A model: </w:t>
      </w:r>
      <w:r w:rsidRPr="000D195A">
        <w:rPr>
          <w:rFonts w:ascii="Century" w:hAnsi="Century"/>
          <w:shd w:val="clear" w:color="auto" w:fill="FFFFFF"/>
        </w:rPr>
        <w:t>notifies its associated views and controllers when there has been a change in its state. This notification allows the views to produce updated output, and the controllers to change the available set of commands. A</w:t>
      </w:r>
      <w:r w:rsidRPr="000D195A">
        <w:rPr>
          <w:rStyle w:val="apple-converted-space"/>
          <w:rFonts w:ascii="Century" w:hAnsi="Century"/>
          <w:color w:val="000000"/>
          <w:shd w:val="clear" w:color="auto" w:fill="FFFFFF"/>
        </w:rPr>
        <w:t> </w:t>
      </w:r>
      <w:r w:rsidRPr="000D195A">
        <w:rPr>
          <w:rFonts w:ascii="Century" w:hAnsi="Century"/>
          <w:shd w:val="clear" w:color="auto" w:fill="FFFFFF"/>
        </w:rPr>
        <w:t>passive</w:t>
      </w:r>
      <w:r w:rsidRPr="000D195A">
        <w:rPr>
          <w:rStyle w:val="apple-converted-space"/>
          <w:rFonts w:ascii="Century" w:hAnsi="Century"/>
          <w:color w:val="000000"/>
          <w:shd w:val="clear" w:color="auto" w:fill="FFFFFF"/>
        </w:rPr>
        <w:t> </w:t>
      </w:r>
      <w:r w:rsidRPr="000D195A">
        <w:rPr>
          <w:rFonts w:ascii="Century" w:hAnsi="Century"/>
          <w:shd w:val="clear" w:color="auto" w:fill="FFFFFF"/>
        </w:rPr>
        <w:t>implementation of MVC omits these notifications, because the application does not require them or the software platform does not support them.</w:t>
      </w:r>
    </w:p>
    <w:p w:rsidR="00D14767" w:rsidRPr="000D195A" w:rsidRDefault="00D14767" w:rsidP="006B4A50">
      <w:pPr>
        <w:pStyle w:val="ListParagraph"/>
        <w:numPr>
          <w:ilvl w:val="0"/>
          <w:numId w:val="165"/>
        </w:numPr>
        <w:spacing w:before="120" w:after="0" w:line="360" w:lineRule="auto"/>
        <w:rPr>
          <w:rFonts w:ascii="Century" w:hAnsi="Century"/>
          <w:b/>
        </w:rPr>
      </w:pPr>
      <w:r w:rsidRPr="000D195A">
        <w:rPr>
          <w:rFonts w:ascii="Century" w:hAnsi="Century"/>
          <w:b/>
        </w:rPr>
        <w:t xml:space="preserve">A view: </w:t>
      </w:r>
      <w:r w:rsidRPr="000D195A">
        <w:rPr>
          <w:rFonts w:ascii="Century" w:hAnsi="Century"/>
          <w:shd w:val="clear" w:color="auto" w:fill="FFFFFF"/>
        </w:rPr>
        <w:t>requests from the model the information that it needs to generate an output representation to the user.</w:t>
      </w:r>
    </w:p>
    <w:p w:rsidR="00D14767" w:rsidRPr="000D195A" w:rsidRDefault="00D14767" w:rsidP="006B4A50">
      <w:pPr>
        <w:pStyle w:val="Heading5"/>
        <w:jc w:val="both"/>
        <w:rPr>
          <w:rFonts w:ascii="Century" w:hAnsi="Century"/>
          <w:shd w:val="clear" w:color="auto" w:fill="FFFFFF"/>
        </w:rPr>
      </w:pPr>
      <w:bookmarkStart w:id="533" w:name="_Toc468828472"/>
      <w:r w:rsidRPr="000D195A">
        <w:rPr>
          <w:rFonts w:ascii="Century" w:hAnsi="Century"/>
          <w:shd w:val="clear" w:color="auto" w:fill="FFFFFF"/>
        </w:rPr>
        <w:t>Advantages and disadvantages of MVC Model</w:t>
      </w:r>
      <w:bookmarkEnd w:id="533"/>
    </w:p>
    <w:p w:rsidR="00D14767" w:rsidRPr="000D195A" w:rsidRDefault="00D14767" w:rsidP="006B4A50">
      <w:pPr>
        <w:pStyle w:val="ListParagraph"/>
        <w:numPr>
          <w:ilvl w:val="0"/>
          <w:numId w:val="69"/>
        </w:numPr>
        <w:rPr>
          <w:rFonts w:ascii="Century" w:hAnsi="Century"/>
        </w:rPr>
      </w:pPr>
      <w:r w:rsidRPr="000D195A">
        <w:rPr>
          <w:rFonts w:ascii="Century" w:hAnsi="Century"/>
        </w:rPr>
        <w:t>Advantages:</w:t>
      </w:r>
    </w:p>
    <w:p w:rsidR="00D14767" w:rsidRPr="000D195A" w:rsidRDefault="00D14767" w:rsidP="006B4A50">
      <w:pPr>
        <w:pStyle w:val="ListParagraph"/>
        <w:numPr>
          <w:ilvl w:val="0"/>
          <w:numId w:val="68"/>
        </w:numPr>
        <w:spacing w:before="120" w:after="0"/>
        <w:rPr>
          <w:rFonts w:ascii="Century" w:hAnsi="Century"/>
        </w:rPr>
      </w:pPr>
      <w:r w:rsidRPr="000D195A">
        <w:rPr>
          <w:rFonts w:ascii="Century" w:hAnsi="Century"/>
        </w:rPr>
        <w:t>The MVC model demonstrates professionalism in programming and design      analysis. It is divided into independent components to help develop applications      faster, simpler, easier upgrades and maintenance.</w:t>
      </w:r>
    </w:p>
    <w:p w:rsidR="00D14767" w:rsidRPr="000D195A" w:rsidRDefault="00D14767" w:rsidP="006B4A50">
      <w:pPr>
        <w:pStyle w:val="ListParagraph"/>
        <w:numPr>
          <w:ilvl w:val="0"/>
          <w:numId w:val="68"/>
        </w:numPr>
        <w:spacing w:before="120" w:after="0"/>
        <w:rPr>
          <w:rFonts w:ascii="Century" w:hAnsi="Century"/>
        </w:rPr>
      </w:pPr>
      <w:r w:rsidRPr="000D195A">
        <w:rPr>
          <w:rFonts w:ascii="Century" w:hAnsi="Century"/>
        </w:rPr>
        <w:t>Many MVC vendor framework tool kits are available.</w:t>
      </w:r>
    </w:p>
    <w:p w:rsidR="00D14767" w:rsidRPr="000D195A" w:rsidRDefault="00D14767" w:rsidP="006B4A50">
      <w:pPr>
        <w:pStyle w:val="ListParagraph"/>
        <w:numPr>
          <w:ilvl w:val="0"/>
          <w:numId w:val="68"/>
        </w:numPr>
        <w:spacing w:before="120" w:after="0"/>
        <w:rPr>
          <w:rFonts w:ascii="Century" w:hAnsi="Century"/>
        </w:rPr>
      </w:pPr>
      <w:r w:rsidRPr="000D195A">
        <w:rPr>
          <w:rFonts w:ascii="Century" w:hAnsi="Century"/>
        </w:rPr>
        <w:t>Multiple views synchronized with same data model.</w:t>
      </w:r>
    </w:p>
    <w:p w:rsidR="00D14767" w:rsidRPr="000D195A" w:rsidRDefault="00D14767" w:rsidP="006B4A50">
      <w:pPr>
        <w:pStyle w:val="ListParagraph"/>
        <w:numPr>
          <w:ilvl w:val="0"/>
          <w:numId w:val="68"/>
        </w:numPr>
        <w:spacing w:before="120" w:after="0"/>
        <w:rPr>
          <w:rFonts w:ascii="Century" w:hAnsi="Century"/>
        </w:rPr>
      </w:pPr>
      <w:r w:rsidRPr="000D195A">
        <w:rPr>
          <w:rFonts w:ascii="Century" w:hAnsi="Century"/>
        </w:rPr>
        <w:t>Easy to change or plug in new interface views, allowing updating of interface views with new technologies without overhauling the rest of system.</w:t>
      </w:r>
    </w:p>
    <w:p w:rsidR="00D14767" w:rsidRPr="000D195A" w:rsidRDefault="00D14767" w:rsidP="006B4A50">
      <w:pPr>
        <w:pStyle w:val="ListParagraph"/>
        <w:numPr>
          <w:ilvl w:val="0"/>
          <w:numId w:val="68"/>
        </w:numPr>
        <w:spacing w:before="120" w:after="0"/>
        <w:rPr>
          <w:rFonts w:ascii="Century" w:hAnsi="Century"/>
        </w:rPr>
      </w:pPr>
      <w:r w:rsidRPr="000D195A">
        <w:rPr>
          <w:rFonts w:ascii="Century" w:hAnsi="Century"/>
        </w:rPr>
        <w:t>Develop tools is useful and easy to use.</w:t>
      </w:r>
    </w:p>
    <w:p w:rsidR="00D14767" w:rsidRPr="000D195A" w:rsidRDefault="00D14767" w:rsidP="006B4A50">
      <w:pPr>
        <w:pStyle w:val="ListParagraph"/>
        <w:numPr>
          <w:ilvl w:val="0"/>
          <w:numId w:val="68"/>
        </w:numPr>
        <w:spacing w:before="120" w:after="0"/>
        <w:rPr>
          <w:rFonts w:ascii="Century" w:hAnsi="Century"/>
        </w:rPr>
      </w:pPr>
      <w:r w:rsidRPr="000D195A">
        <w:rPr>
          <w:rFonts w:ascii="Century" w:hAnsi="Century"/>
        </w:rPr>
        <w:t>Large of documentary sources.</w:t>
      </w:r>
    </w:p>
    <w:p w:rsidR="00D14767" w:rsidRPr="000D195A" w:rsidRDefault="00D14767" w:rsidP="006B4A50">
      <w:pPr>
        <w:pStyle w:val="ListParagraph"/>
        <w:numPr>
          <w:ilvl w:val="0"/>
          <w:numId w:val="69"/>
        </w:numPr>
        <w:tabs>
          <w:tab w:val="left" w:pos="450"/>
        </w:tabs>
        <w:spacing w:before="120" w:after="0"/>
        <w:rPr>
          <w:rFonts w:ascii="Century" w:hAnsi="Century"/>
        </w:rPr>
      </w:pPr>
      <w:r w:rsidRPr="000D195A">
        <w:rPr>
          <w:rFonts w:ascii="Century" w:hAnsi="Century"/>
        </w:rPr>
        <w:t>Disadvantages:</w:t>
      </w:r>
    </w:p>
    <w:p w:rsidR="00D14767" w:rsidRPr="000D195A" w:rsidRDefault="00D14767" w:rsidP="006B4A50">
      <w:pPr>
        <w:pStyle w:val="ListParagraph"/>
        <w:numPr>
          <w:ilvl w:val="0"/>
          <w:numId w:val="68"/>
        </w:numPr>
        <w:spacing w:before="120" w:after="0"/>
        <w:rPr>
          <w:rFonts w:ascii="Century" w:hAnsi="Century"/>
        </w:rPr>
      </w:pPr>
      <w:r w:rsidRPr="000D195A">
        <w:rPr>
          <w:rFonts w:ascii="Century" w:hAnsi="Century"/>
        </w:rPr>
        <w:t>For small projects that apply MVC model caused cumbersome, time consuming in development process.</w:t>
      </w:r>
    </w:p>
    <w:p w:rsidR="00D14767" w:rsidRPr="000D195A" w:rsidRDefault="00D14767" w:rsidP="006B4A50">
      <w:pPr>
        <w:pStyle w:val="ListParagraph"/>
        <w:numPr>
          <w:ilvl w:val="0"/>
          <w:numId w:val="68"/>
        </w:numPr>
        <w:spacing w:before="120" w:after="0"/>
        <w:rPr>
          <w:rFonts w:ascii="Century" w:hAnsi="Century"/>
        </w:rPr>
      </w:pPr>
      <w:r w:rsidRPr="000D195A">
        <w:rPr>
          <w:rFonts w:ascii="Century" w:hAnsi="Century"/>
        </w:rPr>
        <w:t>Time consuming to transits data between components.</w:t>
      </w:r>
    </w:p>
    <w:p w:rsidR="00D14767" w:rsidRPr="000D195A" w:rsidRDefault="00D14767" w:rsidP="006B4A50">
      <w:pPr>
        <w:pStyle w:val="ListParagraph"/>
        <w:numPr>
          <w:ilvl w:val="0"/>
          <w:numId w:val="68"/>
        </w:numPr>
        <w:spacing w:before="120" w:after="0"/>
        <w:rPr>
          <w:rFonts w:ascii="Century" w:hAnsi="Century"/>
        </w:rPr>
      </w:pPr>
      <w:r w:rsidRPr="000D195A">
        <w:rPr>
          <w:rFonts w:ascii="Century" w:hAnsi="Century"/>
        </w:rPr>
        <w:t>Not suitable for agent-oriented applications such as interactive mobile and robotics applications.</w:t>
      </w:r>
    </w:p>
    <w:p w:rsidR="00D14767" w:rsidRPr="000D195A" w:rsidRDefault="00D14767" w:rsidP="006B4A50">
      <w:pPr>
        <w:pStyle w:val="ListParagraph"/>
        <w:numPr>
          <w:ilvl w:val="0"/>
          <w:numId w:val="68"/>
        </w:numPr>
        <w:spacing w:before="120" w:after="0"/>
        <w:rPr>
          <w:rFonts w:ascii="Century" w:hAnsi="Century"/>
        </w:rPr>
      </w:pPr>
      <w:r w:rsidRPr="000D195A">
        <w:rPr>
          <w:rFonts w:ascii="Century" w:hAnsi="Century"/>
        </w:rPr>
        <w:t>Multiple pairs of controllers and views based on the same data model make data model change expensive.</w:t>
      </w:r>
    </w:p>
    <w:p w:rsidR="00D14767" w:rsidRPr="000D195A" w:rsidRDefault="00D14767" w:rsidP="006B4A50">
      <w:pPr>
        <w:pStyle w:val="ListParagraph"/>
        <w:numPr>
          <w:ilvl w:val="0"/>
          <w:numId w:val="68"/>
        </w:numPr>
        <w:spacing w:before="120" w:after="0"/>
        <w:rPr>
          <w:rFonts w:ascii="Century" w:hAnsi="Century"/>
        </w:rPr>
      </w:pPr>
      <w:r w:rsidRPr="000D195A">
        <w:rPr>
          <w:rFonts w:ascii="Century" w:hAnsi="Century"/>
        </w:rPr>
        <w:t>The division between the View and the Controller is not clear in some cases.</w:t>
      </w:r>
    </w:p>
    <w:p w:rsidR="00D14767" w:rsidRPr="000D195A" w:rsidRDefault="00D14767" w:rsidP="006B4A50">
      <w:pPr>
        <w:pStyle w:val="Heading5"/>
        <w:jc w:val="both"/>
        <w:rPr>
          <w:rFonts w:ascii="Century" w:hAnsi="Century"/>
        </w:rPr>
      </w:pPr>
      <w:bookmarkStart w:id="534" w:name="_Toc468828473"/>
      <w:r w:rsidRPr="000D195A">
        <w:rPr>
          <w:rFonts w:ascii="Century" w:hAnsi="Century"/>
        </w:rPr>
        <w:t>The reasons for choosing MVC Model</w:t>
      </w:r>
      <w:bookmarkEnd w:id="534"/>
      <w:r w:rsidRPr="000D195A">
        <w:rPr>
          <w:rFonts w:ascii="Century" w:hAnsi="Century"/>
        </w:rPr>
        <w:t xml:space="preserve"> </w:t>
      </w:r>
    </w:p>
    <w:p w:rsidR="00D14767" w:rsidRPr="000D195A" w:rsidRDefault="00D14767" w:rsidP="006B4A50">
      <w:pPr>
        <w:pStyle w:val="ListParagraph"/>
        <w:numPr>
          <w:ilvl w:val="0"/>
          <w:numId w:val="166"/>
        </w:numPr>
        <w:spacing w:before="120" w:after="0" w:line="360" w:lineRule="auto"/>
        <w:rPr>
          <w:rFonts w:ascii="Century" w:hAnsi="Century"/>
          <w:shd w:val="clear" w:color="auto" w:fill="FFFFFF"/>
        </w:rPr>
      </w:pPr>
      <w:r w:rsidRPr="000D195A">
        <w:rPr>
          <w:rFonts w:ascii="Century" w:hAnsi="Century"/>
          <w:shd w:val="clear" w:color="auto" w:fill="FFFFFF"/>
        </w:rPr>
        <w:t>Better support for test-driven development.</w:t>
      </w:r>
    </w:p>
    <w:p w:rsidR="00D14767" w:rsidRPr="000D195A" w:rsidRDefault="00D14767" w:rsidP="006B4A50">
      <w:pPr>
        <w:pStyle w:val="ListParagraph"/>
        <w:numPr>
          <w:ilvl w:val="0"/>
          <w:numId w:val="166"/>
        </w:numPr>
        <w:spacing w:before="120" w:after="0" w:line="360" w:lineRule="auto"/>
        <w:rPr>
          <w:rFonts w:ascii="Century" w:hAnsi="Century"/>
          <w:shd w:val="clear" w:color="auto" w:fill="FFFFFF"/>
        </w:rPr>
      </w:pPr>
      <w:r w:rsidRPr="000D195A">
        <w:rPr>
          <w:rFonts w:ascii="Century" w:hAnsi="Century"/>
          <w:shd w:val="clear" w:color="auto" w:fill="FFFFFF"/>
        </w:rPr>
        <w:t>It is good support for application built by project team has many developers and designers but still managed application features.</w:t>
      </w:r>
    </w:p>
    <w:p w:rsidR="00D14767" w:rsidRPr="000D195A" w:rsidRDefault="00D14767" w:rsidP="006B4A50">
      <w:pPr>
        <w:pStyle w:val="ListParagraph"/>
        <w:numPr>
          <w:ilvl w:val="0"/>
          <w:numId w:val="166"/>
        </w:numPr>
        <w:spacing w:before="120" w:after="0" w:line="360" w:lineRule="auto"/>
        <w:rPr>
          <w:rFonts w:ascii="Century" w:hAnsi="Century"/>
          <w:shd w:val="clear" w:color="auto" w:fill="FFFFFF"/>
        </w:rPr>
      </w:pPr>
      <w:r w:rsidRPr="000D195A">
        <w:rPr>
          <w:rFonts w:ascii="Century" w:hAnsi="Century"/>
          <w:shd w:val="clear" w:color="auto" w:fill="FFFFFF"/>
        </w:rPr>
        <w:lastRenderedPageBreak/>
        <w:t>Better support for test-driven development.</w:t>
      </w:r>
    </w:p>
    <w:p w:rsidR="00D14767" w:rsidRPr="000D195A" w:rsidRDefault="00D14767" w:rsidP="006B4A50">
      <w:pPr>
        <w:pStyle w:val="ListParagraph"/>
        <w:numPr>
          <w:ilvl w:val="0"/>
          <w:numId w:val="166"/>
        </w:numPr>
        <w:spacing w:before="120" w:after="0" w:line="360" w:lineRule="auto"/>
        <w:rPr>
          <w:rFonts w:ascii="Century" w:hAnsi="Century"/>
          <w:shd w:val="clear" w:color="auto" w:fill="FFFFFF"/>
        </w:rPr>
      </w:pPr>
      <w:r w:rsidRPr="000D195A">
        <w:rPr>
          <w:rFonts w:ascii="Century" w:hAnsi="Century"/>
          <w:shd w:val="clear" w:color="auto" w:fill="FFFFFF"/>
        </w:rPr>
        <w:t>Tools is useful and documentary source is large makes MVC is easy to develop.</w:t>
      </w:r>
    </w:p>
    <w:p w:rsidR="00D14767" w:rsidRPr="000D195A" w:rsidRDefault="00D14767" w:rsidP="006B4A50">
      <w:pPr>
        <w:pStyle w:val="ListParagraph"/>
        <w:numPr>
          <w:ilvl w:val="0"/>
          <w:numId w:val="70"/>
        </w:numPr>
        <w:spacing w:before="120" w:after="0"/>
        <w:rPr>
          <w:rFonts w:ascii="Century" w:hAnsi="Century"/>
          <w:shd w:val="clear" w:color="auto" w:fill="FFFFFF"/>
        </w:rPr>
      </w:pPr>
      <w:r w:rsidRPr="000D195A">
        <w:rPr>
          <w:rFonts w:ascii="Century" w:hAnsi="Century"/>
          <w:shd w:val="clear" w:color="auto" w:fill="FFFFFF"/>
        </w:rPr>
        <w:t>WS system is not complete system, now. We built the system that towards extensibility and maintainability in the future.</w:t>
      </w:r>
    </w:p>
    <w:p w:rsidR="00D14767" w:rsidRPr="000D195A" w:rsidRDefault="00D14767" w:rsidP="006B4A50">
      <w:pPr>
        <w:jc w:val="both"/>
        <w:rPr>
          <w:rFonts w:ascii="Century" w:hAnsi="Century" w:cs="Times New Roman"/>
          <w:iCs/>
          <w:shd w:val="clear" w:color="auto" w:fill="FFFFFF"/>
        </w:rPr>
      </w:pPr>
      <w:r w:rsidRPr="000D195A">
        <w:rPr>
          <w:rFonts w:ascii="Century" w:hAnsi="Century"/>
          <w:shd w:val="clear" w:color="auto" w:fill="FFFFFF"/>
        </w:rPr>
        <w:br w:type="page"/>
      </w:r>
    </w:p>
    <w:p w:rsidR="00D14767" w:rsidRPr="000D195A" w:rsidRDefault="00D14767" w:rsidP="006B4A50">
      <w:pPr>
        <w:pStyle w:val="Heading4"/>
        <w:jc w:val="both"/>
        <w:rPr>
          <w:rFonts w:ascii="Century" w:hAnsi="Century"/>
          <w:shd w:val="clear" w:color="auto" w:fill="FFFFFF"/>
        </w:rPr>
      </w:pPr>
      <w:bookmarkStart w:id="535" w:name="_Toc468828474"/>
      <w:r w:rsidRPr="000D195A">
        <w:rPr>
          <w:rFonts w:ascii="Century" w:hAnsi="Century"/>
          <w:shd w:val="clear" w:color="auto" w:fill="FFFFFF"/>
        </w:rPr>
        <w:lastRenderedPageBreak/>
        <w:t>.Net Framework</w:t>
      </w:r>
      <w:bookmarkEnd w:id="535"/>
    </w:p>
    <w:p w:rsidR="00D14767" w:rsidRPr="000D195A" w:rsidRDefault="00D14767" w:rsidP="006B4A50">
      <w:pPr>
        <w:pStyle w:val="Heading5"/>
        <w:jc w:val="both"/>
        <w:rPr>
          <w:rFonts w:ascii="Century" w:hAnsi="Century"/>
        </w:rPr>
      </w:pPr>
      <w:bookmarkStart w:id="536" w:name="_Toc468828475"/>
      <w:r w:rsidRPr="000D195A">
        <w:rPr>
          <w:rFonts w:ascii="Century" w:hAnsi="Century"/>
        </w:rPr>
        <w:t>.Net Framework Overview</w:t>
      </w:r>
      <w:bookmarkEnd w:id="536"/>
    </w:p>
    <w:p w:rsidR="00D14767" w:rsidRPr="000D195A" w:rsidRDefault="00D14767" w:rsidP="006B4A50">
      <w:pPr>
        <w:jc w:val="both"/>
        <w:rPr>
          <w:rFonts w:ascii="Century" w:hAnsi="Century" w:cs="Times New Roman"/>
          <w:shd w:val="clear" w:color="auto" w:fill="FFFFFF"/>
        </w:rPr>
      </w:pPr>
      <w:r w:rsidRPr="000D195A">
        <w:rPr>
          <w:rFonts w:ascii="Century" w:hAnsi="Century"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rsidR="00D14767" w:rsidRPr="000D195A" w:rsidRDefault="00D14767" w:rsidP="006B4A50">
      <w:pPr>
        <w:spacing w:after="0" w:line="276" w:lineRule="auto"/>
        <w:jc w:val="both"/>
        <w:rPr>
          <w:rFonts w:ascii="Century" w:hAnsi="Century" w:cs="Times New Roman"/>
          <w:shd w:val="clear" w:color="auto" w:fill="FFFFFF"/>
        </w:rPr>
      </w:pPr>
      <w:r w:rsidRPr="000D195A">
        <w:rPr>
          <w:rFonts w:ascii="Century" w:hAnsi="Century" w:cs="Times New Roman"/>
          <w:shd w:val="clear" w:color="auto" w:fill="FFFFFF"/>
        </w:rPr>
        <w:t>The .NET Framework is a technology that supports building and running the next generation of applications and XML Web services. The .NET Framework is designed to fulfill the following objectives:</w:t>
      </w:r>
    </w:p>
    <w:p w:rsidR="00D14767" w:rsidRPr="000D195A" w:rsidRDefault="00D14767" w:rsidP="006B4A50">
      <w:pPr>
        <w:pStyle w:val="ListParagraph"/>
        <w:numPr>
          <w:ilvl w:val="0"/>
          <w:numId w:val="70"/>
        </w:numPr>
        <w:tabs>
          <w:tab w:val="left" w:pos="450"/>
        </w:tabs>
        <w:spacing w:before="120" w:after="0"/>
        <w:rPr>
          <w:rFonts w:ascii="Century" w:hAnsi="Century"/>
          <w:shd w:val="clear" w:color="auto" w:fill="FFFFFF"/>
        </w:rPr>
      </w:pPr>
      <w:r w:rsidRPr="000D195A">
        <w:rPr>
          <w:rFonts w:ascii="Century" w:hAnsi="Century"/>
          <w:shd w:val="clear" w:color="auto" w:fill="FFFFFF"/>
        </w:rPr>
        <w:t>To provide a consistent object-oriented programming environment whether object code is stored and executed locally, executed locally but Internet-distributed, or executed remotely.</w:t>
      </w:r>
    </w:p>
    <w:p w:rsidR="00D14767" w:rsidRPr="000D195A" w:rsidRDefault="00D14767" w:rsidP="006B4A50">
      <w:pPr>
        <w:pStyle w:val="ListParagraph"/>
        <w:numPr>
          <w:ilvl w:val="0"/>
          <w:numId w:val="70"/>
        </w:numPr>
        <w:tabs>
          <w:tab w:val="left" w:pos="450"/>
        </w:tabs>
        <w:spacing w:before="120" w:after="0"/>
        <w:rPr>
          <w:rFonts w:ascii="Century" w:hAnsi="Century"/>
          <w:shd w:val="clear" w:color="auto" w:fill="FFFFFF"/>
        </w:rPr>
      </w:pPr>
      <w:r w:rsidRPr="000D195A">
        <w:rPr>
          <w:rFonts w:ascii="Century" w:hAnsi="Century"/>
          <w:shd w:val="clear" w:color="auto" w:fill="FFFFFF"/>
        </w:rPr>
        <w:t>To provide a code-execution environment that minimizes software deployment and versioning conflicts.</w:t>
      </w:r>
    </w:p>
    <w:p w:rsidR="00D14767" w:rsidRPr="000D195A" w:rsidRDefault="00D14767" w:rsidP="006B4A50">
      <w:pPr>
        <w:pStyle w:val="ListParagraph"/>
        <w:numPr>
          <w:ilvl w:val="0"/>
          <w:numId w:val="70"/>
        </w:numPr>
        <w:tabs>
          <w:tab w:val="left" w:pos="450"/>
        </w:tabs>
        <w:spacing w:before="120" w:after="0"/>
        <w:rPr>
          <w:rFonts w:ascii="Century" w:hAnsi="Century"/>
          <w:shd w:val="clear" w:color="auto" w:fill="FFFFFF"/>
        </w:rPr>
      </w:pPr>
      <w:r w:rsidRPr="000D195A">
        <w:rPr>
          <w:rFonts w:ascii="Century" w:hAnsi="Century"/>
          <w:shd w:val="clear" w:color="auto" w:fill="FFFFFF"/>
        </w:rPr>
        <w:t>To provide a code-execution environment that promotes safe execution of code, including code created by an unknown or semi-trusted third party.</w:t>
      </w:r>
    </w:p>
    <w:p w:rsidR="00D14767" w:rsidRPr="000D195A" w:rsidRDefault="00D14767" w:rsidP="006B4A50">
      <w:pPr>
        <w:pStyle w:val="ListParagraph"/>
        <w:numPr>
          <w:ilvl w:val="0"/>
          <w:numId w:val="70"/>
        </w:numPr>
        <w:tabs>
          <w:tab w:val="left" w:pos="450"/>
        </w:tabs>
        <w:spacing w:before="120" w:after="0"/>
        <w:rPr>
          <w:rFonts w:ascii="Century" w:hAnsi="Century"/>
          <w:shd w:val="clear" w:color="auto" w:fill="FFFFFF"/>
        </w:rPr>
      </w:pPr>
      <w:r w:rsidRPr="000D195A">
        <w:rPr>
          <w:rFonts w:ascii="Century" w:hAnsi="Century"/>
          <w:shd w:val="clear" w:color="auto" w:fill="FFFFFF"/>
        </w:rPr>
        <w:t>To provide a code-execution environment that eliminates the performance problems of scripted or interpreted environments.</w:t>
      </w:r>
    </w:p>
    <w:p w:rsidR="00D14767" w:rsidRPr="000D195A" w:rsidRDefault="00D14767" w:rsidP="006B4A50">
      <w:pPr>
        <w:pStyle w:val="ListParagraph"/>
        <w:numPr>
          <w:ilvl w:val="0"/>
          <w:numId w:val="70"/>
        </w:numPr>
        <w:tabs>
          <w:tab w:val="left" w:pos="450"/>
        </w:tabs>
        <w:spacing w:before="120" w:after="0"/>
        <w:rPr>
          <w:rFonts w:ascii="Century" w:hAnsi="Century"/>
          <w:shd w:val="clear" w:color="auto" w:fill="FFFFFF"/>
        </w:rPr>
      </w:pPr>
      <w:r w:rsidRPr="000D195A">
        <w:rPr>
          <w:rFonts w:ascii="Century" w:hAnsi="Century"/>
          <w:shd w:val="clear" w:color="auto" w:fill="FFFFFF"/>
        </w:rPr>
        <w:t>To make the developer experience consistent across widely varying types of applications, such as Windows-based applications and Web-based applications.</w:t>
      </w:r>
    </w:p>
    <w:p w:rsidR="00D14767" w:rsidRPr="000D195A" w:rsidRDefault="00D14767" w:rsidP="006B4A50">
      <w:pPr>
        <w:pStyle w:val="ListParagraph"/>
        <w:numPr>
          <w:ilvl w:val="0"/>
          <w:numId w:val="70"/>
        </w:numPr>
        <w:tabs>
          <w:tab w:val="left" w:pos="450"/>
        </w:tabs>
        <w:spacing w:before="120" w:after="0"/>
        <w:rPr>
          <w:rFonts w:ascii="Century" w:hAnsi="Century"/>
          <w:shd w:val="clear" w:color="auto" w:fill="FFFFFF"/>
        </w:rPr>
      </w:pPr>
      <w:r w:rsidRPr="000D195A">
        <w:rPr>
          <w:rFonts w:ascii="Century" w:hAnsi="Century"/>
          <w:shd w:val="clear" w:color="auto" w:fill="FFFFFF"/>
        </w:rPr>
        <w:t>To build all communication on industry standards to ensure that code based on the .NET Framework can integrate with any other code.</w:t>
      </w:r>
    </w:p>
    <w:p w:rsidR="00D14767" w:rsidRPr="000D195A" w:rsidRDefault="00D14767" w:rsidP="006B4A50">
      <w:pPr>
        <w:pStyle w:val="Heading5"/>
        <w:jc w:val="both"/>
        <w:rPr>
          <w:rFonts w:ascii="Century" w:hAnsi="Century"/>
          <w:shd w:val="clear" w:color="auto" w:fill="FFFFFF"/>
        </w:rPr>
      </w:pPr>
      <w:bookmarkStart w:id="537" w:name="_Toc468828476"/>
      <w:r w:rsidRPr="000D195A">
        <w:rPr>
          <w:rFonts w:ascii="Century" w:hAnsi="Century"/>
          <w:shd w:val="clear" w:color="auto" w:fill="FFFFFF"/>
        </w:rPr>
        <w:t>Advantages and disadvantages of .Net Framework</w:t>
      </w:r>
      <w:bookmarkEnd w:id="537"/>
    </w:p>
    <w:p w:rsidR="00D14767" w:rsidRPr="000D195A" w:rsidRDefault="00D14767" w:rsidP="006B4A50">
      <w:pPr>
        <w:pStyle w:val="ListParagraph"/>
        <w:numPr>
          <w:ilvl w:val="0"/>
          <w:numId w:val="71"/>
        </w:numPr>
        <w:spacing w:after="0" w:line="315" w:lineRule="atLeast"/>
        <w:textAlignment w:val="baseline"/>
        <w:rPr>
          <w:rFonts w:ascii="Century" w:hAnsi="Century"/>
          <w:shd w:val="clear" w:color="auto" w:fill="FFFFFF"/>
        </w:rPr>
      </w:pPr>
      <w:r w:rsidRPr="000D195A">
        <w:rPr>
          <w:rFonts w:ascii="Century" w:hAnsi="Century"/>
          <w:shd w:val="clear" w:color="auto" w:fill="FFFFFF"/>
        </w:rPr>
        <w:t>Advantages</w:t>
      </w:r>
    </w:p>
    <w:p w:rsidR="00D14767" w:rsidRPr="000D195A" w:rsidRDefault="00D14767" w:rsidP="006B4A50">
      <w:pPr>
        <w:numPr>
          <w:ilvl w:val="0"/>
          <w:numId w:val="72"/>
        </w:numPr>
        <w:spacing w:after="0" w:line="315" w:lineRule="atLeast"/>
        <w:jc w:val="both"/>
        <w:textAlignment w:val="baseline"/>
        <w:rPr>
          <w:rFonts w:ascii="Century" w:hAnsi="Century" w:cs="Times New Roman"/>
          <w:shd w:val="clear" w:color="auto" w:fill="FFFFFF"/>
        </w:rPr>
      </w:pPr>
      <w:r w:rsidRPr="000D195A">
        <w:rPr>
          <w:rFonts w:ascii="Century" w:hAnsi="Century" w:cs="Times New Roman"/>
          <w:shd w:val="clear" w:color="auto" w:fill="FFFFFF"/>
        </w:rPr>
        <w:t>Less time to produce product</w:t>
      </w:r>
    </w:p>
    <w:p w:rsidR="00D14767" w:rsidRPr="000D195A" w:rsidRDefault="00D14767" w:rsidP="006B4A50">
      <w:pPr>
        <w:numPr>
          <w:ilvl w:val="0"/>
          <w:numId w:val="72"/>
        </w:numPr>
        <w:spacing w:after="0" w:line="315" w:lineRule="atLeast"/>
        <w:jc w:val="both"/>
        <w:textAlignment w:val="baseline"/>
        <w:rPr>
          <w:rFonts w:ascii="Century" w:hAnsi="Century" w:cs="Times New Roman"/>
          <w:shd w:val="clear" w:color="auto" w:fill="FFFFFF"/>
        </w:rPr>
      </w:pPr>
      <w:r w:rsidRPr="000D195A">
        <w:rPr>
          <w:rFonts w:ascii="Century" w:hAnsi="Century" w:cs="Times New Roman"/>
          <w:shd w:val="clear" w:color="auto" w:fill="FFFFFF"/>
        </w:rPr>
        <w:t>Less Complexity.</w:t>
      </w:r>
    </w:p>
    <w:p w:rsidR="00D14767" w:rsidRPr="000D195A" w:rsidRDefault="00D14767" w:rsidP="006B4A50">
      <w:pPr>
        <w:numPr>
          <w:ilvl w:val="0"/>
          <w:numId w:val="72"/>
        </w:numPr>
        <w:spacing w:after="0" w:line="315" w:lineRule="atLeast"/>
        <w:jc w:val="both"/>
        <w:textAlignment w:val="baseline"/>
        <w:rPr>
          <w:rFonts w:ascii="Century" w:hAnsi="Century" w:cs="Times New Roman"/>
          <w:shd w:val="clear" w:color="auto" w:fill="FFFFFF"/>
        </w:rPr>
      </w:pPr>
      <w:r w:rsidRPr="000D195A">
        <w:rPr>
          <w:rFonts w:ascii="Century" w:hAnsi="Century" w:cs="Times New Roman"/>
          <w:shd w:val="clear" w:color="auto" w:fill="FFFFFF"/>
        </w:rPr>
        <w:t>Easily to access complex O.S functions</w:t>
      </w:r>
    </w:p>
    <w:p w:rsidR="00D14767" w:rsidRPr="000D195A" w:rsidRDefault="00D14767" w:rsidP="006B4A50">
      <w:pPr>
        <w:numPr>
          <w:ilvl w:val="0"/>
          <w:numId w:val="72"/>
        </w:numPr>
        <w:spacing w:after="0" w:line="315" w:lineRule="atLeast"/>
        <w:jc w:val="both"/>
        <w:textAlignment w:val="baseline"/>
        <w:rPr>
          <w:rFonts w:ascii="Century" w:hAnsi="Century" w:cs="Times New Roman"/>
          <w:shd w:val="clear" w:color="auto" w:fill="FFFFFF"/>
        </w:rPr>
      </w:pPr>
      <w:r w:rsidRPr="000D195A">
        <w:rPr>
          <w:rFonts w:ascii="Century" w:hAnsi="Century" w:cs="Times New Roman"/>
          <w:shd w:val="clear" w:color="auto" w:fill="FFFFFF"/>
        </w:rPr>
        <w:t>Easily to build Data Oriented Project, support huge DB functions.</w:t>
      </w:r>
    </w:p>
    <w:p w:rsidR="00D14767" w:rsidRPr="000D195A" w:rsidRDefault="00D14767" w:rsidP="006B4A50">
      <w:pPr>
        <w:numPr>
          <w:ilvl w:val="0"/>
          <w:numId w:val="72"/>
        </w:numPr>
        <w:spacing w:after="0" w:line="315" w:lineRule="atLeast"/>
        <w:jc w:val="both"/>
        <w:textAlignment w:val="baseline"/>
        <w:rPr>
          <w:rFonts w:ascii="Century" w:hAnsi="Century" w:cs="Times New Roman"/>
          <w:shd w:val="clear" w:color="auto" w:fill="FFFFFF"/>
        </w:rPr>
      </w:pPr>
      <w:r w:rsidRPr="000D195A">
        <w:rPr>
          <w:rFonts w:ascii="Century" w:hAnsi="Century" w:cs="Times New Roman"/>
          <w:shd w:val="clear" w:color="auto" w:fill="FFFFFF"/>
        </w:rPr>
        <w:t>Managed</w:t>
      </w:r>
    </w:p>
    <w:p w:rsidR="00D14767" w:rsidRPr="000D195A" w:rsidRDefault="00D14767" w:rsidP="006B4A50">
      <w:pPr>
        <w:numPr>
          <w:ilvl w:val="0"/>
          <w:numId w:val="72"/>
        </w:numPr>
        <w:spacing w:after="0" w:line="315" w:lineRule="atLeast"/>
        <w:jc w:val="both"/>
        <w:textAlignment w:val="baseline"/>
        <w:rPr>
          <w:rFonts w:ascii="Century" w:hAnsi="Century" w:cs="Times New Roman"/>
          <w:shd w:val="clear" w:color="auto" w:fill="FFFFFF"/>
        </w:rPr>
      </w:pPr>
      <w:r w:rsidRPr="000D195A">
        <w:rPr>
          <w:rFonts w:ascii="Century" w:hAnsi="Century" w:cs="Times New Roman"/>
          <w:shd w:val="clear" w:color="auto" w:fill="FFFFFF"/>
        </w:rPr>
        <w:t>Support Both Windows and Web Application.</w:t>
      </w:r>
    </w:p>
    <w:p w:rsidR="00D14767" w:rsidRPr="000D195A" w:rsidRDefault="00D14767" w:rsidP="006B4A50">
      <w:pPr>
        <w:numPr>
          <w:ilvl w:val="0"/>
          <w:numId w:val="72"/>
        </w:numPr>
        <w:spacing w:after="0" w:line="315" w:lineRule="atLeast"/>
        <w:jc w:val="both"/>
        <w:textAlignment w:val="baseline"/>
        <w:rPr>
          <w:rFonts w:ascii="Century" w:hAnsi="Century" w:cs="Times New Roman"/>
          <w:shd w:val="clear" w:color="auto" w:fill="FFFFFF"/>
        </w:rPr>
      </w:pPr>
      <w:r w:rsidRPr="000D195A">
        <w:rPr>
          <w:rFonts w:ascii="Century" w:hAnsi="Century" w:cs="Times New Roman"/>
          <w:shd w:val="clear" w:color="auto" w:fill="FFFFFF"/>
        </w:rPr>
        <w:t>Easy to create Dynamic sites.</w:t>
      </w:r>
    </w:p>
    <w:p w:rsidR="00D14767" w:rsidRPr="000D195A" w:rsidRDefault="00D14767" w:rsidP="006B4A50">
      <w:pPr>
        <w:pStyle w:val="ListParagraph"/>
        <w:numPr>
          <w:ilvl w:val="0"/>
          <w:numId w:val="71"/>
        </w:numPr>
        <w:spacing w:after="0" w:line="315" w:lineRule="atLeast"/>
        <w:textAlignment w:val="baseline"/>
        <w:rPr>
          <w:rFonts w:ascii="Century" w:hAnsi="Century"/>
          <w:shd w:val="clear" w:color="auto" w:fill="FFFFFF"/>
        </w:rPr>
      </w:pPr>
      <w:r w:rsidRPr="000D195A">
        <w:rPr>
          <w:rFonts w:ascii="Century" w:hAnsi="Century"/>
          <w:shd w:val="clear" w:color="auto" w:fill="FFFFFF"/>
        </w:rPr>
        <w:t>Disadvantages</w:t>
      </w:r>
    </w:p>
    <w:p w:rsidR="00D14767" w:rsidRPr="000D195A" w:rsidRDefault="00D14767" w:rsidP="006B4A50">
      <w:pPr>
        <w:numPr>
          <w:ilvl w:val="0"/>
          <w:numId w:val="73"/>
        </w:numPr>
        <w:spacing w:after="0" w:line="315" w:lineRule="atLeast"/>
        <w:jc w:val="both"/>
        <w:textAlignment w:val="baseline"/>
        <w:rPr>
          <w:rFonts w:ascii="Century" w:hAnsi="Century" w:cs="Times New Roman"/>
          <w:shd w:val="clear" w:color="auto" w:fill="FFFFFF"/>
        </w:rPr>
      </w:pPr>
      <w:r w:rsidRPr="000D195A">
        <w:rPr>
          <w:rFonts w:ascii="Century" w:hAnsi="Century" w:cs="Times New Roman"/>
          <w:shd w:val="clear" w:color="auto" w:fill="FFFFFF"/>
        </w:rPr>
        <w:t>Not suitable for High End Application</w:t>
      </w:r>
    </w:p>
    <w:p w:rsidR="00D14767" w:rsidRPr="000D195A" w:rsidRDefault="00D14767" w:rsidP="006B4A50">
      <w:pPr>
        <w:numPr>
          <w:ilvl w:val="0"/>
          <w:numId w:val="73"/>
        </w:numPr>
        <w:spacing w:after="0" w:line="315" w:lineRule="atLeast"/>
        <w:jc w:val="both"/>
        <w:textAlignment w:val="baseline"/>
        <w:rPr>
          <w:rFonts w:ascii="Century" w:hAnsi="Century" w:cs="Times New Roman"/>
          <w:shd w:val="clear" w:color="auto" w:fill="FFFFFF"/>
        </w:rPr>
      </w:pPr>
      <w:r w:rsidRPr="000D195A">
        <w:rPr>
          <w:rFonts w:ascii="Century" w:hAnsi="Century" w:cs="Times New Roman"/>
          <w:shd w:val="clear" w:color="auto" w:fill="FFFFFF"/>
        </w:rPr>
        <w:t>Low performance compare to C, C++.</w:t>
      </w:r>
    </w:p>
    <w:p w:rsidR="00D14767" w:rsidRPr="000D195A" w:rsidRDefault="00D14767" w:rsidP="006B4A50">
      <w:pPr>
        <w:numPr>
          <w:ilvl w:val="0"/>
          <w:numId w:val="73"/>
        </w:numPr>
        <w:spacing w:after="0" w:line="315" w:lineRule="atLeast"/>
        <w:jc w:val="both"/>
        <w:textAlignment w:val="baseline"/>
        <w:rPr>
          <w:rFonts w:ascii="Century" w:hAnsi="Century" w:cs="Times New Roman"/>
          <w:shd w:val="clear" w:color="auto" w:fill="FFFFFF"/>
        </w:rPr>
      </w:pPr>
      <w:r w:rsidRPr="000D195A">
        <w:rPr>
          <w:rFonts w:ascii="Century" w:hAnsi="Century" w:cs="Times New Roman"/>
          <w:shd w:val="clear" w:color="auto" w:fill="FFFFFF"/>
        </w:rPr>
        <w:t>Unavailability of build in methods.</w:t>
      </w:r>
    </w:p>
    <w:p w:rsidR="00D14767" w:rsidRPr="000D195A" w:rsidRDefault="00D14767" w:rsidP="006B4A50">
      <w:pPr>
        <w:numPr>
          <w:ilvl w:val="0"/>
          <w:numId w:val="73"/>
        </w:numPr>
        <w:spacing w:after="0" w:line="315" w:lineRule="atLeast"/>
        <w:jc w:val="both"/>
        <w:textAlignment w:val="baseline"/>
        <w:rPr>
          <w:rFonts w:ascii="Century" w:hAnsi="Century" w:cs="Times New Roman"/>
          <w:shd w:val="clear" w:color="auto" w:fill="FFFFFF"/>
        </w:rPr>
      </w:pPr>
      <w:r w:rsidRPr="000D195A">
        <w:rPr>
          <w:rFonts w:ascii="Century" w:hAnsi="Century" w:cs="Times New Roman"/>
          <w:shd w:val="clear" w:color="auto" w:fill="FFFFFF"/>
        </w:rPr>
        <w:t>.NET framework is free to download but Code Editor is costly.</w:t>
      </w:r>
    </w:p>
    <w:p w:rsidR="00D14767" w:rsidRPr="000D195A" w:rsidRDefault="00D14767" w:rsidP="006B4A50">
      <w:pPr>
        <w:numPr>
          <w:ilvl w:val="0"/>
          <w:numId w:val="73"/>
        </w:numPr>
        <w:spacing w:after="0" w:line="315" w:lineRule="atLeast"/>
        <w:jc w:val="both"/>
        <w:textAlignment w:val="baseline"/>
        <w:rPr>
          <w:rFonts w:ascii="Century" w:hAnsi="Century" w:cs="Times New Roman"/>
          <w:shd w:val="clear" w:color="auto" w:fill="FFFFFF"/>
        </w:rPr>
      </w:pPr>
      <w:r w:rsidRPr="000D195A">
        <w:rPr>
          <w:rFonts w:ascii="Century" w:hAnsi="Century" w:cs="Times New Roman"/>
          <w:shd w:val="clear" w:color="auto" w:fill="FFFFFF"/>
        </w:rPr>
        <w:t>Only few O.S supports .NET.</w:t>
      </w:r>
    </w:p>
    <w:p w:rsidR="00D14767" w:rsidRPr="000D195A" w:rsidRDefault="00D14767" w:rsidP="006B4A50">
      <w:pPr>
        <w:pStyle w:val="Heading5"/>
        <w:jc w:val="both"/>
        <w:rPr>
          <w:rFonts w:ascii="Century" w:hAnsi="Century"/>
          <w:shd w:val="clear" w:color="auto" w:fill="FFFFFF"/>
        </w:rPr>
      </w:pPr>
      <w:bookmarkStart w:id="538" w:name="_Toc468828477"/>
      <w:r w:rsidRPr="000D195A">
        <w:rPr>
          <w:rFonts w:ascii="Century" w:hAnsi="Century"/>
          <w:shd w:val="clear" w:color="auto" w:fill="FFFFFF"/>
        </w:rPr>
        <w:t>The reasons for choosing .Net Framework</w:t>
      </w:r>
      <w:bookmarkEnd w:id="538"/>
    </w:p>
    <w:p w:rsidR="00D14767" w:rsidRPr="000D195A" w:rsidRDefault="00D14767" w:rsidP="006B4A50">
      <w:pPr>
        <w:pStyle w:val="ListParagraph"/>
        <w:numPr>
          <w:ilvl w:val="0"/>
          <w:numId w:val="74"/>
        </w:numPr>
        <w:rPr>
          <w:rFonts w:ascii="Century" w:hAnsi="Century"/>
          <w:shd w:val="clear" w:color="auto" w:fill="FFFFFF"/>
        </w:rPr>
      </w:pPr>
      <w:r w:rsidRPr="000D195A">
        <w:rPr>
          <w:rFonts w:ascii="Century" w:hAnsi="Century"/>
          <w:shd w:val="clear" w:color="auto" w:fill="FFFFFF"/>
        </w:rPr>
        <w:t>Consistent with WS system.</w:t>
      </w:r>
    </w:p>
    <w:p w:rsidR="00D14767" w:rsidRPr="000D195A" w:rsidRDefault="00D14767" w:rsidP="006B4A50">
      <w:pPr>
        <w:pStyle w:val="ListParagraph"/>
        <w:numPr>
          <w:ilvl w:val="0"/>
          <w:numId w:val="74"/>
        </w:numPr>
        <w:rPr>
          <w:rFonts w:ascii="Century" w:hAnsi="Century"/>
          <w:shd w:val="clear" w:color="auto" w:fill="FFFFFF"/>
        </w:rPr>
      </w:pPr>
      <w:r w:rsidRPr="000D195A">
        <w:rPr>
          <w:rFonts w:ascii="Century" w:hAnsi="Century"/>
          <w:shd w:val="clear" w:color="auto" w:fill="FFFFFF"/>
        </w:rPr>
        <w:t>There are many plugins and resources which support creating a website using MVC model.</w:t>
      </w:r>
    </w:p>
    <w:p w:rsidR="00D14767" w:rsidRPr="000D195A" w:rsidRDefault="00D14767" w:rsidP="006B4A50">
      <w:pPr>
        <w:pStyle w:val="ListParagraph"/>
        <w:numPr>
          <w:ilvl w:val="0"/>
          <w:numId w:val="74"/>
        </w:numPr>
        <w:rPr>
          <w:rFonts w:ascii="Century" w:hAnsi="Century"/>
          <w:shd w:val="clear" w:color="auto" w:fill="FFFFFF"/>
        </w:rPr>
      </w:pPr>
      <w:r w:rsidRPr="000D195A">
        <w:rPr>
          <w:rFonts w:ascii="Century" w:hAnsi="Century"/>
          <w:shd w:val="clear" w:color="auto" w:fill="FFFFFF"/>
        </w:rPr>
        <w:t>Many members can use and have experiences using C# (a language of .Net Framework)</w:t>
      </w:r>
    </w:p>
    <w:p w:rsidR="00D14767" w:rsidRPr="000D195A" w:rsidRDefault="00D14767" w:rsidP="006B4A50">
      <w:pPr>
        <w:pStyle w:val="Heading4"/>
        <w:jc w:val="both"/>
        <w:rPr>
          <w:rFonts w:ascii="Century" w:hAnsi="Century"/>
          <w:shd w:val="clear" w:color="auto" w:fill="FFFFFF"/>
        </w:rPr>
      </w:pPr>
      <w:bookmarkStart w:id="539" w:name="_Toc468828478"/>
      <w:r w:rsidRPr="000D195A">
        <w:rPr>
          <w:rFonts w:ascii="Century" w:hAnsi="Century"/>
          <w:shd w:val="clear" w:color="auto" w:fill="FFFFFF"/>
        </w:rPr>
        <w:lastRenderedPageBreak/>
        <w:t>AngularJS</w:t>
      </w:r>
      <w:bookmarkEnd w:id="539"/>
    </w:p>
    <w:p w:rsidR="00D14767" w:rsidRPr="000D195A" w:rsidRDefault="00D14767" w:rsidP="006B4A50">
      <w:pPr>
        <w:pStyle w:val="Heading5"/>
        <w:jc w:val="both"/>
        <w:rPr>
          <w:rFonts w:ascii="Century" w:hAnsi="Century"/>
        </w:rPr>
      </w:pPr>
      <w:bookmarkStart w:id="540" w:name="_Toc468828479"/>
      <w:r w:rsidRPr="000D195A">
        <w:rPr>
          <w:rFonts w:ascii="Century" w:hAnsi="Century"/>
        </w:rPr>
        <w:t>AngularJS Overview</w:t>
      </w:r>
      <w:bookmarkEnd w:id="540"/>
    </w:p>
    <w:p w:rsidR="00D14767" w:rsidRPr="000D195A" w:rsidRDefault="00D14767" w:rsidP="006B4A50">
      <w:pPr>
        <w:spacing w:line="276" w:lineRule="auto"/>
        <w:jc w:val="both"/>
        <w:rPr>
          <w:rFonts w:ascii="Century" w:hAnsi="Century" w:cs="Times New Roman"/>
          <w:shd w:val="clear" w:color="auto" w:fill="FFFFFF"/>
        </w:rPr>
      </w:pPr>
      <w:r w:rsidRPr="000D195A">
        <w:rPr>
          <w:rFonts w:ascii="Century" w:hAnsi="Century"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rsidR="00D14767" w:rsidRPr="000D195A" w:rsidRDefault="00D14767" w:rsidP="006B4A50">
      <w:pPr>
        <w:keepNext/>
        <w:spacing w:line="276" w:lineRule="auto"/>
        <w:jc w:val="both"/>
        <w:rPr>
          <w:rFonts w:ascii="Century" w:hAnsi="Century"/>
        </w:rPr>
      </w:pPr>
      <w:r w:rsidRPr="000D195A">
        <w:rPr>
          <w:rFonts w:ascii="Century" w:hAnsi="Century" w:cs="Times New Roman"/>
          <w:noProof/>
          <w:shd w:val="clear" w:color="auto" w:fill="FFFFFF"/>
          <w:lang w:eastAsia="en-US"/>
        </w:rPr>
        <w:drawing>
          <wp:inline distT="0" distB="0" distL="0" distR="0" wp14:anchorId="2FF40B64" wp14:editId="4065C489">
            <wp:extent cx="5323205" cy="2921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rsidR="00D14767" w:rsidRPr="000D195A" w:rsidRDefault="00D14767" w:rsidP="00FA2AC1">
      <w:pPr>
        <w:pStyle w:val="Caption"/>
        <w:ind w:left="0"/>
        <w:jc w:val="center"/>
        <w:rPr>
          <w:rFonts w:ascii="Century" w:hAnsi="Century"/>
          <w:b w:val="0"/>
        </w:rPr>
      </w:pPr>
      <w:r w:rsidRPr="000D195A">
        <w:rPr>
          <w:rFonts w:ascii="Century" w:hAnsi="Century"/>
        </w:rPr>
        <w:t xml:space="preserve">Figure </w:t>
      </w:r>
      <w:r w:rsidR="0069422F" w:rsidRPr="000D195A">
        <w:rPr>
          <w:rFonts w:ascii="Century" w:hAnsi="Century"/>
        </w:rPr>
        <w:fldChar w:fldCharType="begin"/>
      </w:r>
      <w:r w:rsidR="0069422F" w:rsidRPr="000D195A">
        <w:rPr>
          <w:rFonts w:ascii="Century" w:hAnsi="Century"/>
        </w:rPr>
        <w:instrText xml:space="preserve"> STYLEREF 1 \s </w:instrText>
      </w:r>
      <w:r w:rsidR="0069422F" w:rsidRPr="000D195A">
        <w:rPr>
          <w:rFonts w:ascii="Century" w:hAnsi="Century"/>
        </w:rPr>
        <w:fldChar w:fldCharType="separate"/>
      </w:r>
      <w:r w:rsidR="007C6829">
        <w:rPr>
          <w:rFonts w:ascii="Century" w:hAnsi="Century"/>
          <w:noProof/>
        </w:rPr>
        <w:t>4</w:t>
      </w:r>
      <w:r w:rsidR="0069422F" w:rsidRPr="000D195A">
        <w:rPr>
          <w:rFonts w:ascii="Century" w:hAnsi="Century"/>
          <w:noProof/>
        </w:rPr>
        <w:fldChar w:fldCharType="end"/>
      </w:r>
      <w:r w:rsidRPr="000D195A">
        <w:rPr>
          <w:rFonts w:ascii="Century" w:hAnsi="Century"/>
        </w:rPr>
        <w:noBreakHyphen/>
      </w:r>
      <w:r w:rsidR="0069422F" w:rsidRPr="000D195A">
        <w:rPr>
          <w:rFonts w:ascii="Century" w:hAnsi="Century"/>
        </w:rPr>
        <w:fldChar w:fldCharType="begin"/>
      </w:r>
      <w:r w:rsidR="0069422F" w:rsidRPr="000D195A">
        <w:rPr>
          <w:rFonts w:ascii="Century" w:hAnsi="Century"/>
        </w:rPr>
        <w:instrText xml:space="preserve"> SEQ Figure \* ARABIC \s 1 </w:instrText>
      </w:r>
      <w:r w:rsidR="0069422F" w:rsidRPr="000D195A">
        <w:rPr>
          <w:rFonts w:ascii="Century" w:hAnsi="Century"/>
        </w:rPr>
        <w:fldChar w:fldCharType="separate"/>
      </w:r>
      <w:ins w:id="541" w:author="Admin" w:date="2016-12-12T18:40:00Z">
        <w:r w:rsidR="007C6829">
          <w:rPr>
            <w:rFonts w:ascii="Century" w:hAnsi="Century"/>
            <w:noProof/>
          </w:rPr>
          <w:t>1</w:t>
        </w:r>
      </w:ins>
      <w:del w:id="542" w:author="Admin" w:date="2016-12-12T18:08:00Z">
        <w:r w:rsidRPr="000D195A" w:rsidDel="004409AF">
          <w:rPr>
            <w:rFonts w:ascii="Century" w:hAnsi="Century"/>
            <w:noProof/>
          </w:rPr>
          <w:delText>2</w:delText>
        </w:r>
      </w:del>
      <w:r w:rsidR="0069422F" w:rsidRPr="000D195A">
        <w:rPr>
          <w:rFonts w:ascii="Century" w:hAnsi="Century"/>
          <w:noProof/>
        </w:rPr>
        <w:fldChar w:fldCharType="end"/>
      </w:r>
      <w:r w:rsidRPr="000D195A">
        <w:rPr>
          <w:rFonts w:ascii="Century" w:hAnsi="Century"/>
        </w:rPr>
        <w:t xml:space="preserve">: </w:t>
      </w:r>
      <w:r w:rsidRPr="000D195A">
        <w:rPr>
          <w:rFonts w:ascii="Century" w:hAnsi="Century"/>
          <w:b w:val="0"/>
        </w:rPr>
        <w:t>Multi Page Application</w:t>
      </w:r>
    </w:p>
    <w:p w:rsidR="00D14767" w:rsidRPr="000D195A" w:rsidRDefault="00D14767" w:rsidP="006B4A50">
      <w:pPr>
        <w:keepNext/>
        <w:jc w:val="both"/>
        <w:rPr>
          <w:rFonts w:ascii="Century" w:hAnsi="Century"/>
        </w:rPr>
      </w:pPr>
      <w:r w:rsidRPr="000D195A">
        <w:rPr>
          <w:rFonts w:ascii="Century" w:hAnsi="Century"/>
          <w:noProof/>
          <w:lang w:eastAsia="en-US"/>
        </w:rPr>
        <w:drawing>
          <wp:inline distT="0" distB="0" distL="0" distR="0" wp14:anchorId="1B318101" wp14:editId="552ED6E8">
            <wp:extent cx="5323205" cy="29006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63">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rsidR="00D14767" w:rsidRPr="000D195A" w:rsidRDefault="00D14767" w:rsidP="00FA2AC1">
      <w:pPr>
        <w:pStyle w:val="Figure4-1"/>
        <w:rPr>
          <w:rFonts w:ascii="Century" w:hAnsi="Century"/>
        </w:rPr>
      </w:pPr>
      <w:r w:rsidRPr="000D195A">
        <w:rPr>
          <w:rFonts w:ascii="Century" w:hAnsi="Century"/>
        </w:rPr>
        <w:t>Single Page Application</w:t>
      </w:r>
    </w:p>
    <w:p w:rsidR="00D14767" w:rsidRDefault="00D14767" w:rsidP="006B4A50">
      <w:pPr>
        <w:jc w:val="both"/>
        <w:rPr>
          <w:rFonts w:ascii="Century" w:hAnsi="Century"/>
        </w:rPr>
      </w:pPr>
    </w:p>
    <w:p w:rsidR="00FA2AC1" w:rsidRPr="000D195A" w:rsidRDefault="00FA2AC1" w:rsidP="006B4A50">
      <w:pPr>
        <w:jc w:val="both"/>
        <w:rPr>
          <w:rFonts w:ascii="Century" w:hAnsi="Century"/>
        </w:rPr>
      </w:pPr>
    </w:p>
    <w:p w:rsidR="00D14767" w:rsidRPr="000D195A" w:rsidRDefault="00D14767" w:rsidP="006B4A50">
      <w:pPr>
        <w:jc w:val="both"/>
        <w:rPr>
          <w:rFonts w:ascii="Century" w:hAnsi="Century"/>
        </w:rPr>
      </w:pPr>
    </w:p>
    <w:p w:rsidR="00D14767" w:rsidRPr="000D195A" w:rsidRDefault="00D14767" w:rsidP="006B4A50">
      <w:pPr>
        <w:pStyle w:val="ListParagraph"/>
        <w:numPr>
          <w:ilvl w:val="0"/>
          <w:numId w:val="75"/>
        </w:numPr>
        <w:rPr>
          <w:rFonts w:ascii="Century" w:hAnsi="Century"/>
          <w:shd w:val="clear" w:color="auto" w:fill="FFFFFF"/>
        </w:rPr>
      </w:pPr>
      <w:r w:rsidRPr="000D195A">
        <w:rPr>
          <w:rFonts w:ascii="Century" w:hAnsi="Century"/>
          <w:shd w:val="clear" w:color="auto" w:fill="FFFFFF"/>
        </w:rPr>
        <w:lastRenderedPageBreak/>
        <w:t>Features:</w:t>
      </w:r>
    </w:p>
    <w:p w:rsidR="00D14767" w:rsidRPr="000D195A" w:rsidRDefault="00D14767" w:rsidP="006B4A50">
      <w:pPr>
        <w:pStyle w:val="ListParagraph"/>
        <w:numPr>
          <w:ilvl w:val="0"/>
          <w:numId w:val="74"/>
        </w:numPr>
        <w:rPr>
          <w:rFonts w:ascii="Century" w:hAnsi="Century"/>
          <w:shd w:val="clear" w:color="auto" w:fill="FFFFFF"/>
        </w:rPr>
      </w:pPr>
      <w:r w:rsidRPr="000D195A">
        <w:rPr>
          <w:rFonts w:ascii="Century" w:hAnsi="Century"/>
          <w:shd w:val="clear" w:color="auto" w:fill="FFFFFF"/>
        </w:rPr>
        <w:t>AngularJS is a powerful JavaScript based development framework to create RICH Internet Application (RIA).</w:t>
      </w:r>
    </w:p>
    <w:p w:rsidR="00D14767" w:rsidRPr="000D195A" w:rsidRDefault="00D14767" w:rsidP="006B4A50">
      <w:pPr>
        <w:pStyle w:val="ListParagraph"/>
        <w:numPr>
          <w:ilvl w:val="0"/>
          <w:numId w:val="74"/>
        </w:numPr>
        <w:rPr>
          <w:rFonts w:ascii="Century" w:hAnsi="Century"/>
          <w:shd w:val="clear" w:color="auto" w:fill="FFFFFF"/>
        </w:rPr>
      </w:pPr>
      <w:r w:rsidRPr="000D195A">
        <w:rPr>
          <w:rFonts w:ascii="Century" w:hAnsi="Century"/>
          <w:shd w:val="clear" w:color="auto" w:fill="FFFFFF"/>
        </w:rPr>
        <w:t>AngularJS provides developers options to write client side application (using JavaScript) in a clean MVC (Model View Controller) way.</w:t>
      </w:r>
    </w:p>
    <w:p w:rsidR="00D14767" w:rsidRPr="000D195A" w:rsidRDefault="00D14767" w:rsidP="006B4A50">
      <w:pPr>
        <w:pStyle w:val="ListParagraph"/>
        <w:numPr>
          <w:ilvl w:val="0"/>
          <w:numId w:val="74"/>
        </w:numPr>
        <w:rPr>
          <w:rFonts w:ascii="Century" w:hAnsi="Century"/>
          <w:shd w:val="clear" w:color="auto" w:fill="FFFFFF"/>
        </w:rPr>
      </w:pPr>
      <w:r w:rsidRPr="000D195A">
        <w:rPr>
          <w:rFonts w:ascii="Century" w:hAnsi="Century"/>
          <w:shd w:val="clear" w:color="auto" w:fill="FFFFFF"/>
        </w:rPr>
        <w:t>Application written in AngularJS is cross-browser compliant. AngularJS automatically handles JavaScript code suitable for each browser.</w:t>
      </w:r>
    </w:p>
    <w:p w:rsidR="00D14767" w:rsidRPr="000D195A" w:rsidRDefault="00D14767" w:rsidP="006B4A50">
      <w:pPr>
        <w:pStyle w:val="ListParagraph"/>
        <w:numPr>
          <w:ilvl w:val="0"/>
          <w:numId w:val="74"/>
        </w:numPr>
        <w:rPr>
          <w:rFonts w:ascii="Century" w:hAnsi="Century"/>
          <w:shd w:val="clear" w:color="auto" w:fill="FFFFFF"/>
        </w:rPr>
      </w:pPr>
      <w:r w:rsidRPr="000D195A">
        <w:rPr>
          <w:rFonts w:ascii="Century" w:hAnsi="Century"/>
          <w:shd w:val="clear" w:color="auto" w:fill="FFFFFF"/>
        </w:rPr>
        <w:t>AngularJS is open source, completely free, and used by thousands of developers around the world. It is licensed under the Apache License version 2.0.</w:t>
      </w:r>
    </w:p>
    <w:p w:rsidR="00D14767" w:rsidRPr="000D195A" w:rsidRDefault="00D14767" w:rsidP="006B4A50">
      <w:pPr>
        <w:pStyle w:val="NormalWeb"/>
        <w:spacing w:before="0" w:beforeAutospacing="0" w:after="240" w:afterAutospacing="0" w:line="360" w:lineRule="atLeast"/>
        <w:ind w:left="48" w:right="48"/>
        <w:rPr>
          <w:rFonts w:ascii="Century" w:eastAsiaTheme="minorEastAsia" w:hAnsi="Century"/>
          <w:iCs w:val="0"/>
          <w:sz w:val="22"/>
          <w:shd w:val="clear" w:color="auto" w:fill="FFFFFF"/>
          <w:lang w:val="en-US"/>
        </w:rPr>
      </w:pPr>
      <w:r w:rsidRPr="000D195A">
        <w:rPr>
          <w:rFonts w:ascii="Century" w:eastAsiaTheme="minorEastAsia" w:hAnsi="Century"/>
          <w:iCs w:val="0"/>
          <w:sz w:val="22"/>
          <w:shd w:val="clear" w:color="auto" w:fill="FFFFFF"/>
          <w:lang w:val="en-US"/>
        </w:rPr>
        <w:t>Overall, AngularJS is a framework to build large scale and high performance web application while keeping them as easy-to-maintain.</w:t>
      </w:r>
    </w:p>
    <w:p w:rsidR="00D14767" w:rsidRPr="000D195A" w:rsidRDefault="00D14767" w:rsidP="006B4A50">
      <w:pPr>
        <w:pStyle w:val="NormalWeb"/>
        <w:numPr>
          <w:ilvl w:val="0"/>
          <w:numId w:val="75"/>
        </w:numPr>
        <w:spacing w:before="0" w:beforeAutospacing="0" w:after="240" w:afterAutospacing="0" w:line="360" w:lineRule="atLeast"/>
        <w:ind w:right="48"/>
        <w:rPr>
          <w:rFonts w:ascii="Century" w:eastAsiaTheme="minorEastAsia" w:hAnsi="Century"/>
          <w:iCs w:val="0"/>
          <w:sz w:val="22"/>
          <w:shd w:val="clear" w:color="auto" w:fill="FFFFFF"/>
          <w:lang w:val="en-US"/>
        </w:rPr>
      </w:pPr>
      <w:r w:rsidRPr="000D195A">
        <w:rPr>
          <w:rFonts w:ascii="Century" w:eastAsiaTheme="minorEastAsia" w:hAnsi="Century"/>
          <w:iCs w:val="0"/>
          <w:sz w:val="22"/>
          <w:shd w:val="clear" w:color="auto" w:fill="FFFFFF"/>
          <w:lang w:val="en-US"/>
        </w:rPr>
        <w:t>Core futures: following are most important core features of AngularJS:</w:t>
      </w:r>
    </w:p>
    <w:p w:rsidR="00D14767" w:rsidRPr="000D195A" w:rsidRDefault="00D14767" w:rsidP="006B4A50">
      <w:pPr>
        <w:pStyle w:val="ListParagraph"/>
        <w:numPr>
          <w:ilvl w:val="0"/>
          <w:numId w:val="74"/>
        </w:numPr>
        <w:rPr>
          <w:rFonts w:ascii="Century" w:hAnsi="Century"/>
          <w:shd w:val="clear" w:color="auto" w:fill="FFFFFF"/>
        </w:rPr>
      </w:pPr>
      <w:r w:rsidRPr="000D195A">
        <w:rPr>
          <w:rFonts w:ascii="Century" w:hAnsi="Century"/>
          <w:b/>
          <w:shd w:val="clear" w:color="auto" w:fill="FFFFFF"/>
        </w:rPr>
        <w:t>Data-binding:</w:t>
      </w:r>
      <w:r w:rsidRPr="000D195A">
        <w:rPr>
          <w:rFonts w:ascii="Century" w:hAnsi="Century"/>
          <w:shd w:val="clear" w:color="auto" w:fill="FFFFFF"/>
        </w:rPr>
        <w:t xml:space="preserve"> It is the automatic synchronization of data between model and view components.</w:t>
      </w:r>
    </w:p>
    <w:p w:rsidR="00D14767" w:rsidRPr="000D195A" w:rsidRDefault="00D14767" w:rsidP="006B4A50">
      <w:pPr>
        <w:pStyle w:val="ListParagraph"/>
        <w:numPr>
          <w:ilvl w:val="0"/>
          <w:numId w:val="74"/>
        </w:numPr>
        <w:rPr>
          <w:rFonts w:ascii="Century" w:hAnsi="Century"/>
          <w:shd w:val="clear" w:color="auto" w:fill="FFFFFF"/>
        </w:rPr>
      </w:pPr>
      <w:r w:rsidRPr="000D195A">
        <w:rPr>
          <w:rFonts w:ascii="Century" w:hAnsi="Century"/>
          <w:b/>
          <w:shd w:val="clear" w:color="auto" w:fill="FFFFFF"/>
        </w:rPr>
        <w:t>Scope:</w:t>
      </w:r>
      <w:r w:rsidRPr="000D195A">
        <w:rPr>
          <w:rFonts w:ascii="Century" w:hAnsi="Century"/>
          <w:shd w:val="clear" w:color="auto" w:fill="FFFFFF"/>
        </w:rPr>
        <w:t xml:space="preserve"> These are objects that refer to the model. They act as a glue between controller and view.</w:t>
      </w:r>
    </w:p>
    <w:p w:rsidR="00D14767" w:rsidRPr="000D195A" w:rsidRDefault="00D14767" w:rsidP="006B4A50">
      <w:pPr>
        <w:pStyle w:val="ListParagraph"/>
        <w:numPr>
          <w:ilvl w:val="0"/>
          <w:numId w:val="74"/>
        </w:numPr>
        <w:rPr>
          <w:rFonts w:ascii="Century" w:hAnsi="Century"/>
          <w:shd w:val="clear" w:color="auto" w:fill="FFFFFF"/>
        </w:rPr>
      </w:pPr>
      <w:r w:rsidRPr="000D195A">
        <w:rPr>
          <w:rFonts w:ascii="Century" w:hAnsi="Century"/>
          <w:b/>
          <w:shd w:val="clear" w:color="auto" w:fill="FFFFFF"/>
        </w:rPr>
        <w:t>Controller:</w:t>
      </w:r>
      <w:r w:rsidRPr="000D195A">
        <w:rPr>
          <w:rFonts w:ascii="Century" w:hAnsi="Century"/>
          <w:shd w:val="clear" w:color="auto" w:fill="FFFFFF"/>
        </w:rPr>
        <w:t xml:space="preserve"> These are JavaScript functions that are bound to a particular scope.</w:t>
      </w:r>
    </w:p>
    <w:p w:rsidR="00D14767" w:rsidRPr="000D195A" w:rsidRDefault="00D14767" w:rsidP="006B4A50">
      <w:pPr>
        <w:pStyle w:val="ListParagraph"/>
        <w:numPr>
          <w:ilvl w:val="0"/>
          <w:numId w:val="74"/>
        </w:numPr>
        <w:rPr>
          <w:rFonts w:ascii="Century" w:hAnsi="Century"/>
          <w:shd w:val="clear" w:color="auto" w:fill="FFFFFF"/>
        </w:rPr>
      </w:pPr>
      <w:r w:rsidRPr="000D195A">
        <w:rPr>
          <w:rFonts w:ascii="Century" w:hAnsi="Century"/>
          <w:b/>
          <w:shd w:val="clear" w:color="auto" w:fill="FFFFFF"/>
        </w:rPr>
        <w:t>Services:</w:t>
      </w:r>
      <w:r w:rsidRPr="000D195A">
        <w:rPr>
          <w:rFonts w:ascii="Century" w:hAnsi="Century"/>
          <w:shd w:val="clear" w:color="auto" w:fill="FFFFFF"/>
        </w:rPr>
        <w:t xml:space="preserve"> AngularJS come with several built-in services for example $http to make a XMLHttpRequests. These are singleton objects which are instantiated only once in app.</w:t>
      </w:r>
    </w:p>
    <w:p w:rsidR="00D14767" w:rsidRPr="000D195A" w:rsidRDefault="00D14767" w:rsidP="006B4A50">
      <w:pPr>
        <w:pStyle w:val="ListParagraph"/>
        <w:numPr>
          <w:ilvl w:val="0"/>
          <w:numId w:val="74"/>
        </w:numPr>
        <w:rPr>
          <w:rFonts w:ascii="Century" w:hAnsi="Century"/>
          <w:shd w:val="clear" w:color="auto" w:fill="FFFFFF"/>
        </w:rPr>
      </w:pPr>
      <w:r w:rsidRPr="000D195A">
        <w:rPr>
          <w:rFonts w:ascii="Century" w:hAnsi="Century"/>
          <w:b/>
          <w:shd w:val="clear" w:color="auto" w:fill="FFFFFF"/>
        </w:rPr>
        <w:t>Filters:</w:t>
      </w:r>
      <w:r w:rsidRPr="000D195A">
        <w:rPr>
          <w:rFonts w:ascii="Century" w:hAnsi="Century"/>
          <w:shd w:val="clear" w:color="auto" w:fill="FFFFFF"/>
        </w:rPr>
        <w:t xml:space="preserve"> These select a subset of items from an array and returns a new array.</w:t>
      </w:r>
    </w:p>
    <w:p w:rsidR="00D14767" w:rsidRPr="000D195A" w:rsidRDefault="00D14767" w:rsidP="006B4A50">
      <w:pPr>
        <w:pStyle w:val="ListParagraph"/>
        <w:numPr>
          <w:ilvl w:val="0"/>
          <w:numId w:val="74"/>
        </w:numPr>
        <w:rPr>
          <w:rFonts w:ascii="Century" w:hAnsi="Century"/>
          <w:shd w:val="clear" w:color="auto" w:fill="FFFFFF"/>
        </w:rPr>
      </w:pPr>
      <w:r w:rsidRPr="000D195A">
        <w:rPr>
          <w:rFonts w:ascii="Century" w:hAnsi="Century"/>
          <w:b/>
          <w:shd w:val="clear" w:color="auto" w:fill="FFFFFF"/>
        </w:rPr>
        <w:t>Directives:</w:t>
      </w:r>
      <w:r w:rsidRPr="000D195A">
        <w:rPr>
          <w:rFonts w:ascii="Century" w:hAnsi="Century"/>
          <w:shd w:val="clear" w:color="auto" w:fill="FFFFFF"/>
        </w:rPr>
        <w:t xml:space="preserve"> Directives are markers on DOM elements (such as elements, attributes, css, and more). These can be used to create custom HTML tags that serve as new, custom widgets. AngularJS has built-in directives (ngBind, ngModel...)</w:t>
      </w:r>
    </w:p>
    <w:p w:rsidR="00D14767" w:rsidRPr="000D195A" w:rsidRDefault="00D14767" w:rsidP="006B4A50">
      <w:pPr>
        <w:pStyle w:val="ListParagraph"/>
        <w:numPr>
          <w:ilvl w:val="0"/>
          <w:numId w:val="74"/>
        </w:numPr>
        <w:rPr>
          <w:rFonts w:ascii="Century" w:hAnsi="Century"/>
          <w:shd w:val="clear" w:color="auto" w:fill="FFFFFF"/>
        </w:rPr>
      </w:pPr>
      <w:r w:rsidRPr="000D195A">
        <w:rPr>
          <w:rFonts w:ascii="Century" w:hAnsi="Century"/>
          <w:b/>
          <w:shd w:val="clear" w:color="auto" w:fill="FFFFFF"/>
        </w:rPr>
        <w:t>Templates:</w:t>
      </w:r>
      <w:r w:rsidRPr="000D195A">
        <w:rPr>
          <w:rFonts w:ascii="Century" w:hAnsi="Century"/>
          <w:shd w:val="clear" w:color="auto" w:fill="FFFFFF"/>
        </w:rPr>
        <w:t xml:space="preserve"> These are the rendered view with information from the controller and model. These can be a single file (like index.html) or multiple views in one page using "partials".</w:t>
      </w:r>
    </w:p>
    <w:p w:rsidR="00D14767" w:rsidRPr="000D195A" w:rsidRDefault="00D14767" w:rsidP="006B4A50">
      <w:pPr>
        <w:pStyle w:val="ListParagraph"/>
        <w:numPr>
          <w:ilvl w:val="0"/>
          <w:numId w:val="74"/>
        </w:numPr>
        <w:rPr>
          <w:rFonts w:ascii="Century" w:hAnsi="Century"/>
          <w:shd w:val="clear" w:color="auto" w:fill="FFFFFF"/>
        </w:rPr>
      </w:pPr>
      <w:r w:rsidRPr="000D195A">
        <w:rPr>
          <w:rFonts w:ascii="Century" w:hAnsi="Century"/>
          <w:b/>
          <w:shd w:val="clear" w:color="auto" w:fill="FFFFFF"/>
        </w:rPr>
        <w:t>Routing:</w:t>
      </w:r>
      <w:r w:rsidRPr="000D195A">
        <w:rPr>
          <w:rFonts w:ascii="Century" w:hAnsi="Century"/>
          <w:shd w:val="clear" w:color="auto" w:fill="FFFFFF"/>
        </w:rPr>
        <w:t xml:space="preserve"> It is concept of switching views.</w:t>
      </w:r>
    </w:p>
    <w:p w:rsidR="00D14767" w:rsidRPr="000D195A" w:rsidRDefault="00D14767" w:rsidP="006B4A50">
      <w:pPr>
        <w:pStyle w:val="ListParagraph"/>
        <w:numPr>
          <w:ilvl w:val="0"/>
          <w:numId w:val="74"/>
        </w:numPr>
        <w:rPr>
          <w:rFonts w:ascii="Century" w:hAnsi="Century"/>
          <w:shd w:val="clear" w:color="auto" w:fill="FFFFFF"/>
        </w:rPr>
      </w:pPr>
      <w:r w:rsidRPr="000D195A">
        <w:rPr>
          <w:rFonts w:ascii="Century" w:hAnsi="Century"/>
          <w:b/>
          <w:shd w:val="clear" w:color="auto" w:fill="FFFFFF"/>
        </w:rPr>
        <w:t>Model View Whatever:</w:t>
      </w:r>
      <w:r w:rsidRPr="000D195A">
        <w:rPr>
          <w:rFonts w:ascii="Century" w:hAnsi="Century"/>
          <w:shd w:val="clear" w:color="auto" w:fill="FFFFFF"/>
        </w:rPr>
        <w:t xml:space="preserve"> 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rsidR="00D14767" w:rsidRPr="000D195A" w:rsidRDefault="00D14767" w:rsidP="006B4A50">
      <w:pPr>
        <w:pStyle w:val="ListParagraph"/>
        <w:numPr>
          <w:ilvl w:val="0"/>
          <w:numId w:val="74"/>
        </w:numPr>
        <w:rPr>
          <w:rFonts w:ascii="Century" w:hAnsi="Century"/>
          <w:shd w:val="clear" w:color="auto" w:fill="FFFFFF"/>
        </w:rPr>
      </w:pPr>
      <w:r w:rsidRPr="000D195A">
        <w:rPr>
          <w:rFonts w:ascii="Century" w:hAnsi="Century"/>
          <w:b/>
          <w:shd w:val="clear" w:color="auto" w:fill="FFFFFF"/>
        </w:rPr>
        <w:t xml:space="preserve">Deep Linking: </w:t>
      </w:r>
      <w:r w:rsidRPr="000D195A">
        <w:rPr>
          <w:rFonts w:ascii="Century" w:hAnsi="Century"/>
          <w:shd w:val="clear" w:color="auto" w:fill="FFFFFF"/>
        </w:rPr>
        <w:t>Deep linking allows you to encode the state of application in the URL so that it can be bookmarked. The application can then be restored from the URL to the same state.</w:t>
      </w:r>
    </w:p>
    <w:p w:rsidR="00D14767" w:rsidRPr="000D195A" w:rsidRDefault="00D14767" w:rsidP="006B4A50">
      <w:pPr>
        <w:pStyle w:val="ListParagraph"/>
        <w:numPr>
          <w:ilvl w:val="0"/>
          <w:numId w:val="74"/>
        </w:numPr>
        <w:rPr>
          <w:rFonts w:ascii="Century" w:hAnsi="Century"/>
          <w:shd w:val="clear" w:color="auto" w:fill="FFFFFF"/>
        </w:rPr>
      </w:pPr>
      <w:r w:rsidRPr="000D195A">
        <w:rPr>
          <w:rFonts w:ascii="Century" w:hAnsi="Century"/>
          <w:b/>
          <w:shd w:val="clear" w:color="auto" w:fill="FFFFFF"/>
        </w:rPr>
        <w:t xml:space="preserve">Dependency Injection: </w:t>
      </w:r>
      <w:r w:rsidRPr="000D195A">
        <w:rPr>
          <w:rFonts w:ascii="Century" w:hAnsi="Century"/>
          <w:shd w:val="clear" w:color="auto" w:fill="FFFFFF"/>
        </w:rPr>
        <w:t>AngularJS has a built-in dependency injection subsystem that helps the developer by making the application easier to develop, understand, and test.</w:t>
      </w:r>
    </w:p>
    <w:p w:rsidR="00D14767" w:rsidRPr="000D195A" w:rsidRDefault="00D14767" w:rsidP="006B4A50">
      <w:pPr>
        <w:pStyle w:val="Heading5"/>
        <w:jc w:val="both"/>
        <w:rPr>
          <w:rFonts w:ascii="Century" w:hAnsi="Century"/>
          <w:shd w:val="clear" w:color="auto" w:fill="FFFFFF"/>
        </w:rPr>
      </w:pPr>
      <w:bookmarkStart w:id="543" w:name="_Toc468828480"/>
      <w:r w:rsidRPr="000D195A">
        <w:rPr>
          <w:rFonts w:ascii="Century" w:hAnsi="Century"/>
          <w:shd w:val="clear" w:color="auto" w:fill="FFFFFF"/>
        </w:rPr>
        <w:lastRenderedPageBreak/>
        <w:t>Advantages and disadvantages of AngularJS</w:t>
      </w:r>
      <w:bookmarkEnd w:id="543"/>
    </w:p>
    <w:p w:rsidR="00D14767" w:rsidRPr="000D195A" w:rsidRDefault="00D14767" w:rsidP="006B4A50">
      <w:pPr>
        <w:pStyle w:val="ListParagraph"/>
        <w:numPr>
          <w:ilvl w:val="0"/>
          <w:numId w:val="76"/>
        </w:numPr>
        <w:rPr>
          <w:rFonts w:ascii="Century" w:hAnsi="Century"/>
        </w:rPr>
      </w:pPr>
      <w:r w:rsidRPr="000D195A">
        <w:rPr>
          <w:rFonts w:ascii="Century" w:hAnsi="Century"/>
        </w:rPr>
        <w:t>Advantages:</w:t>
      </w:r>
    </w:p>
    <w:p w:rsidR="00D14767" w:rsidRPr="000D195A" w:rsidRDefault="00D14767" w:rsidP="006B4A50">
      <w:pPr>
        <w:pStyle w:val="ListParagraph"/>
        <w:numPr>
          <w:ilvl w:val="0"/>
          <w:numId w:val="77"/>
        </w:numPr>
        <w:spacing w:after="0" w:line="315" w:lineRule="atLeast"/>
        <w:textAlignment w:val="baseline"/>
        <w:rPr>
          <w:rFonts w:ascii="Century" w:hAnsi="Century"/>
          <w:shd w:val="clear" w:color="auto" w:fill="FFFFFF"/>
        </w:rPr>
      </w:pPr>
      <w:r w:rsidRPr="000D195A">
        <w:rPr>
          <w:rFonts w:ascii="Century" w:hAnsi="Century"/>
          <w:shd w:val="clear" w:color="auto" w:fill="FFFFFF"/>
        </w:rPr>
        <w:t>AngularJS provides capability to create Single Page Application in a very clean and maintainable way.</w:t>
      </w:r>
    </w:p>
    <w:p w:rsidR="00D14767" w:rsidRPr="000D195A" w:rsidRDefault="00D14767" w:rsidP="006B4A50">
      <w:pPr>
        <w:pStyle w:val="ListParagraph"/>
        <w:numPr>
          <w:ilvl w:val="0"/>
          <w:numId w:val="77"/>
        </w:numPr>
        <w:spacing w:after="0" w:line="315" w:lineRule="atLeast"/>
        <w:textAlignment w:val="baseline"/>
        <w:rPr>
          <w:rFonts w:ascii="Century" w:hAnsi="Century"/>
          <w:shd w:val="clear" w:color="auto" w:fill="FFFFFF"/>
        </w:rPr>
      </w:pPr>
      <w:r w:rsidRPr="000D195A">
        <w:rPr>
          <w:rFonts w:ascii="Century" w:hAnsi="Century"/>
          <w:shd w:val="clear" w:color="auto" w:fill="FFFFFF"/>
        </w:rPr>
        <w:t>AngularJS provides data binding capability to HTML thus giving user a rich and responsive experience</w:t>
      </w:r>
    </w:p>
    <w:p w:rsidR="00D14767" w:rsidRPr="000D195A" w:rsidRDefault="00D14767" w:rsidP="006B4A50">
      <w:pPr>
        <w:pStyle w:val="ListParagraph"/>
        <w:numPr>
          <w:ilvl w:val="0"/>
          <w:numId w:val="77"/>
        </w:numPr>
        <w:spacing w:after="0" w:line="315" w:lineRule="atLeast"/>
        <w:textAlignment w:val="baseline"/>
        <w:rPr>
          <w:rFonts w:ascii="Century" w:hAnsi="Century"/>
          <w:shd w:val="clear" w:color="auto" w:fill="FFFFFF"/>
        </w:rPr>
      </w:pPr>
      <w:r w:rsidRPr="000D195A">
        <w:rPr>
          <w:rFonts w:ascii="Century" w:hAnsi="Century"/>
          <w:shd w:val="clear" w:color="auto" w:fill="FFFFFF"/>
        </w:rPr>
        <w:t>AngularJS code is unit testable.</w:t>
      </w:r>
    </w:p>
    <w:p w:rsidR="00D14767" w:rsidRPr="000D195A" w:rsidRDefault="00D14767" w:rsidP="006B4A50">
      <w:pPr>
        <w:pStyle w:val="ListParagraph"/>
        <w:numPr>
          <w:ilvl w:val="0"/>
          <w:numId w:val="77"/>
        </w:numPr>
        <w:spacing w:after="0" w:line="315" w:lineRule="atLeast"/>
        <w:textAlignment w:val="baseline"/>
        <w:rPr>
          <w:rFonts w:ascii="Century" w:hAnsi="Century"/>
          <w:shd w:val="clear" w:color="auto" w:fill="FFFFFF"/>
        </w:rPr>
      </w:pPr>
      <w:r w:rsidRPr="000D195A">
        <w:rPr>
          <w:rFonts w:ascii="Century" w:hAnsi="Century"/>
          <w:shd w:val="clear" w:color="auto" w:fill="FFFFFF"/>
        </w:rPr>
        <w:t>AngularJS uses dependency injection and make use of separation of concerns.</w:t>
      </w:r>
    </w:p>
    <w:p w:rsidR="00D14767" w:rsidRPr="000D195A" w:rsidRDefault="00D14767" w:rsidP="006B4A50">
      <w:pPr>
        <w:pStyle w:val="ListParagraph"/>
        <w:numPr>
          <w:ilvl w:val="0"/>
          <w:numId w:val="77"/>
        </w:numPr>
        <w:spacing w:after="0" w:line="315" w:lineRule="atLeast"/>
        <w:textAlignment w:val="baseline"/>
        <w:rPr>
          <w:rFonts w:ascii="Century" w:hAnsi="Century"/>
          <w:shd w:val="clear" w:color="auto" w:fill="FFFFFF"/>
        </w:rPr>
      </w:pPr>
      <w:r w:rsidRPr="000D195A">
        <w:rPr>
          <w:rFonts w:ascii="Century" w:hAnsi="Century"/>
          <w:shd w:val="clear" w:color="auto" w:fill="FFFFFF"/>
        </w:rPr>
        <w:t>AngularJS provides reusable components.</w:t>
      </w:r>
    </w:p>
    <w:p w:rsidR="00D14767" w:rsidRPr="000D195A" w:rsidRDefault="00D14767" w:rsidP="006B4A50">
      <w:pPr>
        <w:pStyle w:val="ListParagraph"/>
        <w:numPr>
          <w:ilvl w:val="0"/>
          <w:numId w:val="77"/>
        </w:numPr>
        <w:spacing w:after="0" w:line="315" w:lineRule="atLeast"/>
        <w:textAlignment w:val="baseline"/>
        <w:rPr>
          <w:rFonts w:ascii="Century" w:hAnsi="Century"/>
          <w:shd w:val="clear" w:color="auto" w:fill="FFFFFF"/>
        </w:rPr>
      </w:pPr>
      <w:r w:rsidRPr="000D195A">
        <w:rPr>
          <w:rFonts w:ascii="Century" w:hAnsi="Century"/>
          <w:shd w:val="clear" w:color="auto" w:fill="FFFFFF"/>
        </w:rPr>
        <w:t>With AngularJS, developer write less code and get more functionality.</w:t>
      </w:r>
    </w:p>
    <w:p w:rsidR="00D14767" w:rsidRPr="000D195A" w:rsidRDefault="00D14767" w:rsidP="006B4A50">
      <w:pPr>
        <w:pStyle w:val="ListParagraph"/>
        <w:numPr>
          <w:ilvl w:val="0"/>
          <w:numId w:val="77"/>
        </w:numPr>
        <w:spacing w:after="0" w:line="315" w:lineRule="atLeast"/>
        <w:textAlignment w:val="baseline"/>
        <w:rPr>
          <w:rFonts w:ascii="Century" w:hAnsi="Century"/>
          <w:shd w:val="clear" w:color="auto" w:fill="FFFFFF"/>
        </w:rPr>
      </w:pPr>
      <w:r w:rsidRPr="000D195A">
        <w:rPr>
          <w:rFonts w:ascii="Century" w:hAnsi="Century"/>
          <w:shd w:val="clear" w:color="auto" w:fill="FFFFFF"/>
        </w:rPr>
        <w:t>In AngularJS, views are pure html pages, and controllers written in JavaScript do the business processing.</w:t>
      </w:r>
    </w:p>
    <w:p w:rsidR="00D14767" w:rsidRPr="000D195A" w:rsidRDefault="00D14767" w:rsidP="006B4A50">
      <w:pPr>
        <w:pStyle w:val="ListParagraph"/>
        <w:numPr>
          <w:ilvl w:val="0"/>
          <w:numId w:val="76"/>
        </w:numPr>
        <w:spacing w:after="0" w:line="315" w:lineRule="atLeast"/>
        <w:textAlignment w:val="baseline"/>
        <w:rPr>
          <w:rFonts w:ascii="Century" w:hAnsi="Century"/>
          <w:shd w:val="clear" w:color="auto" w:fill="FFFFFF"/>
        </w:rPr>
      </w:pPr>
      <w:r w:rsidRPr="000D195A">
        <w:rPr>
          <w:rFonts w:ascii="Century" w:hAnsi="Century"/>
          <w:shd w:val="clear" w:color="auto" w:fill="FFFFFF"/>
        </w:rPr>
        <w:t>Disadvantages:</w:t>
      </w:r>
    </w:p>
    <w:p w:rsidR="00D14767" w:rsidRPr="000D195A" w:rsidRDefault="00D14767" w:rsidP="006B4A50">
      <w:pPr>
        <w:pStyle w:val="ListParagraph"/>
        <w:numPr>
          <w:ilvl w:val="0"/>
          <w:numId w:val="77"/>
        </w:numPr>
        <w:spacing w:after="0" w:line="315" w:lineRule="atLeast"/>
        <w:textAlignment w:val="baseline"/>
        <w:rPr>
          <w:rFonts w:ascii="Century" w:hAnsi="Century"/>
          <w:shd w:val="clear" w:color="auto" w:fill="FFFFFF"/>
        </w:rPr>
      </w:pPr>
      <w:r w:rsidRPr="000D195A">
        <w:rPr>
          <w:rFonts w:ascii="Century" w:hAnsi="Century"/>
          <w:b/>
          <w:shd w:val="clear" w:color="auto" w:fill="FFFFFF"/>
        </w:rPr>
        <w:t>Not Secure:</w:t>
      </w:r>
      <w:r w:rsidRPr="000D195A">
        <w:rPr>
          <w:rFonts w:ascii="Century" w:hAnsi="Century"/>
          <w:shd w:val="clear" w:color="auto" w:fill="FFFFFF"/>
        </w:rPr>
        <w:t xml:space="preserve"> Being JavaScript only framework, application written in AngularJS are not safe. Server side authentication and authorization is must to keep an application secure.</w:t>
      </w:r>
    </w:p>
    <w:p w:rsidR="00D14767" w:rsidRPr="000D195A" w:rsidRDefault="00D14767" w:rsidP="006B4A50">
      <w:pPr>
        <w:pStyle w:val="ListParagraph"/>
        <w:numPr>
          <w:ilvl w:val="0"/>
          <w:numId w:val="77"/>
        </w:numPr>
        <w:spacing w:after="0" w:line="315" w:lineRule="atLeast"/>
        <w:textAlignment w:val="baseline"/>
        <w:rPr>
          <w:rFonts w:ascii="Century" w:eastAsia="Times New Roman" w:hAnsi="Century" w:cs="Arial"/>
          <w:color w:val="000000"/>
          <w:sz w:val="21"/>
          <w:szCs w:val="21"/>
        </w:rPr>
      </w:pPr>
      <w:r w:rsidRPr="000D195A">
        <w:rPr>
          <w:rFonts w:ascii="Century" w:hAnsi="Century"/>
          <w:b/>
          <w:shd w:val="clear" w:color="auto" w:fill="FFFFFF"/>
        </w:rPr>
        <w:t>Not degradable:</w:t>
      </w:r>
      <w:r w:rsidRPr="000D195A">
        <w:rPr>
          <w:rFonts w:ascii="Century" w:hAnsi="Century"/>
          <w:shd w:val="clear" w:color="auto" w:fill="FFFFFF"/>
        </w:rPr>
        <w:t xml:space="preserve"> If your application user disables JavaScript then user will just see the basic page and nothing more</w:t>
      </w:r>
      <w:r w:rsidRPr="000D195A">
        <w:rPr>
          <w:rFonts w:ascii="Century" w:hAnsi="Century"/>
        </w:rPr>
        <w:t>.</w:t>
      </w:r>
    </w:p>
    <w:p w:rsidR="00D14767" w:rsidRPr="000D195A" w:rsidRDefault="00D14767" w:rsidP="006B4A50">
      <w:pPr>
        <w:pStyle w:val="Heading5"/>
        <w:jc w:val="both"/>
        <w:rPr>
          <w:rFonts w:ascii="Century" w:hAnsi="Century"/>
        </w:rPr>
      </w:pPr>
      <w:bookmarkStart w:id="544" w:name="_Toc468828481"/>
      <w:r w:rsidRPr="000D195A">
        <w:rPr>
          <w:rFonts w:ascii="Century" w:hAnsi="Century"/>
        </w:rPr>
        <w:t>The reason for choosing AngularJS</w:t>
      </w:r>
      <w:bookmarkEnd w:id="544"/>
    </w:p>
    <w:p w:rsidR="00D14767" w:rsidRPr="000D195A" w:rsidRDefault="00D14767" w:rsidP="006B4A50">
      <w:pPr>
        <w:pStyle w:val="ListParagraph"/>
        <w:numPr>
          <w:ilvl w:val="0"/>
          <w:numId w:val="76"/>
        </w:numPr>
        <w:rPr>
          <w:rFonts w:ascii="Century" w:hAnsi="Century"/>
        </w:rPr>
      </w:pPr>
      <w:r w:rsidRPr="000D195A">
        <w:rPr>
          <w:rFonts w:ascii="Century" w:hAnsi="Century"/>
        </w:rPr>
        <w:t>AngularJS supports to create a website faster via Rest Api and MVC Model.</w:t>
      </w:r>
    </w:p>
    <w:p w:rsidR="00D14767" w:rsidRPr="000D195A" w:rsidRDefault="00D14767" w:rsidP="006B4A50">
      <w:pPr>
        <w:pStyle w:val="ListParagraph"/>
        <w:numPr>
          <w:ilvl w:val="0"/>
          <w:numId w:val="76"/>
        </w:numPr>
        <w:rPr>
          <w:rFonts w:ascii="Century" w:hAnsi="Century"/>
        </w:rPr>
      </w:pPr>
      <w:r w:rsidRPr="000D195A">
        <w:rPr>
          <w:rFonts w:ascii="Century" w:hAnsi="Century"/>
        </w:rPr>
        <w:t>Provide a more fluid user experience akin to a desktop application.</w:t>
      </w:r>
    </w:p>
    <w:p w:rsidR="00D14767" w:rsidRPr="000D195A" w:rsidRDefault="00D14767" w:rsidP="006B4A50">
      <w:pPr>
        <w:pStyle w:val="ListParagraph"/>
        <w:numPr>
          <w:ilvl w:val="0"/>
          <w:numId w:val="76"/>
        </w:numPr>
        <w:rPr>
          <w:rFonts w:ascii="Century" w:hAnsi="Century"/>
        </w:rPr>
      </w:pPr>
      <w:r w:rsidRPr="000D195A">
        <w:rPr>
          <w:rFonts w:ascii="Century" w:hAnsi="Century"/>
        </w:rPr>
        <w:t>All team members want to study a new language.</w:t>
      </w:r>
    </w:p>
    <w:p w:rsidR="00D14767" w:rsidRPr="000D195A" w:rsidRDefault="00D14767" w:rsidP="006B4A50">
      <w:pPr>
        <w:jc w:val="both"/>
        <w:rPr>
          <w:rFonts w:ascii="Century" w:hAnsi="Century" w:cs="Times New Roman"/>
          <w:iCs/>
        </w:rPr>
      </w:pPr>
      <w:r w:rsidRPr="000D195A">
        <w:rPr>
          <w:rFonts w:ascii="Century" w:hAnsi="Century"/>
        </w:rPr>
        <w:br w:type="page"/>
      </w:r>
    </w:p>
    <w:p w:rsidR="00D14767" w:rsidRPr="000D195A" w:rsidRDefault="00D14767" w:rsidP="006B4A50">
      <w:pPr>
        <w:pStyle w:val="Heading3"/>
        <w:jc w:val="both"/>
        <w:rPr>
          <w:rFonts w:ascii="Century" w:hAnsi="Century"/>
        </w:rPr>
      </w:pPr>
      <w:bookmarkStart w:id="545" w:name="_Toc420530785"/>
      <w:bookmarkStart w:id="546" w:name="_Toc468828482"/>
      <w:bookmarkStart w:id="547" w:name="_Toc469404444"/>
      <w:r w:rsidRPr="000D195A">
        <w:rPr>
          <w:rFonts w:ascii="Century" w:hAnsi="Century"/>
        </w:rPr>
        <w:lastRenderedPageBreak/>
        <w:t>ARCHITECTURAL REPRESENTATION</w:t>
      </w:r>
      <w:bookmarkEnd w:id="545"/>
      <w:bookmarkEnd w:id="546"/>
      <w:bookmarkEnd w:id="547"/>
    </w:p>
    <w:p w:rsidR="00D14767" w:rsidRPr="000D195A" w:rsidRDefault="00D14767" w:rsidP="006B4A50">
      <w:pPr>
        <w:keepNext/>
        <w:jc w:val="both"/>
        <w:rPr>
          <w:rFonts w:ascii="Century" w:hAnsi="Century"/>
        </w:rPr>
      </w:pPr>
      <w:r w:rsidRPr="000D195A">
        <w:rPr>
          <w:rFonts w:ascii="Century" w:hAnsi="Century"/>
          <w:noProof/>
          <w:lang w:eastAsia="en-US"/>
        </w:rPr>
        <w:drawing>
          <wp:inline distT="0" distB="0" distL="0" distR="0" wp14:anchorId="00F7706E" wp14:editId="2FA0DFE3">
            <wp:extent cx="5276215" cy="6029960"/>
            <wp:effectExtent l="0" t="0" r="635" b="8890"/>
            <wp:docPr id="169" name="Picture 169" descr="C:\Users\Monday\Desktop\WS pictures\Screen\Architecture 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day\Desktop\WS pictures\Screen\Architecture presen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6215" cy="6029960"/>
                    </a:xfrm>
                    <a:prstGeom prst="rect">
                      <a:avLst/>
                    </a:prstGeom>
                    <a:noFill/>
                    <a:ln>
                      <a:noFill/>
                    </a:ln>
                  </pic:spPr>
                </pic:pic>
              </a:graphicData>
            </a:graphic>
          </wp:inline>
        </w:drawing>
      </w:r>
    </w:p>
    <w:p w:rsidR="00D14767" w:rsidRPr="000D195A" w:rsidRDefault="00D14767" w:rsidP="00FA2AC1">
      <w:pPr>
        <w:pStyle w:val="Figure4-1"/>
        <w:rPr>
          <w:rFonts w:ascii="Century" w:hAnsi="Century"/>
        </w:rPr>
      </w:pPr>
      <w:r w:rsidRPr="000D195A">
        <w:rPr>
          <w:rFonts w:ascii="Century" w:hAnsi="Century"/>
        </w:rPr>
        <w:t>System Overview</w:t>
      </w:r>
    </w:p>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 xml:space="preserve">We follow MVC architecture to implement the WS Project. MVC offers architectural benefits over standard Jquery and AngularJS — it helps us write better-organized and therefore more maintainable code. </w:t>
      </w:r>
    </w:p>
    <w:p w:rsidR="00D14767" w:rsidRPr="000D195A" w:rsidRDefault="00D14767" w:rsidP="006B4A50">
      <w:pPr>
        <w:pStyle w:val="ListParagraph"/>
        <w:numPr>
          <w:ilvl w:val="0"/>
          <w:numId w:val="78"/>
        </w:numPr>
        <w:tabs>
          <w:tab w:val="left" w:pos="450"/>
        </w:tabs>
        <w:spacing w:line="360" w:lineRule="auto"/>
        <w:rPr>
          <w:rFonts w:ascii="Century" w:hAnsi="Century"/>
        </w:rPr>
      </w:pPr>
      <w:r w:rsidRPr="000D195A">
        <w:rPr>
          <w:rFonts w:ascii="Century" w:hAnsi="Century"/>
          <w:b/>
        </w:rPr>
        <w:t>DTO Model (data transfer object model)</w:t>
      </w:r>
      <w:r w:rsidRPr="000D195A">
        <w:rPr>
          <w:rFonts w:ascii="Century" w:hAnsi="Century"/>
        </w:rPr>
        <w:t xml:space="preserve"> is an object that defines how the data will be sent over the network to remove circular references from data model, Hide particular properties that clients are not supposed to view, omit some properties in order to reduce payload size, flatten object graphs that contain nested objects, to make them more convenient for clients, </w:t>
      </w:r>
      <w:r w:rsidRPr="000D195A">
        <w:rPr>
          <w:rFonts w:ascii="Century" w:hAnsi="Century"/>
        </w:rPr>
        <w:lastRenderedPageBreak/>
        <w:t>avoid “over-posting” vulnerabilities and decouple your service layer from your database layer.</w:t>
      </w:r>
    </w:p>
    <w:p w:rsidR="00D14767" w:rsidRPr="000D195A" w:rsidRDefault="00D14767" w:rsidP="006B4A50">
      <w:pPr>
        <w:pStyle w:val="ListParagraph"/>
        <w:numPr>
          <w:ilvl w:val="0"/>
          <w:numId w:val="78"/>
        </w:numPr>
        <w:tabs>
          <w:tab w:val="left" w:pos="450"/>
        </w:tabs>
        <w:spacing w:line="360" w:lineRule="auto"/>
        <w:rPr>
          <w:rFonts w:ascii="Century" w:hAnsi="Century"/>
        </w:rPr>
      </w:pPr>
      <w:r w:rsidRPr="000D195A">
        <w:rPr>
          <w:rFonts w:ascii="Century" w:hAnsi="Century"/>
          <w:b/>
        </w:rPr>
        <w:t>View</w:t>
      </w:r>
      <w:r w:rsidRPr="000D195A">
        <w:rPr>
          <w:rFonts w:ascii="Century" w:hAnsi="Century"/>
        </w:rPr>
        <w:t xml:space="preserve"> is what is presented to the users and how users interact with the system. The view is expected to render the model in a meaningful way to the user. In WS, the view is made with .cshtml file including css, AngularJS and jQuery, it sends user gestures to controller and allows controller to select view.</w:t>
      </w:r>
    </w:p>
    <w:p w:rsidR="00D14767" w:rsidRPr="000D195A" w:rsidRDefault="00D14767" w:rsidP="006B4A50">
      <w:pPr>
        <w:pStyle w:val="ListParagraph"/>
        <w:numPr>
          <w:ilvl w:val="0"/>
          <w:numId w:val="78"/>
        </w:numPr>
        <w:tabs>
          <w:tab w:val="left" w:pos="450"/>
        </w:tabs>
        <w:spacing w:line="360" w:lineRule="auto"/>
        <w:rPr>
          <w:rFonts w:ascii="Century" w:hAnsi="Century"/>
        </w:rPr>
      </w:pPr>
      <w:r w:rsidRPr="000D195A">
        <w:rPr>
          <w:rFonts w:ascii="Century" w:hAnsi="Century"/>
          <w:b/>
        </w:rPr>
        <w:t>Controller</w:t>
      </w:r>
      <w:r w:rsidRPr="000D195A">
        <w:rPr>
          <w:rFonts w:ascii="Century" w:hAnsi="Century"/>
        </w:rPr>
        <w:t xml:space="preserve"> is the decision maker and the glue between the model and view; it handles user actions and gestures, and responds to user events. For example, in CMS, when a user clicks the “Create” button to create a new contract, the controller for that action is invoked. The controller will then make changes to the contract model. The view will then render the modified contract model to the display so that user can view the new contract he added in the contract list.</w:t>
      </w:r>
    </w:p>
    <w:p w:rsidR="00D14767" w:rsidRPr="000D195A" w:rsidRDefault="00D14767" w:rsidP="006B4A50">
      <w:pPr>
        <w:pStyle w:val="ListParagraph"/>
        <w:numPr>
          <w:ilvl w:val="0"/>
          <w:numId w:val="78"/>
        </w:numPr>
        <w:tabs>
          <w:tab w:val="left" w:pos="450"/>
        </w:tabs>
        <w:spacing w:line="360" w:lineRule="auto"/>
        <w:rPr>
          <w:rFonts w:ascii="Century" w:hAnsi="Century"/>
        </w:rPr>
      </w:pPr>
      <w:r w:rsidRPr="000D195A">
        <w:rPr>
          <w:rFonts w:ascii="Century" w:hAnsi="Century"/>
          <w:b/>
        </w:rPr>
        <w:t>Data Model</w:t>
      </w:r>
      <w:r w:rsidRPr="000D195A">
        <w:rPr>
          <w:rFonts w:ascii="Century" w:hAnsi="Century"/>
        </w:rPr>
        <w:t xml:space="preserve"> is where the application’s data objects are stored. A model object is in charge of encapsulating application state and one object could be related to other objects establishing a one-to-one or one-to-many relationship. </w:t>
      </w:r>
    </w:p>
    <w:p w:rsidR="00D14767" w:rsidRPr="000D195A" w:rsidRDefault="00D14767" w:rsidP="006B4A50">
      <w:pPr>
        <w:pStyle w:val="ListParagraph"/>
        <w:numPr>
          <w:ilvl w:val="0"/>
          <w:numId w:val="78"/>
        </w:numPr>
        <w:tabs>
          <w:tab w:val="left" w:pos="450"/>
        </w:tabs>
        <w:spacing w:line="360" w:lineRule="auto"/>
        <w:rPr>
          <w:rFonts w:ascii="Century" w:hAnsi="Century"/>
        </w:rPr>
      </w:pPr>
      <w:r w:rsidRPr="000D195A">
        <w:rPr>
          <w:rFonts w:ascii="Century" w:hAnsi="Century"/>
          <w:b/>
        </w:rPr>
        <w:t xml:space="preserve">Repository </w:t>
      </w:r>
      <w:r w:rsidRPr="000D195A">
        <w:rPr>
          <w:rFonts w:ascii="Century" w:hAnsi="Century"/>
        </w:rPr>
        <w:t>is intermediate layer which used to separate the controller and the data access layer (database context). It queries the data source for data, maps it to DTO models, processes data and returns data to controller.</w:t>
      </w:r>
    </w:p>
    <w:p w:rsidR="00D14767" w:rsidRPr="000D195A" w:rsidRDefault="00D14767" w:rsidP="006B4A50">
      <w:pPr>
        <w:pStyle w:val="Heading3"/>
        <w:jc w:val="both"/>
        <w:rPr>
          <w:rFonts w:ascii="Century" w:hAnsi="Century"/>
        </w:rPr>
      </w:pPr>
      <w:bookmarkStart w:id="548" w:name="_Toc420530786"/>
      <w:bookmarkStart w:id="549" w:name="_Toc468828483"/>
      <w:bookmarkStart w:id="550" w:name="_Toc469404445"/>
      <w:r w:rsidRPr="000D195A">
        <w:rPr>
          <w:rFonts w:ascii="Century" w:hAnsi="Century"/>
        </w:rPr>
        <w:t>ARCHITECTURAL GOALS AND CONSTRAINTS</w:t>
      </w:r>
      <w:bookmarkEnd w:id="548"/>
      <w:bookmarkEnd w:id="549"/>
      <w:bookmarkEnd w:id="550"/>
    </w:p>
    <w:p w:rsidR="00D14767" w:rsidRPr="000D195A" w:rsidRDefault="00D14767" w:rsidP="006B4A50">
      <w:pPr>
        <w:pStyle w:val="ListParagraph"/>
        <w:numPr>
          <w:ilvl w:val="0"/>
          <w:numId w:val="80"/>
        </w:numPr>
        <w:tabs>
          <w:tab w:val="left" w:pos="450"/>
        </w:tabs>
        <w:spacing w:before="120" w:after="0"/>
        <w:rPr>
          <w:rFonts w:ascii="Century" w:hAnsi="Century"/>
          <w:b/>
        </w:rPr>
      </w:pPr>
      <w:r w:rsidRPr="000D195A">
        <w:rPr>
          <w:rFonts w:ascii="Century" w:hAnsi="Century"/>
          <w:b/>
        </w:rPr>
        <w:t>Availability:</w:t>
      </w:r>
    </w:p>
    <w:p w:rsidR="00D14767" w:rsidRPr="000D195A" w:rsidRDefault="00D14767" w:rsidP="006B4A50">
      <w:pPr>
        <w:pStyle w:val="ListParagraph"/>
        <w:numPr>
          <w:ilvl w:val="0"/>
          <w:numId w:val="79"/>
        </w:numPr>
        <w:tabs>
          <w:tab w:val="left" w:pos="450"/>
        </w:tabs>
        <w:spacing w:before="120" w:after="0"/>
        <w:rPr>
          <w:rFonts w:ascii="Century" w:hAnsi="Century"/>
        </w:rPr>
      </w:pPr>
      <w:r w:rsidRPr="000D195A">
        <w:rPr>
          <w:rFonts w:ascii="Century" w:hAnsi="Century"/>
        </w:rPr>
        <w:t>The application must be available 95% of time. Users can access to it everywhere from there .Web browser with internet connection.</w:t>
      </w:r>
    </w:p>
    <w:p w:rsidR="00D14767" w:rsidRPr="000D195A" w:rsidRDefault="00D14767" w:rsidP="006B4A50">
      <w:pPr>
        <w:pStyle w:val="ListParagraph"/>
        <w:numPr>
          <w:ilvl w:val="0"/>
          <w:numId w:val="80"/>
        </w:numPr>
        <w:tabs>
          <w:tab w:val="left" w:pos="450"/>
        </w:tabs>
        <w:spacing w:before="120" w:after="0"/>
        <w:rPr>
          <w:rFonts w:ascii="Century" w:hAnsi="Century"/>
          <w:b/>
        </w:rPr>
      </w:pPr>
      <w:r w:rsidRPr="000D195A">
        <w:rPr>
          <w:rFonts w:ascii="Century" w:hAnsi="Century"/>
          <w:b/>
        </w:rPr>
        <w:t>Maintainability:</w:t>
      </w:r>
    </w:p>
    <w:p w:rsidR="00D14767" w:rsidRPr="000D195A" w:rsidRDefault="00D14767" w:rsidP="006B4A50">
      <w:pPr>
        <w:pStyle w:val="ListParagraph"/>
        <w:numPr>
          <w:ilvl w:val="1"/>
          <w:numId w:val="80"/>
        </w:numPr>
        <w:tabs>
          <w:tab w:val="left" w:pos="450"/>
        </w:tabs>
        <w:spacing w:before="120" w:after="0"/>
        <w:rPr>
          <w:rFonts w:ascii="Century" w:hAnsi="Century"/>
          <w:b/>
        </w:rPr>
      </w:pPr>
      <w:r w:rsidRPr="000D195A">
        <w:rPr>
          <w:rFonts w:ascii="Century" w:hAnsi="Century"/>
        </w:rPr>
        <w:t>Coding standards and naming conventions:</w:t>
      </w:r>
    </w:p>
    <w:p w:rsidR="00D14767" w:rsidRPr="000D195A" w:rsidRDefault="00D14767" w:rsidP="006B4A50">
      <w:pPr>
        <w:pStyle w:val="ListParagraph"/>
        <w:numPr>
          <w:ilvl w:val="2"/>
          <w:numId w:val="81"/>
        </w:numPr>
        <w:tabs>
          <w:tab w:val="left" w:pos="450"/>
        </w:tabs>
        <w:spacing w:before="120" w:after="0"/>
        <w:rPr>
          <w:rFonts w:ascii="Century" w:hAnsi="Century"/>
          <w:noProof/>
        </w:rPr>
      </w:pPr>
      <w:r w:rsidRPr="000D195A">
        <w:rPr>
          <w:rFonts w:ascii="Century" w:hAnsi="Century"/>
          <w:noProof/>
        </w:rPr>
        <w:t>Output of the project must include coding standards and naming conventions documentations. Implementation code must be easy to maintain.</w:t>
      </w:r>
    </w:p>
    <w:p w:rsidR="00D14767" w:rsidRPr="000D195A" w:rsidRDefault="00D14767" w:rsidP="006B4A50">
      <w:pPr>
        <w:pStyle w:val="ListParagraph"/>
        <w:numPr>
          <w:ilvl w:val="2"/>
          <w:numId w:val="81"/>
        </w:numPr>
        <w:tabs>
          <w:tab w:val="left" w:pos="450"/>
        </w:tabs>
        <w:spacing w:before="120" w:after="0"/>
        <w:rPr>
          <w:rFonts w:ascii="Century" w:hAnsi="Century"/>
          <w:noProof/>
        </w:rPr>
      </w:pPr>
      <w:r w:rsidRPr="000D195A">
        <w:rPr>
          <w:rFonts w:ascii="Century" w:hAnsi="Century"/>
          <w:noProof/>
        </w:rPr>
        <w:t>All code must be clearly commented, including class, method documentations.</w:t>
      </w:r>
    </w:p>
    <w:p w:rsidR="00D14767" w:rsidRPr="000D195A" w:rsidRDefault="00D14767" w:rsidP="006B4A50">
      <w:pPr>
        <w:pStyle w:val="ListParagraph"/>
        <w:numPr>
          <w:ilvl w:val="2"/>
          <w:numId w:val="81"/>
        </w:numPr>
        <w:tabs>
          <w:tab w:val="left" w:pos="450"/>
        </w:tabs>
        <w:spacing w:before="120" w:after="0"/>
        <w:rPr>
          <w:rFonts w:ascii="Century" w:hAnsi="Century"/>
          <w:noProof/>
        </w:rPr>
      </w:pPr>
      <w:r w:rsidRPr="000D195A">
        <w:rPr>
          <w:rFonts w:ascii="Century" w:hAnsi="Century"/>
          <w:noProof/>
        </w:rPr>
        <w:t>If some components are reused, the documentations of those components must also be included.</w:t>
      </w:r>
    </w:p>
    <w:p w:rsidR="00D14767" w:rsidRPr="000D195A" w:rsidRDefault="00D14767" w:rsidP="006B4A50">
      <w:pPr>
        <w:pStyle w:val="ListParagraph"/>
        <w:numPr>
          <w:ilvl w:val="0"/>
          <w:numId w:val="79"/>
        </w:numPr>
        <w:tabs>
          <w:tab w:val="left" w:pos="450"/>
        </w:tabs>
        <w:spacing w:before="120" w:after="0"/>
        <w:rPr>
          <w:rFonts w:ascii="Century" w:hAnsi="Century"/>
        </w:rPr>
      </w:pPr>
      <w:r w:rsidRPr="000D195A">
        <w:rPr>
          <w:rFonts w:ascii="Century" w:hAnsi="Century"/>
        </w:rPr>
        <w:t>Design:</w:t>
      </w:r>
    </w:p>
    <w:p w:rsidR="00D14767" w:rsidRPr="000D195A" w:rsidRDefault="00D14767" w:rsidP="006B4A50">
      <w:pPr>
        <w:pStyle w:val="ListParagraph"/>
        <w:numPr>
          <w:ilvl w:val="2"/>
          <w:numId w:val="81"/>
        </w:numPr>
        <w:tabs>
          <w:tab w:val="left" w:pos="450"/>
        </w:tabs>
        <w:spacing w:before="120" w:after="0"/>
        <w:rPr>
          <w:rFonts w:ascii="Century" w:hAnsi="Century"/>
          <w:noProof/>
        </w:rPr>
      </w:pPr>
      <w:r w:rsidRPr="000D195A">
        <w:rPr>
          <w:rFonts w:ascii="Century" w:hAnsi="Century"/>
          <w:noProof/>
        </w:rPr>
        <w:t>The design of the system must be loosely coupled that chances on some module will not affect others.</w:t>
      </w:r>
    </w:p>
    <w:p w:rsidR="00D14767" w:rsidRPr="000D195A" w:rsidRDefault="00D14767" w:rsidP="006B4A50">
      <w:pPr>
        <w:pStyle w:val="ListParagraph"/>
        <w:numPr>
          <w:ilvl w:val="0"/>
          <w:numId w:val="79"/>
        </w:numPr>
        <w:tabs>
          <w:tab w:val="left" w:pos="450"/>
        </w:tabs>
        <w:spacing w:before="120" w:after="0"/>
        <w:rPr>
          <w:rFonts w:ascii="Century" w:hAnsi="Century"/>
        </w:rPr>
      </w:pPr>
      <w:r w:rsidRPr="000D195A">
        <w:rPr>
          <w:rFonts w:ascii="Century" w:hAnsi="Century"/>
        </w:rPr>
        <w:t>Logging:</w:t>
      </w:r>
    </w:p>
    <w:p w:rsidR="00D14767" w:rsidRPr="000D195A" w:rsidRDefault="00D14767" w:rsidP="006B4A50">
      <w:pPr>
        <w:pStyle w:val="ListParagraph"/>
        <w:numPr>
          <w:ilvl w:val="2"/>
          <w:numId w:val="81"/>
        </w:numPr>
        <w:tabs>
          <w:tab w:val="left" w:pos="450"/>
        </w:tabs>
        <w:spacing w:before="120" w:after="0"/>
        <w:rPr>
          <w:rFonts w:ascii="Century" w:hAnsi="Century"/>
          <w:noProof/>
        </w:rPr>
      </w:pPr>
      <w:r w:rsidRPr="000D195A">
        <w:rPr>
          <w:rFonts w:ascii="Century" w:hAnsi="Century"/>
          <w:noProof/>
        </w:rPr>
        <w:t>All the errors should be logged, supporting for bug fixing and maintenance.</w:t>
      </w:r>
    </w:p>
    <w:p w:rsidR="00D14767" w:rsidRPr="000D195A" w:rsidRDefault="00D14767" w:rsidP="006B4A50">
      <w:pPr>
        <w:pStyle w:val="ListParagraph"/>
        <w:numPr>
          <w:ilvl w:val="2"/>
          <w:numId w:val="81"/>
        </w:numPr>
        <w:tabs>
          <w:tab w:val="left" w:pos="450"/>
        </w:tabs>
        <w:spacing w:before="120" w:after="0"/>
        <w:rPr>
          <w:rFonts w:ascii="Century" w:hAnsi="Century"/>
          <w:noProof/>
        </w:rPr>
      </w:pPr>
      <w:r w:rsidRPr="000D195A">
        <w:rPr>
          <w:rFonts w:ascii="Century" w:hAnsi="Century"/>
          <w:noProof/>
        </w:rPr>
        <w:lastRenderedPageBreak/>
        <w:t>All strange or sensitive situations should also be logged.</w:t>
      </w:r>
    </w:p>
    <w:p w:rsidR="00D14767" w:rsidRPr="000D195A" w:rsidRDefault="00D14767" w:rsidP="006B4A50">
      <w:pPr>
        <w:pStyle w:val="ListParagraph"/>
        <w:numPr>
          <w:ilvl w:val="0"/>
          <w:numId w:val="80"/>
        </w:numPr>
        <w:tabs>
          <w:tab w:val="left" w:pos="450"/>
        </w:tabs>
        <w:spacing w:before="120" w:after="0"/>
        <w:rPr>
          <w:rFonts w:ascii="Century" w:hAnsi="Century"/>
          <w:b/>
        </w:rPr>
      </w:pPr>
      <w:r w:rsidRPr="000D195A">
        <w:rPr>
          <w:rFonts w:ascii="Century" w:hAnsi="Century"/>
          <w:b/>
        </w:rPr>
        <w:t>Usability:</w:t>
      </w:r>
    </w:p>
    <w:p w:rsidR="00D14767" w:rsidRPr="000D195A" w:rsidRDefault="00D14767" w:rsidP="006B4A50">
      <w:pPr>
        <w:pStyle w:val="ListParagraph"/>
        <w:numPr>
          <w:ilvl w:val="1"/>
          <w:numId w:val="81"/>
        </w:numPr>
        <w:tabs>
          <w:tab w:val="left" w:pos="450"/>
        </w:tabs>
        <w:spacing w:before="120" w:after="0"/>
        <w:rPr>
          <w:rFonts w:ascii="Century" w:hAnsi="Century"/>
          <w:noProof/>
        </w:rPr>
      </w:pPr>
      <w:r w:rsidRPr="000D195A">
        <w:rPr>
          <w:rFonts w:ascii="Century" w:hAnsi="Century"/>
          <w:noProof/>
        </w:rPr>
        <w:t>Intuitiveness: all help/error messages are simple to understand; user can know exactly how to do each feature after one time using it.</w:t>
      </w:r>
    </w:p>
    <w:p w:rsidR="00D14767" w:rsidRPr="000D195A" w:rsidRDefault="00D14767" w:rsidP="006B4A50">
      <w:pPr>
        <w:pStyle w:val="ListParagraph"/>
        <w:numPr>
          <w:ilvl w:val="0"/>
          <w:numId w:val="80"/>
        </w:numPr>
        <w:tabs>
          <w:tab w:val="left" w:pos="450"/>
        </w:tabs>
        <w:spacing w:before="120" w:after="0"/>
        <w:rPr>
          <w:rFonts w:ascii="Century" w:hAnsi="Century"/>
          <w:b/>
        </w:rPr>
      </w:pPr>
      <w:r w:rsidRPr="000D195A">
        <w:rPr>
          <w:rFonts w:ascii="Century" w:hAnsi="Century"/>
          <w:b/>
        </w:rPr>
        <w:t>Capacity and scalability:</w:t>
      </w:r>
    </w:p>
    <w:p w:rsidR="00D14767" w:rsidRPr="000D195A" w:rsidRDefault="00D14767" w:rsidP="006B4A50">
      <w:pPr>
        <w:pStyle w:val="ListParagraph"/>
        <w:numPr>
          <w:ilvl w:val="1"/>
          <w:numId w:val="80"/>
        </w:numPr>
        <w:tabs>
          <w:tab w:val="left" w:pos="450"/>
        </w:tabs>
        <w:spacing w:before="120" w:after="0"/>
        <w:rPr>
          <w:rFonts w:ascii="Century" w:hAnsi="Century"/>
          <w:b/>
        </w:rPr>
      </w:pPr>
      <w:r w:rsidRPr="000D195A">
        <w:rPr>
          <w:rFonts w:ascii="Century" w:hAnsi="Century"/>
        </w:rPr>
        <w:t>Throughput, storage and growth requirements.</w:t>
      </w:r>
    </w:p>
    <w:p w:rsidR="00D14767" w:rsidRPr="000D195A" w:rsidRDefault="00D14767" w:rsidP="006B4A50">
      <w:pPr>
        <w:pStyle w:val="Heading3"/>
        <w:jc w:val="both"/>
        <w:rPr>
          <w:rFonts w:ascii="Century" w:hAnsi="Century"/>
        </w:rPr>
      </w:pPr>
      <w:bookmarkStart w:id="551" w:name="_Toc468828484"/>
      <w:bookmarkStart w:id="552" w:name="_Toc469404446"/>
      <w:r w:rsidRPr="000D195A">
        <w:rPr>
          <w:rFonts w:ascii="Century" w:hAnsi="Century"/>
        </w:rPr>
        <w:t>Use-case View</w:t>
      </w:r>
      <w:bookmarkEnd w:id="551"/>
      <w:bookmarkEnd w:id="552"/>
    </w:p>
    <w:p w:rsidR="00D14767" w:rsidRPr="000D195A" w:rsidRDefault="00D14767" w:rsidP="006B4A50">
      <w:pPr>
        <w:pStyle w:val="ListParagraph"/>
        <w:numPr>
          <w:ilvl w:val="0"/>
          <w:numId w:val="164"/>
        </w:numPr>
        <w:tabs>
          <w:tab w:val="left" w:pos="450"/>
        </w:tabs>
        <w:spacing w:before="120" w:after="0" w:line="360" w:lineRule="auto"/>
        <w:rPr>
          <w:rFonts w:ascii="Century" w:hAnsi="Century"/>
          <w:b/>
        </w:rPr>
      </w:pPr>
      <w:r w:rsidRPr="000D195A">
        <w:rPr>
          <w:rFonts w:ascii="Century" w:hAnsi="Century"/>
          <w:b/>
        </w:rPr>
        <w:t>This application includes two parts:</w:t>
      </w:r>
    </w:p>
    <w:p w:rsidR="00D14767" w:rsidRPr="000D195A" w:rsidRDefault="00D14767" w:rsidP="006B4A50">
      <w:pPr>
        <w:pStyle w:val="NormalIndent"/>
        <w:numPr>
          <w:ilvl w:val="0"/>
          <w:numId w:val="163"/>
        </w:numPr>
        <w:jc w:val="both"/>
      </w:pPr>
      <w:r w:rsidRPr="000D195A">
        <w:t>The first part is User module. User module includes registered and guest.</w:t>
      </w:r>
    </w:p>
    <w:p w:rsidR="00D14767" w:rsidRPr="000D195A" w:rsidRDefault="00D14767" w:rsidP="006B4A50">
      <w:pPr>
        <w:pStyle w:val="ListParagraph"/>
        <w:numPr>
          <w:ilvl w:val="0"/>
          <w:numId w:val="163"/>
        </w:numPr>
        <w:rPr>
          <w:rFonts w:ascii="Century" w:hAnsi="Century"/>
        </w:rPr>
      </w:pPr>
      <w:r w:rsidRPr="000D195A">
        <w:rPr>
          <w:rFonts w:ascii="Century" w:hAnsi="Century"/>
        </w:rPr>
        <w:t xml:space="preserve">Next part is Administrator module. </w:t>
      </w:r>
    </w:p>
    <w:p w:rsidR="00D14767" w:rsidRPr="000D195A" w:rsidRDefault="00D14767" w:rsidP="006B4A50">
      <w:pPr>
        <w:pStyle w:val="Heading4"/>
        <w:jc w:val="both"/>
        <w:rPr>
          <w:rFonts w:ascii="Century" w:hAnsi="Century"/>
        </w:rPr>
      </w:pPr>
      <w:bookmarkStart w:id="553" w:name="_Toc468828485"/>
      <w:r w:rsidRPr="000D195A">
        <w:rPr>
          <w:rFonts w:ascii="Century" w:hAnsi="Century"/>
        </w:rPr>
        <w:t>User Group Function</w:t>
      </w:r>
      <w:bookmarkEnd w:id="553"/>
    </w:p>
    <w:p w:rsidR="00D14767" w:rsidRPr="000D195A" w:rsidRDefault="00D14767" w:rsidP="006B4A50">
      <w:pPr>
        <w:pStyle w:val="Heading5"/>
        <w:jc w:val="both"/>
        <w:rPr>
          <w:rFonts w:ascii="Century" w:hAnsi="Century"/>
        </w:rPr>
      </w:pPr>
      <w:bookmarkStart w:id="554" w:name="_Toc468828486"/>
      <w:r w:rsidRPr="000D195A">
        <w:rPr>
          <w:rFonts w:ascii="Century" w:hAnsi="Century"/>
        </w:rPr>
        <w:t>Guest/ Registered Group Function</w:t>
      </w:r>
      <w:bookmarkEnd w:id="554"/>
    </w:p>
    <w:p w:rsidR="00D14767" w:rsidRPr="000D195A" w:rsidRDefault="00D14767" w:rsidP="006B4A50">
      <w:pPr>
        <w:pStyle w:val="Heading6"/>
        <w:numPr>
          <w:ilvl w:val="3"/>
          <w:numId w:val="1"/>
        </w:numPr>
        <w:jc w:val="both"/>
        <w:rPr>
          <w:rFonts w:ascii="Century" w:hAnsi="Century"/>
        </w:rPr>
      </w:pPr>
      <w:r w:rsidRPr="000D195A">
        <w:rPr>
          <w:rFonts w:ascii="Century" w:hAnsi="Century"/>
        </w:rPr>
        <w:t>Common Module</w:t>
      </w:r>
    </w:p>
    <w:p w:rsidR="00D14767" w:rsidRPr="000D195A" w:rsidRDefault="00D14767" w:rsidP="006B4A50">
      <w:pPr>
        <w:keepNext/>
        <w:jc w:val="both"/>
        <w:rPr>
          <w:rFonts w:ascii="Century" w:hAnsi="Century"/>
        </w:rPr>
      </w:pPr>
      <w:r w:rsidRPr="000D195A">
        <w:rPr>
          <w:rFonts w:ascii="Century" w:hAnsi="Century"/>
          <w:noProof/>
          <w:lang w:eastAsia="en-US"/>
        </w:rPr>
        <w:drawing>
          <wp:inline distT="0" distB="0" distL="0" distR="0" wp14:anchorId="49B9DC96" wp14:editId="7A5032A7">
            <wp:extent cx="5267325" cy="3686175"/>
            <wp:effectExtent l="0" t="0" r="9525" b="9525"/>
            <wp:docPr id="22" name="Picture 22" descr="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ue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3686175"/>
                    </a:xfrm>
                    <a:prstGeom prst="rect">
                      <a:avLst/>
                    </a:prstGeom>
                    <a:noFill/>
                    <a:ln>
                      <a:noFill/>
                    </a:ln>
                  </pic:spPr>
                </pic:pic>
              </a:graphicData>
            </a:graphic>
          </wp:inline>
        </w:drawing>
      </w:r>
    </w:p>
    <w:p w:rsidR="00D14767" w:rsidRDefault="00D14767" w:rsidP="00FA2AC1">
      <w:pPr>
        <w:pStyle w:val="Figure4-1"/>
        <w:rPr>
          <w:rFonts w:ascii="Century" w:hAnsi="Century"/>
        </w:rPr>
      </w:pPr>
      <w:r w:rsidRPr="000D195A">
        <w:rPr>
          <w:rFonts w:ascii="Century" w:hAnsi="Century"/>
        </w:rPr>
        <w:t>Common Module</w:t>
      </w:r>
    </w:p>
    <w:p w:rsidR="00DA3C12" w:rsidRPr="000D195A" w:rsidRDefault="00DA3C12" w:rsidP="00FA2AC1">
      <w:pPr>
        <w:pStyle w:val="Figure4-1"/>
        <w:numPr>
          <w:ilvl w:val="0"/>
          <w:numId w:val="0"/>
        </w:numPr>
        <w:jc w:val="both"/>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2752"/>
        <w:gridCol w:w="1700"/>
        <w:gridCol w:w="3113"/>
      </w:tblGrid>
      <w:tr w:rsidR="00D14767"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b w:val="0"/>
                <w:color w:val="auto"/>
              </w:rPr>
            </w:pPr>
            <w:r w:rsidRPr="000D195A">
              <w:rPr>
                <w:rFonts w:ascii="Century" w:hAnsi="Century" w:cs="Times New Roman"/>
                <w:color w:val="auto"/>
              </w:rPr>
              <w:t>No</w:t>
            </w:r>
          </w:p>
        </w:tc>
        <w:tc>
          <w:tcPr>
            <w:tcW w:w="279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Searching</w:t>
            </w:r>
          </w:p>
        </w:tc>
        <w:tc>
          <w:tcPr>
            <w:tcW w:w="171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Guest &amp; Registered user</w:t>
            </w:r>
          </w:p>
        </w:tc>
        <w:tc>
          <w:tcPr>
            <w:tcW w:w="3060" w:type="dxa"/>
            <w:tcBorders>
              <w:top w:val="none" w:sz="0" w:space="0" w:color="auto"/>
              <w:bottom w:val="none" w:sz="0" w:space="0" w:color="auto"/>
              <w:right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Search existing information about User/Account/Event/Thread/</w:t>
            </w:r>
          </w:p>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Organization</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2</w:t>
            </w:r>
          </w:p>
        </w:tc>
        <w:tc>
          <w:tcPr>
            <w:tcW w:w="279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Event</w:t>
            </w:r>
          </w:p>
        </w:tc>
        <w:tc>
          <w:tcPr>
            <w:tcW w:w="171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Guest &amp; Registered </w:t>
            </w:r>
            <w:r w:rsidRPr="000D195A">
              <w:rPr>
                <w:rFonts w:ascii="Century" w:hAnsi="Century" w:cs="Times New Roman"/>
              </w:rPr>
              <w:lastRenderedPageBreak/>
              <w:t>user</w:t>
            </w:r>
          </w:p>
        </w:tc>
        <w:tc>
          <w:tcPr>
            <w:tcW w:w="3060" w:type="dxa"/>
          </w:tcPr>
          <w:p w:rsidR="00D14767" w:rsidRPr="000D195A" w:rsidRDefault="00D14767" w:rsidP="006B4A50">
            <w:pPr>
              <w:keepNext/>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lastRenderedPageBreak/>
              <w:t>Show all existing events stored on WS</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lastRenderedPageBreak/>
              <w:t>3</w:t>
            </w:r>
          </w:p>
        </w:tc>
        <w:tc>
          <w:tcPr>
            <w:tcW w:w="2790" w:type="dxa"/>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comment in event</w:t>
            </w:r>
          </w:p>
        </w:tc>
        <w:tc>
          <w:tcPr>
            <w:tcW w:w="1710" w:type="dxa"/>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Guest &amp; Registered user</w:t>
            </w:r>
          </w:p>
        </w:tc>
        <w:tc>
          <w:tcPr>
            <w:tcW w:w="3060" w:type="dxa"/>
          </w:tcPr>
          <w:p w:rsidR="00D14767" w:rsidRPr="000D195A" w:rsidRDefault="00D14767" w:rsidP="006B4A50">
            <w:pPr>
              <w:keepNext/>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view all comments in event</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4</w:t>
            </w:r>
          </w:p>
        </w:tc>
        <w:tc>
          <w:tcPr>
            <w:tcW w:w="279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Thread</w:t>
            </w:r>
          </w:p>
        </w:tc>
        <w:tc>
          <w:tcPr>
            <w:tcW w:w="171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Guest &amp; Registered user</w:t>
            </w:r>
          </w:p>
        </w:tc>
        <w:tc>
          <w:tcPr>
            <w:tcW w:w="3060" w:type="dxa"/>
          </w:tcPr>
          <w:p w:rsidR="00D14767" w:rsidRPr="000D195A" w:rsidRDefault="00D14767" w:rsidP="006B4A50">
            <w:pPr>
              <w:keepNext/>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Show all existing threads stored on WS</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5</w:t>
            </w:r>
          </w:p>
        </w:tc>
        <w:tc>
          <w:tcPr>
            <w:tcW w:w="2790" w:type="dxa"/>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comment in thread</w:t>
            </w:r>
          </w:p>
        </w:tc>
        <w:tc>
          <w:tcPr>
            <w:tcW w:w="1710" w:type="dxa"/>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Guest &amp; Registered user</w:t>
            </w:r>
          </w:p>
        </w:tc>
        <w:tc>
          <w:tcPr>
            <w:tcW w:w="3060" w:type="dxa"/>
          </w:tcPr>
          <w:p w:rsidR="00D14767" w:rsidRPr="000D195A" w:rsidRDefault="00D14767" w:rsidP="006B4A50">
            <w:pPr>
              <w:keepNext/>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view all comments in thread</w:t>
            </w:r>
          </w:p>
        </w:tc>
      </w:tr>
    </w:tbl>
    <w:p w:rsidR="00D14767" w:rsidRPr="000D195A" w:rsidRDefault="00D14767" w:rsidP="00FA2AC1">
      <w:pPr>
        <w:pStyle w:val="Table4-1"/>
        <w:rPr>
          <w:rFonts w:ascii="Century" w:hAnsi="Century"/>
        </w:rPr>
      </w:pPr>
      <w:r w:rsidRPr="000D195A">
        <w:rPr>
          <w:rFonts w:ascii="Century" w:hAnsi="Century"/>
        </w:rPr>
        <w:t>Common Module UC</w:t>
      </w:r>
    </w:p>
    <w:p w:rsidR="00D14767" w:rsidRPr="000D195A" w:rsidRDefault="00D14767" w:rsidP="006B4A50">
      <w:pPr>
        <w:pStyle w:val="Heading5"/>
        <w:jc w:val="both"/>
        <w:rPr>
          <w:rFonts w:ascii="Century" w:hAnsi="Century"/>
        </w:rPr>
      </w:pPr>
      <w:bookmarkStart w:id="555" w:name="_Toc468828487"/>
      <w:r w:rsidRPr="000D195A">
        <w:rPr>
          <w:rFonts w:ascii="Century" w:hAnsi="Century"/>
        </w:rPr>
        <w:t>Guest Group Function</w:t>
      </w:r>
      <w:bookmarkEnd w:id="555"/>
    </w:p>
    <w:p w:rsidR="00D14767" w:rsidRPr="000D195A" w:rsidRDefault="00D14767" w:rsidP="006B4A50">
      <w:pPr>
        <w:pStyle w:val="Heading6"/>
        <w:numPr>
          <w:ilvl w:val="3"/>
          <w:numId w:val="1"/>
        </w:numPr>
        <w:jc w:val="both"/>
        <w:rPr>
          <w:rFonts w:ascii="Century" w:hAnsi="Century"/>
        </w:rPr>
      </w:pPr>
      <w:r w:rsidRPr="000D195A">
        <w:rPr>
          <w:rFonts w:ascii="Century" w:hAnsi="Century"/>
        </w:rPr>
        <w:t>Common Module</w:t>
      </w:r>
      <w:r w:rsidRPr="000D195A">
        <w:rPr>
          <w:rFonts w:ascii="Century" w:hAnsi="Century"/>
          <w:noProof/>
          <w:lang w:eastAsia="en-US"/>
        </w:rPr>
        <w:drawing>
          <wp:inline distT="0" distB="0" distL="0" distR="0" wp14:anchorId="71B43630" wp14:editId="298FC3A7">
            <wp:extent cx="5019675" cy="2314575"/>
            <wp:effectExtent l="0" t="0" r="9525" b="9525"/>
            <wp:docPr id="170" name="Picture 4" descr="Guest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estOnl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9675" cy="2314575"/>
                    </a:xfrm>
                    <a:prstGeom prst="rect">
                      <a:avLst/>
                    </a:prstGeom>
                    <a:noFill/>
                    <a:ln>
                      <a:noFill/>
                    </a:ln>
                  </pic:spPr>
                </pic:pic>
              </a:graphicData>
            </a:graphic>
          </wp:inline>
        </w:drawing>
      </w:r>
    </w:p>
    <w:p w:rsidR="00D14767" w:rsidRDefault="00D14767" w:rsidP="00FA2AC1">
      <w:pPr>
        <w:pStyle w:val="Figure4-1"/>
        <w:rPr>
          <w:rFonts w:ascii="Century" w:hAnsi="Century"/>
        </w:rPr>
      </w:pPr>
      <w:r w:rsidRPr="000D195A">
        <w:rPr>
          <w:rFonts w:ascii="Century" w:hAnsi="Century"/>
        </w:rPr>
        <w:t>Guest’s Common Module</w:t>
      </w:r>
    </w:p>
    <w:p w:rsidR="00DA3C12" w:rsidRDefault="00DA3C12" w:rsidP="006B4A50">
      <w:pPr>
        <w:pStyle w:val="Figure4-1"/>
        <w:numPr>
          <w:ilvl w:val="0"/>
          <w:numId w:val="0"/>
        </w:numPr>
        <w:jc w:val="both"/>
        <w:rPr>
          <w:rFonts w:ascii="Century" w:hAnsi="Century"/>
        </w:rPr>
      </w:pPr>
    </w:p>
    <w:p w:rsidR="00DA3C12" w:rsidRDefault="00DA3C12" w:rsidP="006B4A50">
      <w:pPr>
        <w:pStyle w:val="Figure4-1"/>
        <w:numPr>
          <w:ilvl w:val="0"/>
          <w:numId w:val="0"/>
        </w:numPr>
        <w:jc w:val="both"/>
        <w:rPr>
          <w:rFonts w:ascii="Century" w:hAnsi="Century"/>
        </w:rPr>
      </w:pPr>
    </w:p>
    <w:p w:rsidR="00DA3C12" w:rsidRPr="000D195A" w:rsidRDefault="00DA3C12" w:rsidP="006B4A50">
      <w:pPr>
        <w:pStyle w:val="Figure4-1"/>
        <w:numPr>
          <w:ilvl w:val="0"/>
          <w:numId w:val="0"/>
        </w:numPr>
        <w:jc w:val="both"/>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b w:val="0"/>
                <w:color w:val="auto"/>
              </w:rPr>
            </w:pPr>
            <w:r w:rsidRPr="000D195A">
              <w:rPr>
                <w:rFonts w:ascii="Century" w:hAnsi="Century" w:cs="Times New Roman"/>
                <w:color w:val="auto"/>
              </w:rPr>
              <w:t>No</w:t>
            </w:r>
          </w:p>
        </w:tc>
        <w:tc>
          <w:tcPr>
            <w:tcW w:w="279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rPr>
              <w:t>Register</w:t>
            </w:r>
          </w:p>
        </w:tc>
        <w:tc>
          <w:tcPr>
            <w:tcW w:w="171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 xml:space="preserve">Guest </w:t>
            </w:r>
          </w:p>
        </w:tc>
        <w:tc>
          <w:tcPr>
            <w:tcW w:w="3060" w:type="dxa"/>
            <w:tcBorders>
              <w:top w:val="none" w:sz="0" w:space="0" w:color="auto"/>
              <w:bottom w:val="none" w:sz="0" w:space="0" w:color="auto"/>
              <w:right w:val="none" w:sz="0" w:space="0" w:color="auto"/>
            </w:tcBorders>
          </w:tcPr>
          <w:p w:rsidR="00D14767" w:rsidRPr="000D195A" w:rsidRDefault="00D14767" w:rsidP="006B4A50">
            <w:pPr>
              <w:keepNext/>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Create new account to use more function as a register user</w:t>
            </w:r>
          </w:p>
        </w:tc>
      </w:tr>
    </w:tbl>
    <w:p w:rsidR="00D14767" w:rsidRPr="000D195A" w:rsidRDefault="00D14767" w:rsidP="00FA2AC1">
      <w:pPr>
        <w:pStyle w:val="Table4-1"/>
        <w:rPr>
          <w:rFonts w:ascii="Century" w:hAnsi="Century"/>
        </w:rPr>
      </w:pPr>
      <w:r w:rsidRPr="000D195A">
        <w:rPr>
          <w:rFonts w:ascii="Century" w:hAnsi="Century"/>
        </w:rPr>
        <w:t>Guest’s Common Module UC</w:t>
      </w:r>
    </w:p>
    <w:p w:rsidR="00D14767" w:rsidRPr="000D195A" w:rsidRDefault="00D14767" w:rsidP="006B4A50">
      <w:pPr>
        <w:pStyle w:val="Heading5"/>
        <w:jc w:val="both"/>
        <w:rPr>
          <w:rFonts w:ascii="Century" w:hAnsi="Century"/>
        </w:rPr>
      </w:pPr>
      <w:bookmarkStart w:id="556" w:name="_Toc468828488"/>
      <w:r w:rsidRPr="000D195A">
        <w:rPr>
          <w:rFonts w:ascii="Century" w:hAnsi="Century"/>
        </w:rPr>
        <w:lastRenderedPageBreak/>
        <w:t>Registered Group Function</w:t>
      </w:r>
      <w:bookmarkEnd w:id="556"/>
    </w:p>
    <w:p w:rsidR="00D14767" w:rsidRPr="000D195A" w:rsidRDefault="00D14767" w:rsidP="006B4A50">
      <w:pPr>
        <w:pStyle w:val="Heading6"/>
        <w:numPr>
          <w:ilvl w:val="3"/>
          <w:numId w:val="1"/>
        </w:numPr>
        <w:jc w:val="both"/>
        <w:rPr>
          <w:rFonts w:ascii="Century" w:hAnsi="Century"/>
        </w:rPr>
      </w:pPr>
      <w:r w:rsidRPr="000D195A">
        <w:rPr>
          <w:rFonts w:ascii="Century" w:hAnsi="Century"/>
        </w:rPr>
        <w:t>Common Module</w:t>
      </w:r>
    </w:p>
    <w:p w:rsidR="00D14767" w:rsidRPr="000D195A" w:rsidRDefault="00D14767" w:rsidP="006B4A50">
      <w:pPr>
        <w:keepNext/>
        <w:jc w:val="both"/>
        <w:rPr>
          <w:rFonts w:ascii="Century" w:hAnsi="Century"/>
        </w:rPr>
      </w:pPr>
      <w:r w:rsidRPr="000D195A">
        <w:rPr>
          <w:rFonts w:ascii="Century" w:hAnsi="Century"/>
          <w:noProof/>
          <w:lang w:eastAsia="en-US"/>
        </w:rPr>
        <w:drawing>
          <wp:inline distT="0" distB="0" distL="0" distR="0" wp14:anchorId="0B51AD05" wp14:editId="57675A01">
            <wp:extent cx="5267325" cy="5648325"/>
            <wp:effectExtent l="0" t="0" r="9525" b="9525"/>
            <wp:docPr id="171" name="Picture 171" descr="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ister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325" cy="5648325"/>
                    </a:xfrm>
                    <a:prstGeom prst="rect">
                      <a:avLst/>
                    </a:prstGeom>
                    <a:noFill/>
                    <a:ln>
                      <a:noFill/>
                    </a:ln>
                  </pic:spPr>
                </pic:pic>
              </a:graphicData>
            </a:graphic>
          </wp:inline>
        </w:drawing>
      </w:r>
    </w:p>
    <w:p w:rsidR="00D14767" w:rsidRDefault="00D14767" w:rsidP="00FA2AC1">
      <w:pPr>
        <w:pStyle w:val="Figure4-1"/>
        <w:rPr>
          <w:rFonts w:ascii="Century" w:hAnsi="Century"/>
        </w:rPr>
      </w:pPr>
      <w:r w:rsidRPr="000D195A">
        <w:rPr>
          <w:rFonts w:ascii="Century" w:hAnsi="Century"/>
        </w:rPr>
        <w:t>Registered Common Module</w:t>
      </w:r>
    </w:p>
    <w:p w:rsidR="00DA3C12" w:rsidRPr="00FA2AC1" w:rsidRDefault="00DA3C12" w:rsidP="006B4A50">
      <w:pPr>
        <w:pStyle w:val="Figure4-1"/>
        <w:numPr>
          <w:ilvl w:val="0"/>
          <w:numId w:val="0"/>
        </w:numPr>
        <w:jc w:val="both"/>
        <w:rPr>
          <w:rFonts w:ascii="Century" w:hAnsi="Century"/>
          <w:sz w:val="10"/>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b w:val="0"/>
                <w:color w:val="auto"/>
              </w:rPr>
            </w:pPr>
            <w:r w:rsidRPr="000D195A">
              <w:rPr>
                <w:rFonts w:ascii="Century" w:hAnsi="Century" w:cs="Times New Roman"/>
                <w:color w:val="auto"/>
              </w:rPr>
              <w:t>No</w:t>
            </w:r>
          </w:p>
        </w:tc>
        <w:tc>
          <w:tcPr>
            <w:tcW w:w="279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rPr>
              <w:t>Login</w:t>
            </w:r>
          </w:p>
        </w:tc>
        <w:tc>
          <w:tcPr>
            <w:tcW w:w="171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User login by Facebook/ Register account to use  more functions in website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2</w:t>
            </w:r>
          </w:p>
        </w:tc>
        <w:tc>
          <w:tcPr>
            <w:tcW w:w="279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Logout</w:t>
            </w:r>
          </w:p>
        </w:tc>
        <w:tc>
          <w:tcPr>
            <w:tcW w:w="171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want to logout their account</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rPr>
              <w:t>Forgot password</w:t>
            </w:r>
          </w:p>
        </w:tc>
        <w:tc>
          <w:tcPr>
            <w:tcW w:w="171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eastAsia="Times New Roman" w:hAnsi="Century" w:cs="Times New Roman"/>
              </w:rPr>
              <w:t xml:space="preserve">When </w:t>
            </w:r>
            <w:r w:rsidRPr="000D195A">
              <w:rPr>
                <w:rFonts w:ascii="Century" w:hAnsi="Century" w:cs="Times New Roman"/>
              </w:rPr>
              <w:t xml:space="preserve">User forgot their password to login the system, this function will </w:t>
            </w:r>
            <w:r w:rsidRPr="000D195A">
              <w:rPr>
                <w:rFonts w:ascii="Century" w:eastAsia="Times New Roman" w:hAnsi="Century" w:cs="Times New Roman"/>
              </w:rPr>
              <w:lastRenderedPageBreak/>
              <w:t>receiving their password to email</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lastRenderedPageBreak/>
              <w:t>4</w:t>
            </w:r>
          </w:p>
        </w:tc>
        <w:tc>
          <w:tcPr>
            <w:tcW w:w="2790" w:type="dxa"/>
            <w:tcBorders>
              <w:bottom w:val="single" w:sz="4" w:space="0" w:color="auto"/>
            </w:tcBorders>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Create event</w:t>
            </w:r>
          </w:p>
        </w:tc>
        <w:tc>
          <w:tcPr>
            <w:tcW w:w="1710" w:type="dxa"/>
            <w:tcBorders>
              <w:bottom w:val="single" w:sz="4" w:space="0" w:color="auto"/>
            </w:tcBorders>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bottom w:val="single" w:sz="4" w:space="0" w:color="auto"/>
            </w:tcBorders>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This function allows user to create an event</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5</w:t>
            </w:r>
          </w:p>
        </w:tc>
        <w:tc>
          <w:tcPr>
            <w:tcW w:w="279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Create thread</w:t>
            </w:r>
          </w:p>
        </w:tc>
        <w:tc>
          <w:tcPr>
            <w:tcW w:w="171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user to create a thread</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6</w:t>
            </w:r>
          </w:p>
        </w:tc>
        <w:tc>
          <w:tcPr>
            <w:tcW w:w="279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 organization</w:t>
            </w:r>
          </w:p>
        </w:tc>
        <w:tc>
          <w:tcPr>
            <w:tcW w:w="171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create a organization</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7</w:t>
            </w:r>
          </w:p>
        </w:tc>
        <w:tc>
          <w:tcPr>
            <w:tcW w:w="2790" w:type="dxa"/>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Report event</w:t>
            </w:r>
          </w:p>
        </w:tc>
        <w:tc>
          <w:tcPr>
            <w:tcW w:w="1710" w:type="dxa"/>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report an event</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8</w:t>
            </w:r>
          </w:p>
        </w:tc>
        <w:tc>
          <w:tcPr>
            <w:tcW w:w="2790" w:type="dxa"/>
            <w:tcBorders>
              <w:top w:val="single" w:sz="4" w:space="0" w:color="auto"/>
              <w:bottom w:val="single" w:sz="4" w:space="0" w:color="auto"/>
            </w:tcBorders>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b/>
                <w:bCs/>
              </w:rPr>
            </w:pPr>
            <w:r w:rsidRPr="000D195A">
              <w:rPr>
                <w:rFonts w:ascii="Century" w:hAnsi="Century" w:cs="Times New Roman"/>
              </w:rPr>
              <w:t>Report thread</w:t>
            </w:r>
          </w:p>
        </w:tc>
        <w:tc>
          <w:tcPr>
            <w:tcW w:w="1710" w:type="dxa"/>
            <w:tcBorders>
              <w:top w:val="single" w:sz="4" w:space="0" w:color="auto"/>
              <w:bottom w:val="single" w:sz="4" w:space="0" w:color="auto"/>
            </w:tcBorders>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b/>
                <w:bCs/>
              </w:rPr>
            </w:pPr>
            <w:r w:rsidRPr="000D195A">
              <w:rPr>
                <w:rFonts w:ascii="Century" w:hAnsi="Century" w:cs="Times New Roman"/>
              </w:rPr>
              <w:t>Registered User</w:t>
            </w:r>
          </w:p>
        </w:tc>
        <w:tc>
          <w:tcPr>
            <w:tcW w:w="3060" w:type="dxa"/>
            <w:tcBorders>
              <w:top w:val="single" w:sz="4" w:space="0" w:color="auto"/>
              <w:bottom w:val="single" w:sz="4" w:space="0" w:color="auto"/>
              <w:right w:val="single" w:sz="4" w:space="0" w:color="auto"/>
            </w:tcBorders>
          </w:tcPr>
          <w:p w:rsidR="00D14767" w:rsidRPr="000D195A" w:rsidRDefault="00D14767" w:rsidP="006B4A50">
            <w:pPr>
              <w:keepNext/>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b/>
                <w:bCs/>
              </w:rPr>
            </w:pPr>
            <w:r w:rsidRPr="000D195A">
              <w:rPr>
                <w:rFonts w:ascii="Century" w:hAnsi="Century" w:cs="Times New Roman"/>
              </w:rPr>
              <w:t>This function allows user to report a thread</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9</w:t>
            </w:r>
          </w:p>
        </w:tc>
        <w:tc>
          <w:tcPr>
            <w:tcW w:w="2790" w:type="dxa"/>
            <w:tcBorders>
              <w:top w:val="single" w:sz="4" w:space="0" w:color="auto"/>
              <w:bottom w:val="single" w:sz="4"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Report user</w:t>
            </w:r>
          </w:p>
        </w:tc>
        <w:tc>
          <w:tcPr>
            <w:tcW w:w="1710" w:type="dxa"/>
            <w:tcBorders>
              <w:top w:val="single" w:sz="4" w:space="0" w:color="auto"/>
              <w:bottom w:val="single" w:sz="4"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single" w:sz="4" w:space="0" w:color="auto"/>
              <w:bottom w:val="single" w:sz="4" w:space="0" w:color="auto"/>
              <w:right w:val="single" w:sz="4" w:space="0" w:color="auto"/>
            </w:tcBorders>
          </w:tcPr>
          <w:p w:rsidR="00D14767" w:rsidRPr="000D195A" w:rsidRDefault="00D14767" w:rsidP="006B4A50">
            <w:pPr>
              <w:keepNext/>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report an user</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10</w:t>
            </w:r>
          </w:p>
        </w:tc>
        <w:tc>
          <w:tcPr>
            <w:tcW w:w="2790" w:type="dxa"/>
            <w:tcBorders>
              <w:top w:val="single" w:sz="4" w:space="0" w:color="auto"/>
              <w:bottom w:val="single" w:sz="4" w:space="0" w:color="auto"/>
            </w:tcBorders>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Follow</w:t>
            </w:r>
          </w:p>
        </w:tc>
        <w:tc>
          <w:tcPr>
            <w:tcW w:w="1710" w:type="dxa"/>
            <w:tcBorders>
              <w:top w:val="single" w:sz="4" w:space="0" w:color="auto"/>
              <w:bottom w:val="single" w:sz="4" w:space="0" w:color="auto"/>
            </w:tcBorders>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060" w:type="dxa"/>
            <w:tcBorders>
              <w:top w:val="single" w:sz="4" w:space="0" w:color="auto"/>
              <w:bottom w:val="single" w:sz="4" w:space="0" w:color="auto"/>
              <w:right w:val="single" w:sz="4" w:space="0" w:color="auto"/>
            </w:tcBorders>
          </w:tcPr>
          <w:p w:rsidR="00D14767" w:rsidRPr="000D195A" w:rsidRDefault="00D14767" w:rsidP="006B4A50">
            <w:pPr>
              <w:keepNext/>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follow an event and receive notification about this event</w:t>
            </w:r>
          </w:p>
        </w:tc>
      </w:tr>
    </w:tbl>
    <w:p w:rsidR="00D14767" w:rsidRPr="000D195A" w:rsidRDefault="00D14767" w:rsidP="00FA2AC1">
      <w:pPr>
        <w:pStyle w:val="Table4-1"/>
        <w:rPr>
          <w:rFonts w:ascii="Century" w:hAnsi="Century"/>
        </w:rPr>
      </w:pPr>
      <w:r w:rsidRPr="000D195A">
        <w:rPr>
          <w:rFonts w:ascii="Century" w:hAnsi="Century"/>
        </w:rPr>
        <w:t>Registered Common Module UC</w:t>
      </w:r>
    </w:p>
    <w:p w:rsidR="00D14767" w:rsidRPr="000D195A" w:rsidRDefault="00D14767" w:rsidP="006B4A50">
      <w:pPr>
        <w:pStyle w:val="Heading6"/>
        <w:numPr>
          <w:ilvl w:val="3"/>
          <w:numId w:val="1"/>
        </w:numPr>
        <w:jc w:val="both"/>
        <w:rPr>
          <w:rFonts w:ascii="Century" w:hAnsi="Century"/>
        </w:rPr>
      </w:pPr>
      <w:r w:rsidRPr="000D195A">
        <w:rPr>
          <w:rFonts w:ascii="Century" w:hAnsi="Century"/>
        </w:rPr>
        <w:lastRenderedPageBreak/>
        <w:t>View Personal page</w:t>
      </w:r>
    </w:p>
    <w:p w:rsidR="00D14767" w:rsidRPr="000D195A" w:rsidRDefault="00D14767" w:rsidP="006B4A50">
      <w:pPr>
        <w:pStyle w:val="Caption"/>
        <w:ind w:left="0"/>
        <w:rPr>
          <w:rFonts w:ascii="Century" w:hAnsi="Century"/>
        </w:rPr>
      </w:pPr>
      <w:r w:rsidRPr="000D195A">
        <w:rPr>
          <w:rFonts w:ascii="Century" w:hAnsi="Century"/>
          <w:noProof/>
          <w:lang w:eastAsia="en-US"/>
        </w:rPr>
        <w:drawing>
          <wp:inline distT="0" distB="0" distL="0" distR="0" wp14:anchorId="32F4B341" wp14:editId="708D84C0">
            <wp:extent cx="5267325" cy="5038725"/>
            <wp:effectExtent l="0" t="0" r="9525" b="9525"/>
            <wp:docPr id="24" name="Picture 24" descr="Registered_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gistered_pro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5038725"/>
                    </a:xfrm>
                    <a:prstGeom prst="rect">
                      <a:avLst/>
                    </a:prstGeom>
                    <a:noFill/>
                    <a:ln>
                      <a:noFill/>
                    </a:ln>
                  </pic:spPr>
                </pic:pic>
              </a:graphicData>
            </a:graphic>
          </wp:inline>
        </w:drawing>
      </w:r>
    </w:p>
    <w:p w:rsidR="00D14767" w:rsidRPr="000D195A" w:rsidRDefault="00D14767" w:rsidP="00FA2AC1">
      <w:pPr>
        <w:pStyle w:val="Figure4-1"/>
        <w:rPr>
          <w:rFonts w:ascii="Century" w:hAnsi="Century"/>
        </w:rPr>
      </w:pPr>
      <w:r w:rsidRPr="000D195A">
        <w:rPr>
          <w:rFonts w:ascii="Century" w:hAnsi="Century"/>
        </w:rPr>
        <w:t>View Personal Page</w:t>
      </w:r>
    </w:p>
    <w:p w:rsidR="00D14767" w:rsidRPr="00FA2AC1" w:rsidRDefault="00D14767" w:rsidP="006B4A50">
      <w:pPr>
        <w:jc w:val="both"/>
        <w:rPr>
          <w:rFonts w:ascii="Century" w:hAnsi="Century"/>
          <w:sz w:val="2"/>
        </w:rPr>
      </w:pPr>
    </w:p>
    <w:p w:rsidR="00D14767" w:rsidRPr="00FA2AC1" w:rsidRDefault="00D14767" w:rsidP="006B4A50">
      <w:pPr>
        <w:jc w:val="both"/>
        <w:rPr>
          <w:rFonts w:ascii="Century" w:hAnsi="Century"/>
          <w:sz w:val="2"/>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FA2AC1">
            <w:pPr>
              <w:tabs>
                <w:tab w:val="left" w:pos="450"/>
              </w:tabs>
              <w:spacing w:line="264" w:lineRule="auto"/>
              <w:jc w:val="both"/>
              <w:rPr>
                <w:rFonts w:ascii="Century" w:hAnsi="Century" w:cs="Times New Roman"/>
                <w:b w:val="0"/>
                <w:color w:val="auto"/>
              </w:rPr>
            </w:pPr>
            <w:r w:rsidRPr="000D195A">
              <w:rPr>
                <w:rFonts w:ascii="Century" w:hAnsi="Century" w:cs="Times New Roman"/>
                <w:color w:val="auto"/>
              </w:rPr>
              <w:t>No</w:t>
            </w:r>
          </w:p>
        </w:tc>
        <w:tc>
          <w:tcPr>
            <w:tcW w:w="2790" w:type="dxa"/>
          </w:tcPr>
          <w:p w:rsidR="00D14767" w:rsidRPr="000D195A" w:rsidRDefault="00D14767" w:rsidP="00FA2AC1">
            <w:pPr>
              <w:tabs>
                <w:tab w:val="left" w:pos="450"/>
              </w:tabs>
              <w:spacing w:line="264"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rsidR="00D14767" w:rsidRPr="000D195A" w:rsidRDefault="00D14767" w:rsidP="00FA2AC1">
            <w:pPr>
              <w:tabs>
                <w:tab w:val="left" w:pos="450"/>
              </w:tabs>
              <w:spacing w:line="264"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rsidR="00D14767" w:rsidRPr="000D195A" w:rsidRDefault="00D14767" w:rsidP="00FA2AC1">
            <w:pPr>
              <w:tabs>
                <w:tab w:val="left" w:pos="450"/>
              </w:tabs>
              <w:spacing w:line="264"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FA2AC1">
            <w:pPr>
              <w:tabs>
                <w:tab w:val="left" w:pos="450"/>
              </w:tabs>
              <w:spacing w:line="264" w:lineRule="auto"/>
              <w:jc w:val="both"/>
              <w:rPr>
                <w:rFonts w:ascii="Century" w:hAnsi="Century" w:cs="Times New Roman"/>
              </w:rPr>
            </w:pPr>
            <w:r w:rsidRPr="000D195A">
              <w:rPr>
                <w:rFonts w:ascii="Century" w:hAnsi="Century" w:cs="Times New Roman"/>
              </w:rPr>
              <w:t>1</w:t>
            </w:r>
          </w:p>
        </w:tc>
        <w:tc>
          <w:tcPr>
            <w:tcW w:w="2790" w:type="dxa"/>
          </w:tcPr>
          <w:p w:rsidR="00D14767" w:rsidRPr="000D195A" w:rsidRDefault="00D14767" w:rsidP="00FA2AC1">
            <w:pPr>
              <w:tabs>
                <w:tab w:val="left" w:pos="450"/>
              </w:tabs>
              <w:spacing w:line="264"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profile</w:t>
            </w:r>
          </w:p>
        </w:tc>
        <w:tc>
          <w:tcPr>
            <w:tcW w:w="1710" w:type="dxa"/>
          </w:tcPr>
          <w:p w:rsidR="00D14767" w:rsidRPr="000D195A" w:rsidRDefault="00D14767" w:rsidP="00FA2AC1">
            <w:pPr>
              <w:tabs>
                <w:tab w:val="left" w:pos="450"/>
              </w:tabs>
              <w:spacing w:line="264"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rsidR="00D14767" w:rsidRPr="000D195A" w:rsidRDefault="00D14767" w:rsidP="00FA2AC1">
            <w:pPr>
              <w:tabs>
                <w:tab w:val="left" w:pos="450"/>
              </w:tabs>
              <w:spacing w:line="264"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Display all user profile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FA2AC1">
            <w:pPr>
              <w:tabs>
                <w:tab w:val="left" w:pos="450"/>
              </w:tabs>
              <w:spacing w:line="264" w:lineRule="auto"/>
              <w:jc w:val="both"/>
              <w:rPr>
                <w:rFonts w:ascii="Century" w:hAnsi="Century" w:cs="Times New Roman"/>
              </w:rPr>
            </w:pPr>
            <w:r w:rsidRPr="000D195A">
              <w:rPr>
                <w:rFonts w:ascii="Century" w:hAnsi="Century" w:cs="Times New Roman"/>
              </w:rPr>
              <w:t>2</w:t>
            </w:r>
          </w:p>
        </w:tc>
        <w:tc>
          <w:tcPr>
            <w:tcW w:w="2790" w:type="dxa"/>
          </w:tcPr>
          <w:p w:rsidR="00D14767" w:rsidRPr="000D195A" w:rsidRDefault="00D14767" w:rsidP="00FA2AC1">
            <w:pPr>
              <w:tabs>
                <w:tab w:val="left" w:pos="450"/>
              </w:tabs>
              <w:spacing w:line="264" w:lineRule="auto"/>
              <w:jc w:val="both"/>
              <w:cnfStyle w:val="000000000000" w:firstRow="0" w:lastRow="0" w:firstColumn="0" w:lastColumn="0" w:oddVBand="0" w:evenVBand="0" w:oddHBand="0"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Display created threads</w:t>
            </w:r>
          </w:p>
        </w:tc>
        <w:tc>
          <w:tcPr>
            <w:tcW w:w="1710" w:type="dxa"/>
          </w:tcPr>
          <w:p w:rsidR="00D14767" w:rsidRPr="000D195A" w:rsidRDefault="00D14767" w:rsidP="00FA2AC1">
            <w:pPr>
              <w:tabs>
                <w:tab w:val="left" w:pos="450"/>
              </w:tabs>
              <w:spacing w:line="264"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rsidR="00D14767" w:rsidRPr="000D195A" w:rsidRDefault="00D14767" w:rsidP="00FA2AC1">
            <w:pPr>
              <w:tabs>
                <w:tab w:val="left" w:pos="450"/>
              </w:tabs>
              <w:spacing w:line="264"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color w:val="000000"/>
              </w:rPr>
            </w:pPr>
            <w:r w:rsidRPr="000D195A">
              <w:rPr>
                <w:rFonts w:ascii="Century" w:hAnsi="Century" w:cs="Times New Roman"/>
              </w:rPr>
              <w:t>WS records all thread which user created</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rsidR="00D14767" w:rsidRPr="000D195A" w:rsidRDefault="00D14767" w:rsidP="00FA2AC1">
            <w:pPr>
              <w:tabs>
                <w:tab w:val="left" w:pos="450"/>
              </w:tabs>
              <w:spacing w:line="264" w:lineRule="auto"/>
              <w:jc w:val="both"/>
              <w:rPr>
                <w:rFonts w:ascii="Century" w:hAnsi="Century" w:cs="Times New Roman"/>
              </w:rPr>
            </w:pPr>
            <w:r w:rsidRPr="000D195A">
              <w:rPr>
                <w:rFonts w:ascii="Century" w:hAnsi="Century" w:cs="Times New Roman"/>
              </w:rPr>
              <w:t>3</w:t>
            </w:r>
          </w:p>
        </w:tc>
        <w:tc>
          <w:tcPr>
            <w:tcW w:w="2790" w:type="dxa"/>
            <w:tcBorders>
              <w:bottom w:val="single" w:sz="4" w:space="0" w:color="auto"/>
            </w:tcBorders>
          </w:tcPr>
          <w:p w:rsidR="00D14767" w:rsidRPr="000D195A" w:rsidRDefault="00D14767" w:rsidP="00FA2AC1">
            <w:pPr>
              <w:tabs>
                <w:tab w:val="left" w:pos="450"/>
              </w:tabs>
              <w:spacing w:line="264" w:lineRule="auto"/>
              <w:jc w:val="both"/>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Display number donated events</w:t>
            </w:r>
          </w:p>
        </w:tc>
        <w:tc>
          <w:tcPr>
            <w:tcW w:w="1710" w:type="dxa"/>
            <w:tcBorders>
              <w:bottom w:val="single" w:sz="4" w:space="0" w:color="auto"/>
            </w:tcBorders>
          </w:tcPr>
          <w:p w:rsidR="00D14767" w:rsidRPr="000D195A" w:rsidRDefault="00D14767" w:rsidP="00FA2AC1">
            <w:pPr>
              <w:tabs>
                <w:tab w:val="left" w:pos="450"/>
              </w:tabs>
              <w:spacing w:line="264"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bottom w:val="single" w:sz="4" w:space="0" w:color="auto"/>
            </w:tcBorders>
          </w:tcPr>
          <w:p w:rsidR="00D14767" w:rsidRPr="000D195A" w:rsidRDefault="00D14767" w:rsidP="00FA2AC1">
            <w:pPr>
              <w:tabs>
                <w:tab w:val="left" w:pos="450"/>
              </w:tabs>
              <w:spacing w:line="264" w:lineRule="auto"/>
              <w:jc w:val="both"/>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WS records all events which user donated</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FA2AC1">
            <w:pPr>
              <w:tabs>
                <w:tab w:val="left" w:pos="450"/>
              </w:tabs>
              <w:spacing w:line="264" w:lineRule="auto"/>
              <w:jc w:val="both"/>
              <w:rPr>
                <w:rFonts w:ascii="Century" w:hAnsi="Century" w:cs="Times New Roman"/>
              </w:rPr>
            </w:pPr>
            <w:r w:rsidRPr="000D195A">
              <w:rPr>
                <w:rFonts w:ascii="Century" w:hAnsi="Century" w:cs="Times New Roman"/>
              </w:rPr>
              <w:t>4</w:t>
            </w:r>
          </w:p>
        </w:tc>
        <w:tc>
          <w:tcPr>
            <w:tcW w:w="2790" w:type="dxa"/>
          </w:tcPr>
          <w:p w:rsidR="00D14767" w:rsidRPr="000D195A" w:rsidRDefault="00D14767" w:rsidP="00FA2AC1">
            <w:pPr>
              <w:tabs>
                <w:tab w:val="left" w:pos="450"/>
              </w:tabs>
              <w:spacing w:line="264" w:lineRule="auto"/>
              <w:jc w:val="both"/>
              <w:cnfStyle w:val="000000000000" w:firstRow="0" w:lastRow="0" w:firstColumn="0" w:lastColumn="0" w:oddVBand="0" w:evenVBand="0" w:oddHBand="0"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View activities point</w:t>
            </w:r>
          </w:p>
        </w:tc>
        <w:tc>
          <w:tcPr>
            <w:tcW w:w="1710" w:type="dxa"/>
          </w:tcPr>
          <w:p w:rsidR="00D14767" w:rsidRPr="000D195A" w:rsidRDefault="00D14767" w:rsidP="00FA2AC1">
            <w:pPr>
              <w:tabs>
                <w:tab w:val="left" w:pos="450"/>
              </w:tabs>
              <w:spacing w:line="264"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rsidR="00D14767" w:rsidRPr="000D195A" w:rsidRDefault="00D14767" w:rsidP="00FA2AC1">
            <w:pPr>
              <w:tabs>
                <w:tab w:val="left" w:pos="450"/>
              </w:tabs>
              <w:spacing w:line="264"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color w:val="000000"/>
              </w:rPr>
            </w:pPr>
            <w:r w:rsidRPr="000D195A">
              <w:rPr>
                <w:rFonts w:ascii="Century" w:hAnsi="Century" w:cs="Times New Roman"/>
              </w:rPr>
              <w:t>WS records all user’s activities and display point base on it.</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FA2AC1">
            <w:pPr>
              <w:tabs>
                <w:tab w:val="left" w:pos="450"/>
              </w:tabs>
              <w:spacing w:line="264" w:lineRule="auto"/>
              <w:jc w:val="both"/>
              <w:rPr>
                <w:rFonts w:ascii="Century" w:hAnsi="Century" w:cs="Times New Roman"/>
              </w:rPr>
            </w:pPr>
            <w:r w:rsidRPr="000D195A">
              <w:rPr>
                <w:rFonts w:ascii="Century" w:hAnsi="Century" w:cs="Times New Roman"/>
              </w:rPr>
              <w:t>5</w:t>
            </w:r>
          </w:p>
        </w:tc>
        <w:tc>
          <w:tcPr>
            <w:tcW w:w="2790" w:type="dxa"/>
          </w:tcPr>
          <w:p w:rsidR="00D14767" w:rsidRPr="000D195A" w:rsidRDefault="00D14767" w:rsidP="00FA2AC1">
            <w:pPr>
              <w:tabs>
                <w:tab w:val="left" w:pos="450"/>
              </w:tabs>
              <w:spacing w:line="264"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Edit Profile</w:t>
            </w:r>
          </w:p>
        </w:tc>
        <w:tc>
          <w:tcPr>
            <w:tcW w:w="1710" w:type="dxa"/>
          </w:tcPr>
          <w:p w:rsidR="00D14767" w:rsidRPr="000D195A" w:rsidRDefault="00D14767" w:rsidP="00FA2AC1">
            <w:pPr>
              <w:tabs>
                <w:tab w:val="left" w:pos="450"/>
              </w:tabs>
              <w:spacing w:line="264"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rsidR="00D14767" w:rsidRPr="000D195A" w:rsidRDefault="00D14767" w:rsidP="00FA2AC1">
            <w:pPr>
              <w:keepNext/>
              <w:tabs>
                <w:tab w:val="left" w:pos="450"/>
              </w:tabs>
              <w:spacing w:line="264"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edit profile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FA2AC1">
            <w:pPr>
              <w:tabs>
                <w:tab w:val="left" w:pos="450"/>
              </w:tabs>
              <w:spacing w:line="264" w:lineRule="auto"/>
              <w:jc w:val="both"/>
              <w:rPr>
                <w:rFonts w:ascii="Century" w:hAnsi="Century" w:cs="Times New Roman"/>
              </w:rPr>
            </w:pPr>
            <w:r w:rsidRPr="000D195A">
              <w:rPr>
                <w:rFonts w:ascii="Century" w:hAnsi="Century" w:cs="Times New Roman"/>
              </w:rPr>
              <w:t>6</w:t>
            </w:r>
          </w:p>
        </w:tc>
        <w:tc>
          <w:tcPr>
            <w:tcW w:w="2790" w:type="dxa"/>
          </w:tcPr>
          <w:p w:rsidR="00D14767" w:rsidRPr="000D195A" w:rsidRDefault="00D14767" w:rsidP="00FA2AC1">
            <w:pPr>
              <w:tabs>
                <w:tab w:val="left" w:pos="450"/>
              </w:tabs>
              <w:spacing w:line="264"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Change Password</w:t>
            </w:r>
          </w:p>
        </w:tc>
        <w:tc>
          <w:tcPr>
            <w:tcW w:w="1710" w:type="dxa"/>
          </w:tcPr>
          <w:p w:rsidR="00D14767" w:rsidRPr="000D195A" w:rsidRDefault="00D14767" w:rsidP="00FA2AC1">
            <w:pPr>
              <w:tabs>
                <w:tab w:val="left" w:pos="450"/>
              </w:tabs>
              <w:spacing w:line="264"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rsidR="00D14767" w:rsidRPr="000D195A" w:rsidRDefault="00D14767" w:rsidP="00FA2AC1">
            <w:pPr>
              <w:keepNext/>
              <w:tabs>
                <w:tab w:val="left" w:pos="450"/>
              </w:tabs>
              <w:spacing w:line="264"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bl>
    <w:p w:rsidR="00D14767" w:rsidRPr="000D195A" w:rsidRDefault="00D14767" w:rsidP="00FA2AC1">
      <w:pPr>
        <w:pStyle w:val="Table4-1"/>
        <w:rPr>
          <w:rFonts w:ascii="Century" w:hAnsi="Century"/>
        </w:rPr>
      </w:pPr>
      <w:r w:rsidRPr="000D195A">
        <w:rPr>
          <w:rFonts w:ascii="Century" w:hAnsi="Century"/>
        </w:rPr>
        <w:t>View Personal Page UC</w:t>
      </w:r>
    </w:p>
    <w:p w:rsidR="00D14767" w:rsidRPr="000D195A" w:rsidRDefault="00D14767" w:rsidP="006B4A50">
      <w:pPr>
        <w:jc w:val="both"/>
        <w:rPr>
          <w:rFonts w:ascii="Century" w:hAnsi="Century"/>
        </w:rPr>
      </w:pPr>
    </w:p>
    <w:p w:rsidR="00D14767" w:rsidRPr="000D195A" w:rsidRDefault="00D14767" w:rsidP="006B4A50">
      <w:pPr>
        <w:pStyle w:val="Heading6"/>
        <w:numPr>
          <w:ilvl w:val="3"/>
          <w:numId w:val="1"/>
        </w:numPr>
        <w:jc w:val="both"/>
        <w:rPr>
          <w:rFonts w:ascii="Century" w:hAnsi="Century"/>
        </w:rPr>
      </w:pPr>
      <w:r w:rsidRPr="000D195A">
        <w:rPr>
          <w:rFonts w:ascii="Century" w:hAnsi="Century"/>
        </w:rPr>
        <w:lastRenderedPageBreak/>
        <w:t>Message Module</w:t>
      </w:r>
    </w:p>
    <w:p w:rsidR="00D14767" w:rsidRPr="000D195A" w:rsidRDefault="00D14767" w:rsidP="006B4A50">
      <w:pPr>
        <w:keepNext/>
        <w:ind w:firstLine="900"/>
        <w:jc w:val="both"/>
        <w:rPr>
          <w:rFonts w:ascii="Century" w:hAnsi="Century"/>
        </w:rPr>
      </w:pPr>
      <w:r w:rsidRPr="000D195A">
        <w:rPr>
          <w:rFonts w:ascii="Century" w:hAnsi="Century"/>
          <w:noProof/>
          <w:lang w:eastAsia="en-US"/>
        </w:rPr>
        <w:drawing>
          <wp:inline distT="0" distB="0" distL="0" distR="0" wp14:anchorId="002AA62D" wp14:editId="7F35B987">
            <wp:extent cx="4229100" cy="3162300"/>
            <wp:effectExtent l="0" t="0" r="0" b="0"/>
            <wp:docPr id="274" name="Picture 274" descr="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MEss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9100" cy="3162300"/>
                    </a:xfrm>
                    <a:prstGeom prst="rect">
                      <a:avLst/>
                    </a:prstGeom>
                    <a:noFill/>
                    <a:ln>
                      <a:noFill/>
                    </a:ln>
                  </pic:spPr>
                </pic:pic>
              </a:graphicData>
            </a:graphic>
          </wp:inline>
        </w:drawing>
      </w:r>
    </w:p>
    <w:p w:rsidR="00D14767" w:rsidRDefault="00D14767" w:rsidP="00FA2AC1">
      <w:pPr>
        <w:pStyle w:val="Figure4-1"/>
        <w:rPr>
          <w:rFonts w:ascii="Century" w:hAnsi="Century"/>
        </w:rPr>
      </w:pPr>
      <w:r w:rsidRPr="000D195A">
        <w:rPr>
          <w:rFonts w:ascii="Century" w:hAnsi="Century"/>
        </w:rPr>
        <w:t>Message Module Page</w:t>
      </w:r>
    </w:p>
    <w:p w:rsidR="003A0A94" w:rsidRPr="000D195A" w:rsidRDefault="003A0A94" w:rsidP="003A0A94">
      <w:pPr>
        <w:pStyle w:val="Figure4-1"/>
        <w:numPr>
          <w:ilvl w:val="0"/>
          <w:numId w:val="0"/>
        </w:numPr>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b w:val="0"/>
                <w:color w:val="auto"/>
              </w:rPr>
            </w:pPr>
            <w:r w:rsidRPr="000D195A">
              <w:rPr>
                <w:rFonts w:ascii="Century" w:hAnsi="Century" w:cs="Times New Roman"/>
                <w:color w:val="auto"/>
              </w:rPr>
              <w:t>No</w:t>
            </w:r>
          </w:p>
        </w:tc>
        <w:tc>
          <w:tcPr>
            <w:tcW w:w="279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Send message</w:t>
            </w:r>
          </w:p>
        </w:tc>
        <w:tc>
          <w:tcPr>
            <w:tcW w:w="171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send a message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2</w:t>
            </w:r>
          </w:p>
        </w:tc>
        <w:tc>
          <w:tcPr>
            <w:tcW w:w="279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Group message</w:t>
            </w:r>
          </w:p>
        </w:tc>
        <w:tc>
          <w:tcPr>
            <w:tcW w:w="171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group kinds of message to view (All, unread, read)</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Receive message</w:t>
            </w:r>
          </w:p>
        </w:tc>
        <w:tc>
          <w:tcPr>
            <w:tcW w:w="171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rsidR="00D14767" w:rsidRPr="000D195A" w:rsidRDefault="00D14767" w:rsidP="006B4A50">
            <w:pPr>
              <w:keepNext/>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user to receive a message</w:t>
            </w:r>
          </w:p>
        </w:tc>
      </w:tr>
    </w:tbl>
    <w:p w:rsidR="00D14767" w:rsidRPr="000D195A" w:rsidRDefault="00D14767" w:rsidP="00FA2AC1">
      <w:pPr>
        <w:pStyle w:val="Table4-1"/>
        <w:rPr>
          <w:rFonts w:ascii="Century" w:hAnsi="Century"/>
        </w:rPr>
      </w:pPr>
      <w:r w:rsidRPr="000D195A">
        <w:rPr>
          <w:rFonts w:ascii="Century" w:hAnsi="Century"/>
        </w:rPr>
        <w:t>Message UC</w:t>
      </w:r>
    </w:p>
    <w:p w:rsidR="00D14767" w:rsidRPr="000D195A" w:rsidRDefault="00D14767" w:rsidP="006B4A50">
      <w:pPr>
        <w:pStyle w:val="Heading6"/>
        <w:numPr>
          <w:ilvl w:val="3"/>
          <w:numId w:val="1"/>
        </w:numPr>
        <w:jc w:val="both"/>
        <w:rPr>
          <w:rFonts w:ascii="Century" w:hAnsi="Century"/>
        </w:rPr>
      </w:pPr>
      <w:r w:rsidRPr="000D195A">
        <w:rPr>
          <w:rFonts w:ascii="Century" w:hAnsi="Century"/>
        </w:rPr>
        <w:lastRenderedPageBreak/>
        <w:t>Chat room Module</w:t>
      </w:r>
    </w:p>
    <w:p w:rsidR="00D14767" w:rsidRPr="000D195A" w:rsidRDefault="00D14767" w:rsidP="006B4A50">
      <w:pPr>
        <w:jc w:val="both"/>
        <w:rPr>
          <w:rFonts w:ascii="Century" w:hAnsi="Century"/>
        </w:rPr>
      </w:pPr>
      <w:r w:rsidRPr="000D195A">
        <w:rPr>
          <w:rFonts w:ascii="Century" w:hAnsi="Century"/>
          <w:noProof/>
          <w:lang w:eastAsia="en-US"/>
        </w:rPr>
        <w:drawing>
          <wp:inline distT="0" distB="0" distL="0" distR="0" wp14:anchorId="4B1B5E30" wp14:editId="73F9401C">
            <wp:extent cx="5267325" cy="4029075"/>
            <wp:effectExtent l="0" t="0" r="9525" b="9525"/>
            <wp:docPr id="172" name="Picture 172" descr="cha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troo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7325" cy="4029075"/>
                    </a:xfrm>
                    <a:prstGeom prst="rect">
                      <a:avLst/>
                    </a:prstGeom>
                    <a:noFill/>
                    <a:ln>
                      <a:noFill/>
                    </a:ln>
                  </pic:spPr>
                </pic:pic>
              </a:graphicData>
            </a:graphic>
          </wp:inline>
        </w:drawing>
      </w:r>
    </w:p>
    <w:p w:rsidR="00D14767" w:rsidRPr="000D195A" w:rsidRDefault="00D14767" w:rsidP="003A0A94">
      <w:pPr>
        <w:pStyle w:val="Figure4-1"/>
        <w:rPr>
          <w:rFonts w:ascii="Century" w:hAnsi="Century"/>
        </w:rPr>
      </w:pPr>
      <w:r w:rsidRPr="000D195A">
        <w:rPr>
          <w:rFonts w:ascii="Century" w:hAnsi="Century"/>
        </w:rPr>
        <w:t>Chat room</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b w:val="0"/>
                <w:color w:val="auto"/>
              </w:rPr>
            </w:pPr>
            <w:r w:rsidRPr="000D195A">
              <w:rPr>
                <w:rFonts w:ascii="Century" w:hAnsi="Century" w:cs="Times New Roman"/>
                <w:color w:val="auto"/>
              </w:rPr>
              <w:t>No</w:t>
            </w:r>
          </w:p>
        </w:tc>
        <w:tc>
          <w:tcPr>
            <w:tcW w:w="279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Go to room chat</w:t>
            </w:r>
          </w:p>
        </w:tc>
        <w:tc>
          <w:tcPr>
            <w:tcW w:w="171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connect to room chat</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2</w:t>
            </w:r>
          </w:p>
        </w:tc>
        <w:tc>
          <w:tcPr>
            <w:tcW w:w="279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all message</w:t>
            </w:r>
          </w:p>
        </w:tc>
        <w:tc>
          <w:tcPr>
            <w:tcW w:w="171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view all message in room chat</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Receive message</w:t>
            </w:r>
          </w:p>
        </w:tc>
        <w:tc>
          <w:tcPr>
            <w:tcW w:w="171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user to receive message of all user who connect to this room chat</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4</w:t>
            </w:r>
          </w:p>
        </w:tc>
        <w:tc>
          <w:tcPr>
            <w:tcW w:w="279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Send message</w:t>
            </w:r>
          </w:p>
        </w:tc>
        <w:tc>
          <w:tcPr>
            <w:tcW w:w="171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rsidR="00D14767" w:rsidRPr="000D195A" w:rsidRDefault="00D14767" w:rsidP="006B4A50">
            <w:pPr>
              <w:keepNext/>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send a message</w:t>
            </w:r>
          </w:p>
        </w:tc>
      </w:tr>
    </w:tbl>
    <w:p w:rsidR="00D14767" w:rsidRPr="000D195A" w:rsidRDefault="00D14767" w:rsidP="003A0A94">
      <w:pPr>
        <w:pStyle w:val="Table4-1"/>
        <w:rPr>
          <w:rFonts w:ascii="Century" w:hAnsi="Century"/>
        </w:rPr>
      </w:pPr>
      <w:r w:rsidRPr="000D195A">
        <w:rPr>
          <w:rFonts w:ascii="Century" w:hAnsi="Century"/>
        </w:rPr>
        <w:t>Chat room Module</w:t>
      </w:r>
    </w:p>
    <w:p w:rsidR="00D14767" w:rsidRPr="000D195A" w:rsidRDefault="00D14767" w:rsidP="006B4A50">
      <w:pPr>
        <w:jc w:val="both"/>
        <w:rPr>
          <w:rFonts w:ascii="Century" w:hAnsi="Century"/>
        </w:rPr>
      </w:pPr>
    </w:p>
    <w:p w:rsidR="00D14767" w:rsidRPr="000D195A" w:rsidRDefault="00D14767" w:rsidP="006B4A50">
      <w:pPr>
        <w:jc w:val="both"/>
        <w:rPr>
          <w:rFonts w:ascii="Century" w:hAnsi="Century"/>
        </w:rPr>
      </w:pPr>
    </w:p>
    <w:p w:rsidR="00D14767" w:rsidRPr="000D195A" w:rsidRDefault="00D14767" w:rsidP="006B4A50">
      <w:pPr>
        <w:pStyle w:val="Heading6"/>
        <w:numPr>
          <w:ilvl w:val="3"/>
          <w:numId w:val="1"/>
        </w:numPr>
        <w:jc w:val="both"/>
        <w:rPr>
          <w:rFonts w:ascii="Century" w:hAnsi="Century"/>
        </w:rPr>
      </w:pPr>
      <w:r w:rsidRPr="000D195A">
        <w:rPr>
          <w:rFonts w:ascii="Century" w:hAnsi="Century"/>
        </w:rPr>
        <w:lastRenderedPageBreak/>
        <w:t>Like Module</w:t>
      </w:r>
    </w:p>
    <w:p w:rsidR="00D14767" w:rsidRPr="000D195A" w:rsidRDefault="00D14767" w:rsidP="006B4A50">
      <w:pPr>
        <w:jc w:val="both"/>
        <w:rPr>
          <w:rFonts w:ascii="Century" w:hAnsi="Century"/>
        </w:rPr>
      </w:pPr>
      <w:r w:rsidRPr="000D195A">
        <w:rPr>
          <w:rFonts w:ascii="Century" w:hAnsi="Century"/>
          <w:noProof/>
          <w:lang w:eastAsia="en-US"/>
        </w:rPr>
        <w:drawing>
          <wp:inline distT="0" distB="0" distL="0" distR="0" wp14:anchorId="3C1D68DC" wp14:editId="4F4C8EF8">
            <wp:extent cx="5276850" cy="3209925"/>
            <wp:effectExtent l="0" t="0" r="0" b="9525"/>
            <wp:docPr id="173" name="Picture 173" desc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6850" cy="3209925"/>
                    </a:xfrm>
                    <a:prstGeom prst="rect">
                      <a:avLst/>
                    </a:prstGeom>
                    <a:noFill/>
                    <a:ln>
                      <a:noFill/>
                    </a:ln>
                  </pic:spPr>
                </pic:pic>
              </a:graphicData>
            </a:graphic>
          </wp:inline>
        </w:drawing>
      </w:r>
    </w:p>
    <w:p w:rsidR="00D14767" w:rsidRPr="000D195A" w:rsidRDefault="00D14767" w:rsidP="003A0A94">
      <w:pPr>
        <w:pStyle w:val="Figure4-1"/>
        <w:rPr>
          <w:rFonts w:ascii="Century" w:hAnsi="Century"/>
        </w:rPr>
      </w:pPr>
      <w:r w:rsidRPr="000D195A">
        <w:rPr>
          <w:rFonts w:ascii="Century" w:hAnsi="Century"/>
        </w:rPr>
        <w:t>Like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b w:val="0"/>
                <w:color w:val="auto"/>
              </w:rPr>
            </w:pPr>
            <w:r w:rsidRPr="000D195A">
              <w:rPr>
                <w:rFonts w:ascii="Century" w:hAnsi="Century" w:cs="Times New Roman"/>
                <w:color w:val="auto"/>
              </w:rPr>
              <w:t>No</w:t>
            </w:r>
          </w:p>
        </w:tc>
        <w:tc>
          <w:tcPr>
            <w:tcW w:w="279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Like</w:t>
            </w:r>
          </w:p>
        </w:tc>
        <w:tc>
          <w:tcPr>
            <w:tcW w:w="171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express their feeling by click like an event or thread</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2</w:t>
            </w:r>
          </w:p>
        </w:tc>
        <w:tc>
          <w:tcPr>
            <w:tcW w:w="279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Unlike</w:t>
            </w:r>
          </w:p>
        </w:tc>
        <w:tc>
          <w:tcPr>
            <w:tcW w:w="171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undo their like action before.</w:t>
            </w:r>
          </w:p>
        </w:tc>
      </w:tr>
    </w:tbl>
    <w:p w:rsidR="00D14767" w:rsidRPr="000D195A" w:rsidRDefault="00D14767" w:rsidP="003A0A94">
      <w:pPr>
        <w:pStyle w:val="Table4-1"/>
        <w:rPr>
          <w:rFonts w:ascii="Century" w:hAnsi="Century"/>
        </w:rPr>
      </w:pPr>
      <w:r w:rsidRPr="000D195A">
        <w:rPr>
          <w:rFonts w:ascii="Century" w:hAnsi="Century"/>
        </w:rPr>
        <w:t>Like Module</w:t>
      </w:r>
    </w:p>
    <w:p w:rsidR="00D14767" w:rsidRPr="000D195A" w:rsidRDefault="00D14767" w:rsidP="006B4A50">
      <w:pPr>
        <w:jc w:val="both"/>
        <w:rPr>
          <w:rFonts w:ascii="Century" w:hAnsi="Century"/>
        </w:rPr>
      </w:pPr>
    </w:p>
    <w:p w:rsidR="00D14767" w:rsidRPr="000D195A" w:rsidRDefault="00D14767" w:rsidP="006B4A50">
      <w:pPr>
        <w:pStyle w:val="Heading6"/>
        <w:numPr>
          <w:ilvl w:val="3"/>
          <w:numId w:val="1"/>
        </w:numPr>
        <w:jc w:val="both"/>
        <w:rPr>
          <w:rFonts w:ascii="Century" w:hAnsi="Century"/>
        </w:rPr>
      </w:pPr>
      <w:r w:rsidRPr="000D195A">
        <w:rPr>
          <w:rFonts w:ascii="Century" w:hAnsi="Century"/>
        </w:rPr>
        <w:lastRenderedPageBreak/>
        <w:t>Comment Module</w:t>
      </w:r>
    </w:p>
    <w:p w:rsidR="00D14767" w:rsidRPr="000D195A" w:rsidRDefault="00D14767" w:rsidP="006B4A50">
      <w:pPr>
        <w:keepNext/>
        <w:jc w:val="both"/>
        <w:rPr>
          <w:rFonts w:ascii="Century" w:hAnsi="Century"/>
        </w:rPr>
      </w:pPr>
      <w:r w:rsidRPr="000D195A">
        <w:rPr>
          <w:rFonts w:ascii="Century" w:hAnsi="Century"/>
          <w:noProof/>
          <w:lang w:eastAsia="en-US"/>
        </w:rPr>
        <w:drawing>
          <wp:inline distT="0" distB="0" distL="0" distR="0" wp14:anchorId="4715B222" wp14:editId="265FADBA">
            <wp:extent cx="5267325" cy="3990975"/>
            <wp:effectExtent l="0" t="0" r="9525" b="9525"/>
            <wp:docPr id="10" name="Picture 10"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rsidR="00D14767" w:rsidRPr="000D195A" w:rsidRDefault="00D14767" w:rsidP="003A0A94">
      <w:pPr>
        <w:pStyle w:val="Figure4-1"/>
        <w:rPr>
          <w:rFonts w:ascii="Century" w:hAnsi="Century"/>
        </w:rPr>
      </w:pPr>
      <w:r w:rsidRPr="000D195A">
        <w:rPr>
          <w:rFonts w:ascii="Century" w:hAnsi="Century"/>
        </w:rPr>
        <w:t>Comment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b w:val="0"/>
                <w:color w:val="auto"/>
              </w:rPr>
            </w:pPr>
            <w:r w:rsidRPr="000D195A">
              <w:rPr>
                <w:rFonts w:ascii="Century" w:hAnsi="Century" w:cs="Times New Roman"/>
                <w:color w:val="auto"/>
              </w:rPr>
              <w:t>No</w:t>
            </w:r>
          </w:p>
        </w:tc>
        <w:tc>
          <w:tcPr>
            <w:tcW w:w="279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list comment</w:t>
            </w:r>
          </w:p>
        </w:tc>
        <w:tc>
          <w:tcPr>
            <w:tcW w:w="171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WS show all comment of a project</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2</w:t>
            </w:r>
          </w:p>
        </w:tc>
        <w:tc>
          <w:tcPr>
            <w:tcW w:w="279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Post comment</w:t>
            </w:r>
          </w:p>
        </w:tc>
        <w:tc>
          <w:tcPr>
            <w:tcW w:w="171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post a comment</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Reply comment</w:t>
            </w:r>
          </w:p>
        </w:tc>
        <w:tc>
          <w:tcPr>
            <w:tcW w:w="171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User reply a comment</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4</w:t>
            </w:r>
          </w:p>
        </w:tc>
        <w:tc>
          <w:tcPr>
            <w:tcW w:w="279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Delete comment</w:t>
            </w:r>
          </w:p>
        </w:tc>
        <w:tc>
          <w:tcPr>
            <w:tcW w:w="171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rsidR="00D14767" w:rsidRPr="000D195A" w:rsidRDefault="00D14767" w:rsidP="006B4A50">
            <w:pPr>
              <w:keepNext/>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edit comment</w:t>
            </w:r>
          </w:p>
        </w:tc>
      </w:tr>
    </w:tbl>
    <w:p w:rsidR="00D14767" w:rsidRPr="000D195A" w:rsidRDefault="00D14767" w:rsidP="003A0A94">
      <w:pPr>
        <w:pStyle w:val="Table4-1"/>
        <w:rPr>
          <w:rFonts w:ascii="Century" w:hAnsi="Century"/>
        </w:rPr>
      </w:pPr>
      <w:r w:rsidRPr="000D195A">
        <w:rPr>
          <w:rFonts w:ascii="Century" w:hAnsi="Century"/>
        </w:rPr>
        <w:t>Comment Module</w:t>
      </w:r>
    </w:p>
    <w:p w:rsidR="00D14767" w:rsidRPr="000D195A" w:rsidRDefault="00D14767" w:rsidP="006B4A50">
      <w:pPr>
        <w:pStyle w:val="Heading4"/>
        <w:jc w:val="both"/>
        <w:rPr>
          <w:rFonts w:ascii="Century" w:hAnsi="Century"/>
        </w:rPr>
      </w:pPr>
      <w:bookmarkStart w:id="557" w:name="_Toc468828489"/>
      <w:r w:rsidRPr="000D195A">
        <w:rPr>
          <w:rFonts w:ascii="Century" w:hAnsi="Century"/>
        </w:rPr>
        <w:lastRenderedPageBreak/>
        <w:t>Administrator Group Function</w:t>
      </w:r>
      <w:bookmarkEnd w:id="557"/>
    </w:p>
    <w:p w:rsidR="00D14767" w:rsidRPr="000D195A" w:rsidRDefault="00D14767" w:rsidP="006B4A50">
      <w:pPr>
        <w:pStyle w:val="Heading5"/>
        <w:jc w:val="both"/>
        <w:rPr>
          <w:rFonts w:ascii="Century" w:hAnsi="Century"/>
        </w:rPr>
      </w:pPr>
      <w:bookmarkStart w:id="558" w:name="_Toc468828490"/>
      <w:r w:rsidRPr="000D195A">
        <w:rPr>
          <w:rFonts w:ascii="Century" w:hAnsi="Century"/>
        </w:rPr>
        <w:t>Manage user's account</w:t>
      </w:r>
      <w:bookmarkEnd w:id="558"/>
    </w:p>
    <w:p w:rsidR="00D14767" w:rsidRPr="000D195A" w:rsidRDefault="00D14767" w:rsidP="006B4A50">
      <w:pPr>
        <w:keepNext/>
        <w:ind w:firstLine="1170"/>
        <w:jc w:val="both"/>
        <w:rPr>
          <w:rFonts w:ascii="Century" w:hAnsi="Century"/>
        </w:rPr>
      </w:pPr>
      <w:r w:rsidRPr="000D195A">
        <w:rPr>
          <w:rFonts w:ascii="Century" w:hAnsi="Century"/>
          <w:noProof/>
          <w:lang w:eastAsia="en-US"/>
        </w:rPr>
        <w:drawing>
          <wp:inline distT="0" distB="0" distL="0" distR="0" wp14:anchorId="3F987736" wp14:editId="572226C3">
            <wp:extent cx="3825053" cy="4277636"/>
            <wp:effectExtent l="0" t="0" r="4445" b="8890"/>
            <wp:docPr id="26" name="Picture 26" descr="C:\Users\Monday\AppData\Local\Microsoft\Windows\INetCache\Content.Word\AdUser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nday\AppData\Local\Microsoft\Windows\INetCache\Content.Word\AdUserAcc.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33011" cy="4286536"/>
                    </a:xfrm>
                    <a:prstGeom prst="rect">
                      <a:avLst/>
                    </a:prstGeom>
                    <a:noFill/>
                    <a:ln>
                      <a:noFill/>
                    </a:ln>
                  </pic:spPr>
                </pic:pic>
              </a:graphicData>
            </a:graphic>
          </wp:inline>
        </w:drawing>
      </w:r>
    </w:p>
    <w:p w:rsidR="00D14767" w:rsidRPr="000D195A" w:rsidRDefault="00D14767" w:rsidP="003A0A94">
      <w:pPr>
        <w:pStyle w:val="Figure4-1"/>
        <w:rPr>
          <w:rFonts w:ascii="Century" w:hAnsi="Century"/>
        </w:rPr>
      </w:pPr>
      <w:r w:rsidRPr="000D195A">
        <w:rPr>
          <w:rFonts w:ascii="Century" w:hAnsi="Century"/>
          <w:bCs/>
          <w:color w:val="000000" w:themeColor="text1"/>
        </w:rPr>
        <w:t>Manage user's account</w:t>
      </w:r>
    </w:p>
    <w:p w:rsidR="00D14767" w:rsidRPr="003A0A94" w:rsidRDefault="00D14767" w:rsidP="006B4A50">
      <w:pPr>
        <w:jc w:val="both"/>
        <w:rPr>
          <w:rFonts w:ascii="Century" w:hAnsi="Century"/>
          <w:sz w:val="4"/>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3A0A94">
            <w:pPr>
              <w:tabs>
                <w:tab w:val="left" w:pos="450"/>
              </w:tabs>
              <w:jc w:val="both"/>
              <w:rPr>
                <w:rFonts w:ascii="Century" w:hAnsi="Century" w:cs="Times New Roman"/>
                <w:b w:val="0"/>
                <w:color w:val="auto"/>
              </w:rPr>
            </w:pPr>
            <w:r w:rsidRPr="000D195A">
              <w:rPr>
                <w:rFonts w:ascii="Century" w:hAnsi="Century" w:cs="Times New Roman"/>
                <w:color w:val="auto"/>
              </w:rPr>
              <w:t>No</w:t>
            </w:r>
          </w:p>
        </w:tc>
        <w:tc>
          <w:tcPr>
            <w:tcW w:w="2790" w:type="dxa"/>
          </w:tcPr>
          <w:p w:rsidR="00D14767" w:rsidRPr="000D195A" w:rsidRDefault="00D14767" w:rsidP="003A0A94">
            <w:pPr>
              <w:tabs>
                <w:tab w:val="left" w:pos="450"/>
              </w:tabs>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rsidR="00D14767" w:rsidRPr="000D195A" w:rsidRDefault="00D14767" w:rsidP="003A0A94">
            <w:pPr>
              <w:tabs>
                <w:tab w:val="left" w:pos="450"/>
              </w:tabs>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rsidR="00D14767" w:rsidRPr="000D195A" w:rsidRDefault="00D14767" w:rsidP="003A0A94">
            <w:pPr>
              <w:tabs>
                <w:tab w:val="left" w:pos="450"/>
              </w:tabs>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rsidR="00D14767" w:rsidRPr="000D195A" w:rsidRDefault="00D14767" w:rsidP="003A0A94">
            <w:pPr>
              <w:tabs>
                <w:tab w:val="left" w:pos="450"/>
              </w:tabs>
              <w:jc w:val="both"/>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rsidR="00D14767" w:rsidRPr="000D195A" w:rsidRDefault="00D14767" w:rsidP="003A0A94">
            <w:pPr>
              <w:tabs>
                <w:tab w:val="left" w:pos="450"/>
              </w:tabs>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user list</w:t>
            </w:r>
          </w:p>
        </w:tc>
        <w:tc>
          <w:tcPr>
            <w:tcW w:w="1710" w:type="dxa"/>
            <w:tcBorders>
              <w:top w:val="none" w:sz="0" w:space="0" w:color="auto"/>
              <w:bottom w:val="none" w:sz="0" w:space="0" w:color="auto"/>
            </w:tcBorders>
          </w:tcPr>
          <w:p w:rsidR="00D14767" w:rsidRPr="000D195A" w:rsidRDefault="00D14767" w:rsidP="003A0A94">
            <w:pPr>
              <w:tabs>
                <w:tab w:val="left" w:pos="450"/>
              </w:tabs>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rsidR="00D14767" w:rsidRPr="000D195A" w:rsidRDefault="00D14767" w:rsidP="003A0A94">
            <w:pPr>
              <w:tabs>
                <w:tab w:val="left" w:pos="450"/>
              </w:tabs>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User list of the project</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3A0A94">
            <w:pPr>
              <w:tabs>
                <w:tab w:val="left" w:pos="450"/>
              </w:tabs>
              <w:jc w:val="both"/>
              <w:rPr>
                <w:rFonts w:ascii="Century" w:hAnsi="Century" w:cs="Times New Roman"/>
              </w:rPr>
            </w:pPr>
            <w:r w:rsidRPr="000D195A">
              <w:rPr>
                <w:rFonts w:ascii="Century" w:hAnsi="Century" w:cs="Times New Roman"/>
              </w:rPr>
              <w:t>2</w:t>
            </w:r>
          </w:p>
        </w:tc>
        <w:tc>
          <w:tcPr>
            <w:tcW w:w="2790" w:type="dxa"/>
          </w:tcPr>
          <w:p w:rsidR="00D14767" w:rsidRPr="000D195A" w:rsidRDefault="00D14767" w:rsidP="003A0A94">
            <w:pPr>
              <w:tabs>
                <w:tab w:val="left" w:pos="450"/>
              </w:tabs>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user profile</w:t>
            </w:r>
          </w:p>
        </w:tc>
        <w:tc>
          <w:tcPr>
            <w:tcW w:w="1710" w:type="dxa"/>
          </w:tcPr>
          <w:p w:rsidR="00D14767" w:rsidRPr="000D195A" w:rsidRDefault="00D14767" w:rsidP="003A0A94">
            <w:pPr>
              <w:tabs>
                <w:tab w:val="left" w:pos="450"/>
              </w:tabs>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rsidR="00D14767" w:rsidRPr="000D195A" w:rsidRDefault="00D14767" w:rsidP="003A0A94">
            <w:pPr>
              <w:tabs>
                <w:tab w:val="left" w:pos="450"/>
              </w:tabs>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profile of an user</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single" w:sz="4" w:space="0" w:color="auto"/>
            </w:tcBorders>
          </w:tcPr>
          <w:p w:rsidR="00D14767" w:rsidRPr="000D195A" w:rsidRDefault="00D14767" w:rsidP="003A0A94">
            <w:pPr>
              <w:tabs>
                <w:tab w:val="left" w:pos="450"/>
              </w:tabs>
              <w:jc w:val="both"/>
              <w:rPr>
                <w:rFonts w:ascii="Century" w:hAnsi="Century" w:cs="Times New Roman"/>
              </w:rPr>
            </w:pPr>
            <w:r w:rsidRPr="000D195A">
              <w:rPr>
                <w:rFonts w:ascii="Century" w:hAnsi="Century" w:cs="Times New Roman"/>
              </w:rPr>
              <w:t>3</w:t>
            </w:r>
          </w:p>
        </w:tc>
        <w:tc>
          <w:tcPr>
            <w:tcW w:w="2790" w:type="dxa"/>
            <w:tcBorders>
              <w:top w:val="none" w:sz="0" w:space="0" w:color="auto"/>
              <w:bottom w:val="single" w:sz="4" w:space="0" w:color="auto"/>
            </w:tcBorders>
          </w:tcPr>
          <w:p w:rsidR="00D14767" w:rsidRPr="000D195A" w:rsidRDefault="00D14767" w:rsidP="003A0A94">
            <w:pPr>
              <w:tabs>
                <w:tab w:val="left" w:pos="450"/>
              </w:tabs>
              <w:jc w:val="both"/>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Activate user's account</w:t>
            </w:r>
          </w:p>
        </w:tc>
        <w:tc>
          <w:tcPr>
            <w:tcW w:w="1710" w:type="dxa"/>
            <w:tcBorders>
              <w:top w:val="none" w:sz="0" w:space="0" w:color="auto"/>
              <w:bottom w:val="single" w:sz="4" w:space="0" w:color="auto"/>
            </w:tcBorders>
          </w:tcPr>
          <w:p w:rsidR="00D14767" w:rsidRPr="000D195A" w:rsidRDefault="00D14767" w:rsidP="003A0A94">
            <w:pPr>
              <w:tabs>
                <w:tab w:val="left" w:pos="450"/>
              </w:tabs>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single" w:sz="4" w:space="0" w:color="auto"/>
              <w:right w:val="none" w:sz="0" w:space="0" w:color="auto"/>
            </w:tcBorders>
          </w:tcPr>
          <w:p w:rsidR="00D14767" w:rsidRPr="000D195A" w:rsidRDefault="00D14767" w:rsidP="003A0A94">
            <w:pPr>
              <w:tabs>
                <w:tab w:val="left" w:pos="450"/>
              </w:tabs>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 xml:space="preserve">This function allows Administrator to activate an user’s account </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3A0A94">
            <w:pPr>
              <w:tabs>
                <w:tab w:val="left" w:pos="450"/>
              </w:tabs>
              <w:jc w:val="both"/>
              <w:rPr>
                <w:rFonts w:ascii="Century" w:hAnsi="Century" w:cs="Times New Roman"/>
              </w:rPr>
            </w:pPr>
            <w:r w:rsidRPr="000D195A">
              <w:rPr>
                <w:rFonts w:ascii="Century" w:hAnsi="Century" w:cs="Times New Roman"/>
              </w:rPr>
              <w:t>4</w:t>
            </w:r>
          </w:p>
        </w:tc>
        <w:tc>
          <w:tcPr>
            <w:tcW w:w="2790" w:type="dxa"/>
          </w:tcPr>
          <w:p w:rsidR="00D14767" w:rsidRPr="000D195A" w:rsidRDefault="00D14767" w:rsidP="003A0A94">
            <w:pPr>
              <w:tabs>
                <w:tab w:val="left" w:pos="450"/>
              </w:tabs>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Deactivate user's account</w:t>
            </w:r>
          </w:p>
        </w:tc>
        <w:tc>
          <w:tcPr>
            <w:tcW w:w="1710" w:type="dxa"/>
          </w:tcPr>
          <w:p w:rsidR="00D14767" w:rsidRPr="000D195A" w:rsidRDefault="00D14767" w:rsidP="003A0A94">
            <w:pPr>
              <w:tabs>
                <w:tab w:val="left" w:pos="450"/>
              </w:tabs>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rsidR="00D14767" w:rsidRPr="000D195A" w:rsidRDefault="00D14767" w:rsidP="003A0A94">
            <w:pPr>
              <w:tabs>
                <w:tab w:val="left" w:pos="450"/>
              </w:tabs>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deactivate an user’s account</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3A0A94">
            <w:pPr>
              <w:tabs>
                <w:tab w:val="left" w:pos="450"/>
              </w:tabs>
              <w:jc w:val="both"/>
              <w:rPr>
                <w:rFonts w:ascii="Century" w:hAnsi="Century" w:cs="Times New Roman"/>
              </w:rPr>
            </w:pPr>
            <w:r w:rsidRPr="000D195A">
              <w:rPr>
                <w:rFonts w:ascii="Century" w:hAnsi="Century" w:cs="Times New Roman"/>
              </w:rPr>
              <w:t>5</w:t>
            </w:r>
          </w:p>
        </w:tc>
        <w:tc>
          <w:tcPr>
            <w:tcW w:w="2790" w:type="dxa"/>
          </w:tcPr>
          <w:p w:rsidR="00D14767" w:rsidRPr="000D195A" w:rsidRDefault="00D14767" w:rsidP="003A0A94">
            <w:pPr>
              <w:tabs>
                <w:tab w:val="left" w:pos="450"/>
              </w:tabs>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Search user</w:t>
            </w:r>
          </w:p>
        </w:tc>
        <w:tc>
          <w:tcPr>
            <w:tcW w:w="1710" w:type="dxa"/>
          </w:tcPr>
          <w:p w:rsidR="00D14767" w:rsidRPr="000D195A" w:rsidRDefault="00D14767" w:rsidP="003A0A94">
            <w:pPr>
              <w:tabs>
                <w:tab w:val="left" w:pos="450"/>
              </w:tabs>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rsidR="00D14767" w:rsidRPr="000D195A" w:rsidRDefault="00D14767" w:rsidP="003A0A94">
            <w:pPr>
              <w:tabs>
                <w:tab w:val="left" w:pos="450"/>
              </w:tabs>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search user on the user list</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rsidR="00D14767" w:rsidRPr="000D195A" w:rsidRDefault="00D14767" w:rsidP="003A0A94">
            <w:pPr>
              <w:tabs>
                <w:tab w:val="left" w:pos="450"/>
              </w:tabs>
              <w:jc w:val="both"/>
              <w:rPr>
                <w:rFonts w:ascii="Century" w:hAnsi="Century" w:cs="Times New Roman"/>
              </w:rPr>
            </w:pPr>
            <w:r w:rsidRPr="000D195A">
              <w:rPr>
                <w:rFonts w:ascii="Century" w:hAnsi="Century" w:cs="Times New Roman"/>
              </w:rPr>
              <w:t>6</w:t>
            </w:r>
          </w:p>
        </w:tc>
        <w:tc>
          <w:tcPr>
            <w:tcW w:w="2790" w:type="dxa"/>
            <w:tcBorders>
              <w:top w:val="single" w:sz="4" w:space="0" w:color="auto"/>
              <w:bottom w:val="single" w:sz="4" w:space="0" w:color="auto"/>
            </w:tcBorders>
          </w:tcPr>
          <w:p w:rsidR="00D14767" w:rsidRPr="000D195A" w:rsidRDefault="00D14767" w:rsidP="003A0A94">
            <w:pPr>
              <w:tabs>
                <w:tab w:val="left" w:pos="450"/>
              </w:tabs>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user’s dashboard</w:t>
            </w:r>
          </w:p>
        </w:tc>
        <w:tc>
          <w:tcPr>
            <w:tcW w:w="1710" w:type="dxa"/>
            <w:tcBorders>
              <w:top w:val="single" w:sz="4" w:space="0" w:color="auto"/>
              <w:bottom w:val="single" w:sz="4" w:space="0" w:color="auto"/>
            </w:tcBorders>
          </w:tcPr>
          <w:p w:rsidR="00D14767" w:rsidRPr="000D195A" w:rsidRDefault="00D14767" w:rsidP="003A0A94">
            <w:pPr>
              <w:tabs>
                <w:tab w:val="left" w:pos="450"/>
              </w:tabs>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rsidR="00D14767" w:rsidRPr="000D195A" w:rsidRDefault="00D14767" w:rsidP="003A0A94">
            <w:pPr>
              <w:keepNext/>
              <w:tabs>
                <w:tab w:val="left" w:pos="450"/>
              </w:tabs>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dashboard about user of the event</w:t>
            </w:r>
          </w:p>
        </w:tc>
      </w:tr>
    </w:tbl>
    <w:p w:rsidR="00D14767" w:rsidRPr="000D195A" w:rsidRDefault="00D14767" w:rsidP="003A0A94">
      <w:pPr>
        <w:pStyle w:val="Table4-1"/>
        <w:rPr>
          <w:rFonts w:ascii="Century" w:hAnsi="Century"/>
        </w:rPr>
      </w:pPr>
      <w:r w:rsidRPr="000D195A">
        <w:rPr>
          <w:rFonts w:ascii="Century" w:hAnsi="Century"/>
          <w:bCs/>
          <w:color w:val="000000" w:themeColor="text1"/>
        </w:rPr>
        <w:t>Manage user's account UC</w:t>
      </w:r>
    </w:p>
    <w:p w:rsidR="00D14767" w:rsidRPr="000D195A" w:rsidRDefault="00D14767" w:rsidP="006B4A50">
      <w:pPr>
        <w:pStyle w:val="Heading5"/>
        <w:jc w:val="both"/>
        <w:rPr>
          <w:rFonts w:ascii="Century" w:hAnsi="Century"/>
        </w:rPr>
      </w:pPr>
      <w:bookmarkStart w:id="559" w:name="_Toc468828491"/>
      <w:r w:rsidRPr="000D195A">
        <w:rPr>
          <w:rFonts w:ascii="Century" w:hAnsi="Century"/>
        </w:rPr>
        <w:lastRenderedPageBreak/>
        <w:t>Common Module</w:t>
      </w:r>
      <w:bookmarkEnd w:id="559"/>
    </w:p>
    <w:p w:rsidR="00D14767" w:rsidRPr="000D195A" w:rsidRDefault="00D14767" w:rsidP="006B4A50">
      <w:pPr>
        <w:keepNext/>
        <w:jc w:val="both"/>
        <w:rPr>
          <w:rFonts w:ascii="Century" w:hAnsi="Century"/>
        </w:rPr>
      </w:pPr>
      <w:r w:rsidRPr="000D195A">
        <w:rPr>
          <w:rFonts w:ascii="Century" w:hAnsi="Century"/>
          <w:noProof/>
          <w:lang w:eastAsia="en-US"/>
        </w:rPr>
        <w:drawing>
          <wp:inline distT="0" distB="0" distL="0" distR="0" wp14:anchorId="5435E001" wp14:editId="31DF660C">
            <wp:extent cx="5267325" cy="3990975"/>
            <wp:effectExtent l="0" t="0" r="9525" b="9525"/>
            <wp:docPr id="174" name="Picture 174" descr="AdCom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Comm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rsidR="00D14767" w:rsidRPr="000D195A" w:rsidRDefault="00D14767" w:rsidP="003A0A94">
      <w:pPr>
        <w:pStyle w:val="Figure4-1"/>
        <w:rPr>
          <w:rFonts w:ascii="Century" w:hAnsi="Century"/>
        </w:rPr>
      </w:pPr>
      <w:r w:rsidRPr="000D195A">
        <w:rPr>
          <w:rFonts w:ascii="Century" w:hAnsi="Century"/>
        </w:rPr>
        <w:t>Common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b w:val="0"/>
                <w:color w:val="auto"/>
              </w:rPr>
            </w:pPr>
            <w:r w:rsidRPr="000D195A">
              <w:rPr>
                <w:rFonts w:ascii="Century" w:hAnsi="Century" w:cs="Times New Roman"/>
                <w:color w:val="auto"/>
              </w:rPr>
              <w:t>No</w:t>
            </w:r>
          </w:p>
        </w:tc>
        <w:tc>
          <w:tcPr>
            <w:tcW w:w="279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 login</w:t>
            </w:r>
          </w:p>
        </w:tc>
        <w:tc>
          <w:tcPr>
            <w:tcW w:w="171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 logins into website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2</w:t>
            </w:r>
          </w:p>
        </w:tc>
        <w:tc>
          <w:tcPr>
            <w:tcW w:w="279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 logout</w:t>
            </w:r>
          </w:p>
        </w:tc>
        <w:tc>
          <w:tcPr>
            <w:tcW w:w="171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 logouts of WS website</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Admin forgot password</w:t>
            </w:r>
          </w:p>
        </w:tc>
        <w:tc>
          <w:tcPr>
            <w:tcW w:w="171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 xml:space="preserve">This function allows Admin </w:t>
            </w:r>
            <w:r w:rsidRPr="000D195A">
              <w:rPr>
                <w:rFonts w:ascii="Century" w:eastAsia="Times New Roman" w:hAnsi="Century" w:cs="Times New Roman"/>
              </w:rPr>
              <w:t>receiving her/ his password to email</w:t>
            </w:r>
          </w:p>
        </w:tc>
      </w:tr>
    </w:tbl>
    <w:p w:rsidR="003A0A94" w:rsidRDefault="00D14767" w:rsidP="003A0A94">
      <w:pPr>
        <w:pStyle w:val="Table4-1"/>
        <w:rPr>
          <w:rFonts w:ascii="Century" w:hAnsi="Century"/>
        </w:rPr>
      </w:pPr>
      <w:r w:rsidRPr="000D195A">
        <w:rPr>
          <w:rFonts w:ascii="Century" w:hAnsi="Century"/>
        </w:rPr>
        <w:t>Common module UC</w:t>
      </w:r>
    </w:p>
    <w:p w:rsidR="003A0A94" w:rsidRDefault="003A0A94">
      <w:pPr>
        <w:rPr>
          <w:rFonts w:ascii="Century" w:hAnsi="Century"/>
          <w:b/>
        </w:rPr>
      </w:pPr>
      <w:r>
        <w:rPr>
          <w:rFonts w:ascii="Century" w:hAnsi="Century"/>
        </w:rPr>
        <w:br w:type="page"/>
      </w:r>
    </w:p>
    <w:p w:rsidR="00D14767" w:rsidRPr="000D195A" w:rsidRDefault="00D14767" w:rsidP="003A0A94">
      <w:pPr>
        <w:pStyle w:val="Table4-1"/>
        <w:numPr>
          <w:ilvl w:val="0"/>
          <w:numId w:val="0"/>
        </w:numPr>
        <w:ind w:left="720"/>
        <w:jc w:val="left"/>
        <w:rPr>
          <w:rFonts w:ascii="Century" w:hAnsi="Century"/>
        </w:rPr>
      </w:pPr>
    </w:p>
    <w:p w:rsidR="00D14767" w:rsidRPr="000D195A" w:rsidRDefault="00D14767" w:rsidP="006B4A50">
      <w:pPr>
        <w:pStyle w:val="Heading5"/>
        <w:jc w:val="both"/>
        <w:rPr>
          <w:rFonts w:ascii="Century" w:hAnsi="Century"/>
        </w:rPr>
      </w:pPr>
      <w:bookmarkStart w:id="560" w:name="_Toc468828492"/>
      <w:r w:rsidRPr="000D195A">
        <w:rPr>
          <w:rFonts w:ascii="Century" w:hAnsi="Century"/>
        </w:rPr>
        <w:t>Manage Event</w:t>
      </w:r>
      <w:bookmarkEnd w:id="560"/>
    </w:p>
    <w:p w:rsidR="00D14767" w:rsidRPr="000D195A" w:rsidRDefault="00D14767" w:rsidP="006B4A50">
      <w:pPr>
        <w:pStyle w:val="Heading6"/>
        <w:numPr>
          <w:ilvl w:val="3"/>
          <w:numId w:val="1"/>
        </w:numPr>
        <w:jc w:val="both"/>
        <w:rPr>
          <w:rFonts w:ascii="Century" w:hAnsi="Century"/>
        </w:rPr>
      </w:pPr>
      <w:r w:rsidRPr="000D195A">
        <w:rPr>
          <w:rFonts w:ascii="Century" w:hAnsi="Century"/>
        </w:rPr>
        <w:t>Manage Event</w:t>
      </w:r>
    </w:p>
    <w:p w:rsidR="00D14767" w:rsidRPr="000D195A" w:rsidRDefault="00D14767" w:rsidP="006B4A50">
      <w:pPr>
        <w:jc w:val="both"/>
        <w:rPr>
          <w:rFonts w:ascii="Century" w:hAnsi="Century"/>
        </w:rPr>
      </w:pPr>
    </w:p>
    <w:p w:rsidR="00D14767" w:rsidRPr="000D195A" w:rsidRDefault="00D14767" w:rsidP="006B4A50">
      <w:pPr>
        <w:keepNext/>
        <w:ind w:firstLine="1260"/>
        <w:jc w:val="both"/>
        <w:rPr>
          <w:rFonts w:ascii="Century" w:hAnsi="Century"/>
        </w:rPr>
      </w:pPr>
      <w:r w:rsidRPr="000D195A">
        <w:rPr>
          <w:rFonts w:ascii="Century" w:hAnsi="Century"/>
          <w:noProof/>
          <w:lang w:eastAsia="en-US"/>
        </w:rPr>
        <w:drawing>
          <wp:inline distT="0" distB="0" distL="0" distR="0" wp14:anchorId="625AB279" wp14:editId="4C7DBD2C">
            <wp:extent cx="3152775" cy="3724275"/>
            <wp:effectExtent l="0" t="0" r="9525" b="9525"/>
            <wp:docPr id="273" name="Picture 273" descr="Ad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AdEv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52775" cy="3724275"/>
                    </a:xfrm>
                    <a:prstGeom prst="rect">
                      <a:avLst/>
                    </a:prstGeom>
                    <a:noFill/>
                    <a:ln>
                      <a:noFill/>
                    </a:ln>
                  </pic:spPr>
                </pic:pic>
              </a:graphicData>
            </a:graphic>
          </wp:inline>
        </w:drawing>
      </w:r>
    </w:p>
    <w:p w:rsidR="00D14767" w:rsidRPr="003A0A94" w:rsidRDefault="00D14767" w:rsidP="003A0A94">
      <w:pPr>
        <w:pStyle w:val="Figure4-1"/>
        <w:rPr>
          <w:rFonts w:ascii="Century" w:hAnsi="Century"/>
        </w:rPr>
      </w:pPr>
      <w:r w:rsidRPr="000D195A">
        <w:rPr>
          <w:rFonts w:ascii="Century" w:hAnsi="Century"/>
          <w:bCs/>
          <w:color w:val="000000" w:themeColor="text1"/>
        </w:rPr>
        <w:t>Manage event</w:t>
      </w:r>
    </w:p>
    <w:p w:rsidR="003A0A94" w:rsidRPr="000D195A" w:rsidRDefault="003A0A94" w:rsidP="003A0A94">
      <w:pPr>
        <w:pStyle w:val="Figure4-1"/>
        <w:numPr>
          <w:ilvl w:val="0"/>
          <w:numId w:val="0"/>
        </w:numPr>
        <w:jc w:val="left"/>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3A0A94">
            <w:pPr>
              <w:tabs>
                <w:tab w:val="left" w:pos="450"/>
              </w:tabs>
              <w:spacing w:line="264" w:lineRule="auto"/>
              <w:jc w:val="both"/>
              <w:rPr>
                <w:rFonts w:ascii="Century" w:hAnsi="Century" w:cs="Times New Roman"/>
                <w:b w:val="0"/>
                <w:color w:val="auto"/>
              </w:rPr>
            </w:pPr>
            <w:r w:rsidRPr="000D195A">
              <w:rPr>
                <w:rFonts w:ascii="Century" w:hAnsi="Century" w:cs="Times New Roman"/>
                <w:color w:val="auto"/>
              </w:rPr>
              <w:t>No</w:t>
            </w:r>
          </w:p>
        </w:tc>
        <w:tc>
          <w:tcPr>
            <w:tcW w:w="2790" w:type="dxa"/>
          </w:tcPr>
          <w:p w:rsidR="00D14767" w:rsidRPr="000D195A" w:rsidRDefault="00D14767" w:rsidP="003A0A94">
            <w:pPr>
              <w:tabs>
                <w:tab w:val="left" w:pos="450"/>
              </w:tabs>
              <w:spacing w:line="264"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rsidR="00D14767" w:rsidRPr="000D195A" w:rsidRDefault="00D14767" w:rsidP="003A0A94">
            <w:pPr>
              <w:tabs>
                <w:tab w:val="left" w:pos="450"/>
              </w:tabs>
              <w:spacing w:line="264"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rsidR="00D14767" w:rsidRPr="000D195A" w:rsidRDefault="00D14767" w:rsidP="003A0A94">
            <w:pPr>
              <w:tabs>
                <w:tab w:val="left" w:pos="450"/>
              </w:tabs>
              <w:spacing w:line="264"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rsidR="00D14767" w:rsidRPr="000D195A" w:rsidRDefault="00D14767" w:rsidP="003A0A94">
            <w:pPr>
              <w:tabs>
                <w:tab w:val="left" w:pos="450"/>
              </w:tabs>
              <w:spacing w:line="264" w:lineRule="auto"/>
              <w:jc w:val="both"/>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rsidR="00D14767" w:rsidRPr="000D195A" w:rsidRDefault="00D14767" w:rsidP="003A0A94">
            <w:pPr>
              <w:tabs>
                <w:tab w:val="left" w:pos="450"/>
              </w:tabs>
              <w:spacing w:line="264"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event list</w:t>
            </w:r>
          </w:p>
        </w:tc>
        <w:tc>
          <w:tcPr>
            <w:tcW w:w="1710" w:type="dxa"/>
            <w:tcBorders>
              <w:top w:val="none" w:sz="0" w:space="0" w:color="auto"/>
              <w:bottom w:val="none" w:sz="0" w:space="0" w:color="auto"/>
            </w:tcBorders>
          </w:tcPr>
          <w:p w:rsidR="00D14767" w:rsidRPr="000D195A" w:rsidRDefault="00D14767" w:rsidP="003A0A94">
            <w:pPr>
              <w:tabs>
                <w:tab w:val="left" w:pos="450"/>
              </w:tabs>
              <w:spacing w:line="264"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rsidR="00D14767" w:rsidRPr="000D195A" w:rsidRDefault="00D14767" w:rsidP="003A0A94">
            <w:pPr>
              <w:tabs>
                <w:tab w:val="left" w:pos="450"/>
              </w:tabs>
              <w:spacing w:line="264"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project list of the event</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3A0A94">
            <w:pPr>
              <w:tabs>
                <w:tab w:val="left" w:pos="450"/>
              </w:tabs>
              <w:spacing w:line="264" w:lineRule="auto"/>
              <w:jc w:val="both"/>
              <w:rPr>
                <w:rFonts w:ascii="Century" w:hAnsi="Century" w:cs="Times New Roman"/>
              </w:rPr>
            </w:pPr>
            <w:r w:rsidRPr="000D195A">
              <w:rPr>
                <w:rFonts w:ascii="Century" w:hAnsi="Century" w:cs="Times New Roman"/>
              </w:rPr>
              <w:t>2</w:t>
            </w:r>
          </w:p>
        </w:tc>
        <w:tc>
          <w:tcPr>
            <w:tcW w:w="2790" w:type="dxa"/>
          </w:tcPr>
          <w:p w:rsidR="00D14767" w:rsidRPr="000D195A" w:rsidRDefault="00D14767" w:rsidP="003A0A94">
            <w:pPr>
              <w:tabs>
                <w:tab w:val="left" w:pos="450"/>
              </w:tabs>
              <w:spacing w:line="264"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event</w:t>
            </w:r>
          </w:p>
        </w:tc>
        <w:tc>
          <w:tcPr>
            <w:tcW w:w="1710" w:type="dxa"/>
          </w:tcPr>
          <w:p w:rsidR="00D14767" w:rsidRPr="000D195A" w:rsidRDefault="00D14767" w:rsidP="003A0A94">
            <w:pPr>
              <w:tabs>
                <w:tab w:val="left" w:pos="450"/>
              </w:tabs>
              <w:spacing w:line="264"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rsidR="00D14767" w:rsidRPr="000D195A" w:rsidRDefault="00D14767" w:rsidP="003A0A94">
            <w:pPr>
              <w:tabs>
                <w:tab w:val="left" w:pos="450"/>
              </w:tabs>
              <w:spacing w:line="264"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search an event</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rsidR="00D14767" w:rsidRPr="000D195A" w:rsidRDefault="00D14767" w:rsidP="003A0A94">
            <w:pPr>
              <w:tabs>
                <w:tab w:val="left" w:pos="450"/>
              </w:tabs>
              <w:spacing w:line="264" w:lineRule="auto"/>
              <w:jc w:val="both"/>
              <w:rPr>
                <w:rFonts w:ascii="Century" w:hAnsi="Century" w:cs="Times New Roman"/>
              </w:rPr>
            </w:pPr>
            <w:r w:rsidRPr="000D195A">
              <w:rPr>
                <w:rFonts w:ascii="Century" w:hAnsi="Century" w:cs="Times New Roman"/>
              </w:rPr>
              <w:t>3</w:t>
            </w:r>
          </w:p>
        </w:tc>
        <w:tc>
          <w:tcPr>
            <w:tcW w:w="2790" w:type="dxa"/>
            <w:tcBorders>
              <w:top w:val="none" w:sz="0" w:space="0" w:color="auto"/>
              <w:bottom w:val="single" w:sz="4" w:space="0" w:color="auto"/>
            </w:tcBorders>
          </w:tcPr>
          <w:p w:rsidR="00D14767" w:rsidRPr="000D195A" w:rsidRDefault="00D14767" w:rsidP="003A0A94">
            <w:pPr>
              <w:tabs>
                <w:tab w:val="left" w:pos="450"/>
              </w:tabs>
              <w:spacing w:line="264" w:lineRule="auto"/>
              <w:jc w:val="both"/>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Ban an event</w:t>
            </w:r>
          </w:p>
        </w:tc>
        <w:tc>
          <w:tcPr>
            <w:tcW w:w="1710" w:type="dxa"/>
            <w:tcBorders>
              <w:top w:val="none" w:sz="0" w:space="0" w:color="auto"/>
              <w:bottom w:val="single" w:sz="4" w:space="0" w:color="auto"/>
            </w:tcBorders>
          </w:tcPr>
          <w:p w:rsidR="00D14767" w:rsidRPr="000D195A" w:rsidRDefault="00D14767" w:rsidP="003A0A94">
            <w:pPr>
              <w:tabs>
                <w:tab w:val="left" w:pos="450"/>
              </w:tabs>
              <w:spacing w:line="264"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single" w:sz="4" w:space="0" w:color="auto"/>
              <w:right w:val="none" w:sz="0" w:space="0" w:color="auto"/>
            </w:tcBorders>
          </w:tcPr>
          <w:p w:rsidR="00D14767" w:rsidRPr="000D195A" w:rsidRDefault="00D14767" w:rsidP="003A0A94">
            <w:pPr>
              <w:tabs>
                <w:tab w:val="left" w:pos="450"/>
              </w:tabs>
              <w:spacing w:line="264"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Administrator ban an event</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rsidR="00D14767" w:rsidRPr="000D195A" w:rsidRDefault="00D14767" w:rsidP="003A0A94">
            <w:pPr>
              <w:tabs>
                <w:tab w:val="left" w:pos="450"/>
              </w:tabs>
              <w:spacing w:line="264" w:lineRule="auto"/>
              <w:jc w:val="both"/>
              <w:rPr>
                <w:rFonts w:ascii="Century" w:hAnsi="Century" w:cs="Times New Roman"/>
              </w:rPr>
            </w:pPr>
            <w:r w:rsidRPr="000D195A">
              <w:rPr>
                <w:rFonts w:ascii="Century" w:hAnsi="Century" w:cs="Times New Roman"/>
              </w:rPr>
              <w:t>4</w:t>
            </w:r>
          </w:p>
        </w:tc>
        <w:tc>
          <w:tcPr>
            <w:tcW w:w="2790" w:type="dxa"/>
            <w:tcBorders>
              <w:bottom w:val="single" w:sz="4" w:space="0" w:color="auto"/>
            </w:tcBorders>
          </w:tcPr>
          <w:p w:rsidR="00D14767" w:rsidRPr="000D195A" w:rsidRDefault="00D14767" w:rsidP="003A0A94">
            <w:pPr>
              <w:tabs>
                <w:tab w:val="left" w:pos="450"/>
              </w:tabs>
              <w:spacing w:line="264"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Unban an event</w:t>
            </w:r>
          </w:p>
        </w:tc>
        <w:tc>
          <w:tcPr>
            <w:tcW w:w="1710" w:type="dxa"/>
          </w:tcPr>
          <w:p w:rsidR="00D14767" w:rsidRPr="000D195A" w:rsidRDefault="00D14767" w:rsidP="003A0A94">
            <w:pPr>
              <w:tabs>
                <w:tab w:val="left" w:pos="450"/>
              </w:tabs>
              <w:spacing w:line="264"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rsidR="00D14767" w:rsidRPr="000D195A" w:rsidRDefault="00D14767" w:rsidP="003A0A94">
            <w:pPr>
              <w:tabs>
                <w:tab w:val="left" w:pos="450"/>
              </w:tabs>
              <w:spacing w:line="264"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Unban an event</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rsidR="00D14767" w:rsidRPr="000D195A" w:rsidRDefault="00D14767" w:rsidP="003A0A94">
            <w:pPr>
              <w:tabs>
                <w:tab w:val="left" w:pos="450"/>
              </w:tabs>
              <w:spacing w:line="264" w:lineRule="auto"/>
              <w:jc w:val="both"/>
              <w:rPr>
                <w:rFonts w:ascii="Century" w:hAnsi="Century" w:cs="Times New Roman"/>
              </w:rPr>
            </w:pPr>
            <w:r w:rsidRPr="000D195A">
              <w:rPr>
                <w:rFonts w:ascii="Century" w:hAnsi="Century" w:cs="Times New Roman"/>
              </w:rPr>
              <w:t>5</w:t>
            </w:r>
          </w:p>
        </w:tc>
        <w:tc>
          <w:tcPr>
            <w:tcW w:w="2790" w:type="dxa"/>
            <w:tcBorders>
              <w:top w:val="single" w:sz="4" w:space="0" w:color="auto"/>
              <w:bottom w:val="single" w:sz="4" w:space="0" w:color="auto"/>
            </w:tcBorders>
          </w:tcPr>
          <w:p w:rsidR="00D14767" w:rsidRPr="000D195A" w:rsidRDefault="00D14767" w:rsidP="003A0A94">
            <w:pPr>
              <w:tabs>
                <w:tab w:val="left" w:pos="450"/>
              </w:tabs>
              <w:spacing w:line="264"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event detail</w:t>
            </w:r>
          </w:p>
        </w:tc>
        <w:tc>
          <w:tcPr>
            <w:tcW w:w="1710" w:type="dxa"/>
            <w:tcBorders>
              <w:top w:val="single" w:sz="4" w:space="0" w:color="auto"/>
              <w:bottom w:val="single" w:sz="4" w:space="0" w:color="auto"/>
            </w:tcBorders>
          </w:tcPr>
          <w:p w:rsidR="00D14767" w:rsidRPr="000D195A" w:rsidRDefault="00D14767" w:rsidP="003A0A94">
            <w:pPr>
              <w:tabs>
                <w:tab w:val="left" w:pos="450"/>
              </w:tabs>
              <w:spacing w:line="264"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rsidR="00D14767" w:rsidRPr="000D195A" w:rsidRDefault="00D14767" w:rsidP="003A0A94">
            <w:pPr>
              <w:tabs>
                <w:tab w:val="left" w:pos="450"/>
              </w:tabs>
              <w:spacing w:line="264"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information of an event</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rsidR="00D14767" w:rsidRPr="000D195A" w:rsidRDefault="00D14767" w:rsidP="003A0A94">
            <w:pPr>
              <w:tabs>
                <w:tab w:val="left" w:pos="450"/>
              </w:tabs>
              <w:spacing w:line="264" w:lineRule="auto"/>
              <w:jc w:val="both"/>
              <w:rPr>
                <w:rFonts w:ascii="Century" w:hAnsi="Century" w:cs="Times New Roman"/>
              </w:rPr>
            </w:pPr>
            <w:r w:rsidRPr="000D195A">
              <w:rPr>
                <w:rFonts w:ascii="Century" w:hAnsi="Century" w:cs="Times New Roman"/>
              </w:rPr>
              <w:t>6</w:t>
            </w:r>
          </w:p>
        </w:tc>
        <w:tc>
          <w:tcPr>
            <w:tcW w:w="2790" w:type="dxa"/>
            <w:tcBorders>
              <w:top w:val="single" w:sz="4" w:space="0" w:color="auto"/>
              <w:bottom w:val="single" w:sz="4" w:space="0" w:color="auto"/>
            </w:tcBorders>
          </w:tcPr>
          <w:p w:rsidR="00D14767" w:rsidRPr="000D195A" w:rsidRDefault="00D14767" w:rsidP="003A0A94">
            <w:pPr>
              <w:tabs>
                <w:tab w:val="left" w:pos="450"/>
              </w:tabs>
              <w:spacing w:line="264"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event’s dashboard</w:t>
            </w:r>
          </w:p>
        </w:tc>
        <w:tc>
          <w:tcPr>
            <w:tcW w:w="1710" w:type="dxa"/>
            <w:tcBorders>
              <w:top w:val="single" w:sz="4" w:space="0" w:color="auto"/>
              <w:bottom w:val="single" w:sz="4" w:space="0" w:color="auto"/>
            </w:tcBorders>
          </w:tcPr>
          <w:p w:rsidR="00D14767" w:rsidRPr="000D195A" w:rsidRDefault="00D14767" w:rsidP="003A0A94">
            <w:pPr>
              <w:tabs>
                <w:tab w:val="left" w:pos="450"/>
              </w:tabs>
              <w:spacing w:line="264"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rsidR="00D14767" w:rsidRPr="000D195A" w:rsidRDefault="00D14767" w:rsidP="003A0A94">
            <w:pPr>
              <w:keepNext/>
              <w:tabs>
                <w:tab w:val="left" w:pos="450"/>
              </w:tabs>
              <w:spacing w:line="264"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dashboard event</w:t>
            </w:r>
          </w:p>
        </w:tc>
      </w:tr>
    </w:tbl>
    <w:p w:rsidR="00D14767" w:rsidRPr="000D195A" w:rsidRDefault="00D14767" w:rsidP="003A0A94">
      <w:pPr>
        <w:pStyle w:val="Table4-1"/>
        <w:rPr>
          <w:rFonts w:ascii="Century" w:hAnsi="Century"/>
        </w:rPr>
      </w:pPr>
      <w:r w:rsidRPr="000D195A">
        <w:rPr>
          <w:rFonts w:ascii="Century" w:hAnsi="Century"/>
          <w:bCs/>
          <w:color w:val="000000" w:themeColor="text1"/>
        </w:rPr>
        <w:t>Manage events UC</w:t>
      </w:r>
    </w:p>
    <w:p w:rsidR="00D14767" w:rsidRPr="000D195A" w:rsidRDefault="00D14767" w:rsidP="006B4A50">
      <w:pPr>
        <w:pStyle w:val="Heading6"/>
        <w:numPr>
          <w:ilvl w:val="3"/>
          <w:numId w:val="1"/>
        </w:numPr>
        <w:jc w:val="both"/>
        <w:rPr>
          <w:rFonts w:ascii="Century" w:hAnsi="Century"/>
        </w:rPr>
      </w:pPr>
      <w:bookmarkStart w:id="561" w:name="_Toc436939386"/>
      <w:r w:rsidRPr="000D195A">
        <w:rPr>
          <w:rFonts w:ascii="Century" w:hAnsi="Century"/>
        </w:rPr>
        <w:lastRenderedPageBreak/>
        <w:t>Manage Event Categories</w:t>
      </w:r>
      <w:bookmarkEnd w:id="561"/>
    </w:p>
    <w:p w:rsidR="00D14767" w:rsidRPr="000D195A" w:rsidRDefault="00D14767" w:rsidP="006B4A50">
      <w:pPr>
        <w:keepNext/>
        <w:jc w:val="both"/>
        <w:rPr>
          <w:rFonts w:ascii="Century" w:hAnsi="Century"/>
        </w:rPr>
      </w:pPr>
      <w:r w:rsidRPr="000D195A">
        <w:rPr>
          <w:rFonts w:ascii="Century" w:hAnsi="Century"/>
          <w:noProof/>
          <w:lang w:eastAsia="en-US"/>
        </w:rPr>
        <w:drawing>
          <wp:inline distT="0" distB="0" distL="0" distR="0" wp14:anchorId="0ECF2C6F" wp14:editId="3CE863EF">
            <wp:extent cx="5267325" cy="4038600"/>
            <wp:effectExtent l="0" t="0" r="9525" b="0"/>
            <wp:docPr id="175" name="Picture 175" descr="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tegori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rsidR="002F27DB" w:rsidRPr="003A0A94" w:rsidRDefault="00D14767" w:rsidP="003A0A94">
      <w:pPr>
        <w:pStyle w:val="Figure4-1"/>
        <w:rPr>
          <w:rFonts w:ascii="Century" w:hAnsi="Century"/>
        </w:rPr>
      </w:pPr>
      <w:r w:rsidRPr="000D195A">
        <w:rPr>
          <w:rFonts w:ascii="Century" w:hAnsi="Century"/>
          <w:bCs/>
          <w:color w:val="000000" w:themeColor="text1"/>
        </w:rPr>
        <w:t>Manage Categories</w:t>
      </w:r>
    </w:p>
    <w:p w:rsidR="002F27DB" w:rsidRPr="000D195A" w:rsidRDefault="002F27DB" w:rsidP="006B4A50">
      <w:pPr>
        <w:pStyle w:val="Figure4-1"/>
        <w:numPr>
          <w:ilvl w:val="0"/>
          <w:numId w:val="0"/>
        </w:numPr>
        <w:jc w:val="both"/>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b w:val="0"/>
                <w:color w:val="auto"/>
              </w:rPr>
            </w:pPr>
            <w:r w:rsidRPr="000D195A">
              <w:rPr>
                <w:rFonts w:ascii="Century" w:hAnsi="Century" w:cs="Times New Roman"/>
                <w:color w:val="auto"/>
              </w:rPr>
              <w:t>No</w:t>
            </w:r>
          </w:p>
        </w:tc>
        <w:tc>
          <w:tcPr>
            <w:tcW w:w="279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category list</w:t>
            </w:r>
          </w:p>
        </w:tc>
        <w:tc>
          <w:tcPr>
            <w:tcW w:w="171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Category list of the event</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2</w:t>
            </w:r>
          </w:p>
        </w:tc>
        <w:tc>
          <w:tcPr>
            <w:tcW w:w="2790" w:type="dxa"/>
            <w:tcBorders>
              <w:bottom w:val="single" w:sz="4" w:space="0" w:color="auto"/>
            </w:tcBorders>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Activate category</w:t>
            </w:r>
          </w:p>
        </w:tc>
        <w:tc>
          <w:tcPr>
            <w:tcW w:w="1710" w:type="dxa"/>
            <w:tcBorders>
              <w:bottom w:val="single" w:sz="4" w:space="0" w:color="auto"/>
            </w:tcBorders>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bottom w:val="single" w:sz="4" w:space="0" w:color="auto"/>
            </w:tcBorders>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color w:val="000000"/>
              </w:rPr>
            </w:pPr>
            <w:r w:rsidRPr="000D195A">
              <w:rPr>
                <w:rFonts w:ascii="Century" w:hAnsi="Century" w:cs="Times New Roman"/>
              </w:rPr>
              <w:t xml:space="preserve">This function allows Administrator to activate a category </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3</w:t>
            </w:r>
          </w:p>
        </w:tc>
        <w:tc>
          <w:tcPr>
            <w:tcW w:w="2790" w:type="dxa"/>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Deactivate category</w:t>
            </w:r>
          </w:p>
        </w:tc>
        <w:tc>
          <w:tcPr>
            <w:tcW w:w="1710" w:type="dxa"/>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 xml:space="preserve">This function allows Administrator to deactivate a category </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4</w:t>
            </w:r>
          </w:p>
        </w:tc>
        <w:tc>
          <w:tcPr>
            <w:tcW w:w="2790" w:type="dxa"/>
            <w:tcBorders>
              <w:top w:val="single" w:sz="4" w:space="0" w:color="auto"/>
              <w:bottom w:val="single" w:sz="4" w:space="0" w:color="auto"/>
            </w:tcBorders>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 new category</w:t>
            </w:r>
          </w:p>
        </w:tc>
        <w:tc>
          <w:tcPr>
            <w:tcW w:w="1710" w:type="dxa"/>
            <w:tcBorders>
              <w:top w:val="single" w:sz="4" w:space="0" w:color="auto"/>
              <w:bottom w:val="single" w:sz="4" w:space="0" w:color="auto"/>
            </w:tcBorders>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add new a category</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5</w:t>
            </w:r>
          </w:p>
        </w:tc>
        <w:tc>
          <w:tcPr>
            <w:tcW w:w="2790" w:type="dxa"/>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Edit category</w:t>
            </w:r>
          </w:p>
        </w:tc>
        <w:tc>
          <w:tcPr>
            <w:tcW w:w="1710" w:type="dxa"/>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rsidR="00D14767" w:rsidRPr="000D195A" w:rsidRDefault="00D14767" w:rsidP="006B4A50">
            <w:pPr>
              <w:keepNext/>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edit a category</w:t>
            </w:r>
          </w:p>
        </w:tc>
      </w:tr>
    </w:tbl>
    <w:p w:rsidR="00D14767" w:rsidRPr="000D195A" w:rsidRDefault="00D14767" w:rsidP="003A0A94">
      <w:pPr>
        <w:pStyle w:val="Table4-1"/>
        <w:rPr>
          <w:rFonts w:ascii="Century" w:hAnsi="Century"/>
        </w:rPr>
      </w:pPr>
      <w:r w:rsidRPr="000D195A">
        <w:rPr>
          <w:rFonts w:ascii="Century" w:hAnsi="Century"/>
          <w:bCs/>
          <w:color w:val="000000" w:themeColor="text1"/>
        </w:rPr>
        <w:t>Manage Categories</w:t>
      </w:r>
    </w:p>
    <w:p w:rsidR="00D14767" w:rsidRPr="000D195A" w:rsidRDefault="00D14767" w:rsidP="006B4A50">
      <w:pPr>
        <w:pStyle w:val="Heading5"/>
        <w:jc w:val="both"/>
        <w:rPr>
          <w:rFonts w:ascii="Century" w:hAnsi="Century"/>
        </w:rPr>
      </w:pPr>
      <w:bookmarkStart w:id="562" w:name="_Toc468828493"/>
      <w:r w:rsidRPr="000D195A">
        <w:rPr>
          <w:rFonts w:ascii="Century" w:hAnsi="Century"/>
        </w:rPr>
        <w:lastRenderedPageBreak/>
        <w:t>Manage Thread</w:t>
      </w:r>
      <w:bookmarkEnd w:id="562"/>
    </w:p>
    <w:p w:rsidR="00D14767" w:rsidRPr="000D195A" w:rsidRDefault="00D14767" w:rsidP="006B4A50">
      <w:pPr>
        <w:keepNext/>
        <w:ind w:firstLine="1440"/>
        <w:jc w:val="both"/>
        <w:rPr>
          <w:rFonts w:ascii="Century" w:hAnsi="Century"/>
        </w:rPr>
      </w:pPr>
      <w:r w:rsidRPr="000D195A">
        <w:rPr>
          <w:rFonts w:ascii="Century" w:hAnsi="Century"/>
          <w:noProof/>
          <w:lang w:eastAsia="en-US"/>
        </w:rPr>
        <w:drawing>
          <wp:inline distT="0" distB="0" distL="0" distR="0" wp14:anchorId="3A4E97D9" wp14:editId="7424395E">
            <wp:extent cx="2724150" cy="3857625"/>
            <wp:effectExtent l="0" t="0" r="0" b="9525"/>
            <wp:docPr id="272" name="Picture 272" descr="Ad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AdThrea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4150" cy="3857625"/>
                    </a:xfrm>
                    <a:prstGeom prst="rect">
                      <a:avLst/>
                    </a:prstGeom>
                    <a:noFill/>
                    <a:ln>
                      <a:noFill/>
                    </a:ln>
                  </pic:spPr>
                </pic:pic>
              </a:graphicData>
            </a:graphic>
          </wp:inline>
        </w:drawing>
      </w:r>
    </w:p>
    <w:p w:rsidR="00D14767" w:rsidRPr="000D195A" w:rsidRDefault="00D14767" w:rsidP="003A0A94">
      <w:pPr>
        <w:pStyle w:val="Figure4-1"/>
        <w:rPr>
          <w:rFonts w:ascii="Century" w:hAnsi="Century"/>
        </w:rPr>
      </w:pPr>
      <w:r w:rsidRPr="000D195A">
        <w:rPr>
          <w:rFonts w:ascii="Century" w:hAnsi="Century"/>
          <w:bCs/>
          <w:color w:val="000000" w:themeColor="text1"/>
        </w:rPr>
        <w:t>Manage thread</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3A0A94">
            <w:pPr>
              <w:tabs>
                <w:tab w:val="left" w:pos="450"/>
              </w:tabs>
              <w:spacing w:line="336" w:lineRule="auto"/>
              <w:jc w:val="both"/>
              <w:rPr>
                <w:rFonts w:ascii="Century" w:hAnsi="Century" w:cs="Times New Roman"/>
                <w:color w:val="auto"/>
              </w:rPr>
            </w:pPr>
            <w:r w:rsidRPr="000D195A">
              <w:rPr>
                <w:rFonts w:ascii="Century" w:hAnsi="Century" w:cs="Times New Roman"/>
                <w:color w:val="auto"/>
              </w:rPr>
              <w:t>No</w:t>
            </w:r>
          </w:p>
        </w:tc>
        <w:tc>
          <w:tcPr>
            <w:tcW w:w="2790" w:type="dxa"/>
          </w:tcPr>
          <w:p w:rsidR="00D14767" w:rsidRPr="000D195A" w:rsidRDefault="00D14767" w:rsidP="003A0A94">
            <w:pPr>
              <w:tabs>
                <w:tab w:val="left" w:pos="450"/>
              </w:tabs>
              <w:spacing w:line="33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Use-case name</w:t>
            </w:r>
          </w:p>
        </w:tc>
        <w:tc>
          <w:tcPr>
            <w:tcW w:w="1710" w:type="dxa"/>
          </w:tcPr>
          <w:p w:rsidR="00D14767" w:rsidRPr="000D195A" w:rsidRDefault="00D14767" w:rsidP="003A0A94">
            <w:pPr>
              <w:tabs>
                <w:tab w:val="left" w:pos="450"/>
              </w:tabs>
              <w:spacing w:line="33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Actor</w:t>
            </w:r>
          </w:p>
        </w:tc>
        <w:tc>
          <w:tcPr>
            <w:tcW w:w="3060" w:type="dxa"/>
          </w:tcPr>
          <w:p w:rsidR="00D14767" w:rsidRPr="000D195A" w:rsidRDefault="00D14767" w:rsidP="003A0A94">
            <w:pPr>
              <w:tabs>
                <w:tab w:val="left" w:pos="450"/>
              </w:tabs>
              <w:spacing w:line="33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Description</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rsidR="00D14767" w:rsidRPr="000D195A" w:rsidRDefault="00D14767" w:rsidP="003A0A94">
            <w:pPr>
              <w:tabs>
                <w:tab w:val="left" w:pos="450"/>
              </w:tabs>
              <w:spacing w:line="336" w:lineRule="auto"/>
              <w:jc w:val="both"/>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rsidR="00D14767" w:rsidRPr="000D195A" w:rsidRDefault="00D14767" w:rsidP="003A0A94">
            <w:pPr>
              <w:tabs>
                <w:tab w:val="left" w:pos="450"/>
              </w:tabs>
              <w:spacing w:line="33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thread list</w:t>
            </w:r>
          </w:p>
        </w:tc>
        <w:tc>
          <w:tcPr>
            <w:tcW w:w="1710" w:type="dxa"/>
            <w:tcBorders>
              <w:top w:val="none" w:sz="0" w:space="0" w:color="auto"/>
              <w:bottom w:val="none" w:sz="0" w:space="0" w:color="auto"/>
            </w:tcBorders>
          </w:tcPr>
          <w:p w:rsidR="00D14767" w:rsidRPr="000D195A" w:rsidRDefault="00D14767" w:rsidP="003A0A94">
            <w:pPr>
              <w:tabs>
                <w:tab w:val="left" w:pos="450"/>
              </w:tabs>
              <w:spacing w:line="33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rsidR="00D14767" w:rsidRPr="000D195A" w:rsidRDefault="00D14767" w:rsidP="003A0A94">
            <w:pPr>
              <w:tabs>
                <w:tab w:val="left" w:pos="450"/>
              </w:tabs>
              <w:spacing w:line="33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project list of the event</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3A0A94">
            <w:pPr>
              <w:tabs>
                <w:tab w:val="left" w:pos="450"/>
              </w:tabs>
              <w:spacing w:line="336" w:lineRule="auto"/>
              <w:jc w:val="both"/>
              <w:rPr>
                <w:rFonts w:ascii="Century" w:hAnsi="Century" w:cs="Times New Roman"/>
              </w:rPr>
            </w:pPr>
            <w:r w:rsidRPr="000D195A">
              <w:rPr>
                <w:rFonts w:ascii="Century" w:hAnsi="Century" w:cs="Times New Roman"/>
              </w:rPr>
              <w:t>2</w:t>
            </w:r>
          </w:p>
        </w:tc>
        <w:tc>
          <w:tcPr>
            <w:tcW w:w="2790" w:type="dxa"/>
          </w:tcPr>
          <w:p w:rsidR="00D14767" w:rsidRPr="000D195A" w:rsidRDefault="00D14767" w:rsidP="003A0A94">
            <w:pPr>
              <w:tabs>
                <w:tab w:val="left" w:pos="450"/>
              </w:tabs>
              <w:spacing w:line="33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thread</w:t>
            </w:r>
          </w:p>
        </w:tc>
        <w:tc>
          <w:tcPr>
            <w:tcW w:w="1710" w:type="dxa"/>
          </w:tcPr>
          <w:p w:rsidR="00D14767" w:rsidRPr="000D195A" w:rsidRDefault="00D14767" w:rsidP="003A0A94">
            <w:pPr>
              <w:tabs>
                <w:tab w:val="left" w:pos="450"/>
              </w:tabs>
              <w:spacing w:line="33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rsidR="00D14767" w:rsidRPr="000D195A" w:rsidRDefault="00D14767" w:rsidP="003A0A94">
            <w:pPr>
              <w:tabs>
                <w:tab w:val="left" w:pos="450"/>
              </w:tabs>
              <w:spacing w:line="33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search an event</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single" w:sz="4" w:space="0" w:color="auto"/>
            </w:tcBorders>
          </w:tcPr>
          <w:p w:rsidR="00D14767" w:rsidRPr="000D195A" w:rsidRDefault="00D14767" w:rsidP="003A0A94">
            <w:pPr>
              <w:tabs>
                <w:tab w:val="left" w:pos="450"/>
              </w:tabs>
              <w:spacing w:line="336" w:lineRule="auto"/>
              <w:jc w:val="both"/>
              <w:rPr>
                <w:rFonts w:ascii="Century" w:hAnsi="Century" w:cs="Times New Roman"/>
              </w:rPr>
            </w:pPr>
            <w:r w:rsidRPr="000D195A">
              <w:rPr>
                <w:rFonts w:ascii="Century" w:hAnsi="Century" w:cs="Times New Roman"/>
              </w:rPr>
              <w:t>3</w:t>
            </w:r>
          </w:p>
        </w:tc>
        <w:tc>
          <w:tcPr>
            <w:tcW w:w="2790" w:type="dxa"/>
            <w:tcBorders>
              <w:top w:val="none" w:sz="0" w:space="0" w:color="auto"/>
              <w:bottom w:val="single" w:sz="4" w:space="0" w:color="auto"/>
            </w:tcBorders>
          </w:tcPr>
          <w:p w:rsidR="00D14767" w:rsidRPr="000D195A" w:rsidRDefault="00D14767" w:rsidP="003A0A94">
            <w:pPr>
              <w:tabs>
                <w:tab w:val="left" w:pos="450"/>
              </w:tabs>
              <w:spacing w:line="336" w:lineRule="auto"/>
              <w:jc w:val="both"/>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Ban an thread</w:t>
            </w:r>
          </w:p>
        </w:tc>
        <w:tc>
          <w:tcPr>
            <w:tcW w:w="1710" w:type="dxa"/>
            <w:tcBorders>
              <w:top w:val="none" w:sz="0" w:space="0" w:color="auto"/>
              <w:bottom w:val="single" w:sz="4" w:space="0" w:color="auto"/>
            </w:tcBorders>
          </w:tcPr>
          <w:p w:rsidR="00D14767" w:rsidRPr="000D195A" w:rsidRDefault="00D14767" w:rsidP="003A0A94">
            <w:pPr>
              <w:tabs>
                <w:tab w:val="left" w:pos="450"/>
              </w:tabs>
              <w:spacing w:line="33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single" w:sz="4" w:space="0" w:color="auto"/>
              <w:right w:val="none" w:sz="0" w:space="0" w:color="auto"/>
            </w:tcBorders>
          </w:tcPr>
          <w:p w:rsidR="00D14767" w:rsidRPr="000D195A" w:rsidRDefault="00D14767" w:rsidP="003A0A94">
            <w:pPr>
              <w:tabs>
                <w:tab w:val="left" w:pos="450"/>
              </w:tabs>
              <w:spacing w:line="33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Administrator ban an event</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3A0A94">
            <w:pPr>
              <w:tabs>
                <w:tab w:val="left" w:pos="450"/>
              </w:tabs>
              <w:spacing w:line="336" w:lineRule="auto"/>
              <w:jc w:val="both"/>
              <w:rPr>
                <w:rFonts w:ascii="Century" w:hAnsi="Century" w:cs="Times New Roman"/>
              </w:rPr>
            </w:pPr>
            <w:r w:rsidRPr="000D195A">
              <w:rPr>
                <w:rFonts w:ascii="Century" w:hAnsi="Century" w:cs="Times New Roman"/>
              </w:rPr>
              <w:t>4</w:t>
            </w:r>
          </w:p>
        </w:tc>
        <w:tc>
          <w:tcPr>
            <w:tcW w:w="2790" w:type="dxa"/>
          </w:tcPr>
          <w:p w:rsidR="00D14767" w:rsidRPr="000D195A" w:rsidRDefault="00D14767" w:rsidP="003A0A94">
            <w:pPr>
              <w:tabs>
                <w:tab w:val="left" w:pos="450"/>
              </w:tabs>
              <w:spacing w:line="33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Unban an thread</w:t>
            </w:r>
          </w:p>
        </w:tc>
        <w:tc>
          <w:tcPr>
            <w:tcW w:w="1710" w:type="dxa"/>
          </w:tcPr>
          <w:p w:rsidR="00D14767" w:rsidRPr="000D195A" w:rsidRDefault="00D14767" w:rsidP="003A0A94">
            <w:pPr>
              <w:tabs>
                <w:tab w:val="left" w:pos="450"/>
              </w:tabs>
              <w:spacing w:line="33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rsidR="00D14767" w:rsidRPr="000D195A" w:rsidRDefault="00D14767" w:rsidP="003A0A94">
            <w:pPr>
              <w:tabs>
                <w:tab w:val="left" w:pos="450"/>
              </w:tabs>
              <w:spacing w:line="33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Unban an event</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rsidR="00D14767" w:rsidRPr="000D195A" w:rsidRDefault="00D14767" w:rsidP="003A0A94">
            <w:pPr>
              <w:tabs>
                <w:tab w:val="left" w:pos="450"/>
              </w:tabs>
              <w:spacing w:line="336" w:lineRule="auto"/>
              <w:jc w:val="both"/>
              <w:rPr>
                <w:rFonts w:ascii="Century" w:hAnsi="Century" w:cs="Times New Roman"/>
              </w:rPr>
            </w:pPr>
            <w:r w:rsidRPr="000D195A">
              <w:rPr>
                <w:rFonts w:ascii="Century" w:hAnsi="Century" w:cs="Times New Roman"/>
              </w:rPr>
              <w:t>5</w:t>
            </w:r>
          </w:p>
        </w:tc>
        <w:tc>
          <w:tcPr>
            <w:tcW w:w="2790" w:type="dxa"/>
            <w:tcBorders>
              <w:top w:val="single" w:sz="4" w:space="0" w:color="auto"/>
              <w:bottom w:val="single" w:sz="4" w:space="0" w:color="auto"/>
            </w:tcBorders>
          </w:tcPr>
          <w:p w:rsidR="00D14767" w:rsidRPr="000D195A" w:rsidRDefault="00D14767" w:rsidP="003A0A94">
            <w:pPr>
              <w:tabs>
                <w:tab w:val="left" w:pos="450"/>
              </w:tabs>
              <w:spacing w:line="33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thread detail</w:t>
            </w:r>
          </w:p>
        </w:tc>
        <w:tc>
          <w:tcPr>
            <w:tcW w:w="1710" w:type="dxa"/>
            <w:tcBorders>
              <w:top w:val="single" w:sz="4" w:space="0" w:color="auto"/>
              <w:bottom w:val="single" w:sz="4" w:space="0" w:color="auto"/>
            </w:tcBorders>
          </w:tcPr>
          <w:p w:rsidR="00D14767" w:rsidRPr="000D195A" w:rsidRDefault="00D14767" w:rsidP="003A0A94">
            <w:pPr>
              <w:tabs>
                <w:tab w:val="left" w:pos="450"/>
              </w:tabs>
              <w:spacing w:line="33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rsidR="00D14767" w:rsidRPr="000D195A" w:rsidRDefault="00D14767" w:rsidP="003A0A94">
            <w:pPr>
              <w:keepNext/>
              <w:tabs>
                <w:tab w:val="left" w:pos="450"/>
              </w:tabs>
              <w:spacing w:line="336"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information of an event</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rsidR="00D14767" w:rsidRPr="000D195A" w:rsidRDefault="00D14767" w:rsidP="003A0A94">
            <w:pPr>
              <w:tabs>
                <w:tab w:val="left" w:pos="450"/>
              </w:tabs>
              <w:spacing w:line="336" w:lineRule="auto"/>
              <w:jc w:val="both"/>
              <w:rPr>
                <w:rFonts w:ascii="Century" w:hAnsi="Century" w:cs="Times New Roman"/>
              </w:rPr>
            </w:pPr>
            <w:r w:rsidRPr="000D195A">
              <w:rPr>
                <w:rFonts w:ascii="Century" w:hAnsi="Century" w:cs="Times New Roman"/>
              </w:rPr>
              <w:t>6</w:t>
            </w:r>
          </w:p>
        </w:tc>
        <w:tc>
          <w:tcPr>
            <w:tcW w:w="2790" w:type="dxa"/>
            <w:tcBorders>
              <w:top w:val="single" w:sz="4" w:space="0" w:color="auto"/>
              <w:bottom w:val="single" w:sz="4" w:space="0" w:color="auto"/>
            </w:tcBorders>
          </w:tcPr>
          <w:p w:rsidR="00D14767" w:rsidRPr="000D195A" w:rsidRDefault="00D14767" w:rsidP="003A0A94">
            <w:pPr>
              <w:tabs>
                <w:tab w:val="left" w:pos="450"/>
              </w:tabs>
              <w:spacing w:line="33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thread’s dashboard</w:t>
            </w:r>
          </w:p>
        </w:tc>
        <w:tc>
          <w:tcPr>
            <w:tcW w:w="1710" w:type="dxa"/>
            <w:tcBorders>
              <w:top w:val="single" w:sz="4" w:space="0" w:color="auto"/>
              <w:bottom w:val="single" w:sz="4" w:space="0" w:color="auto"/>
            </w:tcBorders>
          </w:tcPr>
          <w:p w:rsidR="00D14767" w:rsidRPr="000D195A" w:rsidRDefault="00D14767" w:rsidP="003A0A94">
            <w:pPr>
              <w:tabs>
                <w:tab w:val="left" w:pos="450"/>
              </w:tabs>
              <w:spacing w:line="33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rsidR="00D14767" w:rsidRPr="000D195A" w:rsidRDefault="00D14767" w:rsidP="003A0A94">
            <w:pPr>
              <w:keepNext/>
              <w:tabs>
                <w:tab w:val="left" w:pos="450"/>
              </w:tabs>
              <w:spacing w:line="33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dashboard about thread</w:t>
            </w:r>
          </w:p>
        </w:tc>
      </w:tr>
    </w:tbl>
    <w:p w:rsidR="00D14767" w:rsidRPr="000D195A" w:rsidRDefault="00D14767" w:rsidP="003A0A94">
      <w:pPr>
        <w:pStyle w:val="Table4-1"/>
        <w:rPr>
          <w:rFonts w:ascii="Century" w:hAnsi="Century"/>
        </w:rPr>
      </w:pPr>
      <w:r w:rsidRPr="000D195A">
        <w:rPr>
          <w:rFonts w:ascii="Century" w:hAnsi="Century"/>
          <w:bCs/>
          <w:color w:val="000000" w:themeColor="text1"/>
        </w:rPr>
        <w:t>Manage thread</w:t>
      </w:r>
    </w:p>
    <w:p w:rsidR="00D14767" w:rsidRPr="000D195A" w:rsidRDefault="00D14767" w:rsidP="006B4A50">
      <w:pPr>
        <w:jc w:val="both"/>
        <w:rPr>
          <w:rFonts w:ascii="Century" w:hAnsi="Century"/>
        </w:rPr>
      </w:pPr>
    </w:p>
    <w:p w:rsidR="00D14767" w:rsidRPr="000D195A" w:rsidRDefault="00D14767" w:rsidP="006B4A50">
      <w:pPr>
        <w:pStyle w:val="Heading5"/>
        <w:jc w:val="both"/>
        <w:rPr>
          <w:rFonts w:ascii="Century" w:hAnsi="Century"/>
        </w:rPr>
      </w:pPr>
      <w:r w:rsidRPr="000D195A">
        <w:rPr>
          <w:rFonts w:ascii="Century" w:hAnsi="Century"/>
        </w:rPr>
        <w:t>Manage Organization</w:t>
      </w:r>
    </w:p>
    <w:p w:rsidR="00D14767" w:rsidRPr="000D195A" w:rsidRDefault="00D14767" w:rsidP="006B4A50">
      <w:pPr>
        <w:keepNext/>
        <w:tabs>
          <w:tab w:val="left" w:pos="5040"/>
        </w:tabs>
        <w:ind w:firstLine="1440"/>
        <w:jc w:val="both"/>
        <w:rPr>
          <w:rFonts w:ascii="Century" w:hAnsi="Century"/>
        </w:rPr>
      </w:pPr>
      <w:r w:rsidRPr="000D195A">
        <w:rPr>
          <w:rFonts w:ascii="Century" w:hAnsi="Century"/>
          <w:noProof/>
          <w:lang w:eastAsia="en-US"/>
        </w:rPr>
        <w:drawing>
          <wp:inline distT="0" distB="0" distL="0" distR="0" wp14:anchorId="2CB9CDAD" wp14:editId="6F142981">
            <wp:extent cx="3467100" cy="5143500"/>
            <wp:effectExtent l="0" t="0" r="0" b="0"/>
            <wp:docPr id="271" name="Picture 271" descr="AdManage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AdManageOrganiza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7100" cy="5143500"/>
                    </a:xfrm>
                    <a:prstGeom prst="rect">
                      <a:avLst/>
                    </a:prstGeom>
                    <a:noFill/>
                    <a:ln>
                      <a:noFill/>
                    </a:ln>
                  </pic:spPr>
                </pic:pic>
              </a:graphicData>
            </a:graphic>
          </wp:inline>
        </w:drawing>
      </w:r>
    </w:p>
    <w:p w:rsidR="002F27DB" w:rsidRPr="003A0A94" w:rsidRDefault="00D14767" w:rsidP="003A0A94">
      <w:pPr>
        <w:pStyle w:val="Figure4-1"/>
        <w:rPr>
          <w:rFonts w:ascii="Century" w:hAnsi="Century"/>
          <w:bCs/>
          <w:color w:val="000000" w:themeColor="text1"/>
        </w:rPr>
      </w:pPr>
      <w:r w:rsidRPr="000D195A">
        <w:rPr>
          <w:rFonts w:ascii="Century" w:hAnsi="Century"/>
          <w:bCs/>
          <w:color w:val="000000" w:themeColor="text1"/>
        </w:rPr>
        <w:t>Manage organization</w:t>
      </w:r>
    </w:p>
    <w:p w:rsidR="00D14767" w:rsidRPr="000D195A" w:rsidRDefault="00D14767" w:rsidP="006B4A50">
      <w:pPr>
        <w:jc w:val="both"/>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color w:val="auto"/>
              </w:rPr>
            </w:pPr>
            <w:r w:rsidRPr="000D195A">
              <w:rPr>
                <w:rFonts w:ascii="Century" w:hAnsi="Century" w:cs="Times New Roman"/>
                <w:color w:val="auto"/>
              </w:rPr>
              <w:t>No</w:t>
            </w:r>
          </w:p>
        </w:tc>
        <w:tc>
          <w:tcPr>
            <w:tcW w:w="279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Use-case name</w:t>
            </w:r>
          </w:p>
        </w:tc>
        <w:tc>
          <w:tcPr>
            <w:tcW w:w="171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Actor</w:t>
            </w:r>
          </w:p>
        </w:tc>
        <w:tc>
          <w:tcPr>
            <w:tcW w:w="306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Description</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organization list</w:t>
            </w:r>
          </w:p>
        </w:tc>
        <w:tc>
          <w:tcPr>
            <w:tcW w:w="171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project list of the event</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2</w:t>
            </w:r>
          </w:p>
        </w:tc>
        <w:tc>
          <w:tcPr>
            <w:tcW w:w="279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thread</w:t>
            </w:r>
          </w:p>
        </w:tc>
        <w:tc>
          <w:tcPr>
            <w:tcW w:w="171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search an event</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single" w:sz="4"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3</w:t>
            </w:r>
          </w:p>
        </w:tc>
        <w:tc>
          <w:tcPr>
            <w:tcW w:w="2790" w:type="dxa"/>
            <w:tcBorders>
              <w:top w:val="none" w:sz="0" w:space="0" w:color="auto"/>
              <w:bottom w:val="single" w:sz="4"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Ban an thread</w:t>
            </w:r>
          </w:p>
        </w:tc>
        <w:tc>
          <w:tcPr>
            <w:tcW w:w="1710" w:type="dxa"/>
            <w:tcBorders>
              <w:top w:val="none" w:sz="0" w:space="0" w:color="auto"/>
              <w:bottom w:val="single" w:sz="4"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single" w:sz="4" w:space="0" w:color="auto"/>
              <w:right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Administrator ban an event</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4</w:t>
            </w:r>
          </w:p>
        </w:tc>
        <w:tc>
          <w:tcPr>
            <w:tcW w:w="279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Unban an thread</w:t>
            </w:r>
          </w:p>
        </w:tc>
        <w:tc>
          <w:tcPr>
            <w:tcW w:w="171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This function allows Administrator to Unban an </w:t>
            </w:r>
            <w:r w:rsidRPr="000D195A">
              <w:rPr>
                <w:rFonts w:ascii="Century" w:hAnsi="Century" w:cs="Times New Roman"/>
              </w:rPr>
              <w:lastRenderedPageBreak/>
              <w:t>event</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lastRenderedPageBreak/>
              <w:t>5</w:t>
            </w:r>
          </w:p>
        </w:tc>
        <w:tc>
          <w:tcPr>
            <w:tcW w:w="2790" w:type="dxa"/>
            <w:tcBorders>
              <w:top w:val="single" w:sz="4" w:space="0" w:color="auto"/>
              <w:bottom w:val="single" w:sz="4"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thread detail</w:t>
            </w:r>
          </w:p>
        </w:tc>
        <w:tc>
          <w:tcPr>
            <w:tcW w:w="1710" w:type="dxa"/>
            <w:tcBorders>
              <w:top w:val="single" w:sz="4" w:space="0" w:color="auto"/>
              <w:bottom w:val="single" w:sz="4"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rsidR="00D14767" w:rsidRPr="000D195A" w:rsidRDefault="00D14767" w:rsidP="006B4A50">
            <w:pPr>
              <w:keepNext/>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information of an event</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6</w:t>
            </w:r>
          </w:p>
        </w:tc>
        <w:tc>
          <w:tcPr>
            <w:tcW w:w="2790" w:type="dxa"/>
            <w:tcBorders>
              <w:top w:val="single" w:sz="4" w:space="0" w:color="auto"/>
              <w:bottom w:val="single" w:sz="4" w:space="0" w:color="auto"/>
            </w:tcBorders>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thread’s dashboard</w:t>
            </w:r>
          </w:p>
        </w:tc>
        <w:tc>
          <w:tcPr>
            <w:tcW w:w="1710" w:type="dxa"/>
            <w:tcBorders>
              <w:top w:val="single" w:sz="4" w:space="0" w:color="auto"/>
              <w:bottom w:val="single" w:sz="4" w:space="0" w:color="auto"/>
            </w:tcBorders>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rsidR="00D14767" w:rsidRPr="000D195A" w:rsidRDefault="00D14767" w:rsidP="006B4A50">
            <w:pPr>
              <w:keepNext/>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dashboard about thread</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7</w:t>
            </w:r>
          </w:p>
        </w:tc>
        <w:tc>
          <w:tcPr>
            <w:tcW w:w="2790" w:type="dxa"/>
            <w:tcBorders>
              <w:top w:val="single" w:sz="4" w:space="0" w:color="auto"/>
              <w:bottom w:val="single" w:sz="4"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Change organization register request</w:t>
            </w:r>
          </w:p>
        </w:tc>
        <w:tc>
          <w:tcPr>
            <w:tcW w:w="1710" w:type="dxa"/>
            <w:tcBorders>
              <w:top w:val="single" w:sz="4" w:space="0" w:color="auto"/>
              <w:bottom w:val="single" w:sz="4"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rsidR="00D14767" w:rsidRPr="000D195A" w:rsidRDefault="00D14767" w:rsidP="006B4A50">
            <w:pPr>
              <w:keepNext/>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manage register organization request</w:t>
            </w:r>
          </w:p>
        </w:tc>
      </w:tr>
    </w:tbl>
    <w:p w:rsidR="00D14767" w:rsidRPr="000D195A" w:rsidRDefault="00D14767" w:rsidP="003A0A94">
      <w:pPr>
        <w:pStyle w:val="Table4-1"/>
        <w:rPr>
          <w:rFonts w:ascii="Century" w:hAnsi="Century"/>
        </w:rPr>
      </w:pPr>
      <w:r w:rsidRPr="000D195A">
        <w:rPr>
          <w:rFonts w:ascii="Century" w:hAnsi="Century"/>
          <w:bCs/>
          <w:color w:val="000000" w:themeColor="text1"/>
        </w:rPr>
        <w:t>Manage thread</w:t>
      </w:r>
    </w:p>
    <w:p w:rsidR="00D14767" w:rsidRPr="000D195A" w:rsidRDefault="00D14767" w:rsidP="006B4A50">
      <w:pPr>
        <w:jc w:val="both"/>
        <w:rPr>
          <w:rFonts w:ascii="Century" w:hAnsi="Century"/>
        </w:rPr>
      </w:pPr>
    </w:p>
    <w:p w:rsidR="00D14767" w:rsidRPr="000D195A" w:rsidRDefault="00D14767" w:rsidP="006B4A50">
      <w:pPr>
        <w:pStyle w:val="Heading5"/>
        <w:jc w:val="both"/>
        <w:rPr>
          <w:rFonts w:ascii="Century" w:hAnsi="Century"/>
        </w:rPr>
      </w:pPr>
      <w:bookmarkStart w:id="563" w:name="_Toc468828495"/>
      <w:r w:rsidRPr="000D195A">
        <w:rPr>
          <w:rFonts w:ascii="Century" w:hAnsi="Century"/>
        </w:rPr>
        <w:t>Manage Report</w:t>
      </w:r>
      <w:bookmarkEnd w:id="563"/>
    </w:p>
    <w:p w:rsidR="00D14767" w:rsidRPr="000D195A" w:rsidRDefault="00D14767" w:rsidP="006B4A50">
      <w:pPr>
        <w:keepNext/>
        <w:jc w:val="both"/>
        <w:rPr>
          <w:rFonts w:ascii="Century" w:hAnsi="Century"/>
        </w:rPr>
      </w:pPr>
      <w:r w:rsidRPr="000D195A">
        <w:rPr>
          <w:rFonts w:ascii="Century" w:hAnsi="Century"/>
          <w:noProof/>
          <w:lang w:eastAsia="en-US"/>
        </w:rPr>
        <w:drawing>
          <wp:inline distT="0" distB="0" distL="0" distR="0" wp14:anchorId="73893AE3" wp14:editId="72A50E92">
            <wp:extent cx="5267325" cy="4038600"/>
            <wp:effectExtent l="0" t="0" r="9525" b="0"/>
            <wp:docPr id="15" name="Picture 15" descr="A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Repo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rsidR="003A0A94" w:rsidRDefault="00D14767" w:rsidP="003A0A94">
      <w:pPr>
        <w:pStyle w:val="Figure4-1"/>
        <w:rPr>
          <w:rFonts w:ascii="Century" w:hAnsi="Century"/>
          <w:bCs/>
          <w:color w:val="000000" w:themeColor="text1"/>
        </w:rPr>
      </w:pPr>
      <w:r w:rsidRPr="000D195A">
        <w:rPr>
          <w:rFonts w:ascii="Century" w:hAnsi="Century"/>
          <w:bCs/>
          <w:color w:val="000000" w:themeColor="text1"/>
        </w:rPr>
        <w:t>Manage Report</w:t>
      </w:r>
    </w:p>
    <w:p w:rsidR="003A0A94" w:rsidRDefault="003A0A94">
      <w:pPr>
        <w:rPr>
          <w:rFonts w:ascii="Century" w:hAnsi="Century"/>
          <w:b/>
          <w:bCs/>
          <w:color w:val="000000" w:themeColor="text1"/>
        </w:rPr>
      </w:pPr>
      <w:r>
        <w:rPr>
          <w:rFonts w:ascii="Century" w:hAnsi="Century"/>
          <w:bCs/>
          <w:color w:val="000000" w:themeColor="text1"/>
        </w:rPr>
        <w:br w:type="page"/>
      </w:r>
    </w:p>
    <w:p w:rsidR="00D14767" w:rsidRPr="003A0A94" w:rsidRDefault="00D14767" w:rsidP="003A0A94">
      <w:pPr>
        <w:pStyle w:val="Figure4-1"/>
        <w:numPr>
          <w:ilvl w:val="0"/>
          <w:numId w:val="0"/>
        </w:numPr>
        <w:jc w:val="left"/>
        <w:rPr>
          <w:rFonts w:ascii="Century" w:hAnsi="Century"/>
          <w:bCs/>
          <w:color w:val="000000" w:themeColor="text1"/>
          <w:sz w:val="10"/>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b w:val="0"/>
                <w:color w:val="auto"/>
              </w:rPr>
            </w:pPr>
            <w:r w:rsidRPr="000D195A">
              <w:rPr>
                <w:rFonts w:ascii="Century" w:hAnsi="Century" w:cs="Times New Roman"/>
                <w:color w:val="auto"/>
              </w:rPr>
              <w:t>No</w:t>
            </w:r>
          </w:p>
        </w:tc>
        <w:tc>
          <w:tcPr>
            <w:tcW w:w="279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rsidR="00D14767" w:rsidRPr="000D195A" w:rsidRDefault="00D14767" w:rsidP="006B4A50">
            <w:pPr>
              <w:tabs>
                <w:tab w:val="left" w:pos="450"/>
              </w:tabs>
              <w:spacing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report list</w:t>
            </w:r>
          </w:p>
        </w:tc>
        <w:tc>
          <w:tcPr>
            <w:tcW w:w="171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Report list of the event, thread, user or organization</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97" w:type="dxa"/>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2</w:t>
            </w:r>
          </w:p>
        </w:tc>
        <w:tc>
          <w:tcPr>
            <w:tcW w:w="279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report detail</w:t>
            </w:r>
          </w:p>
        </w:tc>
        <w:tc>
          <w:tcPr>
            <w:tcW w:w="171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rsidR="00D14767" w:rsidRPr="000D195A" w:rsidRDefault="00D14767" w:rsidP="006B4A50">
            <w:pPr>
              <w:tabs>
                <w:tab w:val="left" w:pos="450"/>
              </w:tabs>
              <w:spacing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information of a report</w:t>
            </w:r>
          </w:p>
        </w:tc>
      </w:tr>
      <w:tr w:rsidR="00D14767" w:rsidRPr="000D195A"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rsidR="00D14767" w:rsidRPr="000D195A" w:rsidRDefault="00D14767" w:rsidP="006B4A50">
            <w:pPr>
              <w:tabs>
                <w:tab w:val="left" w:pos="450"/>
              </w:tabs>
              <w:spacing w:line="360" w:lineRule="auto"/>
              <w:jc w:val="both"/>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Change report's status</w:t>
            </w:r>
          </w:p>
        </w:tc>
        <w:tc>
          <w:tcPr>
            <w:tcW w:w="1710" w:type="dxa"/>
            <w:tcBorders>
              <w:top w:val="none" w:sz="0" w:space="0" w:color="auto"/>
              <w:bottom w:val="none" w:sz="0" w:space="0" w:color="auto"/>
            </w:tcBorders>
          </w:tcPr>
          <w:p w:rsidR="00D14767" w:rsidRPr="000D195A" w:rsidRDefault="00D14767" w:rsidP="006B4A50">
            <w:pPr>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rsidR="00D14767" w:rsidRPr="000D195A" w:rsidRDefault="00D14767" w:rsidP="006B4A50">
            <w:pPr>
              <w:keepNext/>
              <w:tabs>
                <w:tab w:val="left" w:pos="450"/>
              </w:tabs>
              <w:spacing w:line="360" w:lineRule="auto"/>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Administrator to change status of a report if it has been solved</w:t>
            </w:r>
          </w:p>
        </w:tc>
      </w:tr>
    </w:tbl>
    <w:p w:rsidR="00D14767" w:rsidRPr="000D195A" w:rsidRDefault="00D14767" w:rsidP="003A0A94">
      <w:pPr>
        <w:pStyle w:val="Table4-1"/>
        <w:rPr>
          <w:rFonts w:ascii="Century" w:hAnsi="Century"/>
          <w:bCs/>
          <w:color w:val="000000" w:themeColor="text1"/>
        </w:rPr>
      </w:pPr>
      <w:r w:rsidRPr="000D195A">
        <w:rPr>
          <w:rFonts w:ascii="Century" w:hAnsi="Century"/>
          <w:bCs/>
          <w:color w:val="000000" w:themeColor="text1"/>
        </w:rPr>
        <w:t>Manage Report</w:t>
      </w:r>
    </w:p>
    <w:p w:rsidR="00D14767" w:rsidRPr="000D195A" w:rsidRDefault="00D14767" w:rsidP="006B4A50">
      <w:pPr>
        <w:jc w:val="both"/>
        <w:rPr>
          <w:rFonts w:ascii="Century" w:hAnsi="Century"/>
        </w:rPr>
      </w:pPr>
    </w:p>
    <w:p w:rsidR="00D14767" w:rsidRPr="000D195A" w:rsidRDefault="00D14767" w:rsidP="006B4A50">
      <w:pPr>
        <w:pStyle w:val="Heading3"/>
        <w:jc w:val="both"/>
        <w:rPr>
          <w:rFonts w:ascii="Century" w:hAnsi="Century"/>
        </w:rPr>
      </w:pPr>
      <w:bookmarkStart w:id="564" w:name="_Toc468828496"/>
      <w:bookmarkStart w:id="565" w:name="_Toc469404447"/>
      <w:r w:rsidRPr="000D195A">
        <w:rPr>
          <w:rFonts w:ascii="Century" w:hAnsi="Century"/>
        </w:rPr>
        <w:t>Logical View</w:t>
      </w:r>
      <w:bookmarkEnd w:id="564"/>
      <w:bookmarkEnd w:id="565"/>
    </w:p>
    <w:p w:rsidR="00D14767" w:rsidRPr="000D195A" w:rsidRDefault="00D14767" w:rsidP="006B4A50">
      <w:pPr>
        <w:pStyle w:val="Heading4"/>
        <w:jc w:val="both"/>
        <w:rPr>
          <w:rFonts w:ascii="Century" w:hAnsi="Century"/>
        </w:rPr>
      </w:pPr>
      <w:bookmarkStart w:id="566" w:name="_Toc468828497"/>
      <w:r w:rsidRPr="000D195A">
        <w:rPr>
          <w:rFonts w:ascii="Century" w:hAnsi="Century"/>
        </w:rPr>
        <w:t>Overview</w:t>
      </w:r>
      <w:bookmarkEnd w:id="566"/>
    </w:p>
    <w:p w:rsidR="00D14767" w:rsidRPr="000D195A" w:rsidRDefault="00D14767" w:rsidP="006B4A50">
      <w:pPr>
        <w:jc w:val="both"/>
        <w:rPr>
          <w:rFonts w:ascii="Century" w:hAnsi="Century" w:cs="Times New Roman"/>
          <w:iCs/>
        </w:rPr>
      </w:pPr>
      <w:r w:rsidRPr="000D195A">
        <w:rPr>
          <w:rFonts w:ascii="Century" w:hAnsi="Century" w:cs="Times New Roman"/>
          <w:iCs/>
        </w:rPr>
        <w:t>Logical View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rsidR="00D14767" w:rsidRPr="000D195A" w:rsidRDefault="00D14767" w:rsidP="006B4A50">
      <w:pPr>
        <w:pStyle w:val="ListParagraph"/>
        <w:numPr>
          <w:ilvl w:val="1"/>
          <w:numId w:val="80"/>
        </w:numPr>
        <w:tabs>
          <w:tab w:val="left" w:pos="450"/>
        </w:tabs>
        <w:spacing w:before="120" w:after="0"/>
        <w:rPr>
          <w:rFonts w:ascii="Century" w:hAnsi="Century"/>
        </w:rPr>
      </w:pPr>
      <w:r w:rsidRPr="000D195A">
        <w:rPr>
          <w:rFonts w:ascii="Century" w:hAnsi="Century"/>
        </w:rPr>
        <w:t>Controller contain the interface between:</w:t>
      </w:r>
    </w:p>
    <w:p w:rsidR="00D14767" w:rsidRPr="000D195A" w:rsidRDefault="00D14767" w:rsidP="006B4A50">
      <w:pPr>
        <w:pStyle w:val="ListParagraph"/>
        <w:numPr>
          <w:ilvl w:val="2"/>
          <w:numId w:val="81"/>
        </w:numPr>
        <w:tabs>
          <w:tab w:val="left" w:pos="450"/>
        </w:tabs>
        <w:spacing w:before="120" w:after="0"/>
        <w:rPr>
          <w:rFonts w:ascii="Century" w:hAnsi="Century"/>
          <w:noProof/>
        </w:rPr>
      </w:pPr>
      <w:r w:rsidRPr="000D195A">
        <w:rPr>
          <w:rFonts w:ascii="Century" w:hAnsi="Century"/>
          <w:noProof/>
        </w:rPr>
        <w:t>Associated models</w:t>
      </w:r>
    </w:p>
    <w:p w:rsidR="00D14767" w:rsidRPr="000D195A" w:rsidRDefault="00D14767" w:rsidP="006B4A50">
      <w:pPr>
        <w:pStyle w:val="ListParagraph"/>
        <w:numPr>
          <w:ilvl w:val="2"/>
          <w:numId w:val="81"/>
        </w:numPr>
        <w:tabs>
          <w:tab w:val="left" w:pos="450"/>
        </w:tabs>
        <w:spacing w:before="120" w:after="0"/>
        <w:rPr>
          <w:rFonts w:ascii="Century" w:hAnsi="Century"/>
          <w:noProof/>
        </w:rPr>
      </w:pPr>
      <w:r w:rsidRPr="000D195A">
        <w:rPr>
          <w:rFonts w:ascii="Century" w:hAnsi="Century"/>
          <w:noProof/>
        </w:rPr>
        <w:t>Associated views</w:t>
      </w:r>
    </w:p>
    <w:p w:rsidR="00D14767" w:rsidRPr="000D195A" w:rsidRDefault="00D14767" w:rsidP="006B4A50">
      <w:pPr>
        <w:pStyle w:val="ListParagraph"/>
        <w:numPr>
          <w:ilvl w:val="2"/>
          <w:numId w:val="81"/>
        </w:numPr>
        <w:tabs>
          <w:tab w:val="left" w:pos="450"/>
        </w:tabs>
        <w:spacing w:before="120" w:after="0"/>
        <w:rPr>
          <w:rFonts w:ascii="Century" w:hAnsi="Century"/>
          <w:noProof/>
        </w:rPr>
      </w:pPr>
      <w:r w:rsidRPr="000D195A">
        <w:rPr>
          <w:rFonts w:ascii="Century" w:hAnsi="Century"/>
          <w:noProof/>
        </w:rPr>
        <w:t>The input devices (e.g., keyboard, pointing device, time).</w:t>
      </w:r>
    </w:p>
    <w:p w:rsidR="00D14767" w:rsidRPr="000D195A" w:rsidRDefault="00D14767" w:rsidP="006B4A50">
      <w:pPr>
        <w:pStyle w:val="ListParagraph"/>
        <w:numPr>
          <w:ilvl w:val="2"/>
          <w:numId w:val="81"/>
        </w:numPr>
        <w:tabs>
          <w:tab w:val="left" w:pos="450"/>
        </w:tabs>
        <w:spacing w:before="120" w:after="0"/>
        <w:rPr>
          <w:rFonts w:ascii="Century" w:hAnsi="Century"/>
          <w:noProof/>
        </w:rPr>
      </w:pPr>
      <w:r w:rsidRPr="000D195A">
        <w:rPr>
          <w:rFonts w:ascii="Century" w:hAnsi="Century"/>
          <w:noProof/>
        </w:rPr>
        <w:t>Send commands to the model to update the model's state.</w:t>
      </w:r>
    </w:p>
    <w:p w:rsidR="00D14767" w:rsidRPr="000D195A" w:rsidRDefault="00D14767" w:rsidP="006B4A50">
      <w:pPr>
        <w:pStyle w:val="ListParagraph"/>
        <w:numPr>
          <w:ilvl w:val="1"/>
          <w:numId w:val="80"/>
        </w:numPr>
        <w:tabs>
          <w:tab w:val="left" w:pos="450"/>
        </w:tabs>
        <w:spacing w:before="120" w:after="0"/>
        <w:rPr>
          <w:rFonts w:ascii="Century" w:hAnsi="Century"/>
        </w:rPr>
      </w:pPr>
      <w:r w:rsidRPr="000D195A">
        <w:rPr>
          <w:rFonts w:ascii="Century" w:hAnsi="Century"/>
        </w:rPr>
        <w:t>Model is:</w:t>
      </w:r>
    </w:p>
    <w:p w:rsidR="00D14767" w:rsidRPr="000D195A" w:rsidRDefault="00D14767" w:rsidP="006B4A50">
      <w:pPr>
        <w:pStyle w:val="ListParagraph"/>
        <w:numPr>
          <w:ilvl w:val="2"/>
          <w:numId w:val="81"/>
        </w:numPr>
        <w:tabs>
          <w:tab w:val="left" w:pos="450"/>
        </w:tabs>
        <w:spacing w:before="120" w:after="0"/>
        <w:rPr>
          <w:rFonts w:ascii="Century" w:hAnsi="Century"/>
          <w:noProof/>
        </w:rPr>
      </w:pPr>
      <w:r w:rsidRPr="000D195A">
        <w:rPr>
          <w:rFonts w:ascii="Century" w:hAnsi="Century"/>
          <w:noProof/>
        </w:rPr>
        <w:t xml:space="preserve">the domain-specific software simulation </w:t>
      </w:r>
    </w:p>
    <w:p w:rsidR="00D14767" w:rsidRPr="000D195A" w:rsidRDefault="00D14767" w:rsidP="006B4A50">
      <w:pPr>
        <w:pStyle w:val="ListParagraph"/>
        <w:numPr>
          <w:ilvl w:val="2"/>
          <w:numId w:val="81"/>
        </w:numPr>
        <w:tabs>
          <w:tab w:val="left" w:pos="450"/>
        </w:tabs>
        <w:spacing w:before="120" w:after="0"/>
        <w:rPr>
          <w:rFonts w:ascii="Century" w:hAnsi="Century"/>
          <w:noProof/>
        </w:rPr>
      </w:pPr>
      <w:r w:rsidRPr="000D195A">
        <w:rPr>
          <w:rFonts w:ascii="Century" w:hAnsi="Century"/>
          <w:noProof/>
        </w:rPr>
        <w:t xml:space="preserve">Or implementation of the application's central structure. </w:t>
      </w:r>
    </w:p>
    <w:p w:rsidR="00D14767" w:rsidRPr="000D195A" w:rsidRDefault="00D14767" w:rsidP="006B4A50">
      <w:pPr>
        <w:pStyle w:val="ListParagraph"/>
        <w:numPr>
          <w:ilvl w:val="1"/>
          <w:numId w:val="80"/>
        </w:numPr>
        <w:tabs>
          <w:tab w:val="left" w:pos="450"/>
        </w:tabs>
        <w:spacing w:before="120" w:after="0"/>
        <w:rPr>
          <w:rFonts w:ascii="Century" w:hAnsi="Century"/>
        </w:rPr>
      </w:pPr>
      <w:r w:rsidRPr="000D195A">
        <w:rPr>
          <w:rFonts w:ascii="Century" w:hAnsi="Century"/>
        </w:rPr>
        <w:t>View: deal with everything graphical:</w:t>
      </w:r>
    </w:p>
    <w:p w:rsidR="00D14767" w:rsidRPr="000D195A" w:rsidRDefault="00D14767" w:rsidP="006B4A50">
      <w:pPr>
        <w:pStyle w:val="ListParagraph"/>
        <w:numPr>
          <w:ilvl w:val="2"/>
          <w:numId w:val="81"/>
        </w:numPr>
        <w:tabs>
          <w:tab w:val="left" w:pos="450"/>
        </w:tabs>
        <w:spacing w:before="120" w:after="0"/>
        <w:rPr>
          <w:rFonts w:ascii="Century" w:hAnsi="Century"/>
          <w:noProof/>
        </w:rPr>
      </w:pPr>
      <w:r w:rsidRPr="000D195A">
        <w:rPr>
          <w:rFonts w:ascii="Century" w:hAnsi="Century"/>
          <w:noProof/>
        </w:rPr>
        <w:t>Requests data from their model</w:t>
      </w:r>
    </w:p>
    <w:p w:rsidR="00D14767" w:rsidRPr="000D195A" w:rsidRDefault="00D14767" w:rsidP="006B4A50">
      <w:pPr>
        <w:pStyle w:val="ListParagraph"/>
        <w:numPr>
          <w:ilvl w:val="2"/>
          <w:numId w:val="81"/>
        </w:numPr>
        <w:tabs>
          <w:tab w:val="left" w:pos="450"/>
        </w:tabs>
        <w:spacing w:before="120" w:after="0"/>
        <w:rPr>
          <w:rFonts w:ascii="Century" w:hAnsi="Century"/>
          <w:noProof/>
        </w:rPr>
      </w:pPr>
      <w:r w:rsidRPr="000D195A">
        <w:rPr>
          <w:rFonts w:ascii="Century" w:hAnsi="Century"/>
          <w:noProof/>
        </w:rPr>
        <w:t>Display the data.</w:t>
      </w:r>
    </w:p>
    <w:p w:rsidR="00D14767" w:rsidRPr="000D195A" w:rsidRDefault="00D14767" w:rsidP="006B4A50">
      <w:pPr>
        <w:pStyle w:val="ListParagraph"/>
        <w:numPr>
          <w:ilvl w:val="1"/>
          <w:numId w:val="80"/>
        </w:numPr>
        <w:tabs>
          <w:tab w:val="left" w:pos="450"/>
        </w:tabs>
        <w:spacing w:before="120" w:after="0"/>
        <w:rPr>
          <w:rFonts w:ascii="Century" w:hAnsi="Century"/>
          <w:noProof/>
        </w:rPr>
      </w:pPr>
      <w:r w:rsidRPr="000D195A">
        <w:rPr>
          <w:rFonts w:ascii="Century" w:hAnsi="Century"/>
        </w:rPr>
        <w:t xml:space="preserve">Repository: </w:t>
      </w:r>
    </w:p>
    <w:p w:rsidR="00D14767" w:rsidRPr="000D195A" w:rsidRDefault="00D14767" w:rsidP="006B4A50">
      <w:pPr>
        <w:pStyle w:val="ListParagraph"/>
        <w:numPr>
          <w:ilvl w:val="2"/>
          <w:numId w:val="81"/>
        </w:numPr>
        <w:tabs>
          <w:tab w:val="left" w:pos="450"/>
        </w:tabs>
        <w:spacing w:before="120" w:after="0"/>
        <w:rPr>
          <w:rFonts w:ascii="Century" w:hAnsi="Century"/>
          <w:noProof/>
        </w:rPr>
      </w:pPr>
      <w:r w:rsidRPr="000D195A">
        <w:rPr>
          <w:rFonts w:ascii="Century" w:hAnsi="Century"/>
          <w:noProof/>
        </w:rPr>
        <w:t>Create queries to DB.</w:t>
      </w:r>
    </w:p>
    <w:p w:rsidR="00D14767" w:rsidRPr="000D195A" w:rsidRDefault="00D14767" w:rsidP="006B4A50">
      <w:pPr>
        <w:pStyle w:val="ListParagraph"/>
        <w:numPr>
          <w:ilvl w:val="2"/>
          <w:numId w:val="81"/>
        </w:numPr>
        <w:tabs>
          <w:tab w:val="left" w:pos="450"/>
        </w:tabs>
        <w:spacing w:before="120" w:after="0"/>
        <w:rPr>
          <w:rFonts w:ascii="Century" w:hAnsi="Century"/>
          <w:noProof/>
        </w:rPr>
      </w:pPr>
      <w:r w:rsidRPr="000D195A">
        <w:rPr>
          <w:rFonts w:ascii="Century" w:hAnsi="Century"/>
          <w:noProof/>
        </w:rPr>
        <w:t>Process data.</w:t>
      </w:r>
    </w:p>
    <w:p w:rsidR="00D14767" w:rsidRPr="000D195A" w:rsidRDefault="00D14767" w:rsidP="006B4A50">
      <w:pPr>
        <w:pStyle w:val="ListParagraph"/>
        <w:numPr>
          <w:ilvl w:val="2"/>
          <w:numId w:val="81"/>
        </w:numPr>
        <w:tabs>
          <w:tab w:val="left" w:pos="450"/>
        </w:tabs>
        <w:spacing w:before="120" w:after="0"/>
        <w:rPr>
          <w:rFonts w:ascii="Century" w:hAnsi="Century"/>
          <w:noProof/>
        </w:rPr>
      </w:pPr>
      <w:r w:rsidRPr="000D195A">
        <w:rPr>
          <w:rFonts w:ascii="Century" w:hAnsi="Century"/>
          <w:noProof/>
        </w:rPr>
        <w:t>Return to controller.</w:t>
      </w:r>
    </w:p>
    <w:p w:rsidR="00D14767" w:rsidRPr="000D195A" w:rsidRDefault="00D14767" w:rsidP="006B4A50">
      <w:pPr>
        <w:pStyle w:val="ListParagraph"/>
        <w:tabs>
          <w:tab w:val="left" w:pos="450"/>
        </w:tabs>
        <w:spacing w:before="120" w:after="0"/>
        <w:ind w:left="1800"/>
        <w:rPr>
          <w:rFonts w:ascii="Century" w:hAnsi="Century"/>
          <w:noProof/>
        </w:rPr>
      </w:pPr>
    </w:p>
    <w:p w:rsidR="00D14767" w:rsidRPr="000D195A" w:rsidRDefault="00D14767" w:rsidP="006B4A50">
      <w:pPr>
        <w:pStyle w:val="ListParagraph"/>
        <w:tabs>
          <w:tab w:val="left" w:pos="450"/>
        </w:tabs>
        <w:spacing w:before="120" w:after="0"/>
        <w:ind w:left="1800"/>
        <w:rPr>
          <w:rFonts w:ascii="Century" w:hAnsi="Century"/>
          <w:noProof/>
        </w:rPr>
      </w:pPr>
    </w:p>
    <w:p w:rsidR="00D14767" w:rsidRPr="003A0A94" w:rsidRDefault="00D14767" w:rsidP="003A0A94">
      <w:pPr>
        <w:jc w:val="both"/>
        <w:rPr>
          <w:rFonts w:ascii="Century" w:hAnsi="Century" w:cs="Times New Roman"/>
          <w:iCs/>
          <w:noProof/>
        </w:rPr>
      </w:pPr>
    </w:p>
    <w:p w:rsidR="00D14767" w:rsidRPr="000D195A" w:rsidRDefault="00D14767" w:rsidP="006B4A50">
      <w:pPr>
        <w:pStyle w:val="Heading4"/>
        <w:jc w:val="both"/>
        <w:rPr>
          <w:rFonts w:ascii="Century" w:hAnsi="Century"/>
        </w:rPr>
      </w:pPr>
      <w:bookmarkStart w:id="567" w:name="_Toc468828498"/>
      <w:r w:rsidRPr="000D195A">
        <w:rPr>
          <w:rFonts w:ascii="Century" w:hAnsi="Century"/>
        </w:rPr>
        <w:lastRenderedPageBreak/>
        <w:t>Architecturally Significant Design Packages</w:t>
      </w:r>
      <w:bookmarkEnd w:id="567"/>
    </w:p>
    <w:p w:rsidR="00D14767" w:rsidRPr="000D195A" w:rsidRDefault="00D14767" w:rsidP="006B4A50">
      <w:pPr>
        <w:jc w:val="both"/>
        <w:rPr>
          <w:rFonts w:ascii="Century" w:hAnsi="Century"/>
        </w:rPr>
      </w:pPr>
    </w:p>
    <w:p w:rsidR="00D14767" w:rsidRPr="000D195A" w:rsidRDefault="00D14767" w:rsidP="006B4A50">
      <w:pPr>
        <w:pStyle w:val="ListParagraph"/>
        <w:tabs>
          <w:tab w:val="left" w:pos="450"/>
        </w:tabs>
        <w:spacing w:before="120" w:after="0"/>
        <w:ind w:left="1800" w:hanging="1710"/>
        <w:rPr>
          <w:rFonts w:ascii="Century" w:hAnsi="Century"/>
          <w:noProof/>
        </w:rPr>
      </w:pPr>
      <w:r w:rsidRPr="000D195A">
        <w:rPr>
          <w:rFonts w:ascii="Century" w:hAnsi="Century"/>
          <w:noProof/>
          <w:lang w:eastAsia="en-US"/>
        </w:rPr>
        <w:drawing>
          <wp:inline distT="0" distB="0" distL="0" distR="0" wp14:anchorId="412CFDD6" wp14:editId="7612CBE3">
            <wp:extent cx="5257800" cy="4162425"/>
            <wp:effectExtent l="0" t="0" r="0" b="9525"/>
            <wp:docPr id="269" name="Picture 269" descr="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pack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7800" cy="4162425"/>
                    </a:xfrm>
                    <a:prstGeom prst="rect">
                      <a:avLst/>
                    </a:prstGeom>
                    <a:noFill/>
                    <a:ln>
                      <a:noFill/>
                    </a:ln>
                  </pic:spPr>
                </pic:pic>
              </a:graphicData>
            </a:graphic>
          </wp:inline>
        </w:drawing>
      </w:r>
    </w:p>
    <w:p w:rsidR="00D14767" w:rsidRPr="000D195A" w:rsidRDefault="00D14767" w:rsidP="003A0A94">
      <w:pPr>
        <w:pStyle w:val="Figure4-1"/>
        <w:rPr>
          <w:rFonts w:ascii="Century" w:hAnsi="Century"/>
        </w:rPr>
      </w:pPr>
      <w:r w:rsidRPr="000D195A">
        <w:rPr>
          <w:rFonts w:ascii="Century" w:hAnsi="Century"/>
        </w:rPr>
        <w:t>Package Diagram</w:t>
      </w:r>
    </w:p>
    <w:p w:rsidR="00D14767" w:rsidRPr="000D195A" w:rsidRDefault="00D14767" w:rsidP="006B4A50">
      <w:pPr>
        <w:pStyle w:val="ListParagraph"/>
        <w:numPr>
          <w:ilvl w:val="0"/>
          <w:numId w:val="80"/>
        </w:numPr>
        <w:rPr>
          <w:rFonts w:ascii="Century" w:hAnsi="Century"/>
          <w:b/>
        </w:rPr>
      </w:pPr>
      <w:r w:rsidRPr="000D195A">
        <w:rPr>
          <w:rFonts w:ascii="Century" w:hAnsi="Century"/>
          <w:b/>
        </w:rPr>
        <w:t>Model:</w:t>
      </w:r>
    </w:p>
    <w:tbl>
      <w:tblPr>
        <w:tblStyle w:val="Style1"/>
        <w:tblW w:w="8275" w:type="dxa"/>
        <w:tblLook w:val="04A0" w:firstRow="1" w:lastRow="0" w:firstColumn="1" w:lastColumn="0" w:noHBand="0" w:noVBand="1"/>
      </w:tblPr>
      <w:tblGrid>
        <w:gridCol w:w="625"/>
        <w:gridCol w:w="2520"/>
        <w:gridCol w:w="5130"/>
      </w:tblGrid>
      <w:tr w:rsidR="00D14767"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rsidR="00D14767" w:rsidRPr="000D195A" w:rsidRDefault="00D14767" w:rsidP="006B4A50">
            <w:pPr>
              <w:tabs>
                <w:tab w:val="left" w:pos="450"/>
              </w:tabs>
              <w:spacing w:before="120" w:line="360" w:lineRule="auto"/>
              <w:jc w:val="both"/>
              <w:rPr>
                <w:rFonts w:ascii="Century" w:hAnsi="Century" w:cs="Times New Roman"/>
              </w:rPr>
            </w:pPr>
            <w:r w:rsidRPr="000D195A">
              <w:rPr>
                <w:rFonts w:ascii="Century" w:hAnsi="Century" w:cs="Times New Roman"/>
              </w:rPr>
              <w:t>No</w:t>
            </w:r>
          </w:p>
        </w:tc>
        <w:tc>
          <w:tcPr>
            <w:tcW w:w="2520" w:type="dxa"/>
            <w:shd w:val="clear" w:color="auto" w:fill="92D050"/>
          </w:tcPr>
          <w:p w:rsidR="00D14767" w:rsidRPr="000D195A" w:rsidRDefault="00D14767" w:rsidP="006B4A50">
            <w:pPr>
              <w:tabs>
                <w:tab w:val="left" w:pos="450"/>
              </w:tabs>
              <w:spacing w:before="120"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Model class</w:t>
            </w:r>
          </w:p>
        </w:tc>
        <w:tc>
          <w:tcPr>
            <w:tcW w:w="5130" w:type="dxa"/>
            <w:shd w:val="clear" w:color="auto" w:fill="92D050"/>
          </w:tcPr>
          <w:p w:rsidR="00D14767" w:rsidRPr="000D195A" w:rsidRDefault="00D14767" w:rsidP="006B4A50">
            <w:pPr>
              <w:tabs>
                <w:tab w:val="left" w:pos="450"/>
              </w:tabs>
              <w:spacing w:before="120"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Role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25" w:type="dxa"/>
          </w:tcPr>
          <w:p w:rsidR="00D14767" w:rsidRPr="000D195A" w:rsidRDefault="00D14767" w:rsidP="006B4A50">
            <w:pPr>
              <w:pStyle w:val="ListParagraph"/>
              <w:numPr>
                <w:ilvl w:val="0"/>
                <w:numId w:val="82"/>
              </w:numPr>
              <w:tabs>
                <w:tab w:val="left" w:pos="450"/>
              </w:tabs>
              <w:spacing w:before="120" w:after="0" w:line="360" w:lineRule="auto"/>
              <w:rPr>
                <w:rFonts w:ascii="Century" w:hAnsi="Century"/>
                <w:b w:val="0"/>
              </w:rPr>
            </w:pPr>
          </w:p>
        </w:tc>
        <w:tc>
          <w:tcPr>
            <w:tcW w:w="252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WS_User</w:t>
            </w:r>
          </w:p>
        </w:tc>
        <w:tc>
          <w:tcPr>
            <w:tcW w:w="513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User account information in database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25" w:type="dxa"/>
          </w:tcPr>
          <w:p w:rsidR="00D14767" w:rsidRPr="000D195A" w:rsidRDefault="00D14767" w:rsidP="006B4A50">
            <w:pPr>
              <w:pStyle w:val="ListParagraph"/>
              <w:numPr>
                <w:ilvl w:val="0"/>
                <w:numId w:val="82"/>
              </w:numPr>
              <w:tabs>
                <w:tab w:val="left" w:pos="450"/>
              </w:tabs>
              <w:spacing w:before="120" w:after="0" w:line="360" w:lineRule="auto"/>
              <w:rPr>
                <w:rFonts w:ascii="Century" w:hAnsi="Century"/>
                <w:b w:val="0"/>
              </w:rPr>
            </w:pPr>
          </w:p>
        </w:tc>
        <w:tc>
          <w:tcPr>
            <w:tcW w:w="252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User_Information</w:t>
            </w:r>
          </w:p>
        </w:tc>
        <w:tc>
          <w:tcPr>
            <w:tcW w:w="513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User information in database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25" w:type="dxa"/>
          </w:tcPr>
          <w:p w:rsidR="00D14767" w:rsidRPr="000D195A" w:rsidRDefault="00D14767" w:rsidP="006B4A50">
            <w:pPr>
              <w:pStyle w:val="ListParagraph"/>
              <w:numPr>
                <w:ilvl w:val="0"/>
                <w:numId w:val="82"/>
              </w:numPr>
              <w:tabs>
                <w:tab w:val="left" w:pos="450"/>
              </w:tabs>
              <w:spacing w:before="120" w:after="0" w:line="360" w:lineRule="auto"/>
              <w:rPr>
                <w:rFonts w:ascii="Century" w:hAnsi="Century"/>
                <w:b w:val="0"/>
              </w:rPr>
            </w:pPr>
          </w:p>
        </w:tc>
        <w:tc>
          <w:tcPr>
            <w:tcW w:w="252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w:t>
            </w:r>
          </w:p>
        </w:tc>
        <w:tc>
          <w:tcPr>
            <w:tcW w:w="513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Thread in database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25" w:type="dxa"/>
          </w:tcPr>
          <w:p w:rsidR="00D14767" w:rsidRPr="000D195A" w:rsidRDefault="00D14767" w:rsidP="006B4A50">
            <w:pPr>
              <w:pStyle w:val="ListParagraph"/>
              <w:numPr>
                <w:ilvl w:val="0"/>
                <w:numId w:val="82"/>
              </w:numPr>
              <w:tabs>
                <w:tab w:val="left" w:pos="450"/>
              </w:tabs>
              <w:spacing w:before="120" w:after="0" w:line="360" w:lineRule="auto"/>
              <w:rPr>
                <w:rFonts w:ascii="Century" w:hAnsi="Century"/>
                <w:b w:val="0"/>
              </w:rPr>
            </w:pPr>
          </w:p>
        </w:tc>
        <w:tc>
          <w:tcPr>
            <w:tcW w:w="252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ThreadAlbumImg</w:t>
            </w:r>
          </w:p>
        </w:tc>
        <w:tc>
          <w:tcPr>
            <w:tcW w:w="513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Album image of event in database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25" w:type="dxa"/>
          </w:tcPr>
          <w:p w:rsidR="00D14767" w:rsidRPr="000D195A" w:rsidRDefault="00D14767" w:rsidP="006B4A50">
            <w:pPr>
              <w:pStyle w:val="ListParagraph"/>
              <w:numPr>
                <w:ilvl w:val="0"/>
                <w:numId w:val="82"/>
              </w:numPr>
              <w:tabs>
                <w:tab w:val="left" w:pos="450"/>
              </w:tabs>
              <w:spacing w:before="120" w:after="0" w:line="360" w:lineRule="auto"/>
              <w:rPr>
                <w:rFonts w:ascii="Century" w:hAnsi="Century"/>
                <w:b w:val="0"/>
              </w:rPr>
            </w:pPr>
          </w:p>
        </w:tc>
        <w:tc>
          <w:tcPr>
            <w:tcW w:w="252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CommentThread</w:t>
            </w:r>
          </w:p>
        </w:tc>
        <w:tc>
          <w:tcPr>
            <w:tcW w:w="513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Comment in thread in database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25" w:type="dxa"/>
          </w:tcPr>
          <w:p w:rsidR="00D14767" w:rsidRPr="000D195A" w:rsidRDefault="00D14767" w:rsidP="006B4A50">
            <w:pPr>
              <w:pStyle w:val="ListParagraph"/>
              <w:numPr>
                <w:ilvl w:val="0"/>
                <w:numId w:val="82"/>
              </w:numPr>
              <w:tabs>
                <w:tab w:val="left" w:pos="450"/>
              </w:tabs>
              <w:spacing w:before="120" w:after="0" w:line="360" w:lineRule="auto"/>
              <w:rPr>
                <w:rFonts w:ascii="Century" w:hAnsi="Century"/>
                <w:b w:val="0"/>
              </w:rPr>
            </w:pPr>
          </w:p>
        </w:tc>
        <w:tc>
          <w:tcPr>
            <w:tcW w:w="252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SubCommentThread</w:t>
            </w:r>
          </w:p>
        </w:tc>
        <w:tc>
          <w:tcPr>
            <w:tcW w:w="513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SubComment in thread in database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25" w:type="dxa"/>
          </w:tcPr>
          <w:p w:rsidR="00D14767" w:rsidRPr="000D195A" w:rsidRDefault="00D14767" w:rsidP="006B4A50">
            <w:pPr>
              <w:pStyle w:val="ListParagraph"/>
              <w:numPr>
                <w:ilvl w:val="0"/>
                <w:numId w:val="82"/>
              </w:numPr>
              <w:tabs>
                <w:tab w:val="left" w:pos="450"/>
              </w:tabs>
              <w:spacing w:before="120" w:after="0" w:line="360" w:lineRule="auto"/>
              <w:rPr>
                <w:rFonts w:ascii="Century" w:hAnsi="Century"/>
                <w:b w:val="0"/>
              </w:rPr>
            </w:pPr>
          </w:p>
        </w:tc>
        <w:tc>
          <w:tcPr>
            <w:tcW w:w="252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LikeThread</w:t>
            </w:r>
          </w:p>
        </w:tc>
        <w:tc>
          <w:tcPr>
            <w:tcW w:w="513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Like in thread in database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25" w:type="dxa"/>
          </w:tcPr>
          <w:p w:rsidR="00D14767" w:rsidRPr="000D195A" w:rsidRDefault="00D14767" w:rsidP="006B4A50">
            <w:pPr>
              <w:pStyle w:val="ListParagraph"/>
              <w:numPr>
                <w:ilvl w:val="0"/>
                <w:numId w:val="82"/>
              </w:numPr>
              <w:tabs>
                <w:tab w:val="left" w:pos="450"/>
              </w:tabs>
              <w:spacing w:before="120" w:after="0" w:line="360" w:lineRule="auto"/>
              <w:rPr>
                <w:rFonts w:ascii="Century" w:hAnsi="Century"/>
                <w:b w:val="0"/>
              </w:rPr>
            </w:pPr>
          </w:p>
        </w:tc>
        <w:tc>
          <w:tcPr>
            <w:tcW w:w="252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w:t>
            </w:r>
          </w:p>
        </w:tc>
        <w:tc>
          <w:tcPr>
            <w:tcW w:w="513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Event in database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25" w:type="dxa"/>
          </w:tcPr>
          <w:p w:rsidR="00D14767" w:rsidRPr="000D195A" w:rsidRDefault="00D14767" w:rsidP="006B4A50">
            <w:pPr>
              <w:pStyle w:val="ListParagraph"/>
              <w:numPr>
                <w:ilvl w:val="0"/>
                <w:numId w:val="82"/>
              </w:numPr>
              <w:tabs>
                <w:tab w:val="left" w:pos="450"/>
              </w:tabs>
              <w:spacing w:before="120" w:after="0" w:line="360" w:lineRule="auto"/>
              <w:rPr>
                <w:rFonts w:ascii="Century" w:hAnsi="Century"/>
                <w:b w:val="0"/>
              </w:rPr>
            </w:pPr>
          </w:p>
        </w:tc>
        <w:tc>
          <w:tcPr>
            <w:tcW w:w="252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EventTimeLine</w:t>
            </w:r>
          </w:p>
        </w:tc>
        <w:tc>
          <w:tcPr>
            <w:tcW w:w="513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the schedule of event in database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25" w:type="dxa"/>
          </w:tcPr>
          <w:p w:rsidR="00D14767" w:rsidRPr="000D195A" w:rsidRDefault="00D14767" w:rsidP="006B4A50">
            <w:pPr>
              <w:pStyle w:val="ListParagraph"/>
              <w:numPr>
                <w:ilvl w:val="0"/>
                <w:numId w:val="82"/>
              </w:numPr>
              <w:tabs>
                <w:tab w:val="left" w:pos="450"/>
              </w:tabs>
              <w:spacing w:before="120" w:after="0" w:line="360" w:lineRule="auto"/>
              <w:rPr>
                <w:rFonts w:ascii="Century" w:hAnsi="Century"/>
                <w:b w:val="0"/>
              </w:rPr>
            </w:pPr>
          </w:p>
        </w:tc>
        <w:tc>
          <w:tcPr>
            <w:tcW w:w="252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CommentEvent</w:t>
            </w:r>
          </w:p>
        </w:tc>
        <w:tc>
          <w:tcPr>
            <w:tcW w:w="513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Comment in event in database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25" w:type="dxa"/>
          </w:tcPr>
          <w:p w:rsidR="00D14767" w:rsidRPr="000D195A" w:rsidRDefault="00D14767" w:rsidP="006B4A50">
            <w:pPr>
              <w:pStyle w:val="ListParagraph"/>
              <w:numPr>
                <w:ilvl w:val="0"/>
                <w:numId w:val="82"/>
              </w:numPr>
              <w:tabs>
                <w:tab w:val="left" w:pos="450"/>
              </w:tabs>
              <w:spacing w:before="120" w:after="0" w:line="360" w:lineRule="auto"/>
              <w:rPr>
                <w:rFonts w:ascii="Century" w:hAnsi="Century"/>
                <w:b w:val="0"/>
              </w:rPr>
            </w:pPr>
          </w:p>
        </w:tc>
        <w:tc>
          <w:tcPr>
            <w:tcW w:w="252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SubCommentEvent</w:t>
            </w:r>
          </w:p>
        </w:tc>
        <w:tc>
          <w:tcPr>
            <w:tcW w:w="513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SubComment in event in database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25" w:type="dxa"/>
          </w:tcPr>
          <w:p w:rsidR="00D14767" w:rsidRPr="000D195A" w:rsidRDefault="00D14767" w:rsidP="006B4A50">
            <w:pPr>
              <w:pStyle w:val="ListParagraph"/>
              <w:numPr>
                <w:ilvl w:val="0"/>
                <w:numId w:val="82"/>
              </w:numPr>
              <w:tabs>
                <w:tab w:val="left" w:pos="450"/>
              </w:tabs>
              <w:spacing w:before="120" w:after="0" w:line="360" w:lineRule="auto"/>
              <w:rPr>
                <w:rFonts w:ascii="Century" w:hAnsi="Century"/>
                <w:b w:val="0"/>
              </w:rPr>
            </w:pPr>
          </w:p>
        </w:tc>
        <w:tc>
          <w:tcPr>
            <w:tcW w:w="252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EventType</w:t>
            </w:r>
          </w:p>
        </w:tc>
        <w:tc>
          <w:tcPr>
            <w:tcW w:w="513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Event’s category in database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25" w:type="dxa"/>
          </w:tcPr>
          <w:p w:rsidR="00D14767" w:rsidRPr="000D195A" w:rsidRDefault="00D14767" w:rsidP="006B4A50">
            <w:pPr>
              <w:pStyle w:val="ListParagraph"/>
              <w:numPr>
                <w:ilvl w:val="0"/>
                <w:numId w:val="82"/>
              </w:numPr>
              <w:tabs>
                <w:tab w:val="left" w:pos="450"/>
              </w:tabs>
              <w:spacing w:before="120" w:after="0" w:line="360" w:lineRule="auto"/>
              <w:rPr>
                <w:rFonts w:ascii="Century" w:hAnsi="Century"/>
                <w:b w:val="0"/>
              </w:rPr>
            </w:pPr>
          </w:p>
        </w:tc>
        <w:tc>
          <w:tcPr>
            <w:tcW w:w="252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LikeEvent</w:t>
            </w:r>
          </w:p>
        </w:tc>
        <w:tc>
          <w:tcPr>
            <w:tcW w:w="513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Like in event in database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25" w:type="dxa"/>
          </w:tcPr>
          <w:p w:rsidR="00D14767" w:rsidRPr="000D195A" w:rsidRDefault="00D14767" w:rsidP="006B4A50">
            <w:pPr>
              <w:pStyle w:val="ListParagraph"/>
              <w:numPr>
                <w:ilvl w:val="0"/>
                <w:numId w:val="82"/>
              </w:numPr>
              <w:tabs>
                <w:tab w:val="left" w:pos="450"/>
              </w:tabs>
              <w:spacing w:before="120" w:after="0" w:line="360" w:lineRule="auto"/>
              <w:rPr>
                <w:rFonts w:ascii="Century" w:hAnsi="Century"/>
                <w:b w:val="0"/>
              </w:rPr>
            </w:pPr>
          </w:p>
        </w:tc>
        <w:tc>
          <w:tcPr>
            <w:tcW w:w="252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EventAlbumImg</w:t>
            </w:r>
          </w:p>
        </w:tc>
        <w:tc>
          <w:tcPr>
            <w:tcW w:w="513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Album image of event in database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25" w:type="dxa"/>
          </w:tcPr>
          <w:p w:rsidR="00D14767" w:rsidRPr="000D195A" w:rsidRDefault="00D14767" w:rsidP="006B4A50">
            <w:pPr>
              <w:pStyle w:val="ListParagraph"/>
              <w:numPr>
                <w:ilvl w:val="0"/>
                <w:numId w:val="82"/>
              </w:numPr>
              <w:tabs>
                <w:tab w:val="left" w:pos="450"/>
              </w:tabs>
              <w:spacing w:before="120" w:after="0" w:line="360" w:lineRule="auto"/>
              <w:rPr>
                <w:rFonts w:ascii="Century" w:hAnsi="Century"/>
                <w:b w:val="0"/>
              </w:rPr>
            </w:pPr>
          </w:p>
        </w:tc>
        <w:tc>
          <w:tcPr>
            <w:tcW w:w="252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Connection</w:t>
            </w:r>
          </w:p>
        </w:tc>
        <w:tc>
          <w:tcPr>
            <w:tcW w:w="513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Connection of user when connect to system in database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25" w:type="dxa"/>
          </w:tcPr>
          <w:p w:rsidR="00D14767" w:rsidRPr="000D195A" w:rsidRDefault="00D14767" w:rsidP="006B4A50">
            <w:pPr>
              <w:pStyle w:val="ListParagraph"/>
              <w:numPr>
                <w:ilvl w:val="0"/>
                <w:numId w:val="82"/>
              </w:numPr>
              <w:tabs>
                <w:tab w:val="left" w:pos="450"/>
              </w:tabs>
              <w:spacing w:before="120" w:after="0" w:line="360" w:lineRule="auto"/>
              <w:rPr>
                <w:rFonts w:ascii="Century" w:hAnsi="Century"/>
                <w:b w:val="0"/>
              </w:rPr>
            </w:pPr>
          </w:p>
        </w:tc>
        <w:tc>
          <w:tcPr>
            <w:tcW w:w="252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Conversation</w:t>
            </w:r>
          </w:p>
        </w:tc>
        <w:tc>
          <w:tcPr>
            <w:tcW w:w="5130" w:type="dxa"/>
          </w:tcPr>
          <w:p w:rsidR="00D14767" w:rsidRPr="000D195A" w:rsidRDefault="00D14767" w:rsidP="006B4A50">
            <w:pPr>
              <w:keepNext/>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Conversation of event chatroom in database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25" w:type="dxa"/>
          </w:tcPr>
          <w:p w:rsidR="00D14767" w:rsidRPr="000D195A" w:rsidRDefault="00D14767" w:rsidP="006B4A50">
            <w:pPr>
              <w:pStyle w:val="ListParagraph"/>
              <w:numPr>
                <w:ilvl w:val="0"/>
                <w:numId w:val="82"/>
              </w:numPr>
              <w:tabs>
                <w:tab w:val="left" w:pos="450"/>
              </w:tabs>
              <w:spacing w:before="120" w:after="0" w:line="360" w:lineRule="auto"/>
              <w:rPr>
                <w:rFonts w:ascii="Century" w:hAnsi="Century"/>
                <w:b w:val="0"/>
              </w:rPr>
            </w:pPr>
          </w:p>
        </w:tc>
        <w:tc>
          <w:tcPr>
            <w:tcW w:w="252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Donation</w:t>
            </w:r>
          </w:p>
        </w:tc>
        <w:tc>
          <w:tcPr>
            <w:tcW w:w="5130" w:type="dxa"/>
          </w:tcPr>
          <w:p w:rsidR="00D14767" w:rsidRPr="000D195A" w:rsidRDefault="00D14767" w:rsidP="006B4A50">
            <w:pPr>
              <w:keepNext/>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donate information in database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25" w:type="dxa"/>
          </w:tcPr>
          <w:p w:rsidR="00D14767" w:rsidRPr="000D195A" w:rsidRDefault="00D14767" w:rsidP="006B4A50">
            <w:pPr>
              <w:pStyle w:val="ListParagraph"/>
              <w:numPr>
                <w:ilvl w:val="0"/>
                <w:numId w:val="82"/>
              </w:numPr>
              <w:tabs>
                <w:tab w:val="left" w:pos="450"/>
              </w:tabs>
              <w:spacing w:before="120" w:after="0" w:line="360" w:lineRule="auto"/>
              <w:rPr>
                <w:rFonts w:ascii="Century" w:hAnsi="Century"/>
                <w:b w:val="0"/>
              </w:rPr>
            </w:pPr>
          </w:p>
        </w:tc>
        <w:tc>
          <w:tcPr>
            <w:tcW w:w="252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w:t>
            </w:r>
          </w:p>
        </w:tc>
        <w:tc>
          <w:tcPr>
            <w:tcW w:w="5130" w:type="dxa"/>
          </w:tcPr>
          <w:p w:rsidR="00D14767" w:rsidRPr="000D195A" w:rsidRDefault="00D14767" w:rsidP="006B4A50">
            <w:pPr>
              <w:keepNext/>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Message of user in database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25" w:type="dxa"/>
          </w:tcPr>
          <w:p w:rsidR="00D14767" w:rsidRPr="000D195A" w:rsidRDefault="00D14767" w:rsidP="006B4A50">
            <w:pPr>
              <w:pStyle w:val="ListParagraph"/>
              <w:numPr>
                <w:ilvl w:val="0"/>
                <w:numId w:val="82"/>
              </w:numPr>
              <w:tabs>
                <w:tab w:val="left" w:pos="450"/>
              </w:tabs>
              <w:spacing w:before="120" w:after="0" w:line="360" w:lineRule="auto"/>
              <w:rPr>
                <w:rFonts w:ascii="Century" w:hAnsi="Century"/>
                <w:b w:val="0"/>
              </w:rPr>
            </w:pPr>
          </w:p>
        </w:tc>
        <w:tc>
          <w:tcPr>
            <w:tcW w:w="252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PublicRoom</w:t>
            </w:r>
          </w:p>
        </w:tc>
        <w:tc>
          <w:tcPr>
            <w:tcW w:w="5130" w:type="dxa"/>
          </w:tcPr>
          <w:p w:rsidR="00D14767" w:rsidRPr="000D195A" w:rsidRDefault="00D14767" w:rsidP="006B4A50">
            <w:pPr>
              <w:keepNext/>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Public room chat in database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25" w:type="dxa"/>
          </w:tcPr>
          <w:p w:rsidR="00D14767" w:rsidRPr="000D195A" w:rsidRDefault="00D14767" w:rsidP="006B4A50">
            <w:pPr>
              <w:pStyle w:val="ListParagraph"/>
              <w:numPr>
                <w:ilvl w:val="0"/>
                <w:numId w:val="82"/>
              </w:numPr>
              <w:tabs>
                <w:tab w:val="left" w:pos="450"/>
              </w:tabs>
              <w:spacing w:before="120" w:after="0" w:line="360" w:lineRule="auto"/>
              <w:rPr>
                <w:rFonts w:ascii="Century" w:hAnsi="Century"/>
                <w:b w:val="0"/>
              </w:rPr>
            </w:pPr>
          </w:p>
        </w:tc>
        <w:tc>
          <w:tcPr>
            <w:tcW w:w="252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w:t>
            </w:r>
          </w:p>
        </w:tc>
        <w:tc>
          <w:tcPr>
            <w:tcW w:w="5130" w:type="dxa"/>
          </w:tcPr>
          <w:p w:rsidR="00D14767" w:rsidRPr="000D195A" w:rsidRDefault="00D14767" w:rsidP="006B4A50">
            <w:pPr>
              <w:keepNext/>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Organization in database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25" w:type="dxa"/>
          </w:tcPr>
          <w:p w:rsidR="00D14767" w:rsidRPr="000D195A" w:rsidRDefault="00D14767" w:rsidP="006B4A50">
            <w:pPr>
              <w:pStyle w:val="ListParagraph"/>
              <w:numPr>
                <w:ilvl w:val="0"/>
                <w:numId w:val="82"/>
              </w:numPr>
              <w:tabs>
                <w:tab w:val="left" w:pos="450"/>
              </w:tabs>
              <w:spacing w:before="120" w:after="0" w:line="360" w:lineRule="auto"/>
              <w:rPr>
                <w:rFonts w:ascii="Century" w:hAnsi="Century"/>
                <w:b w:val="0"/>
              </w:rPr>
            </w:pPr>
          </w:p>
        </w:tc>
        <w:tc>
          <w:tcPr>
            <w:tcW w:w="252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w:t>
            </w:r>
          </w:p>
        </w:tc>
        <w:tc>
          <w:tcPr>
            <w:tcW w:w="5130" w:type="dxa"/>
          </w:tcPr>
          <w:p w:rsidR="00D14767" w:rsidRPr="000D195A" w:rsidRDefault="00D14767" w:rsidP="006B4A50">
            <w:pPr>
              <w:keepNext/>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Report in database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625" w:type="dxa"/>
          </w:tcPr>
          <w:p w:rsidR="00D14767" w:rsidRPr="000D195A" w:rsidRDefault="00D14767" w:rsidP="006B4A50">
            <w:pPr>
              <w:pStyle w:val="ListParagraph"/>
              <w:numPr>
                <w:ilvl w:val="0"/>
                <w:numId w:val="82"/>
              </w:numPr>
              <w:tabs>
                <w:tab w:val="left" w:pos="450"/>
              </w:tabs>
              <w:spacing w:before="120" w:after="0" w:line="360" w:lineRule="auto"/>
              <w:rPr>
                <w:rFonts w:ascii="Century" w:hAnsi="Century"/>
                <w:b w:val="0"/>
              </w:rPr>
            </w:pPr>
          </w:p>
        </w:tc>
        <w:tc>
          <w:tcPr>
            <w:tcW w:w="2520" w:type="dxa"/>
          </w:tcPr>
          <w:p w:rsidR="00D14767" w:rsidRPr="000D195A" w:rsidRDefault="00D14767" w:rsidP="006B4A50">
            <w:pPr>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PublicMessageDetail </w:t>
            </w:r>
          </w:p>
        </w:tc>
        <w:tc>
          <w:tcPr>
            <w:tcW w:w="5130" w:type="dxa"/>
          </w:tcPr>
          <w:p w:rsidR="00D14767" w:rsidRPr="000D195A" w:rsidRDefault="00D14767" w:rsidP="006B4A50">
            <w:pPr>
              <w:keepNext/>
              <w:tabs>
                <w:tab w:val="left" w:pos="450"/>
              </w:tabs>
              <w:spacing w:before="120" w:line="360"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Public Message Detail of chatroom in database</w:t>
            </w:r>
          </w:p>
        </w:tc>
      </w:tr>
    </w:tbl>
    <w:p w:rsidR="003A0A94" w:rsidRDefault="00D14767" w:rsidP="003A0A94">
      <w:pPr>
        <w:pStyle w:val="Table4-1"/>
        <w:rPr>
          <w:rFonts w:ascii="Century" w:hAnsi="Century"/>
        </w:rPr>
      </w:pPr>
      <w:r w:rsidRPr="000D195A">
        <w:rPr>
          <w:rFonts w:ascii="Century" w:hAnsi="Century"/>
        </w:rPr>
        <w:t>Model list</w:t>
      </w:r>
    </w:p>
    <w:p w:rsidR="003A0A94" w:rsidRDefault="003A0A94">
      <w:pPr>
        <w:rPr>
          <w:rFonts w:ascii="Century" w:hAnsi="Century"/>
          <w:b/>
        </w:rPr>
      </w:pPr>
      <w:r>
        <w:rPr>
          <w:rFonts w:ascii="Century" w:hAnsi="Century"/>
        </w:rPr>
        <w:br w:type="page"/>
      </w:r>
    </w:p>
    <w:p w:rsidR="00D14767" w:rsidRPr="003A0A94" w:rsidRDefault="00D14767" w:rsidP="003A0A94">
      <w:pPr>
        <w:pStyle w:val="Table4-1"/>
        <w:numPr>
          <w:ilvl w:val="0"/>
          <w:numId w:val="0"/>
        </w:numPr>
        <w:ind w:left="720"/>
        <w:jc w:val="left"/>
        <w:rPr>
          <w:rFonts w:ascii="Century" w:hAnsi="Century"/>
          <w:sz w:val="2"/>
        </w:rPr>
      </w:pPr>
    </w:p>
    <w:p w:rsidR="00D14767" w:rsidRPr="000D195A" w:rsidRDefault="00D14767" w:rsidP="006B4A50">
      <w:pPr>
        <w:pStyle w:val="ListParagraph"/>
        <w:numPr>
          <w:ilvl w:val="0"/>
          <w:numId w:val="83"/>
        </w:numPr>
        <w:rPr>
          <w:rFonts w:ascii="Century" w:hAnsi="Century"/>
          <w:b/>
        </w:rPr>
      </w:pPr>
      <w:r w:rsidRPr="000D195A">
        <w:rPr>
          <w:rFonts w:ascii="Century" w:hAnsi="Century"/>
          <w:b/>
        </w:rPr>
        <w:t>Controller:</w:t>
      </w:r>
    </w:p>
    <w:tbl>
      <w:tblPr>
        <w:tblStyle w:val="Style1"/>
        <w:tblW w:w="0" w:type="auto"/>
        <w:tblLook w:val="04A0" w:firstRow="1" w:lastRow="0" w:firstColumn="1" w:lastColumn="0" w:noHBand="0" w:noVBand="1"/>
      </w:tblPr>
      <w:tblGrid>
        <w:gridCol w:w="895"/>
        <w:gridCol w:w="2600"/>
        <w:gridCol w:w="4860"/>
      </w:tblGrid>
      <w:tr w:rsidR="00D14767"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rsidR="00D14767" w:rsidRPr="000D195A" w:rsidRDefault="00D14767" w:rsidP="006B4A50">
            <w:pPr>
              <w:tabs>
                <w:tab w:val="left" w:pos="450"/>
              </w:tabs>
              <w:spacing w:before="120" w:line="360" w:lineRule="auto"/>
              <w:jc w:val="both"/>
              <w:rPr>
                <w:rFonts w:ascii="Century" w:hAnsi="Century" w:cs="Times New Roman"/>
              </w:rPr>
            </w:pPr>
            <w:r w:rsidRPr="000D195A">
              <w:rPr>
                <w:rFonts w:ascii="Century" w:hAnsi="Century" w:cs="Times New Roman"/>
              </w:rPr>
              <w:t>No</w:t>
            </w:r>
          </w:p>
        </w:tc>
        <w:tc>
          <w:tcPr>
            <w:tcW w:w="2520" w:type="dxa"/>
            <w:shd w:val="clear" w:color="auto" w:fill="92D050"/>
          </w:tcPr>
          <w:p w:rsidR="00D14767" w:rsidRPr="000D195A" w:rsidRDefault="00D14767" w:rsidP="006B4A50">
            <w:pPr>
              <w:tabs>
                <w:tab w:val="left" w:pos="450"/>
              </w:tabs>
              <w:spacing w:before="120"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Controller class</w:t>
            </w:r>
          </w:p>
        </w:tc>
        <w:tc>
          <w:tcPr>
            <w:tcW w:w="4860" w:type="dxa"/>
            <w:shd w:val="clear" w:color="auto" w:fill="92D050"/>
          </w:tcPr>
          <w:p w:rsidR="00D14767" w:rsidRPr="000D195A" w:rsidRDefault="00D14767" w:rsidP="006B4A50">
            <w:pPr>
              <w:tabs>
                <w:tab w:val="left" w:pos="450"/>
              </w:tabs>
              <w:spacing w:before="120"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Role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5"/>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LoginController</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login, logout from client.</w:t>
            </w:r>
          </w:p>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Call method login, logout.</w:t>
            </w:r>
          </w:p>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login view and login, logout status.</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5"/>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HomeController</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to home page from client.</w:t>
            </w:r>
          </w:p>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Handle request from client and call methods to get all data of home page.</w:t>
            </w:r>
          </w:p>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Home View.</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5"/>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ClientController</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get client partial views of from client.</w:t>
            </w:r>
          </w:p>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xml:space="preserve">Generate partial views and respond to client. </w:t>
            </w:r>
          </w:p>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5"/>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ForgotPassword Controller</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get new password from client.</w:t>
            </w:r>
          </w:p>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Call methods to get.</w:t>
            </w:r>
          </w:p>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5"/>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Controller</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search from client.</w:t>
            </w:r>
          </w:p>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Handle request from client and call methods to get all data which match with searching key</w:t>
            </w:r>
          </w:p>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Search View</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5"/>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EventController</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to event page from client.</w:t>
            </w:r>
          </w:p>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Handle request from client and call methods to get all data of event page.</w:t>
            </w:r>
          </w:p>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Event view</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5"/>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ThreadController</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to thread page from client.</w:t>
            </w:r>
          </w:p>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Handle request from client and call methods to get all data of thread page.</w:t>
            </w:r>
          </w:p>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Thread View.</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5"/>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OrganizationController</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to organization page from client.</w:t>
            </w:r>
          </w:p>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Handle request from client and call methods to get all data of organization page.</w:t>
            </w:r>
          </w:p>
          <w:p w:rsidR="00D14767" w:rsidRPr="000D195A" w:rsidRDefault="00D14767" w:rsidP="006B4A50">
            <w:pPr>
              <w:pStyle w:val="ListParagraph"/>
              <w:keepNext/>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organization View.</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5"/>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WebApiController</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requests (get, post, push, delete) about information from client.</w:t>
            </w:r>
          </w:p>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status, message and json data to client.</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5"/>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DonationController</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to Donation page from client.</w:t>
            </w:r>
          </w:p>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xml:space="preserve">Handle request from client and call methods </w:t>
            </w:r>
            <w:r w:rsidRPr="000D195A">
              <w:rPr>
                <w:rFonts w:ascii="Century" w:hAnsi="Century"/>
              </w:rPr>
              <w:lastRenderedPageBreak/>
              <w:t>to get all data of Donation page.</w:t>
            </w:r>
          </w:p>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Donation View.</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5"/>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AdminLoginController</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login, logout from admin.</w:t>
            </w:r>
          </w:p>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Call method login, logout.</w:t>
            </w:r>
          </w:p>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login view and login, logout status.</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5"/>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AdminController</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get admin partial views of admin user.</w:t>
            </w:r>
          </w:p>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xml:space="preserve">Generate partial views and respond to admin. </w:t>
            </w:r>
          </w:p>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p>
        </w:tc>
      </w:tr>
    </w:tbl>
    <w:p w:rsidR="00D14767" w:rsidRPr="000D195A" w:rsidRDefault="00D14767" w:rsidP="003A0A94">
      <w:pPr>
        <w:pStyle w:val="Table4-1"/>
        <w:rPr>
          <w:rFonts w:ascii="Century" w:hAnsi="Century"/>
        </w:rPr>
      </w:pPr>
      <w:r w:rsidRPr="000D195A">
        <w:rPr>
          <w:rFonts w:ascii="Century" w:hAnsi="Century"/>
        </w:rPr>
        <w:t>Controller list</w:t>
      </w:r>
    </w:p>
    <w:p w:rsidR="00D14767" w:rsidRPr="000D195A" w:rsidRDefault="00D14767" w:rsidP="006B4A50">
      <w:pPr>
        <w:pStyle w:val="ListParagraph"/>
        <w:numPr>
          <w:ilvl w:val="0"/>
          <w:numId w:val="83"/>
        </w:numPr>
        <w:rPr>
          <w:rFonts w:ascii="Century" w:hAnsi="Century"/>
          <w:b/>
        </w:rPr>
      </w:pPr>
      <w:r w:rsidRPr="000D195A">
        <w:rPr>
          <w:rFonts w:ascii="Century" w:hAnsi="Century"/>
          <w:b/>
        </w:rPr>
        <w:t>Repository:</w:t>
      </w:r>
    </w:p>
    <w:tbl>
      <w:tblPr>
        <w:tblStyle w:val="Style1"/>
        <w:tblW w:w="0" w:type="auto"/>
        <w:tblLook w:val="04A0" w:firstRow="1" w:lastRow="0" w:firstColumn="1" w:lastColumn="0" w:noHBand="0" w:noVBand="1"/>
      </w:tblPr>
      <w:tblGrid>
        <w:gridCol w:w="895"/>
        <w:gridCol w:w="2520"/>
        <w:gridCol w:w="4860"/>
      </w:tblGrid>
      <w:tr w:rsidR="00D14767"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rsidR="00D14767" w:rsidRPr="000D195A" w:rsidRDefault="00D14767" w:rsidP="006B4A50">
            <w:pPr>
              <w:tabs>
                <w:tab w:val="left" w:pos="450"/>
              </w:tabs>
              <w:spacing w:before="120" w:line="360" w:lineRule="auto"/>
              <w:jc w:val="both"/>
              <w:rPr>
                <w:rFonts w:ascii="Century" w:hAnsi="Century" w:cs="Times New Roman"/>
              </w:rPr>
            </w:pPr>
            <w:r w:rsidRPr="000D195A">
              <w:rPr>
                <w:rFonts w:ascii="Century" w:hAnsi="Century" w:cs="Times New Roman"/>
              </w:rPr>
              <w:t>No</w:t>
            </w:r>
          </w:p>
        </w:tc>
        <w:tc>
          <w:tcPr>
            <w:tcW w:w="2520" w:type="dxa"/>
            <w:shd w:val="clear" w:color="auto" w:fill="92D050"/>
          </w:tcPr>
          <w:p w:rsidR="00D14767" w:rsidRPr="000D195A" w:rsidRDefault="00D14767" w:rsidP="006B4A50">
            <w:pPr>
              <w:tabs>
                <w:tab w:val="left" w:pos="450"/>
              </w:tabs>
              <w:spacing w:before="120"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Repository class</w:t>
            </w:r>
          </w:p>
        </w:tc>
        <w:tc>
          <w:tcPr>
            <w:tcW w:w="4860" w:type="dxa"/>
            <w:shd w:val="clear" w:color="auto" w:fill="92D050"/>
          </w:tcPr>
          <w:p w:rsidR="00D14767" w:rsidRPr="000D195A" w:rsidRDefault="00D14767" w:rsidP="006B4A50">
            <w:pPr>
              <w:tabs>
                <w:tab w:val="left" w:pos="450"/>
              </w:tabs>
              <w:spacing w:before="120" w:line="360"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Role</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6"/>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WS_DataContext</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Connect to DB, create queries to select, update, deletes data.</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6"/>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WSData_Initializer</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Initialize data.</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6"/>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AlbumImageDAL</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album image and return to controller.</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6"/>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ConversationDAL</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conversation data and return to controller.</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6"/>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DonationDAL</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donation data and return to controller.</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6"/>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EventDAL</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event data and return to controller.</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6"/>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ThreadDAL</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thread data and return to controller.</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6"/>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OrganizationDAL</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organization data and return to controller.</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6"/>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ReportDAL</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report data and return to controller.</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6"/>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SearchDAL</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search data and return to controller.</w:t>
            </w:r>
          </w:p>
        </w:tc>
      </w:tr>
      <w:tr w:rsidR="00D14767" w:rsidRPr="000D195A" w:rsidTr="00A514EB">
        <w:tc>
          <w:tcPr>
            <w:cnfStyle w:val="001000000000" w:firstRow="0" w:lastRow="0" w:firstColumn="1" w:lastColumn="0" w:oddVBand="0" w:evenVBand="0" w:oddHBand="0" w:evenHBand="0" w:firstRowFirstColumn="0" w:firstRowLastColumn="0" w:lastRowFirstColumn="0" w:lastRowLastColumn="0"/>
            <w:tcW w:w="895" w:type="dxa"/>
          </w:tcPr>
          <w:p w:rsidR="00D14767" w:rsidRPr="000D195A" w:rsidRDefault="00D14767" w:rsidP="006B4A50">
            <w:pPr>
              <w:pStyle w:val="ListParagraph"/>
              <w:numPr>
                <w:ilvl w:val="0"/>
                <w:numId w:val="86"/>
              </w:numPr>
              <w:tabs>
                <w:tab w:val="left" w:pos="450"/>
              </w:tabs>
              <w:spacing w:before="120" w:after="0"/>
              <w:rPr>
                <w:rFonts w:ascii="Century" w:hAnsi="Century"/>
              </w:rPr>
            </w:pPr>
          </w:p>
        </w:tc>
        <w:tc>
          <w:tcPr>
            <w:tcW w:w="2520" w:type="dxa"/>
          </w:tcPr>
          <w:p w:rsidR="00D14767" w:rsidRPr="000D195A" w:rsidRDefault="00D14767" w:rsidP="006B4A50">
            <w:pPr>
              <w:tabs>
                <w:tab w:val="left" w:pos="450"/>
              </w:tabs>
              <w:spacing w:before="120"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MD5DAL</w:t>
            </w:r>
          </w:p>
        </w:tc>
        <w:tc>
          <w:tcPr>
            <w:tcW w:w="4860" w:type="dxa"/>
          </w:tcPr>
          <w:p w:rsidR="00D14767" w:rsidRPr="000D195A" w:rsidRDefault="00D14767" w:rsidP="006B4A50">
            <w:pPr>
              <w:pStyle w:val="ListParagraph"/>
              <w:numPr>
                <w:ilvl w:val="0"/>
                <w:numId w:val="84"/>
              </w:numPr>
              <w:tabs>
                <w:tab w:val="left" w:pos="450"/>
              </w:tabs>
              <w:spacing w:before="120" w:after="0"/>
              <w:ind w:left="0"/>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password initialize data and return to controller.</w:t>
            </w:r>
          </w:p>
        </w:tc>
      </w:tr>
    </w:tbl>
    <w:p w:rsidR="00D14767" w:rsidRPr="000D195A" w:rsidRDefault="00D14767" w:rsidP="003A0A94">
      <w:pPr>
        <w:pStyle w:val="Table4-1"/>
        <w:rPr>
          <w:rFonts w:ascii="Century" w:hAnsi="Century"/>
        </w:rPr>
      </w:pPr>
      <w:r w:rsidRPr="000D195A">
        <w:rPr>
          <w:rFonts w:ascii="Century" w:hAnsi="Century"/>
        </w:rPr>
        <w:t>Repository list</w:t>
      </w:r>
    </w:p>
    <w:p w:rsidR="00D14767" w:rsidRPr="000D195A" w:rsidRDefault="00D14767" w:rsidP="006B4A50">
      <w:pPr>
        <w:pStyle w:val="ListParagraph"/>
        <w:ind w:left="360"/>
        <w:rPr>
          <w:rFonts w:ascii="Century" w:hAnsi="Century"/>
          <w:b/>
        </w:rPr>
      </w:pPr>
    </w:p>
    <w:p w:rsidR="00D14767" w:rsidRPr="000D195A" w:rsidRDefault="00D14767" w:rsidP="006B4A50">
      <w:pPr>
        <w:pStyle w:val="ListParagraph"/>
        <w:numPr>
          <w:ilvl w:val="0"/>
          <w:numId w:val="83"/>
        </w:numPr>
        <w:rPr>
          <w:rFonts w:ascii="Century" w:hAnsi="Century"/>
          <w:b/>
        </w:rPr>
      </w:pPr>
      <w:r w:rsidRPr="000D195A">
        <w:rPr>
          <w:rFonts w:ascii="Century" w:hAnsi="Century"/>
          <w:b/>
        </w:rPr>
        <w:t>DTOs:</w:t>
      </w:r>
    </w:p>
    <w:p w:rsidR="00D14767" w:rsidRPr="000D195A" w:rsidRDefault="00D14767" w:rsidP="006B4A50">
      <w:pPr>
        <w:pStyle w:val="ListParagraph"/>
        <w:tabs>
          <w:tab w:val="left" w:pos="450"/>
        </w:tabs>
        <w:spacing w:before="120" w:after="0" w:line="360" w:lineRule="auto"/>
        <w:ind w:left="360"/>
        <w:rPr>
          <w:rFonts w:ascii="Century" w:hAnsi="Century"/>
        </w:rPr>
      </w:pPr>
      <w:r w:rsidRPr="000D195A">
        <w:rPr>
          <w:rFonts w:ascii="Century" w:hAnsi="Century"/>
        </w:rPr>
        <w:t>Include many data transfer object classes.</w:t>
      </w:r>
    </w:p>
    <w:p w:rsidR="00D14767" w:rsidRPr="000D195A" w:rsidRDefault="00D14767" w:rsidP="006B4A50">
      <w:pPr>
        <w:pStyle w:val="ListParagraph"/>
        <w:numPr>
          <w:ilvl w:val="0"/>
          <w:numId w:val="83"/>
        </w:numPr>
        <w:rPr>
          <w:rFonts w:ascii="Century" w:hAnsi="Century"/>
          <w:b/>
        </w:rPr>
      </w:pPr>
      <w:r w:rsidRPr="000D195A">
        <w:rPr>
          <w:rFonts w:ascii="Century" w:hAnsi="Century"/>
          <w:b/>
        </w:rPr>
        <w:t>View:</w:t>
      </w:r>
    </w:p>
    <w:p w:rsidR="00D14767" w:rsidRPr="000D195A" w:rsidRDefault="00D14767" w:rsidP="006B4A50">
      <w:pPr>
        <w:pStyle w:val="ListParagraph"/>
        <w:tabs>
          <w:tab w:val="left" w:pos="450"/>
        </w:tabs>
        <w:spacing w:before="120" w:after="0" w:line="360" w:lineRule="auto"/>
        <w:ind w:left="360"/>
        <w:rPr>
          <w:rFonts w:ascii="Century" w:hAnsi="Century"/>
        </w:rPr>
      </w:pPr>
      <w:r w:rsidRPr="000D195A">
        <w:rPr>
          <w:rFonts w:ascii="Century" w:hAnsi="Century"/>
        </w:rPr>
        <w:t>Include many .cshtml file</w:t>
      </w:r>
    </w:p>
    <w:p w:rsidR="00D14767" w:rsidRPr="000D195A" w:rsidRDefault="00D14767" w:rsidP="006B4A50">
      <w:pPr>
        <w:jc w:val="both"/>
        <w:rPr>
          <w:rFonts w:ascii="Century" w:hAnsi="Century"/>
        </w:rPr>
      </w:pPr>
    </w:p>
    <w:p w:rsidR="00D14767" w:rsidRPr="000D195A" w:rsidRDefault="00D14767" w:rsidP="006B4A50">
      <w:pPr>
        <w:jc w:val="both"/>
        <w:rPr>
          <w:rFonts w:ascii="Century" w:hAnsi="Century" w:cs="Times New Roman"/>
          <w:iCs/>
          <w:noProof/>
        </w:rPr>
      </w:pPr>
      <w:r w:rsidRPr="000D195A">
        <w:rPr>
          <w:rFonts w:ascii="Century" w:hAnsi="Century"/>
          <w:noProof/>
        </w:rPr>
        <w:br w:type="page"/>
      </w:r>
    </w:p>
    <w:p w:rsidR="00D14767" w:rsidRPr="000D195A" w:rsidRDefault="00D14767" w:rsidP="006B4A50">
      <w:pPr>
        <w:pStyle w:val="ListParagraph"/>
        <w:tabs>
          <w:tab w:val="left" w:pos="450"/>
        </w:tabs>
        <w:spacing w:before="120" w:after="0"/>
        <w:ind w:left="1800" w:hanging="1710"/>
        <w:rPr>
          <w:rFonts w:ascii="Century" w:hAnsi="Century"/>
          <w:noProof/>
        </w:rPr>
      </w:pPr>
    </w:p>
    <w:p w:rsidR="00D14767" w:rsidRPr="000D195A" w:rsidRDefault="00D14767" w:rsidP="006B4A50">
      <w:pPr>
        <w:pStyle w:val="Heading3"/>
        <w:jc w:val="both"/>
        <w:rPr>
          <w:rFonts w:ascii="Century" w:hAnsi="Century"/>
        </w:rPr>
      </w:pPr>
      <w:bookmarkStart w:id="568" w:name="_Toc468828499"/>
      <w:bookmarkStart w:id="569" w:name="_Toc469404448"/>
      <w:r w:rsidRPr="000D195A">
        <w:rPr>
          <w:rFonts w:ascii="Century" w:hAnsi="Century"/>
        </w:rPr>
        <w:t>Process view</w:t>
      </w:r>
      <w:bookmarkEnd w:id="568"/>
      <w:bookmarkEnd w:id="569"/>
    </w:p>
    <w:p w:rsidR="00D14767" w:rsidRPr="000D195A" w:rsidRDefault="00D14767" w:rsidP="006B4A50">
      <w:pPr>
        <w:jc w:val="both"/>
        <w:rPr>
          <w:rFonts w:ascii="Century" w:hAnsi="Century"/>
        </w:rPr>
      </w:pPr>
    </w:p>
    <w:p w:rsidR="00D14767" w:rsidRPr="000D195A" w:rsidRDefault="00D14767" w:rsidP="006B4A50">
      <w:pPr>
        <w:keepNext/>
        <w:ind w:firstLine="450"/>
        <w:jc w:val="both"/>
        <w:rPr>
          <w:rFonts w:ascii="Century" w:hAnsi="Century"/>
        </w:rPr>
      </w:pPr>
      <w:r w:rsidRPr="000D195A">
        <w:rPr>
          <w:rFonts w:ascii="Century" w:hAnsi="Century"/>
          <w:noProof/>
          <w:lang w:eastAsia="en-US"/>
        </w:rPr>
        <w:drawing>
          <wp:inline distT="0" distB="0" distL="0" distR="0" wp14:anchorId="4A24B8CD" wp14:editId="7DD27BB1">
            <wp:extent cx="4286250" cy="2524125"/>
            <wp:effectExtent l="0" t="0" r="0" b="9525"/>
            <wp:docPr id="180" name="Picture 18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Logi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86250" cy="2524125"/>
                    </a:xfrm>
                    <a:prstGeom prst="rect">
                      <a:avLst/>
                    </a:prstGeom>
                    <a:noFill/>
                    <a:ln>
                      <a:noFill/>
                    </a:ln>
                  </pic:spPr>
                </pic:pic>
              </a:graphicData>
            </a:graphic>
          </wp:inline>
        </w:drawing>
      </w:r>
    </w:p>
    <w:p w:rsidR="00D14767" w:rsidRPr="000D195A" w:rsidRDefault="00D14767" w:rsidP="003A0A94">
      <w:pPr>
        <w:pStyle w:val="Figure4-1"/>
        <w:rPr>
          <w:rFonts w:ascii="Century" w:hAnsi="Century"/>
        </w:rPr>
      </w:pPr>
      <w:r w:rsidRPr="000D195A">
        <w:rPr>
          <w:rFonts w:ascii="Century" w:hAnsi="Century"/>
        </w:rPr>
        <w:t>Login activity diagram</w:t>
      </w:r>
    </w:p>
    <w:p w:rsidR="00D14767" w:rsidRPr="000D195A" w:rsidRDefault="00D14767" w:rsidP="006B4A50">
      <w:pPr>
        <w:jc w:val="both"/>
        <w:rPr>
          <w:rFonts w:ascii="Century" w:hAnsi="Century"/>
        </w:rPr>
      </w:pPr>
    </w:p>
    <w:p w:rsidR="00D14767" w:rsidRPr="000D195A" w:rsidRDefault="00D14767" w:rsidP="006B4A50">
      <w:pPr>
        <w:tabs>
          <w:tab w:val="left" w:pos="2327"/>
        </w:tabs>
        <w:jc w:val="both"/>
        <w:rPr>
          <w:rFonts w:ascii="Century" w:hAnsi="Century"/>
        </w:rPr>
      </w:pPr>
    </w:p>
    <w:p w:rsidR="00D14767" w:rsidRPr="000D195A" w:rsidRDefault="00D14767" w:rsidP="006B4A50">
      <w:pPr>
        <w:keepNext/>
        <w:ind w:firstLine="630"/>
        <w:jc w:val="both"/>
        <w:rPr>
          <w:rFonts w:ascii="Century" w:hAnsi="Century"/>
        </w:rPr>
      </w:pPr>
      <w:r w:rsidRPr="000D195A">
        <w:rPr>
          <w:rFonts w:ascii="Century" w:hAnsi="Century"/>
          <w:noProof/>
          <w:lang w:eastAsia="en-US"/>
        </w:rPr>
        <w:drawing>
          <wp:inline distT="0" distB="0" distL="0" distR="0" wp14:anchorId="0EE032BC" wp14:editId="4A070C78">
            <wp:extent cx="4695825" cy="1743075"/>
            <wp:effectExtent l="0" t="0" r="9525" b="9525"/>
            <wp:docPr id="179" name="Picture 179" descr="Sear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Search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95825" cy="1743075"/>
                    </a:xfrm>
                    <a:prstGeom prst="rect">
                      <a:avLst/>
                    </a:prstGeom>
                    <a:noFill/>
                    <a:ln>
                      <a:noFill/>
                    </a:ln>
                  </pic:spPr>
                </pic:pic>
              </a:graphicData>
            </a:graphic>
          </wp:inline>
        </w:drawing>
      </w:r>
    </w:p>
    <w:p w:rsidR="00D14767" w:rsidRPr="000D195A" w:rsidRDefault="00D14767" w:rsidP="003A0A94">
      <w:pPr>
        <w:pStyle w:val="Figure4-1"/>
        <w:rPr>
          <w:rFonts w:ascii="Century" w:hAnsi="Century"/>
        </w:rPr>
      </w:pPr>
      <w:r w:rsidRPr="000D195A">
        <w:rPr>
          <w:rFonts w:ascii="Century" w:hAnsi="Century"/>
        </w:rPr>
        <w:t>Searching activity diagram</w:t>
      </w:r>
    </w:p>
    <w:p w:rsidR="00D14767" w:rsidRPr="000D195A" w:rsidRDefault="00D14767" w:rsidP="006B4A50">
      <w:pPr>
        <w:keepNext/>
        <w:ind w:firstLine="540"/>
        <w:jc w:val="both"/>
        <w:rPr>
          <w:rFonts w:ascii="Century" w:hAnsi="Century"/>
        </w:rPr>
      </w:pPr>
      <w:r w:rsidRPr="000D195A">
        <w:rPr>
          <w:rFonts w:ascii="Century" w:hAnsi="Century"/>
          <w:noProof/>
          <w:lang w:eastAsia="en-US"/>
        </w:rPr>
        <w:lastRenderedPageBreak/>
        <w:drawing>
          <wp:inline distT="0" distB="0" distL="0" distR="0" wp14:anchorId="0B763DF3" wp14:editId="52334B66">
            <wp:extent cx="5276850" cy="3714750"/>
            <wp:effectExtent l="0" t="0" r="0" b="0"/>
            <wp:docPr id="178" name="Picture 178" descr="De-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De-activ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6850" cy="3714750"/>
                    </a:xfrm>
                    <a:prstGeom prst="rect">
                      <a:avLst/>
                    </a:prstGeom>
                    <a:noFill/>
                    <a:ln>
                      <a:noFill/>
                    </a:ln>
                  </pic:spPr>
                </pic:pic>
              </a:graphicData>
            </a:graphic>
          </wp:inline>
        </w:drawing>
      </w:r>
    </w:p>
    <w:p w:rsidR="00D14767" w:rsidRPr="000D195A" w:rsidRDefault="00D14767" w:rsidP="003A0A94">
      <w:pPr>
        <w:pStyle w:val="Figure4-1"/>
        <w:rPr>
          <w:rFonts w:ascii="Century" w:hAnsi="Century"/>
        </w:rPr>
      </w:pPr>
      <w:r w:rsidRPr="000D195A">
        <w:rPr>
          <w:rFonts w:ascii="Century" w:hAnsi="Century"/>
        </w:rPr>
        <w:t>De-active user activity diagram</w:t>
      </w:r>
    </w:p>
    <w:p w:rsidR="00D14767" w:rsidRPr="000D195A" w:rsidRDefault="00D14767" w:rsidP="006B4A50">
      <w:pPr>
        <w:keepNext/>
        <w:jc w:val="both"/>
        <w:rPr>
          <w:rFonts w:ascii="Century" w:hAnsi="Century"/>
        </w:rPr>
      </w:pPr>
    </w:p>
    <w:p w:rsidR="00D14767" w:rsidRPr="000D195A" w:rsidRDefault="00D14767" w:rsidP="006B4A50">
      <w:pPr>
        <w:keepNext/>
        <w:jc w:val="both"/>
        <w:rPr>
          <w:rFonts w:ascii="Century" w:hAnsi="Century"/>
        </w:rPr>
      </w:pPr>
    </w:p>
    <w:p w:rsidR="002F27DB" w:rsidRPr="000D195A" w:rsidRDefault="00D14767" w:rsidP="006B4A50">
      <w:pPr>
        <w:pStyle w:val="Caption"/>
        <w:ind w:left="0"/>
        <w:rPr>
          <w:rFonts w:ascii="Century" w:hAnsi="Century"/>
        </w:rPr>
      </w:pPr>
      <w:r w:rsidRPr="000D195A">
        <w:rPr>
          <w:rFonts w:ascii="Century" w:hAnsi="Century"/>
          <w:noProof/>
          <w:lang w:eastAsia="en-US"/>
        </w:rPr>
        <w:drawing>
          <wp:inline distT="0" distB="0" distL="0" distR="0" wp14:anchorId="14E063C5" wp14:editId="7F603CA0">
            <wp:extent cx="5267325" cy="3171825"/>
            <wp:effectExtent l="0" t="0" r="9525" b="9525"/>
            <wp:docPr id="177" name="Picture 177" descr="Crea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reateEv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r w:rsidRPr="000D195A">
        <w:rPr>
          <w:rFonts w:ascii="Century" w:hAnsi="Century"/>
        </w:rPr>
        <w:t xml:space="preserve"> </w:t>
      </w:r>
    </w:p>
    <w:p w:rsidR="009429AC" w:rsidRDefault="00D14767" w:rsidP="003A0A94">
      <w:pPr>
        <w:pStyle w:val="Figure4-1"/>
        <w:rPr>
          <w:rFonts w:ascii="Century" w:hAnsi="Century"/>
        </w:rPr>
      </w:pPr>
      <w:r w:rsidRPr="000D195A">
        <w:rPr>
          <w:rFonts w:ascii="Century" w:hAnsi="Century"/>
        </w:rPr>
        <w:t>Create Event activity diagram</w:t>
      </w:r>
    </w:p>
    <w:p w:rsidR="009429AC" w:rsidRDefault="009429AC">
      <w:pPr>
        <w:rPr>
          <w:rFonts w:ascii="Century" w:hAnsi="Century"/>
          <w:b/>
        </w:rPr>
      </w:pPr>
      <w:r>
        <w:rPr>
          <w:rFonts w:ascii="Century" w:hAnsi="Century"/>
        </w:rPr>
        <w:br w:type="page"/>
      </w:r>
    </w:p>
    <w:p w:rsidR="00D14767" w:rsidRPr="009429AC" w:rsidRDefault="00D14767" w:rsidP="009429AC">
      <w:pPr>
        <w:pStyle w:val="Figure4-1"/>
        <w:numPr>
          <w:ilvl w:val="0"/>
          <w:numId w:val="0"/>
        </w:numPr>
        <w:jc w:val="left"/>
        <w:rPr>
          <w:rFonts w:ascii="Century" w:hAnsi="Century"/>
          <w:sz w:val="2"/>
        </w:rPr>
      </w:pPr>
    </w:p>
    <w:p w:rsidR="00D14767" w:rsidRPr="009429AC" w:rsidRDefault="00D14767" w:rsidP="006B4A50">
      <w:pPr>
        <w:keepNext/>
        <w:jc w:val="both"/>
        <w:rPr>
          <w:rFonts w:ascii="Century" w:hAnsi="Century"/>
          <w:sz w:val="2"/>
        </w:rPr>
      </w:pPr>
    </w:p>
    <w:p w:rsidR="00D14767" w:rsidRPr="000D195A" w:rsidRDefault="00D14767" w:rsidP="006B4A50">
      <w:pPr>
        <w:pStyle w:val="Heading3"/>
        <w:jc w:val="both"/>
        <w:rPr>
          <w:rFonts w:ascii="Century" w:hAnsi="Century"/>
        </w:rPr>
      </w:pPr>
      <w:bookmarkStart w:id="570" w:name="_Toc468828500"/>
      <w:bookmarkStart w:id="571" w:name="_Toc469404449"/>
      <w:r w:rsidRPr="000D195A">
        <w:rPr>
          <w:rFonts w:ascii="Century" w:hAnsi="Century"/>
        </w:rPr>
        <w:t>Deployment View</w:t>
      </w:r>
      <w:bookmarkEnd w:id="570"/>
      <w:bookmarkEnd w:id="571"/>
    </w:p>
    <w:p w:rsidR="00D14767" w:rsidRPr="000D195A" w:rsidRDefault="00D14767" w:rsidP="006B4A50">
      <w:pPr>
        <w:jc w:val="both"/>
        <w:rPr>
          <w:rFonts w:ascii="Century" w:hAnsi="Century"/>
        </w:rPr>
      </w:pPr>
    </w:p>
    <w:p w:rsidR="00D14767" w:rsidRPr="000D195A" w:rsidRDefault="00D14767" w:rsidP="006B4A50">
      <w:pPr>
        <w:jc w:val="both"/>
        <w:rPr>
          <w:rFonts w:ascii="Century" w:hAnsi="Century"/>
        </w:rPr>
      </w:pPr>
    </w:p>
    <w:p w:rsidR="00D14767" w:rsidRPr="000D195A" w:rsidRDefault="00D14767" w:rsidP="006B4A50">
      <w:pPr>
        <w:keepNext/>
        <w:jc w:val="both"/>
        <w:rPr>
          <w:rFonts w:ascii="Century" w:hAnsi="Century"/>
        </w:rPr>
      </w:pPr>
      <w:r w:rsidRPr="000D195A">
        <w:rPr>
          <w:rFonts w:ascii="Century" w:hAnsi="Century"/>
          <w:noProof/>
          <w:lang w:eastAsia="en-US"/>
        </w:rPr>
        <w:drawing>
          <wp:inline distT="0" distB="0" distL="0" distR="0" wp14:anchorId="2A02D1F1" wp14:editId="493CE24B">
            <wp:extent cx="5650302" cy="2975223"/>
            <wp:effectExtent l="0" t="0" r="7620" b="0"/>
            <wp:docPr id="176" name="Picture 176" descr="C:\Users\Monday\Desktop\WS pictures\activities\Deployment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Monday\Desktop\WS pictures\activities\Deployment Diagram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70486" cy="2985851"/>
                    </a:xfrm>
                    <a:prstGeom prst="rect">
                      <a:avLst/>
                    </a:prstGeom>
                    <a:noFill/>
                    <a:ln>
                      <a:noFill/>
                    </a:ln>
                  </pic:spPr>
                </pic:pic>
              </a:graphicData>
            </a:graphic>
          </wp:inline>
        </w:drawing>
      </w:r>
    </w:p>
    <w:p w:rsidR="00D14767" w:rsidRPr="000D195A" w:rsidRDefault="00D14767" w:rsidP="009429AC">
      <w:pPr>
        <w:pStyle w:val="Figure4-1"/>
        <w:rPr>
          <w:rFonts w:ascii="Century" w:hAnsi="Century"/>
        </w:rPr>
      </w:pPr>
      <w:r w:rsidRPr="000D195A">
        <w:rPr>
          <w:rFonts w:ascii="Century" w:hAnsi="Century"/>
        </w:rPr>
        <w:t>Deployment Diagram</w:t>
      </w:r>
    </w:p>
    <w:p w:rsidR="00D14767" w:rsidRPr="000D195A" w:rsidRDefault="00D14767" w:rsidP="006B4A50">
      <w:pPr>
        <w:keepNext/>
        <w:jc w:val="both"/>
        <w:rPr>
          <w:rFonts w:ascii="Century" w:hAnsi="Century"/>
        </w:rPr>
      </w:pPr>
    </w:p>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D14767" w:rsidRPr="000D195A" w:rsidTr="00A514EB">
        <w:trPr>
          <w:trHeight w:val="527"/>
        </w:trPr>
        <w:tc>
          <w:tcPr>
            <w:tcW w:w="433" w:type="pct"/>
            <w:shd w:val="clear" w:color="auto" w:fill="92D050"/>
            <w:vAlign w:val="center"/>
            <w:hideMark/>
          </w:tcPr>
          <w:p w:rsidR="00D14767" w:rsidRPr="000D195A" w:rsidRDefault="00D14767" w:rsidP="006B4A50">
            <w:pPr>
              <w:tabs>
                <w:tab w:val="left" w:pos="450"/>
              </w:tabs>
              <w:spacing w:before="120" w:after="0" w:line="276" w:lineRule="auto"/>
              <w:jc w:val="both"/>
              <w:rPr>
                <w:rFonts w:ascii="Century" w:hAnsi="Century" w:cs="Times New Roman"/>
                <w:b/>
              </w:rPr>
            </w:pPr>
            <w:r w:rsidRPr="000D195A">
              <w:rPr>
                <w:rFonts w:ascii="Century" w:hAnsi="Century" w:cs="Times New Roman"/>
                <w:b/>
              </w:rPr>
              <w:t>No</w:t>
            </w:r>
          </w:p>
        </w:tc>
        <w:tc>
          <w:tcPr>
            <w:tcW w:w="1588" w:type="pct"/>
            <w:shd w:val="clear" w:color="auto" w:fill="92D050"/>
            <w:vAlign w:val="center"/>
            <w:hideMark/>
          </w:tcPr>
          <w:p w:rsidR="00D14767" w:rsidRPr="000D195A" w:rsidRDefault="00D14767" w:rsidP="006B4A50">
            <w:pPr>
              <w:tabs>
                <w:tab w:val="left" w:pos="450"/>
              </w:tabs>
              <w:spacing w:before="120" w:after="0" w:line="276" w:lineRule="auto"/>
              <w:jc w:val="both"/>
              <w:rPr>
                <w:rFonts w:ascii="Century" w:hAnsi="Century" w:cs="Times New Roman"/>
                <w:b/>
              </w:rPr>
            </w:pPr>
            <w:r w:rsidRPr="000D195A">
              <w:rPr>
                <w:rFonts w:ascii="Century" w:hAnsi="Century" w:cs="Times New Roman"/>
                <w:b/>
              </w:rPr>
              <w:t>Name</w:t>
            </w:r>
          </w:p>
        </w:tc>
        <w:tc>
          <w:tcPr>
            <w:tcW w:w="2979" w:type="pct"/>
            <w:shd w:val="clear" w:color="auto" w:fill="92D050"/>
            <w:vAlign w:val="center"/>
            <w:hideMark/>
          </w:tcPr>
          <w:p w:rsidR="00D14767" w:rsidRPr="000D195A" w:rsidRDefault="00D14767" w:rsidP="006B4A50">
            <w:pPr>
              <w:tabs>
                <w:tab w:val="left" w:pos="450"/>
              </w:tabs>
              <w:spacing w:before="120" w:after="0" w:line="276" w:lineRule="auto"/>
              <w:jc w:val="both"/>
              <w:rPr>
                <w:rFonts w:ascii="Century" w:hAnsi="Century" w:cs="Times New Roman"/>
                <w:b/>
              </w:rPr>
            </w:pPr>
            <w:r w:rsidRPr="000D195A">
              <w:rPr>
                <w:rFonts w:ascii="Century" w:hAnsi="Century" w:cs="Times New Roman"/>
                <w:b/>
              </w:rPr>
              <w:t>Description</w:t>
            </w:r>
          </w:p>
        </w:tc>
      </w:tr>
      <w:tr w:rsidR="00D14767" w:rsidRPr="000D195A" w:rsidTr="00A514EB">
        <w:tc>
          <w:tcPr>
            <w:tcW w:w="433" w:type="pct"/>
            <w:vAlign w:val="center"/>
            <w:hideMark/>
          </w:tcPr>
          <w:p w:rsidR="00D14767" w:rsidRPr="000D195A" w:rsidRDefault="00D14767" w:rsidP="006B4A50">
            <w:pPr>
              <w:tabs>
                <w:tab w:val="left" w:pos="450"/>
              </w:tabs>
              <w:spacing w:before="120" w:after="0" w:line="276" w:lineRule="auto"/>
              <w:jc w:val="both"/>
              <w:rPr>
                <w:rFonts w:ascii="Century" w:hAnsi="Century" w:cs="Times New Roman"/>
              </w:rPr>
            </w:pPr>
            <w:r w:rsidRPr="000D195A">
              <w:rPr>
                <w:rFonts w:ascii="Century" w:hAnsi="Century" w:cs="Times New Roman"/>
              </w:rPr>
              <w:t>1</w:t>
            </w:r>
          </w:p>
        </w:tc>
        <w:tc>
          <w:tcPr>
            <w:tcW w:w="1588" w:type="pct"/>
            <w:vAlign w:val="center"/>
            <w:hideMark/>
          </w:tcPr>
          <w:p w:rsidR="00D14767" w:rsidRPr="000D195A" w:rsidRDefault="00D14767" w:rsidP="006B4A50">
            <w:pPr>
              <w:tabs>
                <w:tab w:val="left" w:pos="450"/>
              </w:tabs>
              <w:spacing w:before="120" w:after="0" w:line="276" w:lineRule="auto"/>
              <w:jc w:val="both"/>
              <w:rPr>
                <w:rFonts w:ascii="Century" w:hAnsi="Century" w:cs="Times New Roman"/>
              </w:rPr>
            </w:pPr>
            <w:r w:rsidRPr="000D195A">
              <w:rPr>
                <w:rFonts w:ascii="Century" w:hAnsi="Century" w:cs="Times New Roman"/>
              </w:rPr>
              <w:t>SQL Server</w:t>
            </w:r>
          </w:p>
        </w:tc>
        <w:tc>
          <w:tcPr>
            <w:tcW w:w="2979" w:type="pct"/>
            <w:vAlign w:val="center"/>
            <w:hideMark/>
          </w:tcPr>
          <w:p w:rsidR="00D14767" w:rsidRPr="000D195A" w:rsidRDefault="00D14767" w:rsidP="006B4A50">
            <w:pPr>
              <w:tabs>
                <w:tab w:val="left" w:pos="450"/>
              </w:tabs>
              <w:spacing w:before="120" w:after="0" w:line="276" w:lineRule="auto"/>
              <w:jc w:val="both"/>
              <w:rPr>
                <w:rFonts w:ascii="Century" w:hAnsi="Century" w:cs="Times New Roman"/>
              </w:rPr>
            </w:pPr>
            <w:r w:rsidRPr="000D195A">
              <w:rPr>
                <w:rFonts w:ascii="Century" w:hAnsi="Century" w:cs="Times New Roman"/>
              </w:rPr>
              <w:t xml:space="preserve">SQL Server use to store system’s data. </w:t>
            </w:r>
          </w:p>
          <w:p w:rsidR="00D14767" w:rsidRPr="000D195A" w:rsidRDefault="00D14767" w:rsidP="006B4A50">
            <w:pPr>
              <w:tabs>
                <w:tab w:val="left" w:pos="450"/>
              </w:tabs>
              <w:spacing w:before="120" w:after="0" w:line="276" w:lineRule="auto"/>
              <w:jc w:val="both"/>
              <w:rPr>
                <w:rFonts w:ascii="Century" w:hAnsi="Century" w:cs="Times New Roman"/>
              </w:rPr>
            </w:pPr>
            <w:r w:rsidRPr="000D195A">
              <w:rPr>
                <w:rFonts w:ascii="Century" w:hAnsi="Century" w:cs="Times New Roman"/>
              </w:rPr>
              <w:t>Using SQL Server 2013 or higher.</w:t>
            </w:r>
          </w:p>
        </w:tc>
      </w:tr>
      <w:tr w:rsidR="00D14767" w:rsidRPr="000D195A" w:rsidTr="00A514EB">
        <w:tc>
          <w:tcPr>
            <w:tcW w:w="433" w:type="pct"/>
            <w:vAlign w:val="center"/>
            <w:hideMark/>
          </w:tcPr>
          <w:p w:rsidR="00D14767" w:rsidRPr="000D195A" w:rsidRDefault="00D14767" w:rsidP="006B4A50">
            <w:pPr>
              <w:tabs>
                <w:tab w:val="left" w:pos="450"/>
              </w:tabs>
              <w:spacing w:before="120" w:after="0" w:line="276" w:lineRule="auto"/>
              <w:jc w:val="both"/>
              <w:rPr>
                <w:rFonts w:ascii="Century" w:hAnsi="Century" w:cs="Times New Roman"/>
              </w:rPr>
            </w:pPr>
            <w:r w:rsidRPr="000D195A">
              <w:rPr>
                <w:rFonts w:ascii="Century" w:hAnsi="Century" w:cs="Times New Roman"/>
              </w:rPr>
              <w:t>2</w:t>
            </w:r>
          </w:p>
        </w:tc>
        <w:tc>
          <w:tcPr>
            <w:tcW w:w="1588" w:type="pct"/>
            <w:vAlign w:val="center"/>
            <w:hideMark/>
          </w:tcPr>
          <w:p w:rsidR="00D14767" w:rsidRPr="000D195A" w:rsidRDefault="00D14767" w:rsidP="006B4A50">
            <w:pPr>
              <w:tabs>
                <w:tab w:val="left" w:pos="450"/>
              </w:tabs>
              <w:spacing w:before="120" w:after="0" w:line="276" w:lineRule="auto"/>
              <w:jc w:val="both"/>
              <w:rPr>
                <w:rFonts w:ascii="Century" w:hAnsi="Century" w:cs="Times New Roman"/>
              </w:rPr>
            </w:pPr>
            <w:r w:rsidRPr="000D195A">
              <w:rPr>
                <w:rFonts w:ascii="Century" w:hAnsi="Century" w:cs="Times New Roman"/>
              </w:rPr>
              <w:t>Facebook</w:t>
            </w:r>
          </w:p>
        </w:tc>
        <w:tc>
          <w:tcPr>
            <w:tcW w:w="2979" w:type="pct"/>
            <w:vAlign w:val="center"/>
            <w:hideMark/>
          </w:tcPr>
          <w:p w:rsidR="00D14767" w:rsidRPr="000D195A" w:rsidRDefault="00D14767" w:rsidP="006B4A50">
            <w:pPr>
              <w:tabs>
                <w:tab w:val="left" w:pos="450"/>
              </w:tabs>
              <w:spacing w:before="120" w:after="0" w:line="276" w:lineRule="auto"/>
              <w:jc w:val="both"/>
              <w:rPr>
                <w:rFonts w:ascii="Century" w:hAnsi="Century" w:cs="Times New Roman"/>
              </w:rPr>
            </w:pPr>
            <w:r w:rsidRPr="000D195A">
              <w:rPr>
                <w:rFonts w:ascii="Century" w:hAnsi="Century" w:cs="Times New Roman"/>
              </w:rPr>
              <w:t>Facebook Api server</w:t>
            </w:r>
          </w:p>
        </w:tc>
      </w:tr>
      <w:tr w:rsidR="00D14767" w:rsidRPr="000D195A" w:rsidTr="00A514EB">
        <w:tc>
          <w:tcPr>
            <w:tcW w:w="433" w:type="pct"/>
            <w:vAlign w:val="center"/>
            <w:hideMark/>
          </w:tcPr>
          <w:p w:rsidR="00D14767" w:rsidRPr="000D195A" w:rsidRDefault="00D14767" w:rsidP="006B4A50">
            <w:pPr>
              <w:tabs>
                <w:tab w:val="left" w:pos="450"/>
              </w:tabs>
              <w:spacing w:before="120" w:after="0" w:line="276" w:lineRule="auto"/>
              <w:jc w:val="both"/>
              <w:rPr>
                <w:rFonts w:ascii="Century" w:hAnsi="Century" w:cs="Times New Roman"/>
              </w:rPr>
            </w:pPr>
            <w:r w:rsidRPr="000D195A">
              <w:rPr>
                <w:rFonts w:ascii="Century" w:hAnsi="Century" w:cs="Times New Roman"/>
              </w:rPr>
              <w:t>3</w:t>
            </w:r>
          </w:p>
        </w:tc>
        <w:tc>
          <w:tcPr>
            <w:tcW w:w="1588" w:type="pct"/>
            <w:vAlign w:val="center"/>
            <w:hideMark/>
          </w:tcPr>
          <w:p w:rsidR="00D14767" w:rsidRPr="000D195A" w:rsidRDefault="00D14767" w:rsidP="006B4A50">
            <w:pPr>
              <w:tabs>
                <w:tab w:val="left" w:pos="450"/>
              </w:tabs>
              <w:spacing w:before="120" w:after="0" w:line="276" w:lineRule="auto"/>
              <w:jc w:val="both"/>
              <w:rPr>
                <w:rFonts w:ascii="Century" w:hAnsi="Century" w:cs="Times New Roman"/>
              </w:rPr>
            </w:pPr>
            <w:r w:rsidRPr="000D195A">
              <w:rPr>
                <w:rFonts w:ascii="Century" w:hAnsi="Century" w:cs="Times New Roman"/>
              </w:rPr>
              <w:t>Ngan luong</w:t>
            </w:r>
          </w:p>
        </w:tc>
        <w:tc>
          <w:tcPr>
            <w:tcW w:w="2979" w:type="pct"/>
            <w:vAlign w:val="center"/>
            <w:hideMark/>
          </w:tcPr>
          <w:p w:rsidR="00D14767" w:rsidRPr="000D195A" w:rsidRDefault="00D14767" w:rsidP="006B4A50">
            <w:pPr>
              <w:tabs>
                <w:tab w:val="left" w:pos="450"/>
              </w:tabs>
              <w:spacing w:before="120" w:after="0" w:line="276" w:lineRule="auto"/>
              <w:jc w:val="both"/>
              <w:rPr>
                <w:rFonts w:ascii="Century" w:hAnsi="Century" w:cs="Times New Roman"/>
              </w:rPr>
            </w:pPr>
            <w:r w:rsidRPr="000D195A">
              <w:rPr>
                <w:rFonts w:ascii="Century" w:hAnsi="Century" w:cs="Times New Roman"/>
              </w:rPr>
              <w:t xml:space="preserve">Ngan luong Api server </w:t>
            </w:r>
          </w:p>
        </w:tc>
      </w:tr>
      <w:tr w:rsidR="00D14767" w:rsidRPr="000D195A" w:rsidTr="00A514EB">
        <w:tc>
          <w:tcPr>
            <w:tcW w:w="433" w:type="pct"/>
            <w:vAlign w:val="center"/>
            <w:hideMark/>
          </w:tcPr>
          <w:p w:rsidR="00D14767" w:rsidRPr="000D195A" w:rsidRDefault="00D14767" w:rsidP="006B4A50">
            <w:pPr>
              <w:tabs>
                <w:tab w:val="left" w:pos="450"/>
              </w:tabs>
              <w:spacing w:before="120" w:after="0" w:line="276" w:lineRule="auto"/>
              <w:jc w:val="both"/>
              <w:rPr>
                <w:rFonts w:ascii="Century" w:hAnsi="Century" w:cs="Times New Roman"/>
              </w:rPr>
            </w:pPr>
            <w:r w:rsidRPr="000D195A">
              <w:rPr>
                <w:rFonts w:ascii="Century" w:hAnsi="Century" w:cs="Times New Roman"/>
              </w:rPr>
              <w:t>4</w:t>
            </w:r>
          </w:p>
        </w:tc>
        <w:tc>
          <w:tcPr>
            <w:tcW w:w="1588" w:type="pct"/>
            <w:vAlign w:val="center"/>
            <w:hideMark/>
          </w:tcPr>
          <w:p w:rsidR="00D14767" w:rsidRPr="000D195A" w:rsidRDefault="00D14767" w:rsidP="006B4A50">
            <w:pPr>
              <w:tabs>
                <w:tab w:val="left" w:pos="450"/>
              </w:tabs>
              <w:spacing w:before="120" w:after="0" w:line="276" w:lineRule="auto"/>
              <w:jc w:val="both"/>
              <w:rPr>
                <w:rFonts w:ascii="Century" w:hAnsi="Century" w:cs="Times New Roman"/>
              </w:rPr>
            </w:pPr>
            <w:r w:rsidRPr="000D195A">
              <w:rPr>
                <w:rFonts w:ascii="Century" w:hAnsi="Century" w:cs="Times New Roman"/>
              </w:rPr>
              <w:t>Client</w:t>
            </w:r>
          </w:p>
        </w:tc>
        <w:tc>
          <w:tcPr>
            <w:tcW w:w="2979" w:type="pct"/>
            <w:vAlign w:val="center"/>
            <w:hideMark/>
          </w:tcPr>
          <w:p w:rsidR="00D14767" w:rsidRPr="000D195A" w:rsidRDefault="00D14767" w:rsidP="006B4A50">
            <w:pPr>
              <w:keepNext/>
              <w:tabs>
                <w:tab w:val="left" w:pos="450"/>
              </w:tabs>
              <w:spacing w:before="120" w:after="0" w:line="276" w:lineRule="auto"/>
              <w:jc w:val="both"/>
              <w:rPr>
                <w:rFonts w:ascii="Century" w:hAnsi="Century" w:cs="Times New Roman"/>
              </w:rPr>
            </w:pPr>
            <w:r w:rsidRPr="000D195A">
              <w:rPr>
                <w:rFonts w:ascii="Century" w:hAnsi="Century" w:cs="Times New Roman"/>
              </w:rPr>
              <w:t>Client is web browser to use system. Firefox 50, Chrome 53 or higher.</w:t>
            </w:r>
          </w:p>
        </w:tc>
      </w:tr>
    </w:tbl>
    <w:p w:rsidR="00D14767" w:rsidRPr="000D195A" w:rsidRDefault="00D14767" w:rsidP="009429AC">
      <w:pPr>
        <w:pStyle w:val="Table4-1"/>
        <w:rPr>
          <w:rFonts w:ascii="Century" w:hAnsi="Century"/>
        </w:rPr>
      </w:pPr>
      <w:r w:rsidRPr="000D195A">
        <w:rPr>
          <w:rFonts w:ascii="Century" w:hAnsi="Century"/>
        </w:rPr>
        <w:t>Deployment Diagram Description</w:t>
      </w:r>
    </w:p>
    <w:p w:rsidR="000E669C" w:rsidRPr="000D195A" w:rsidRDefault="000E669C" w:rsidP="006B4A50">
      <w:pPr>
        <w:jc w:val="both"/>
        <w:rPr>
          <w:rFonts w:ascii="Century" w:hAnsi="Century"/>
        </w:rPr>
      </w:pPr>
    </w:p>
    <w:p w:rsidR="000E669C" w:rsidRPr="000D195A" w:rsidRDefault="000E669C" w:rsidP="006B4A50">
      <w:pPr>
        <w:pStyle w:val="Heading2"/>
        <w:jc w:val="both"/>
        <w:rPr>
          <w:rFonts w:ascii="Century" w:hAnsi="Century"/>
        </w:rPr>
      </w:pPr>
      <w:bookmarkStart w:id="572" w:name="_Toc469404450"/>
      <w:r w:rsidRPr="000D195A">
        <w:rPr>
          <w:rFonts w:ascii="Century" w:hAnsi="Century"/>
        </w:rPr>
        <w:lastRenderedPageBreak/>
        <w:t>Detail Design</w:t>
      </w:r>
      <w:bookmarkEnd w:id="572"/>
    </w:p>
    <w:p w:rsidR="00A514EB" w:rsidRPr="000D195A" w:rsidRDefault="00A514EB" w:rsidP="006B4A50">
      <w:pPr>
        <w:pStyle w:val="Heading3"/>
        <w:jc w:val="both"/>
        <w:rPr>
          <w:rFonts w:ascii="Century" w:hAnsi="Century"/>
          <w:lang w:val="vi-VN"/>
        </w:rPr>
      </w:pPr>
      <w:bookmarkStart w:id="573" w:name="_Toc436766153"/>
      <w:bookmarkStart w:id="574" w:name="_Toc469404451"/>
      <w:r w:rsidRPr="000D195A">
        <w:rPr>
          <w:rFonts w:ascii="Century" w:hAnsi="Century"/>
          <w:lang w:val="vi-VN"/>
        </w:rPr>
        <w:t>Package</w:t>
      </w:r>
      <w:bookmarkEnd w:id="573"/>
      <w:bookmarkEnd w:id="574"/>
    </w:p>
    <w:p w:rsidR="00A514EB" w:rsidRPr="000D195A" w:rsidRDefault="00A514EB" w:rsidP="006B4A50">
      <w:pPr>
        <w:pStyle w:val="Heading4"/>
        <w:jc w:val="both"/>
        <w:rPr>
          <w:rFonts w:ascii="Century" w:hAnsi="Century"/>
          <w:lang w:val="vi-VN"/>
        </w:rPr>
      </w:pPr>
      <w:bookmarkStart w:id="575" w:name="_Toc428399983"/>
      <w:bookmarkStart w:id="576" w:name="_Toc436766154"/>
      <w:r w:rsidRPr="000D195A">
        <w:rPr>
          <w:rFonts w:ascii="Century" w:hAnsi="Century"/>
          <w:lang w:val="vi-VN"/>
        </w:rPr>
        <w:t>Package Diagram</w:t>
      </w:r>
      <w:bookmarkEnd w:id="575"/>
      <w:bookmarkEnd w:id="576"/>
    </w:p>
    <w:p w:rsidR="00A514EB" w:rsidRPr="000D195A" w:rsidRDefault="00AA1028" w:rsidP="006B4A50">
      <w:pPr>
        <w:pStyle w:val="Body"/>
        <w:ind w:left="0" w:firstLine="360"/>
        <w:rPr>
          <w:rFonts w:ascii="Century" w:hAnsi="Century"/>
          <w:lang w:val="vi-VN"/>
        </w:rPr>
      </w:pPr>
      <w:r>
        <w:rPr>
          <w:rFonts w:ascii="Century" w:hAnsi="Century"/>
          <w:noProof/>
          <w:lang w:eastAsia="ja-JP"/>
        </w:rPr>
        <w:pict w14:anchorId="0A703B7A">
          <v:shape id="_x0000_i1025" type="#_x0000_t75" style="width:413.85pt;height:327.45pt">
            <v:imagedata r:id="rId74" o:title="packageDiagram"/>
          </v:shape>
        </w:pict>
      </w:r>
    </w:p>
    <w:p w:rsidR="00A514EB" w:rsidRPr="000D195A" w:rsidRDefault="00A514EB" w:rsidP="009429AC">
      <w:pPr>
        <w:pStyle w:val="Figure4-1"/>
        <w:rPr>
          <w:rFonts w:ascii="Century" w:hAnsi="Century"/>
          <w:lang w:val="vi-VN"/>
        </w:rPr>
      </w:pPr>
      <w:r w:rsidRPr="000D195A">
        <w:rPr>
          <w:rFonts w:ascii="Century" w:hAnsi="Century"/>
          <w:lang w:val="vi-VN"/>
        </w:rPr>
        <w:t>Package Diagram</w:t>
      </w:r>
    </w:p>
    <w:p w:rsidR="00A514EB" w:rsidRPr="000D195A" w:rsidRDefault="00A514EB" w:rsidP="006B4A50">
      <w:pPr>
        <w:jc w:val="both"/>
        <w:rPr>
          <w:rFonts w:ascii="Century" w:hAnsi="Century" w:cs="Times New Roman"/>
          <w:b/>
          <w:bCs/>
          <w:iCs/>
          <w:lang w:val="vi-VN"/>
        </w:rPr>
      </w:pPr>
      <w:r w:rsidRPr="000D195A">
        <w:rPr>
          <w:rFonts w:ascii="Century" w:hAnsi="Century"/>
          <w:lang w:val="vi-VN"/>
        </w:rPr>
        <w:br w:type="page"/>
      </w:r>
    </w:p>
    <w:p w:rsidR="00A514EB" w:rsidRPr="000D195A" w:rsidRDefault="00A514EB" w:rsidP="006B4A50">
      <w:pPr>
        <w:pStyle w:val="Heading4"/>
        <w:jc w:val="both"/>
        <w:rPr>
          <w:rFonts w:ascii="Century" w:hAnsi="Century"/>
          <w:lang w:val="vi-VN"/>
        </w:rPr>
      </w:pPr>
      <w:bookmarkStart w:id="577" w:name="_Toc428399984"/>
      <w:bookmarkStart w:id="578" w:name="_Toc436766155"/>
      <w:r w:rsidRPr="000D195A">
        <w:rPr>
          <w:rFonts w:ascii="Century" w:hAnsi="Century"/>
          <w:lang w:val="vi-VN"/>
        </w:rPr>
        <w:lastRenderedPageBreak/>
        <w:t>Package Description</w:t>
      </w:r>
      <w:bookmarkEnd w:id="577"/>
      <w:bookmarkEnd w:id="578"/>
    </w:p>
    <w:p w:rsidR="00A514EB" w:rsidRPr="000D195A" w:rsidRDefault="00A514EB" w:rsidP="006B4A50">
      <w:pPr>
        <w:pStyle w:val="Heading5"/>
        <w:jc w:val="both"/>
        <w:rPr>
          <w:rFonts w:ascii="Century" w:hAnsi="Century"/>
          <w:lang w:val="vi-VN"/>
        </w:rPr>
      </w:pPr>
      <w:bookmarkStart w:id="579" w:name="_Toc428399985"/>
      <w:bookmarkStart w:id="580" w:name="_Toc436766156"/>
      <w:r w:rsidRPr="000D195A">
        <w:rPr>
          <w:rFonts w:ascii="Century" w:hAnsi="Century"/>
          <w:lang w:val="vi-VN"/>
        </w:rPr>
        <w:t>Model</w:t>
      </w:r>
      <w:bookmarkEnd w:id="579"/>
      <w:bookmarkEnd w:id="580"/>
    </w:p>
    <w:p w:rsidR="00A514EB" w:rsidRPr="000D195A" w:rsidRDefault="00A514EB" w:rsidP="006B4A50">
      <w:pPr>
        <w:pStyle w:val="Heading6"/>
        <w:jc w:val="both"/>
        <w:rPr>
          <w:rFonts w:ascii="Century" w:hAnsi="Century"/>
          <w:lang w:val="vi-VN"/>
        </w:rPr>
      </w:pPr>
      <w:r w:rsidRPr="000D195A">
        <w:rPr>
          <w:rFonts w:ascii="Century" w:hAnsi="Century"/>
          <w:lang w:val="vi-VN"/>
        </w:rPr>
        <w:t>WS_User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A514EB" w:rsidRPr="000D195A" w:rsidTr="00A514EB">
        <w:tc>
          <w:tcPr>
            <w:tcW w:w="567" w:type="dxa"/>
            <w:shd w:val="clear" w:color="auto" w:fill="92D050"/>
          </w:tcPr>
          <w:p w:rsidR="00A514EB" w:rsidRPr="000D195A" w:rsidRDefault="00A514EB" w:rsidP="006B4A50">
            <w:pPr>
              <w:pStyle w:val="NormalIndent"/>
              <w:jc w:val="both"/>
              <w:rPr>
                <w:lang w:val="vi-VN"/>
              </w:rPr>
            </w:pPr>
            <w:r w:rsidRPr="000D195A">
              <w:rPr>
                <w:lang w:val="vi-VN"/>
              </w:rPr>
              <w:t>No</w:t>
            </w:r>
          </w:p>
        </w:tc>
        <w:tc>
          <w:tcPr>
            <w:tcW w:w="1701" w:type="dxa"/>
            <w:shd w:val="clear" w:color="auto" w:fill="92D050"/>
          </w:tcPr>
          <w:p w:rsidR="00A514EB" w:rsidRPr="000D195A" w:rsidRDefault="00A514EB" w:rsidP="006B4A50">
            <w:pPr>
              <w:pStyle w:val="NormalIndent"/>
              <w:jc w:val="both"/>
              <w:rPr>
                <w:lang w:val="vi-VN"/>
              </w:rPr>
            </w:pPr>
            <w:r w:rsidRPr="000D195A">
              <w:rPr>
                <w:lang w:val="vi-VN"/>
              </w:rPr>
              <w:t>Field Name</w:t>
            </w:r>
          </w:p>
        </w:tc>
        <w:tc>
          <w:tcPr>
            <w:tcW w:w="851" w:type="dxa"/>
            <w:shd w:val="clear" w:color="auto" w:fill="92D050"/>
          </w:tcPr>
          <w:p w:rsidR="00A514EB" w:rsidRPr="000D195A" w:rsidRDefault="00A514EB" w:rsidP="006B4A50">
            <w:pPr>
              <w:pStyle w:val="NormalIndent"/>
              <w:jc w:val="both"/>
              <w:rPr>
                <w:lang w:val="vi-VN"/>
              </w:rPr>
            </w:pPr>
            <w:r w:rsidRPr="000D195A">
              <w:rPr>
                <w:lang w:val="vi-VN"/>
              </w:rPr>
              <w:t>Type</w:t>
            </w:r>
          </w:p>
        </w:tc>
        <w:tc>
          <w:tcPr>
            <w:tcW w:w="926" w:type="dxa"/>
            <w:shd w:val="clear" w:color="auto" w:fill="92D050"/>
          </w:tcPr>
          <w:p w:rsidR="00A514EB" w:rsidRPr="000D195A" w:rsidRDefault="00A514EB" w:rsidP="006B4A50">
            <w:pPr>
              <w:pStyle w:val="NormalIndent"/>
              <w:jc w:val="both"/>
              <w:rPr>
                <w:lang w:val="vi-VN"/>
              </w:rPr>
            </w:pPr>
            <w:r w:rsidRPr="000D195A">
              <w:rPr>
                <w:lang w:val="vi-VN"/>
              </w:rPr>
              <w:t>Default</w:t>
            </w:r>
          </w:p>
        </w:tc>
        <w:tc>
          <w:tcPr>
            <w:tcW w:w="900" w:type="dxa"/>
            <w:shd w:val="clear" w:color="auto" w:fill="92D050"/>
          </w:tcPr>
          <w:p w:rsidR="00A514EB" w:rsidRPr="000D195A" w:rsidRDefault="00A514EB" w:rsidP="006B4A50">
            <w:pPr>
              <w:pStyle w:val="NormalIndent"/>
              <w:jc w:val="both"/>
              <w:rPr>
                <w:lang w:val="vi-VN"/>
              </w:rPr>
            </w:pPr>
            <w:r w:rsidRPr="000D195A">
              <w:rPr>
                <w:lang w:val="vi-VN"/>
              </w:rPr>
              <w:t>Note</w:t>
            </w:r>
          </w:p>
        </w:tc>
        <w:tc>
          <w:tcPr>
            <w:tcW w:w="3330" w:type="dxa"/>
            <w:shd w:val="clear" w:color="auto" w:fill="92D050"/>
          </w:tcPr>
          <w:p w:rsidR="00A514EB" w:rsidRPr="000D195A" w:rsidRDefault="00A514EB" w:rsidP="006B4A50">
            <w:pPr>
              <w:pStyle w:val="NormalIndent"/>
              <w:jc w:val="both"/>
              <w:rPr>
                <w:lang w:val="vi-VN"/>
              </w:rPr>
            </w:pPr>
            <w:r w:rsidRPr="000D195A">
              <w:rPr>
                <w:lang w:val="vi-VN"/>
              </w:rPr>
              <w:t>Description</w:t>
            </w:r>
          </w:p>
        </w:tc>
      </w:tr>
      <w:tr w:rsidR="00A514EB" w:rsidRPr="000D195A" w:rsidTr="00A514EB">
        <w:tc>
          <w:tcPr>
            <w:tcW w:w="567" w:type="dxa"/>
          </w:tcPr>
          <w:p w:rsidR="00A514EB" w:rsidRPr="000D195A" w:rsidRDefault="00A514EB" w:rsidP="006B4A50">
            <w:pPr>
              <w:pStyle w:val="comment"/>
              <w:numPr>
                <w:ilvl w:val="0"/>
                <w:numId w:val="88"/>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UserID</w:t>
            </w:r>
          </w:p>
        </w:tc>
        <w:tc>
          <w:tcPr>
            <w:tcW w:w="851" w:type="dxa"/>
          </w:tcPr>
          <w:p w:rsidR="00A514EB" w:rsidRPr="000D195A" w:rsidRDefault="00A514EB" w:rsidP="006B4A50">
            <w:pPr>
              <w:pStyle w:val="NormalIndent"/>
              <w:jc w:val="both"/>
              <w:rPr>
                <w:lang w:val="vi-VN"/>
              </w:rPr>
            </w:pPr>
            <w:r w:rsidRPr="000D195A">
              <w:rPr>
                <w:lang w:val="vi-VN"/>
              </w:rPr>
              <w:t>int</w:t>
            </w:r>
          </w:p>
        </w:tc>
        <w:tc>
          <w:tcPr>
            <w:tcW w:w="926"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330" w:type="dxa"/>
          </w:tcPr>
          <w:p w:rsidR="00A514EB" w:rsidRPr="000D195A" w:rsidRDefault="00A514EB" w:rsidP="006B4A50">
            <w:pPr>
              <w:pStyle w:val="NormalIndent"/>
              <w:jc w:val="both"/>
              <w:rPr>
                <w:lang w:val="vi-VN"/>
              </w:rPr>
            </w:pPr>
            <w:r w:rsidRPr="000D195A">
              <w:rPr>
                <w:lang w:val="vi-VN"/>
              </w:rPr>
              <w:t>User’s ID</w:t>
            </w:r>
          </w:p>
        </w:tc>
      </w:tr>
      <w:tr w:rsidR="00A514EB" w:rsidRPr="000D195A" w:rsidTr="00A514EB">
        <w:tc>
          <w:tcPr>
            <w:tcW w:w="567" w:type="dxa"/>
          </w:tcPr>
          <w:p w:rsidR="00A514EB" w:rsidRPr="000D195A" w:rsidRDefault="00A514EB" w:rsidP="006B4A50">
            <w:pPr>
              <w:pStyle w:val="comment"/>
              <w:numPr>
                <w:ilvl w:val="0"/>
                <w:numId w:val="88"/>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UserName</w:t>
            </w:r>
          </w:p>
        </w:tc>
        <w:tc>
          <w:tcPr>
            <w:tcW w:w="851" w:type="dxa"/>
          </w:tcPr>
          <w:p w:rsidR="00A514EB" w:rsidRPr="000D195A" w:rsidRDefault="00A514EB" w:rsidP="006B4A50">
            <w:pPr>
              <w:pStyle w:val="NormalIndent"/>
              <w:jc w:val="both"/>
              <w:rPr>
                <w:lang w:val="vi-VN"/>
              </w:rPr>
            </w:pPr>
            <w:r w:rsidRPr="000D195A">
              <w:rPr>
                <w:lang w:val="vi-VN"/>
              </w:rPr>
              <w:t>String</w:t>
            </w:r>
          </w:p>
        </w:tc>
        <w:tc>
          <w:tcPr>
            <w:tcW w:w="926"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330" w:type="dxa"/>
          </w:tcPr>
          <w:p w:rsidR="00A514EB" w:rsidRPr="000D195A" w:rsidRDefault="00A514EB" w:rsidP="006B4A50">
            <w:pPr>
              <w:pStyle w:val="NormalIndent"/>
              <w:jc w:val="both"/>
              <w:rPr>
                <w:lang w:val="vi-VN"/>
              </w:rPr>
            </w:pPr>
            <w:r w:rsidRPr="000D195A">
              <w:rPr>
                <w:lang w:val="vi-VN"/>
              </w:rPr>
              <w:t>User’s name</w:t>
            </w:r>
          </w:p>
        </w:tc>
      </w:tr>
      <w:tr w:rsidR="00A514EB" w:rsidRPr="000D195A" w:rsidTr="00A514EB">
        <w:tc>
          <w:tcPr>
            <w:tcW w:w="567" w:type="dxa"/>
          </w:tcPr>
          <w:p w:rsidR="00A514EB" w:rsidRPr="000D195A" w:rsidRDefault="00A514EB" w:rsidP="006B4A50">
            <w:pPr>
              <w:pStyle w:val="comment"/>
              <w:numPr>
                <w:ilvl w:val="0"/>
                <w:numId w:val="88"/>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UserPassword</w:t>
            </w:r>
          </w:p>
        </w:tc>
        <w:tc>
          <w:tcPr>
            <w:tcW w:w="851" w:type="dxa"/>
          </w:tcPr>
          <w:p w:rsidR="00A514EB" w:rsidRPr="000D195A" w:rsidRDefault="00A514EB" w:rsidP="006B4A50">
            <w:pPr>
              <w:pStyle w:val="NormalIndent"/>
              <w:jc w:val="both"/>
              <w:rPr>
                <w:lang w:val="vi-VN"/>
              </w:rPr>
            </w:pPr>
            <w:r w:rsidRPr="000D195A">
              <w:rPr>
                <w:lang w:val="vi-VN"/>
              </w:rPr>
              <w:t>String</w:t>
            </w:r>
          </w:p>
        </w:tc>
        <w:tc>
          <w:tcPr>
            <w:tcW w:w="926"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330" w:type="dxa"/>
          </w:tcPr>
          <w:p w:rsidR="00A514EB" w:rsidRPr="000D195A" w:rsidRDefault="00A514EB" w:rsidP="006B4A50">
            <w:pPr>
              <w:pStyle w:val="NormalIndent"/>
              <w:jc w:val="both"/>
              <w:rPr>
                <w:lang w:val="vi-VN"/>
              </w:rPr>
            </w:pPr>
            <w:r w:rsidRPr="000D195A">
              <w:rPr>
                <w:lang w:val="vi-VN"/>
              </w:rPr>
              <w:t>User’s password</w:t>
            </w:r>
          </w:p>
        </w:tc>
      </w:tr>
      <w:tr w:rsidR="00A514EB" w:rsidRPr="000D195A" w:rsidTr="00A514EB">
        <w:tc>
          <w:tcPr>
            <w:tcW w:w="567" w:type="dxa"/>
          </w:tcPr>
          <w:p w:rsidR="00A514EB" w:rsidRPr="000D195A" w:rsidRDefault="00A514EB" w:rsidP="006B4A50">
            <w:pPr>
              <w:pStyle w:val="comment"/>
              <w:numPr>
                <w:ilvl w:val="0"/>
                <w:numId w:val="88"/>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AccountType</w:t>
            </w:r>
          </w:p>
        </w:tc>
        <w:tc>
          <w:tcPr>
            <w:tcW w:w="851" w:type="dxa"/>
          </w:tcPr>
          <w:p w:rsidR="00A514EB" w:rsidRPr="000D195A" w:rsidRDefault="00A514EB" w:rsidP="006B4A50">
            <w:pPr>
              <w:pStyle w:val="NormalIndent"/>
              <w:jc w:val="both"/>
              <w:rPr>
                <w:lang w:val="vi-VN"/>
              </w:rPr>
            </w:pPr>
            <w:r w:rsidRPr="000D195A">
              <w:rPr>
                <w:lang w:val="vi-VN"/>
              </w:rPr>
              <w:t>bool</w:t>
            </w:r>
          </w:p>
        </w:tc>
        <w:tc>
          <w:tcPr>
            <w:tcW w:w="926"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330" w:type="dxa"/>
          </w:tcPr>
          <w:p w:rsidR="00A514EB" w:rsidRPr="000D195A" w:rsidRDefault="00A514EB" w:rsidP="006B4A50">
            <w:pPr>
              <w:pStyle w:val="NormalIndent"/>
              <w:jc w:val="both"/>
              <w:rPr>
                <w:lang w:val="vi-VN"/>
              </w:rPr>
            </w:pPr>
            <w:r w:rsidRPr="000D195A">
              <w:rPr>
                <w:lang w:val="vi-VN"/>
              </w:rPr>
              <w:t>User’s account type (user, admin)</w:t>
            </w:r>
          </w:p>
        </w:tc>
      </w:tr>
      <w:tr w:rsidR="00A514EB" w:rsidRPr="000D195A" w:rsidTr="00A514EB">
        <w:tc>
          <w:tcPr>
            <w:tcW w:w="567" w:type="dxa"/>
          </w:tcPr>
          <w:p w:rsidR="00A514EB" w:rsidRPr="000D195A" w:rsidRDefault="00A514EB" w:rsidP="006B4A50">
            <w:pPr>
              <w:pStyle w:val="comment"/>
              <w:numPr>
                <w:ilvl w:val="0"/>
                <w:numId w:val="88"/>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IsActive</w:t>
            </w:r>
          </w:p>
        </w:tc>
        <w:tc>
          <w:tcPr>
            <w:tcW w:w="851" w:type="dxa"/>
          </w:tcPr>
          <w:p w:rsidR="00A514EB" w:rsidRPr="000D195A" w:rsidRDefault="00A514EB" w:rsidP="006B4A50">
            <w:pPr>
              <w:pStyle w:val="NormalIndent"/>
              <w:jc w:val="both"/>
              <w:rPr>
                <w:lang w:val="vi-VN"/>
              </w:rPr>
            </w:pPr>
            <w:r w:rsidRPr="000D195A">
              <w:rPr>
                <w:lang w:val="vi-VN"/>
              </w:rPr>
              <w:t>bool</w:t>
            </w:r>
          </w:p>
        </w:tc>
        <w:tc>
          <w:tcPr>
            <w:tcW w:w="926"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330" w:type="dxa"/>
          </w:tcPr>
          <w:p w:rsidR="00A514EB" w:rsidRPr="000D195A" w:rsidRDefault="00A514EB" w:rsidP="006B4A50">
            <w:pPr>
              <w:pStyle w:val="NormalIndent"/>
              <w:jc w:val="both"/>
              <w:rPr>
                <w:lang w:val="vi-VN"/>
              </w:rPr>
            </w:pPr>
            <w:r w:rsidRPr="000D195A">
              <w:rPr>
                <w:lang w:val="vi-VN"/>
              </w:rPr>
              <w:t>User’s status (active or inactive)</w:t>
            </w:r>
          </w:p>
        </w:tc>
      </w:tr>
      <w:tr w:rsidR="00A514EB" w:rsidRPr="000D195A" w:rsidTr="00A514EB">
        <w:tc>
          <w:tcPr>
            <w:tcW w:w="567" w:type="dxa"/>
          </w:tcPr>
          <w:p w:rsidR="00A514EB" w:rsidRPr="000D195A" w:rsidRDefault="00A514EB" w:rsidP="006B4A50">
            <w:pPr>
              <w:pStyle w:val="comment"/>
              <w:numPr>
                <w:ilvl w:val="0"/>
                <w:numId w:val="88"/>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IsVerify</w:t>
            </w:r>
          </w:p>
        </w:tc>
        <w:tc>
          <w:tcPr>
            <w:tcW w:w="851" w:type="dxa"/>
          </w:tcPr>
          <w:p w:rsidR="00A514EB" w:rsidRPr="000D195A" w:rsidRDefault="00A514EB" w:rsidP="006B4A50">
            <w:pPr>
              <w:pStyle w:val="NormalIndent"/>
              <w:jc w:val="both"/>
              <w:rPr>
                <w:lang w:val="vi-VN"/>
              </w:rPr>
            </w:pPr>
            <w:r w:rsidRPr="000D195A">
              <w:rPr>
                <w:lang w:val="vi-VN"/>
              </w:rPr>
              <w:t>bool</w:t>
            </w:r>
          </w:p>
        </w:tc>
        <w:tc>
          <w:tcPr>
            <w:tcW w:w="926"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330" w:type="dxa"/>
          </w:tcPr>
          <w:p w:rsidR="00A514EB" w:rsidRPr="000D195A" w:rsidRDefault="00A514EB" w:rsidP="006B4A50">
            <w:pPr>
              <w:pStyle w:val="NormalIndent"/>
              <w:jc w:val="both"/>
              <w:rPr>
                <w:lang w:val="vi-VN"/>
              </w:rPr>
            </w:pPr>
            <w:r w:rsidRPr="000D195A">
              <w:rPr>
                <w:lang w:val="vi-VN"/>
              </w:rPr>
              <w:t>User’s account verify status (yes or not)</w:t>
            </w:r>
          </w:p>
        </w:tc>
      </w:tr>
      <w:tr w:rsidR="00A514EB" w:rsidRPr="000D195A" w:rsidTr="00A514EB">
        <w:tc>
          <w:tcPr>
            <w:tcW w:w="567" w:type="dxa"/>
          </w:tcPr>
          <w:p w:rsidR="00A514EB" w:rsidRPr="000D195A" w:rsidRDefault="00A514EB" w:rsidP="006B4A50">
            <w:pPr>
              <w:pStyle w:val="comment"/>
              <w:numPr>
                <w:ilvl w:val="0"/>
                <w:numId w:val="88"/>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CreatedDate</w:t>
            </w:r>
          </w:p>
        </w:tc>
        <w:tc>
          <w:tcPr>
            <w:tcW w:w="851" w:type="dxa"/>
          </w:tcPr>
          <w:p w:rsidR="00A514EB" w:rsidRPr="000D195A" w:rsidRDefault="00A514EB" w:rsidP="006B4A50">
            <w:pPr>
              <w:pStyle w:val="NormalIndent"/>
              <w:jc w:val="both"/>
              <w:rPr>
                <w:lang w:val="vi-VN"/>
              </w:rPr>
            </w:pPr>
            <w:r w:rsidRPr="000D195A">
              <w:rPr>
                <w:lang w:val="vi-VN"/>
              </w:rPr>
              <w:t>Datetime</w:t>
            </w:r>
          </w:p>
        </w:tc>
        <w:tc>
          <w:tcPr>
            <w:tcW w:w="926"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330" w:type="dxa"/>
          </w:tcPr>
          <w:p w:rsidR="00A514EB" w:rsidRPr="000D195A" w:rsidRDefault="00A514EB" w:rsidP="006B4A50">
            <w:pPr>
              <w:pStyle w:val="NormalIndent"/>
              <w:jc w:val="both"/>
              <w:rPr>
                <w:lang w:val="vi-VN"/>
              </w:rPr>
            </w:pPr>
            <w:r w:rsidRPr="000D195A">
              <w:rPr>
                <w:lang w:val="vi-VN"/>
              </w:rPr>
              <w:t>User’s created date</w:t>
            </w:r>
          </w:p>
        </w:tc>
      </w:tr>
      <w:tr w:rsidR="00A514EB" w:rsidRPr="000D195A" w:rsidTr="00A514EB">
        <w:tc>
          <w:tcPr>
            <w:tcW w:w="567" w:type="dxa"/>
          </w:tcPr>
          <w:p w:rsidR="00A514EB" w:rsidRPr="000D195A" w:rsidRDefault="00A514EB" w:rsidP="006B4A50">
            <w:pPr>
              <w:pStyle w:val="comment"/>
              <w:numPr>
                <w:ilvl w:val="0"/>
                <w:numId w:val="88"/>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LastLogin</w:t>
            </w:r>
          </w:p>
        </w:tc>
        <w:tc>
          <w:tcPr>
            <w:tcW w:w="851" w:type="dxa"/>
          </w:tcPr>
          <w:p w:rsidR="00A514EB" w:rsidRPr="000D195A" w:rsidRDefault="00A514EB" w:rsidP="006B4A50">
            <w:pPr>
              <w:pStyle w:val="NormalIndent"/>
              <w:jc w:val="both"/>
              <w:rPr>
                <w:lang w:val="vi-VN"/>
              </w:rPr>
            </w:pPr>
            <w:r w:rsidRPr="000D195A">
              <w:rPr>
                <w:lang w:val="vi-VN"/>
              </w:rPr>
              <w:t>Datetime?</w:t>
            </w:r>
          </w:p>
        </w:tc>
        <w:tc>
          <w:tcPr>
            <w:tcW w:w="926"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330" w:type="dxa"/>
          </w:tcPr>
          <w:p w:rsidR="00A514EB" w:rsidRPr="000D195A" w:rsidRDefault="00A514EB" w:rsidP="006B4A50">
            <w:pPr>
              <w:pStyle w:val="NormalIndent"/>
              <w:jc w:val="both"/>
              <w:rPr>
                <w:lang w:val="vi-VN"/>
              </w:rPr>
            </w:pPr>
            <w:r w:rsidRPr="000D195A">
              <w:rPr>
                <w:lang w:val="vi-VN"/>
              </w:rPr>
              <w:t>User’s last login time</w:t>
            </w:r>
          </w:p>
        </w:tc>
      </w:tr>
      <w:tr w:rsidR="00A514EB" w:rsidRPr="000D195A" w:rsidTr="00A514EB">
        <w:tc>
          <w:tcPr>
            <w:tcW w:w="567" w:type="dxa"/>
          </w:tcPr>
          <w:p w:rsidR="00A514EB" w:rsidRPr="000D195A" w:rsidRDefault="00A514EB" w:rsidP="006B4A50">
            <w:pPr>
              <w:pStyle w:val="comment"/>
              <w:numPr>
                <w:ilvl w:val="0"/>
                <w:numId w:val="88"/>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Email</w:t>
            </w:r>
          </w:p>
        </w:tc>
        <w:tc>
          <w:tcPr>
            <w:tcW w:w="851" w:type="dxa"/>
          </w:tcPr>
          <w:p w:rsidR="00A514EB" w:rsidRPr="000D195A" w:rsidRDefault="00A514EB" w:rsidP="006B4A50">
            <w:pPr>
              <w:pStyle w:val="NormalIndent"/>
              <w:jc w:val="both"/>
              <w:rPr>
                <w:lang w:val="vi-VN"/>
              </w:rPr>
            </w:pPr>
            <w:r w:rsidRPr="000D195A">
              <w:rPr>
                <w:lang w:val="vi-VN"/>
              </w:rPr>
              <w:t>string</w:t>
            </w:r>
          </w:p>
        </w:tc>
        <w:tc>
          <w:tcPr>
            <w:tcW w:w="926"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330" w:type="dxa"/>
          </w:tcPr>
          <w:p w:rsidR="00A514EB" w:rsidRPr="000D195A" w:rsidRDefault="00A514EB" w:rsidP="006B4A50">
            <w:pPr>
              <w:pStyle w:val="NormalIndent"/>
              <w:jc w:val="both"/>
              <w:rPr>
                <w:lang w:val="vi-VN"/>
              </w:rPr>
            </w:pPr>
            <w:r w:rsidRPr="000D195A">
              <w:rPr>
                <w:lang w:val="vi-VN"/>
              </w:rPr>
              <w:t>User’ email verify status</w:t>
            </w:r>
          </w:p>
        </w:tc>
      </w:tr>
      <w:tr w:rsidR="00A514EB" w:rsidRPr="000D195A" w:rsidTr="00A514EB">
        <w:tc>
          <w:tcPr>
            <w:tcW w:w="567" w:type="dxa"/>
          </w:tcPr>
          <w:p w:rsidR="00A514EB" w:rsidRPr="000D195A" w:rsidRDefault="00A514EB" w:rsidP="006B4A50">
            <w:pPr>
              <w:pStyle w:val="comment"/>
              <w:numPr>
                <w:ilvl w:val="0"/>
                <w:numId w:val="88"/>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VerifyCode</w:t>
            </w:r>
          </w:p>
        </w:tc>
        <w:tc>
          <w:tcPr>
            <w:tcW w:w="851" w:type="dxa"/>
          </w:tcPr>
          <w:p w:rsidR="00A514EB" w:rsidRPr="000D195A" w:rsidRDefault="00A514EB" w:rsidP="006B4A50">
            <w:pPr>
              <w:pStyle w:val="NormalIndent"/>
              <w:jc w:val="both"/>
              <w:rPr>
                <w:lang w:val="vi-VN"/>
              </w:rPr>
            </w:pPr>
            <w:r w:rsidRPr="000D195A">
              <w:rPr>
                <w:lang w:val="vi-VN"/>
              </w:rPr>
              <w:t>string</w:t>
            </w:r>
          </w:p>
        </w:tc>
        <w:tc>
          <w:tcPr>
            <w:tcW w:w="926"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330" w:type="dxa"/>
          </w:tcPr>
          <w:p w:rsidR="00A514EB" w:rsidRPr="000D195A" w:rsidRDefault="00A514EB" w:rsidP="006B4A50">
            <w:pPr>
              <w:pStyle w:val="NormalIndent"/>
              <w:jc w:val="both"/>
              <w:rPr>
                <w:lang w:val="vi-VN"/>
              </w:rPr>
            </w:pPr>
            <w:r w:rsidRPr="000D195A">
              <w:rPr>
                <w:lang w:val="vi-VN"/>
              </w:rPr>
              <w:t>User’s verify account code</w:t>
            </w:r>
          </w:p>
        </w:tc>
      </w:tr>
    </w:tbl>
    <w:p w:rsidR="00A514EB" w:rsidRPr="000D195A" w:rsidRDefault="00A514EB" w:rsidP="009429AC">
      <w:pPr>
        <w:pStyle w:val="Table4-1"/>
        <w:rPr>
          <w:rFonts w:ascii="Century" w:hAnsi="Century"/>
          <w:lang w:val="vi-VN"/>
        </w:rPr>
      </w:pPr>
      <w:r w:rsidRPr="000D195A">
        <w:rPr>
          <w:rFonts w:ascii="Century" w:hAnsi="Century"/>
          <w:lang w:val="vi-VN"/>
        </w:rPr>
        <w:t>WS_User model</w:t>
      </w:r>
    </w:p>
    <w:p w:rsidR="00A514EB" w:rsidRPr="000D195A" w:rsidRDefault="00A514EB" w:rsidP="006B4A50">
      <w:pPr>
        <w:pStyle w:val="Heading6"/>
        <w:jc w:val="both"/>
        <w:rPr>
          <w:rFonts w:ascii="Century" w:hAnsi="Century"/>
          <w:lang w:val="vi-VN"/>
        </w:rPr>
      </w:pPr>
      <w:r w:rsidRPr="000D195A">
        <w:rPr>
          <w:rFonts w:ascii="Century" w:hAnsi="Century"/>
          <w:lang w:val="vi-VN"/>
        </w:rPr>
        <w:t>User_Information</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900"/>
        <w:gridCol w:w="990"/>
        <w:gridCol w:w="900"/>
        <w:gridCol w:w="3240"/>
      </w:tblGrid>
      <w:tr w:rsidR="00A514EB" w:rsidRPr="000D195A" w:rsidTr="00A514EB">
        <w:tc>
          <w:tcPr>
            <w:tcW w:w="567" w:type="dxa"/>
            <w:shd w:val="clear" w:color="auto" w:fill="92D050"/>
          </w:tcPr>
          <w:p w:rsidR="00A514EB" w:rsidRPr="000D195A" w:rsidRDefault="00A514EB" w:rsidP="006B4A50">
            <w:pPr>
              <w:pStyle w:val="NormalIndent"/>
              <w:jc w:val="both"/>
              <w:rPr>
                <w:lang w:val="vi-VN"/>
              </w:rPr>
            </w:pPr>
            <w:r w:rsidRPr="000D195A">
              <w:rPr>
                <w:lang w:val="vi-VN"/>
              </w:rPr>
              <w:t>No</w:t>
            </w:r>
          </w:p>
        </w:tc>
        <w:tc>
          <w:tcPr>
            <w:tcW w:w="1678" w:type="dxa"/>
            <w:shd w:val="clear" w:color="auto" w:fill="92D050"/>
          </w:tcPr>
          <w:p w:rsidR="00A514EB" w:rsidRPr="000D195A" w:rsidRDefault="00A514EB" w:rsidP="006B4A50">
            <w:pPr>
              <w:pStyle w:val="NormalIndent"/>
              <w:jc w:val="both"/>
              <w:rPr>
                <w:lang w:val="vi-VN"/>
              </w:rPr>
            </w:pPr>
            <w:r w:rsidRPr="000D195A">
              <w:rPr>
                <w:lang w:val="vi-VN"/>
              </w:rPr>
              <w:t>Field Name</w:t>
            </w:r>
          </w:p>
        </w:tc>
        <w:tc>
          <w:tcPr>
            <w:tcW w:w="900" w:type="dxa"/>
            <w:shd w:val="clear" w:color="auto" w:fill="92D050"/>
          </w:tcPr>
          <w:p w:rsidR="00A514EB" w:rsidRPr="000D195A" w:rsidRDefault="00A514EB" w:rsidP="006B4A50">
            <w:pPr>
              <w:pStyle w:val="NormalIndent"/>
              <w:jc w:val="both"/>
              <w:rPr>
                <w:lang w:val="vi-VN"/>
              </w:rPr>
            </w:pPr>
            <w:r w:rsidRPr="000D195A">
              <w:rPr>
                <w:lang w:val="vi-VN"/>
              </w:rPr>
              <w:t>Type</w:t>
            </w:r>
          </w:p>
        </w:tc>
        <w:tc>
          <w:tcPr>
            <w:tcW w:w="990" w:type="dxa"/>
            <w:shd w:val="clear" w:color="auto" w:fill="92D050"/>
          </w:tcPr>
          <w:p w:rsidR="00A514EB" w:rsidRPr="000D195A" w:rsidRDefault="00A514EB" w:rsidP="006B4A50">
            <w:pPr>
              <w:pStyle w:val="NormalIndent"/>
              <w:jc w:val="both"/>
              <w:rPr>
                <w:lang w:val="vi-VN"/>
              </w:rPr>
            </w:pPr>
            <w:r w:rsidRPr="000D195A">
              <w:rPr>
                <w:lang w:val="vi-VN"/>
              </w:rPr>
              <w:t>Default</w:t>
            </w:r>
          </w:p>
        </w:tc>
        <w:tc>
          <w:tcPr>
            <w:tcW w:w="900" w:type="dxa"/>
            <w:shd w:val="clear" w:color="auto" w:fill="92D050"/>
          </w:tcPr>
          <w:p w:rsidR="00A514EB" w:rsidRPr="000D195A" w:rsidRDefault="00A514EB" w:rsidP="006B4A50">
            <w:pPr>
              <w:pStyle w:val="NormalIndent"/>
              <w:jc w:val="both"/>
              <w:rPr>
                <w:lang w:val="vi-VN"/>
              </w:rPr>
            </w:pPr>
            <w:r w:rsidRPr="000D195A">
              <w:rPr>
                <w:lang w:val="vi-VN"/>
              </w:rPr>
              <w:t>Note</w:t>
            </w:r>
          </w:p>
        </w:tc>
        <w:tc>
          <w:tcPr>
            <w:tcW w:w="3240" w:type="dxa"/>
            <w:shd w:val="clear" w:color="auto" w:fill="92D050"/>
          </w:tcPr>
          <w:p w:rsidR="00A514EB" w:rsidRPr="000D195A" w:rsidRDefault="00A514EB" w:rsidP="006B4A50">
            <w:pPr>
              <w:pStyle w:val="NormalIndent"/>
              <w:jc w:val="both"/>
              <w:rPr>
                <w:lang w:val="vi-VN"/>
              </w:rPr>
            </w:pPr>
            <w:r w:rsidRPr="000D195A">
              <w:rPr>
                <w:lang w:val="vi-VN"/>
              </w:rPr>
              <w:t>Description</w:t>
            </w:r>
          </w:p>
        </w:tc>
      </w:tr>
      <w:tr w:rsidR="00A514EB" w:rsidRPr="000D195A" w:rsidTr="00A514EB">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lang w:val="vi-VN"/>
              </w:rPr>
            </w:pPr>
          </w:p>
        </w:tc>
        <w:tc>
          <w:tcPr>
            <w:tcW w:w="1678" w:type="dxa"/>
          </w:tcPr>
          <w:p w:rsidR="00A514EB" w:rsidRPr="000D195A" w:rsidRDefault="00A514EB" w:rsidP="006B4A50">
            <w:pPr>
              <w:pStyle w:val="NormalIndent"/>
              <w:jc w:val="both"/>
              <w:rPr>
                <w:lang w:val="vi-VN"/>
              </w:rPr>
            </w:pPr>
            <w:r w:rsidRPr="000D195A">
              <w:rPr>
                <w:lang w:val="vi-VN"/>
              </w:rPr>
              <w:t>UserID</w:t>
            </w:r>
          </w:p>
        </w:tc>
        <w:tc>
          <w:tcPr>
            <w:tcW w:w="90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240" w:type="dxa"/>
          </w:tcPr>
          <w:p w:rsidR="00A514EB" w:rsidRPr="000D195A" w:rsidRDefault="00A514EB" w:rsidP="006B4A50">
            <w:pPr>
              <w:pStyle w:val="NormalIndent"/>
              <w:jc w:val="both"/>
              <w:rPr>
                <w:lang w:val="vi-VN"/>
              </w:rPr>
            </w:pPr>
            <w:r w:rsidRPr="000D195A">
              <w:rPr>
                <w:lang w:val="vi-VN"/>
              </w:rPr>
              <w:t>User’s ID</w:t>
            </w:r>
          </w:p>
        </w:tc>
      </w:tr>
      <w:tr w:rsidR="00A514EB" w:rsidRPr="000D195A" w:rsidTr="00A514EB">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lang w:val="vi-VN"/>
              </w:rPr>
            </w:pPr>
          </w:p>
        </w:tc>
        <w:tc>
          <w:tcPr>
            <w:tcW w:w="1678" w:type="dxa"/>
          </w:tcPr>
          <w:p w:rsidR="00A514EB" w:rsidRPr="000D195A" w:rsidRDefault="00A514EB" w:rsidP="006B4A50">
            <w:pPr>
              <w:pStyle w:val="NormalIndent"/>
              <w:jc w:val="both"/>
              <w:rPr>
                <w:lang w:val="vi-VN"/>
              </w:rPr>
            </w:pPr>
            <w:r w:rsidRPr="000D195A">
              <w:rPr>
                <w:lang w:val="vi-VN"/>
              </w:rPr>
              <w:t>FullName</w:t>
            </w:r>
          </w:p>
        </w:tc>
        <w:tc>
          <w:tcPr>
            <w:tcW w:w="90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240" w:type="dxa"/>
          </w:tcPr>
          <w:p w:rsidR="00A514EB" w:rsidRPr="000D195A" w:rsidRDefault="00A514EB" w:rsidP="006B4A50">
            <w:pPr>
              <w:pStyle w:val="NormalIndent"/>
              <w:jc w:val="both"/>
              <w:rPr>
                <w:lang w:val="vi-VN"/>
              </w:rPr>
            </w:pPr>
            <w:r w:rsidRPr="000D195A">
              <w:rPr>
                <w:lang w:val="vi-VN"/>
              </w:rPr>
              <w:t>User’s full name</w:t>
            </w:r>
          </w:p>
        </w:tc>
      </w:tr>
      <w:tr w:rsidR="00A514EB" w:rsidRPr="000D195A" w:rsidTr="00A514EB">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lang w:val="vi-VN"/>
              </w:rPr>
            </w:pPr>
          </w:p>
        </w:tc>
        <w:tc>
          <w:tcPr>
            <w:tcW w:w="1678" w:type="dxa"/>
          </w:tcPr>
          <w:p w:rsidR="00A514EB" w:rsidRPr="000D195A" w:rsidRDefault="00A514EB" w:rsidP="006B4A50">
            <w:pPr>
              <w:pStyle w:val="NormalIndent"/>
              <w:jc w:val="both"/>
              <w:rPr>
                <w:lang w:val="vi-VN"/>
              </w:rPr>
            </w:pPr>
            <w:r w:rsidRPr="000D195A">
              <w:rPr>
                <w:lang w:val="vi-VN"/>
              </w:rPr>
              <w:t>EFullName</w:t>
            </w:r>
          </w:p>
        </w:tc>
        <w:tc>
          <w:tcPr>
            <w:tcW w:w="90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240" w:type="dxa"/>
          </w:tcPr>
          <w:p w:rsidR="00A514EB" w:rsidRPr="000D195A" w:rsidRDefault="00A514EB" w:rsidP="006B4A50">
            <w:pPr>
              <w:pStyle w:val="NormalIndent"/>
              <w:jc w:val="both"/>
              <w:rPr>
                <w:lang w:val="vi-VN"/>
              </w:rPr>
            </w:pPr>
            <w:r w:rsidRPr="000D195A">
              <w:rPr>
                <w:lang w:val="vi-VN"/>
              </w:rPr>
              <w:t>User’s full name</w:t>
            </w:r>
          </w:p>
        </w:tc>
      </w:tr>
      <w:tr w:rsidR="00A514EB" w:rsidRPr="000D195A" w:rsidTr="00A514EB">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lang w:val="vi-VN"/>
              </w:rPr>
            </w:pPr>
          </w:p>
        </w:tc>
        <w:tc>
          <w:tcPr>
            <w:tcW w:w="1678" w:type="dxa"/>
          </w:tcPr>
          <w:p w:rsidR="00A514EB" w:rsidRPr="000D195A" w:rsidRDefault="00A514EB" w:rsidP="006B4A50">
            <w:pPr>
              <w:pStyle w:val="NormalIndent"/>
              <w:jc w:val="both"/>
              <w:rPr>
                <w:lang w:val="vi-VN"/>
              </w:rPr>
            </w:pPr>
            <w:r w:rsidRPr="000D195A">
              <w:rPr>
                <w:lang w:val="vi-VN"/>
              </w:rPr>
              <w:t>ProfileImage</w:t>
            </w:r>
          </w:p>
        </w:tc>
        <w:tc>
          <w:tcPr>
            <w:tcW w:w="90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240" w:type="dxa"/>
          </w:tcPr>
          <w:p w:rsidR="00A514EB" w:rsidRPr="000D195A" w:rsidRDefault="00A514EB" w:rsidP="006B4A50">
            <w:pPr>
              <w:pStyle w:val="NormalIndent"/>
              <w:jc w:val="both"/>
              <w:rPr>
                <w:lang w:val="vi-VN"/>
              </w:rPr>
            </w:pPr>
            <w:r w:rsidRPr="000D195A">
              <w:rPr>
                <w:lang w:val="vi-VN"/>
              </w:rPr>
              <w:t>User’s profile image</w:t>
            </w:r>
          </w:p>
        </w:tc>
      </w:tr>
      <w:tr w:rsidR="00A514EB" w:rsidRPr="000D195A" w:rsidTr="00A514EB">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lang w:val="vi-VN"/>
              </w:rPr>
            </w:pPr>
          </w:p>
        </w:tc>
        <w:tc>
          <w:tcPr>
            <w:tcW w:w="1678" w:type="dxa"/>
          </w:tcPr>
          <w:p w:rsidR="00A514EB" w:rsidRPr="000D195A" w:rsidRDefault="00A514EB" w:rsidP="006B4A50">
            <w:pPr>
              <w:pStyle w:val="NormalIndent"/>
              <w:jc w:val="both"/>
              <w:rPr>
                <w:lang w:val="vi-VN"/>
              </w:rPr>
            </w:pPr>
            <w:r w:rsidRPr="000D195A">
              <w:rPr>
                <w:lang w:val="vi-VN"/>
              </w:rPr>
              <w:t>UserAddress</w:t>
            </w:r>
          </w:p>
        </w:tc>
        <w:tc>
          <w:tcPr>
            <w:tcW w:w="90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240" w:type="dxa"/>
          </w:tcPr>
          <w:p w:rsidR="00A514EB" w:rsidRPr="000D195A" w:rsidRDefault="00A514EB" w:rsidP="006B4A50">
            <w:pPr>
              <w:pStyle w:val="NormalIndent"/>
              <w:jc w:val="both"/>
              <w:rPr>
                <w:lang w:val="vi-VN"/>
              </w:rPr>
            </w:pPr>
            <w:r w:rsidRPr="000D195A">
              <w:rPr>
                <w:lang w:val="vi-VN"/>
              </w:rPr>
              <w:t>User’s address</w:t>
            </w:r>
          </w:p>
        </w:tc>
      </w:tr>
      <w:tr w:rsidR="00A514EB" w:rsidRPr="000D195A" w:rsidTr="00A514EB">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lang w:val="vi-VN"/>
              </w:rPr>
            </w:pPr>
          </w:p>
        </w:tc>
        <w:tc>
          <w:tcPr>
            <w:tcW w:w="1678" w:type="dxa"/>
          </w:tcPr>
          <w:p w:rsidR="00A514EB" w:rsidRPr="000D195A" w:rsidRDefault="00A514EB" w:rsidP="006B4A50">
            <w:pPr>
              <w:pStyle w:val="NormalIndent"/>
              <w:jc w:val="both"/>
              <w:rPr>
                <w:lang w:val="vi-VN"/>
              </w:rPr>
            </w:pPr>
            <w:r w:rsidRPr="000D195A">
              <w:rPr>
                <w:lang w:val="vi-VN"/>
              </w:rPr>
              <w:t>EUserAddress</w:t>
            </w:r>
          </w:p>
        </w:tc>
        <w:tc>
          <w:tcPr>
            <w:tcW w:w="90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240" w:type="dxa"/>
          </w:tcPr>
          <w:p w:rsidR="00A514EB" w:rsidRPr="000D195A" w:rsidRDefault="00A514EB" w:rsidP="006B4A50">
            <w:pPr>
              <w:pStyle w:val="NormalIndent"/>
              <w:jc w:val="both"/>
              <w:rPr>
                <w:lang w:val="vi-VN"/>
              </w:rPr>
            </w:pPr>
            <w:r w:rsidRPr="000D195A">
              <w:rPr>
                <w:lang w:val="vi-VN"/>
              </w:rPr>
              <w:t>User’s eaddress</w:t>
            </w:r>
          </w:p>
        </w:tc>
      </w:tr>
      <w:tr w:rsidR="00A514EB" w:rsidRPr="000D195A" w:rsidTr="00A514EB">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lang w:val="vi-VN"/>
              </w:rPr>
            </w:pPr>
          </w:p>
        </w:tc>
        <w:tc>
          <w:tcPr>
            <w:tcW w:w="1678" w:type="dxa"/>
          </w:tcPr>
          <w:p w:rsidR="00A514EB" w:rsidRPr="000D195A" w:rsidRDefault="00A514EB" w:rsidP="006B4A50">
            <w:pPr>
              <w:pStyle w:val="NormalIndent"/>
              <w:jc w:val="both"/>
              <w:rPr>
                <w:lang w:val="vi-VN"/>
              </w:rPr>
            </w:pPr>
            <w:r w:rsidRPr="000D195A">
              <w:rPr>
                <w:lang w:val="vi-VN"/>
              </w:rPr>
              <w:t>PhoneNumber</w:t>
            </w:r>
          </w:p>
        </w:tc>
        <w:tc>
          <w:tcPr>
            <w:tcW w:w="90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240" w:type="dxa"/>
          </w:tcPr>
          <w:p w:rsidR="00A514EB" w:rsidRPr="000D195A" w:rsidRDefault="00A514EB" w:rsidP="006B4A50">
            <w:pPr>
              <w:pStyle w:val="NormalIndent"/>
              <w:jc w:val="both"/>
              <w:rPr>
                <w:lang w:val="vi-VN"/>
              </w:rPr>
            </w:pPr>
            <w:r w:rsidRPr="000D195A">
              <w:rPr>
                <w:lang w:val="vi-VN"/>
              </w:rPr>
              <w:t>User’s phone number</w:t>
            </w:r>
          </w:p>
        </w:tc>
      </w:tr>
      <w:tr w:rsidR="00A514EB" w:rsidRPr="000D195A" w:rsidTr="00A514EB">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lang w:val="vi-VN"/>
              </w:rPr>
            </w:pPr>
          </w:p>
        </w:tc>
        <w:tc>
          <w:tcPr>
            <w:tcW w:w="1678" w:type="dxa"/>
          </w:tcPr>
          <w:p w:rsidR="00A514EB" w:rsidRPr="000D195A" w:rsidRDefault="00A514EB" w:rsidP="006B4A50">
            <w:pPr>
              <w:pStyle w:val="NormalIndent"/>
              <w:jc w:val="both"/>
              <w:rPr>
                <w:lang w:val="vi-VN"/>
              </w:rPr>
            </w:pPr>
            <w:r w:rsidRPr="000D195A">
              <w:rPr>
                <w:lang w:val="vi-VN"/>
              </w:rPr>
              <w:t>DoB</w:t>
            </w:r>
          </w:p>
        </w:tc>
        <w:tc>
          <w:tcPr>
            <w:tcW w:w="900" w:type="dxa"/>
          </w:tcPr>
          <w:p w:rsidR="00A514EB" w:rsidRPr="000D195A" w:rsidRDefault="00A514EB" w:rsidP="006B4A50">
            <w:pPr>
              <w:pStyle w:val="NormalIndent"/>
              <w:jc w:val="both"/>
              <w:rPr>
                <w:lang w:val="vi-VN"/>
              </w:rPr>
            </w:pPr>
            <w:r w:rsidRPr="000D195A">
              <w:rPr>
                <w:lang w:val="vi-VN"/>
              </w:rPr>
              <w:t>Datetime</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240" w:type="dxa"/>
          </w:tcPr>
          <w:p w:rsidR="00A514EB" w:rsidRPr="000D195A" w:rsidRDefault="00A514EB" w:rsidP="006B4A50">
            <w:pPr>
              <w:pStyle w:val="NormalIndent"/>
              <w:jc w:val="both"/>
              <w:rPr>
                <w:lang w:val="vi-VN"/>
              </w:rPr>
            </w:pPr>
            <w:r w:rsidRPr="000D195A">
              <w:rPr>
                <w:lang w:val="vi-VN"/>
              </w:rPr>
              <w:t>User’s date of birth</w:t>
            </w:r>
          </w:p>
        </w:tc>
      </w:tr>
      <w:tr w:rsidR="00A514EB" w:rsidRPr="000D195A" w:rsidTr="00A514EB">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lang w:val="vi-VN"/>
              </w:rPr>
            </w:pPr>
          </w:p>
        </w:tc>
        <w:tc>
          <w:tcPr>
            <w:tcW w:w="1678" w:type="dxa"/>
          </w:tcPr>
          <w:p w:rsidR="00A514EB" w:rsidRPr="000D195A" w:rsidRDefault="00A514EB" w:rsidP="006B4A50">
            <w:pPr>
              <w:pStyle w:val="NormalIndent"/>
              <w:jc w:val="both"/>
              <w:rPr>
                <w:lang w:val="vi-VN"/>
              </w:rPr>
            </w:pPr>
            <w:r w:rsidRPr="000D195A">
              <w:rPr>
                <w:lang w:val="vi-VN"/>
              </w:rPr>
              <w:t>Phone</w:t>
            </w:r>
          </w:p>
        </w:tc>
        <w:tc>
          <w:tcPr>
            <w:tcW w:w="90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240" w:type="dxa"/>
          </w:tcPr>
          <w:p w:rsidR="00A514EB" w:rsidRPr="000D195A" w:rsidRDefault="00A514EB" w:rsidP="006B4A50">
            <w:pPr>
              <w:pStyle w:val="NormalIndent"/>
              <w:jc w:val="both"/>
              <w:rPr>
                <w:lang w:val="vi-VN"/>
              </w:rPr>
            </w:pPr>
            <w:r w:rsidRPr="000D195A">
              <w:rPr>
                <w:lang w:val="vi-VN"/>
              </w:rPr>
              <w:t>User’s website</w:t>
            </w:r>
          </w:p>
        </w:tc>
      </w:tr>
      <w:tr w:rsidR="00A514EB" w:rsidRPr="000D195A" w:rsidTr="00A514EB">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lang w:val="vi-VN"/>
              </w:rPr>
            </w:pPr>
          </w:p>
        </w:tc>
        <w:tc>
          <w:tcPr>
            <w:tcW w:w="1678" w:type="dxa"/>
          </w:tcPr>
          <w:p w:rsidR="00A514EB" w:rsidRPr="000D195A" w:rsidRDefault="00A514EB" w:rsidP="006B4A50">
            <w:pPr>
              <w:pStyle w:val="NormalIndent"/>
              <w:jc w:val="both"/>
              <w:rPr>
                <w:lang w:val="vi-VN"/>
              </w:rPr>
            </w:pPr>
            <w:r w:rsidRPr="000D195A">
              <w:rPr>
                <w:lang w:val="vi-VN"/>
              </w:rPr>
              <w:t>Gender</w:t>
            </w:r>
          </w:p>
        </w:tc>
        <w:tc>
          <w:tcPr>
            <w:tcW w:w="90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240" w:type="dxa"/>
          </w:tcPr>
          <w:p w:rsidR="00A514EB" w:rsidRPr="000D195A" w:rsidRDefault="00A514EB" w:rsidP="006B4A50">
            <w:pPr>
              <w:pStyle w:val="NormalIndent"/>
              <w:jc w:val="both"/>
              <w:rPr>
                <w:lang w:val="vi-VN"/>
              </w:rPr>
            </w:pPr>
            <w:r w:rsidRPr="000D195A">
              <w:rPr>
                <w:lang w:val="vi-VN"/>
              </w:rPr>
              <w:t>User’s gender</w:t>
            </w:r>
          </w:p>
        </w:tc>
      </w:tr>
      <w:tr w:rsidR="00A514EB" w:rsidRPr="000D195A" w:rsidTr="00A514EB">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lang w:val="vi-VN"/>
              </w:rPr>
            </w:pPr>
          </w:p>
        </w:tc>
        <w:tc>
          <w:tcPr>
            <w:tcW w:w="1678" w:type="dxa"/>
          </w:tcPr>
          <w:p w:rsidR="00A514EB" w:rsidRPr="000D195A" w:rsidRDefault="00A514EB" w:rsidP="006B4A50">
            <w:pPr>
              <w:pStyle w:val="NormalIndent"/>
              <w:jc w:val="both"/>
              <w:rPr>
                <w:lang w:val="vi-VN"/>
              </w:rPr>
            </w:pPr>
            <w:r w:rsidRPr="000D195A">
              <w:rPr>
                <w:lang w:val="vi-VN"/>
              </w:rPr>
              <w:t>Country</w:t>
            </w:r>
          </w:p>
        </w:tc>
        <w:tc>
          <w:tcPr>
            <w:tcW w:w="90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240" w:type="dxa"/>
          </w:tcPr>
          <w:p w:rsidR="00A514EB" w:rsidRPr="000D195A" w:rsidRDefault="00A514EB" w:rsidP="006B4A50">
            <w:pPr>
              <w:pStyle w:val="NormalIndent"/>
              <w:jc w:val="both"/>
              <w:rPr>
                <w:lang w:val="vi-VN"/>
              </w:rPr>
            </w:pPr>
            <w:r w:rsidRPr="000D195A">
              <w:rPr>
                <w:lang w:val="vi-VN"/>
              </w:rPr>
              <w:t>User’s country</w:t>
            </w:r>
          </w:p>
        </w:tc>
      </w:tr>
      <w:tr w:rsidR="00A514EB" w:rsidRPr="000D195A" w:rsidTr="00A514EB">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lang w:val="vi-VN"/>
              </w:rPr>
            </w:pPr>
          </w:p>
        </w:tc>
        <w:tc>
          <w:tcPr>
            <w:tcW w:w="1678" w:type="dxa"/>
          </w:tcPr>
          <w:p w:rsidR="00A514EB" w:rsidRPr="000D195A" w:rsidRDefault="00A514EB" w:rsidP="006B4A50">
            <w:pPr>
              <w:pStyle w:val="NormalIndent"/>
              <w:jc w:val="both"/>
              <w:rPr>
                <w:lang w:val="vi-VN"/>
              </w:rPr>
            </w:pPr>
            <w:r w:rsidRPr="000D195A">
              <w:rPr>
                <w:lang w:val="vi-VN"/>
              </w:rPr>
              <w:t>FacebookUrl</w:t>
            </w:r>
          </w:p>
        </w:tc>
        <w:tc>
          <w:tcPr>
            <w:tcW w:w="90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240" w:type="dxa"/>
          </w:tcPr>
          <w:p w:rsidR="00A514EB" w:rsidRPr="000D195A" w:rsidRDefault="00A514EB" w:rsidP="006B4A50">
            <w:pPr>
              <w:pStyle w:val="NormalIndent"/>
              <w:jc w:val="both"/>
              <w:rPr>
                <w:lang w:val="vi-VN"/>
              </w:rPr>
            </w:pPr>
            <w:r w:rsidRPr="000D195A">
              <w:rPr>
                <w:lang w:val="vi-VN"/>
              </w:rPr>
              <w:t>User’s facebook link</w:t>
            </w:r>
          </w:p>
        </w:tc>
      </w:tr>
      <w:tr w:rsidR="00A514EB" w:rsidRPr="000D195A" w:rsidTr="00A514EB">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lang w:val="vi-VN"/>
              </w:rPr>
            </w:pPr>
          </w:p>
        </w:tc>
        <w:tc>
          <w:tcPr>
            <w:tcW w:w="1678" w:type="dxa"/>
          </w:tcPr>
          <w:p w:rsidR="00A514EB" w:rsidRPr="000D195A" w:rsidRDefault="00A514EB" w:rsidP="006B4A50">
            <w:pPr>
              <w:pStyle w:val="NormalIndent"/>
              <w:jc w:val="both"/>
              <w:rPr>
                <w:lang w:val="vi-VN"/>
              </w:rPr>
            </w:pPr>
            <w:r w:rsidRPr="000D195A">
              <w:rPr>
                <w:lang w:val="vi-VN"/>
              </w:rPr>
              <w:t>OrgnazationIDFollow</w:t>
            </w:r>
          </w:p>
        </w:tc>
        <w:tc>
          <w:tcPr>
            <w:tcW w:w="90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240" w:type="dxa"/>
          </w:tcPr>
          <w:p w:rsidR="00A514EB" w:rsidRPr="000D195A" w:rsidRDefault="00A514EB" w:rsidP="006B4A50">
            <w:pPr>
              <w:pStyle w:val="NormalIndent"/>
              <w:jc w:val="both"/>
              <w:rPr>
                <w:lang w:val="vi-VN"/>
              </w:rPr>
            </w:pPr>
            <w:r w:rsidRPr="000D195A">
              <w:rPr>
                <w:lang w:val="vi-VN"/>
              </w:rPr>
              <w:t>User’s OrgnazationIDFollow</w:t>
            </w:r>
          </w:p>
        </w:tc>
      </w:tr>
      <w:tr w:rsidR="00A514EB" w:rsidRPr="000D195A" w:rsidTr="00A514EB">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lang w:val="vi-VN"/>
              </w:rPr>
            </w:pPr>
          </w:p>
        </w:tc>
        <w:tc>
          <w:tcPr>
            <w:tcW w:w="1678" w:type="dxa"/>
          </w:tcPr>
          <w:p w:rsidR="00A514EB" w:rsidRPr="000D195A" w:rsidRDefault="00A514EB" w:rsidP="006B4A50">
            <w:pPr>
              <w:pStyle w:val="NormalIndent"/>
              <w:jc w:val="both"/>
              <w:rPr>
                <w:lang w:val="vi-VN"/>
              </w:rPr>
            </w:pPr>
            <w:r w:rsidRPr="000D195A">
              <w:rPr>
                <w:lang w:val="vi-VN"/>
              </w:rPr>
              <w:t>UserSignature</w:t>
            </w:r>
          </w:p>
        </w:tc>
        <w:tc>
          <w:tcPr>
            <w:tcW w:w="90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240" w:type="dxa"/>
          </w:tcPr>
          <w:p w:rsidR="00A514EB" w:rsidRPr="000D195A" w:rsidRDefault="00A514EB" w:rsidP="006B4A50">
            <w:pPr>
              <w:pStyle w:val="NormalIndent"/>
              <w:jc w:val="both"/>
              <w:rPr>
                <w:lang w:val="vi-VN"/>
              </w:rPr>
            </w:pPr>
            <w:r w:rsidRPr="000D195A">
              <w:rPr>
                <w:lang w:val="vi-VN"/>
              </w:rPr>
              <w:t>User’s Signature</w:t>
            </w:r>
            <w:r w:rsidRPr="000D195A">
              <w:rPr>
                <w:lang w:val="vi-VN"/>
              </w:rPr>
              <w:tab/>
            </w:r>
          </w:p>
        </w:tc>
      </w:tr>
      <w:tr w:rsidR="00A514EB" w:rsidRPr="000D195A" w:rsidTr="00A514EB">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lang w:val="vi-VN"/>
              </w:rPr>
            </w:pPr>
          </w:p>
        </w:tc>
        <w:tc>
          <w:tcPr>
            <w:tcW w:w="1678" w:type="dxa"/>
          </w:tcPr>
          <w:p w:rsidR="00A514EB" w:rsidRPr="000D195A" w:rsidRDefault="00A514EB" w:rsidP="006B4A50">
            <w:pPr>
              <w:pStyle w:val="NormalIndent"/>
              <w:jc w:val="both"/>
              <w:rPr>
                <w:lang w:val="vi-VN"/>
              </w:rPr>
            </w:pPr>
            <w:r w:rsidRPr="000D195A">
              <w:rPr>
                <w:lang w:val="vi-VN"/>
              </w:rPr>
              <w:t>Point</w:t>
            </w:r>
          </w:p>
        </w:tc>
        <w:tc>
          <w:tcPr>
            <w:tcW w:w="90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240" w:type="dxa"/>
          </w:tcPr>
          <w:p w:rsidR="00A514EB" w:rsidRPr="000D195A" w:rsidRDefault="00A514EB" w:rsidP="006B4A50">
            <w:pPr>
              <w:pStyle w:val="NormalIndent"/>
              <w:jc w:val="both"/>
              <w:rPr>
                <w:lang w:val="vi-VN"/>
              </w:rPr>
            </w:pPr>
            <w:r w:rsidRPr="000D195A">
              <w:rPr>
                <w:lang w:val="vi-VN"/>
              </w:rPr>
              <w:t>User’s point</w:t>
            </w:r>
          </w:p>
        </w:tc>
      </w:tr>
    </w:tbl>
    <w:p w:rsidR="00A514EB" w:rsidRPr="000D195A" w:rsidRDefault="00A514EB" w:rsidP="009429AC">
      <w:pPr>
        <w:pStyle w:val="Table4-1"/>
        <w:rPr>
          <w:rFonts w:ascii="Century" w:hAnsi="Century"/>
          <w:lang w:val="vi-VN"/>
        </w:rPr>
      </w:pPr>
      <w:r w:rsidRPr="000D195A">
        <w:rPr>
          <w:rFonts w:ascii="Century" w:hAnsi="Century"/>
          <w:lang w:val="vi-VN"/>
        </w:rPr>
        <w:t>User_Information model</w:t>
      </w:r>
    </w:p>
    <w:p w:rsidR="00A514EB" w:rsidRPr="000D195A" w:rsidRDefault="00A514EB" w:rsidP="006B4A50">
      <w:pPr>
        <w:pStyle w:val="Heading6"/>
        <w:jc w:val="both"/>
        <w:rPr>
          <w:rFonts w:ascii="Century" w:hAnsi="Century"/>
          <w:lang w:val="vi-VN"/>
        </w:rPr>
      </w:pPr>
      <w:r w:rsidRPr="000D195A">
        <w:rPr>
          <w:rFonts w:ascii="Century" w:hAnsi="Century"/>
          <w:lang w:val="vi-VN"/>
        </w:rPr>
        <w:t>Event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918"/>
        <w:gridCol w:w="900"/>
        <w:gridCol w:w="3060"/>
      </w:tblGrid>
      <w:tr w:rsidR="00A514EB" w:rsidRPr="000D195A" w:rsidTr="00A514EB">
        <w:tc>
          <w:tcPr>
            <w:tcW w:w="567" w:type="dxa"/>
            <w:shd w:val="clear" w:color="auto" w:fill="92D050"/>
          </w:tcPr>
          <w:p w:rsidR="00A514EB" w:rsidRPr="000D195A" w:rsidRDefault="00A514EB" w:rsidP="006B4A50">
            <w:pPr>
              <w:pStyle w:val="NormalIndent"/>
              <w:jc w:val="both"/>
              <w:rPr>
                <w:lang w:val="vi-VN"/>
              </w:rPr>
            </w:pPr>
            <w:r w:rsidRPr="000D195A">
              <w:rPr>
                <w:lang w:val="vi-VN"/>
              </w:rPr>
              <w:t>No</w:t>
            </w:r>
          </w:p>
        </w:tc>
        <w:tc>
          <w:tcPr>
            <w:tcW w:w="1701" w:type="dxa"/>
            <w:shd w:val="clear" w:color="auto" w:fill="92D050"/>
          </w:tcPr>
          <w:p w:rsidR="00A514EB" w:rsidRPr="000D195A" w:rsidRDefault="00A514EB" w:rsidP="006B4A50">
            <w:pPr>
              <w:pStyle w:val="NormalIndent"/>
              <w:jc w:val="both"/>
              <w:rPr>
                <w:lang w:val="vi-VN"/>
              </w:rPr>
            </w:pPr>
            <w:r w:rsidRPr="000D195A">
              <w:rPr>
                <w:lang w:val="vi-VN"/>
              </w:rPr>
              <w:t>Field Name</w:t>
            </w:r>
          </w:p>
        </w:tc>
        <w:tc>
          <w:tcPr>
            <w:tcW w:w="1129" w:type="dxa"/>
            <w:shd w:val="clear" w:color="auto" w:fill="92D050"/>
          </w:tcPr>
          <w:p w:rsidR="00A514EB" w:rsidRPr="000D195A" w:rsidRDefault="00A514EB" w:rsidP="006B4A50">
            <w:pPr>
              <w:pStyle w:val="NormalIndent"/>
              <w:jc w:val="both"/>
              <w:rPr>
                <w:lang w:val="vi-VN"/>
              </w:rPr>
            </w:pPr>
            <w:r w:rsidRPr="000D195A">
              <w:rPr>
                <w:lang w:val="vi-VN"/>
              </w:rPr>
              <w:t>Type</w:t>
            </w:r>
          </w:p>
        </w:tc>
        <w:tc>
          <w:tcPr>
            <w:tcW w:w="918" w:type="dxa"/>
            <w:shd w:val="clear" w:color="auto" w:fill="92D050"/>
          </w:tcPr>
          <w:p w:rsidR="00A514EB" w:rsidRPr="000D195A" w:rsidRDefault="00A514EB" w:rsidP="006B4A50">
            <w:pPr>
              <w:pStyle w:val="NormalIndent"/>
              <w:jc w:val="both"/>
              <w:rPr>
                <w:lang w:val="vi-VN"/>
              </w:rPr>
            </w:pPr>
            <w:r w:rsidRPr="000D195A">
              <w:rPr>
                <w:lang w:val="vi-VN"/>
              </w:rPr>
              <w:t>Default</w:t>
            </w:r>
          </w:p>
        </w:tc>
        <w:tc>
          <w:tcPr>
            <w:tcW w:w="900" w:type="dxa"/>
            <w:shd w:val="clear" w:color="auto" w:fill="92D050"/>
          </w:tcPr>
          <w:p w:rsidR="00A514EB" w:rsidRPr="000D195A" w:rsidRDefault="00A514EB" w:rsidP="006B4A50">
            <w:pPr>
              <w:pStyle w:val="NormalIndent"/>
              <w:jc w:val="both"/>
              <w:rPr>
                <w:lang w:val="vi-VN"/>
              </w:rPr>
            </w:pPr>
            <w:r w:rsidRPr="000D195A">
              <w:rPr>
                <w:lang w:val="vi-VN"/>
              </w:rPr>
              <w:t>Note</w:t>
            </w:r>
          </w:p>
        </w:tc>
        <w:tc>
          <w:tcPr>
            <w:tcW w:w="3060" w:type="dxa"/>
            <w:shd w:val="clear" w:color="auto" w:fill="92D050"/>
          </w:tcPr>
          <w:p w:rsidR="00A514EB" w:rsidRPr="000D195A" w:rsidRDefault="00A514EB" w:rsidP="006B4A50">
            <w:pPr>
              <w:pStyle w:val="NormalIndent"/>
              <w:jc w:val="both"/>
              <w:rPr>
                <w:lang w:val="vi-VN"/>
              </w:rPr>
            </w:pPr>
            <w:r w:rsidRPr="000D195A">
              <w:rPr>
                <w:lang w:val="vi-VN"/>
              </w:rPr>
              <w:t>Description</w:t>
            </w:r>
          </w:p>
        </w:tc>
      </w:tr>
      <w:tr w:rsidR="00A514EB" w:rsidRPr="000D195A" w:rsidTr="00A514EB">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EventID</w:t>
            </w:r>
          </w:p>
        </w:tc>
        <w:tc>
          <w:tcPr>
            <w:tcW w:w="1129" w:type="dxa"/>
          </w:tcPr>
          <w:p w:rsidR="00A514EB" w:rsidRPr="000D195A" w:rsidRDefault="00A514EB" w:rsidP="006B4A50">
            <w:pPr>
              <w:pStyle w:val="NormalIndent"/>
              <w:jc w:val="both"/>
              <w:rPr>
                <w:lang w:val="vi-VN"/>
              </w:rPr>
            </w:pPr>
            <w:r w:rsidRPr="000D195A">
              <w:rPr>
                <w:lang w:val="vi-VN"/>
              </w:rPr>
              <w:t>int</w:t>
            </w:r>
          </w:p>
        </w:tc>
        <w:tc>
          <w:tcPr>
            <w:tcW w:w="918"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Event’s ID</w:t>
            </w:r>
          </w:p>
        </w:tc>
      </w:tr>
      <w:tr w:rsidR="00A514EB" w:rsidRPr="000D195A" w:rsidTr="00A514EB">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CreatorID</w:t>
            </w:r>
          </w:p>
        </w:tc>
        <w:tc>
          <w:tcPr>
            <w:tcW w:w="1129" w:type="dxa"/>
          </w:tcPr>
          <w:p w:rsidR="00A514EB" w:rsidRPr="000D195A" w:rsidRDefault="00A514EB" w:rsidP="006B4A50">
            <w:pPr>
              <w:pStyle w:val="NormalIndent"/>
              <w:jc w:val="both"/>
              <w:rPr>
                <w:lang w:val="vi-VN"/>
              </w:rPr>
            </w:pPr>
            <w:r w:rsidRPr="000D195A">
              <w:rPr>
                <w:lang w:val="vi-VN"/>
              </w:rPr>
              <w:t>int</w:t>
            </w:r>
          </w:p>
        </w:tc>
        <w:tc>
          <w:tcPr>
            <w:tcW w:w="918"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Event’s creator (userID)</w:t>
            </w:r>
          </w:p>
        </w:tc>
      </w:tr>
      <w:tr w:rsidR="00A514EB" w:rsidRPr="000D195A" w:rsidTr="00A514EB">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EventType</w:t>
            </w:r>
          </w:p>
        </w:tc>
        <w:tc>
          <w:tcPr>
            <w:tcW w:w="1129" w:type="dxa"/>
          </w:tcPr>
          <w:p w:rsidR="00A514EB" w:rsidRPr="000D195A" w:rsidRDefault="00A514EB" w:rsidP="006B4A50">
            <w:pPr>
              <w:pStyle w:val="NormalIndent"/>
              <w:jc w:val="both"/>
              <w:rPr>
                <w:lang w:val="vi-VN"/>
              </w:rPr>
            </w:pPr>
            <w:r w:rsidRPr="000D195A">
              <w:rPr>
                <w:lang w:val="vi-VN"/>
              </w:rPr>
              <w:t>int</w:t>
            </w:r>
          </w:p>
        </w:tc>
        <w:tc>
          <w:tcPr>
            <w:tcW w:w="918"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Event’s type</w:t>
            </w:r>
          </w:p>
        </w:tc>
      </w:tr>
      <w:tr w:rsidR="00A514EB" w:rsidRPr="000D195A" w:rsidTr="00A514EB">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EventName</w:t>
            </w:r>
          </w:p>
        </w:tc>
        <w:tc>
          <w:tcPr>
            <w:tcW w:w="1129" w:type="dxa"/>
          </w:tcPr>
          <w:p w:rsidR="00A514EB" w:rsidRPr="000D195A" w:rsidRDefault="00A514EB" w:rsidP="006B4A50">
            <w:pPr>
              <w:pStyle w:val="NormalIndent"/>
              <w:jc w:val="both"/>
              <w:rPr>
                <w:lang w:val="vi-VN"/>
              </w:rPr>
            </w:pPr>
            <w:r w:rsidRPr="000D195A">
              <w:rPr>
                <w:lang w:val="vi-VN"/>
              </w:rPr>
              <w:t>String</w:t>
            </w:r>
          </w:p>
        </w:tc>
        <w:tc>
          <w:tcPr>
            <w:tcW w:w="918"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Event’s name</w:t>
            </w:r>
          </w:p>
        </w:tc>
      </w:tr>
      <w:tr w:rsidR="00A514EB" w:rsidRPr="000D195A" w:rsidTr="00A514EB">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Created_Date</w:t>
            </w:r>
          </w:p>
        </w:tc>
        <w:tc>
          <w:tcPr>
            <w:tcW w:w="1129" w:type="dxa"/>
          </w:tcPr>
          <w:p w:rsidR="00A514EB" w:rsidRPr="000D195A" w:rsidRDefault="00A514EB" w:rsidP="006B4A50">
            <w:pPr>
              <w:pStyle w:val="NormalIndent"/>
              <w:jc w:val="both"/>
              <w:rPr>
                <w:lang w:val="vi-VN"/>
              </w:rPr>
            </w:pPr>
            <w:r w:rsidRPr="000D195A">
              <w:rPr>
                <w:lang w:val="vi-VN"/>
              </w:rPr>
              <w:t>Datetime</w:t>
            </w:r>
          </w:p>
        </w:tc>
        <w:tc>
          <w:tcPr>
            <w:tcW w:w="918"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Event’s date created</w:t>
            </w:r>
          </w:p>
        </w:tc>
      </w:tr>
      <w:tr w:rsidR="00A514EB" w:rsidRPr="000D195A" w:rsidTr="00A514EB">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Finish_Date</w:t>
            </w:r>
          </w:p>
        </w:tc>
        <w:tc>
          <w:tcPr>
            <w:tcW w:w="1129" w:type="dxa"/>
          </w:tcPr>
          <w:p w:rsidR="00A514EB" w:rsidRPr="000D195A" w:rsidRDefault="00A514EB" w:rsidP="006B4A50">
            <w:pPr>
              <w:pStyle w:val="NormalIndent"/>
              <w:jc w:val="both"/>
              <w:rPr>
                <w:lang w:val="vi-VN"/>
              </w:rPr>
            </w:pPr>
            <w:r w:rsidRPr="000D195A">
              <w:rPr>
                <w:lang w:val="vi-VN"/>
              </w:rPr>
              <w:t>Datetime</w:t>
            </w:r>
          </w:p>
        </w:tc>
        <w:tc>
          <w:tcPr>
            <w:tcW w:w="918"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Event’s finish date</w:t>
            </w:r>
          </w:p>
        </w:tc>
      </w:tr>
      <w:tr w:rsidR="00A514EB" w:rsidRPr="000D195A" w:rsidTr="00A514EB">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Updated_Date</w:t>
            </w:r>
          </w:p>
        </w:tc>
        <w:tc>
          <w:tcPr>
            <w:tcW w:w="1129" w:type="dxa"/>
          </w:tcPr>
          <w:p w:rsidR="00A514EB" w:rsidRPr="000D195A" w:rsidRDefault="00A514EB" w:rsidP="006B4A50">
            <w:pPr>
              <w:pStyle w:val="NormalIndent"/>
              <w:jc w:val="both"/>
              <w:rPr>
                <w:lang w:val="vi-VN"/>
              </w:rPr>
            </w:pPr>
            <w:r w:rsidRPr="000D195A">
              <w:rPr>
                <w:lang w:val="vi-VN"/>
              </w:rPr>
              <w:t>Datetime</w:t>
            </w:r>
          </w:p>
        </w:tc>
        <w:tc>
          <w:tcPr>
            <w:tcW w:w="918"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Event’s update timeline</w:t>
            </w:r>
          </w:p>
        </w:tc>
      </w:tr>
      <w:tr w:rsidR="00A514EB" w:rsidRPr="000D195A" w:rsidTr="00A514EB">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ShortDescription</w:t>
            </w:r>
          </w:p>
        </w:tc>
        <w:tc>
          <w:tcPr>
            <w:tcW w:w="1129" w:type="dxa"/>
          </w:tcPr>
          <w:p w:rsidR="00A514EB" w:rsidRPr="000D195A" w:rsidRDefault="00A514EB" w:rsidP="006B4A50">
            <w:pPr>
              <w:pStyle w:val="NormalIndent"/>
              <w:jc w:val="both"/>
              <w:rPr>
                <w:lang w:val="vi-VN"/>
              </w:rPr>
            </w:pPr>
            <w:r w:rsidRPr="000D195A">
              <w:rPr>
                <w:lang w:val="vi-VN"/>
              </w:rPr>
              <w:t>String</w:t>
            </w:r>
          </w:p>
        </w:tc>
        <w:tc>
          <w:tcPr>
            <w:tcW w:w="918"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Event’s shortDescription</w:t>
            </w:r>
          </w:p>
        </w:tc>
      </w:tr>
      <w:tr w:rsidR="00A514EB" w:rsidRPr="000D195A" w:rsidTr="00A514EB">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Description</w:t>
            </w:r>
          </w:p>
        </w:tc>
        <w:tc>
          <w:tcPr>
            <w:tcW w:w="1129" w:type="dxa"/>
          </w:tcPr>
          <w:p w:rsidR="00A514EB" w:rsidRPr="000D195A" w:rsidRDefault="00A514EB" w:rsidP="006B4A50">
            <w:pPr>
              <w:pStyle w:val="NormalIndent"/>
              <w:jc w:val="both"/>
              <w:rPr>
                <w:lang w:val="vi-VN"/>
              </w:rPr>
            </w:pPr>
            <w:r w:rsidRPr="000D195A">
              <w:rPr>
                <w:lang w:val="vi-VN"/>
              </w:rPr>
              <w:t>String</w:t>
            </w:r>
          </w:p>
        </w:tc>
        <w:tc>
          <w:tcPr>
            <w:tcW w:w="918"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Event’s description</w:t>
            </w:r>
          </w:p>
        </w:tc>
      </w:tr>
      <w:tr w:rsidR="00A514EB" w:rsidRPr="000D195A" w:rsidTr="00A514EB">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Location</w:t>
            </w:r>
          </w:p>
        </w:tc>
        <w:tc>
          <w:tcPr>
            <w:tcW w:w="1129" w:type="dxa"/>
          </w:tcPr>
          <w:p w:rsidR="00A514EB" w:rsidRPr="000D195A" w:rsidRDefault="00A514EB" w:rsidP="006B4A50">
            <w:pPr>
              <w:pStyle w:val="NormalIndent"/>
              <w:jc w:val="both"/>
              <w:rPr>
                <w:lang w:val="vi-VN"/>
              </w:rPr>
            </w:pPr>
            <w:r w:rsidRPr="000D195A">
              <w:rPr>
                <w:lang w:val="vi-VN"/>
              </w:rPr>
              <w:t>String</w:t>
            </w:r>
          </w:p>
        </w:tc>
        <w:tc>
          <w:tcPr>
            <w:tcW w:w="918"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 xml:space="preserve">Event’s location </w:t>
            </w:r>
          </w:p>
        </w:tc>
      </w:tr>
      <w:tr w:rsidR="00A514EB" w:rsidRPr="000D195A" w:rsidTr="00A514EB">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VideoUrl</w:t>
            </w:r>
          </w:p>
        </w:tc>
        <w:tc>
          <w:tcPr>
            <w:tcW w:w="1129" w:type="dxa"/>
          </w:tcPr>
          <w:p w:rsidR="00A514EB" w:rsidRPr="000D195A" w:rsidRDefault="00A514EB" w:rsidP="006B4A50">
            <w:pPr>
              <w:pStyle w:val="NormalIndent"/>
              <w:jc w:val="both"/>
              <w:rPr>
                <w:lang w:val="vi-VN"/>
              </w:rPr>
            </w:pPr>
            <w:r w:rsidRPr="000D195A">
              <w:rPr>
                <w:lang w:val="vi-VN"/>
              </w:rPr>
              <w:t>String</w:t>
            </w:r>
          </w:p>
        </w:tc>
        <w:tc>
          <w:tcPr>
            <w:tcW w:w="918"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Event’s video URL</w:t>
            </w:r>
          </w:p>
        </w:tc>
      </w:tr>
      <w:tr w:rsidR="00A514EB" w:rsidRPr="000D195A" w:rsidTr="00A514EB">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TotalPoint</w:t>
            </w:r>
          </w:p>
        </w:tc>
        <w:tc>
          <w:tcPr>
            <w:tcW w:w="1129" w:type="dxa"/>
          </w:tcPr>
          <w:p w:rsidR="00A514EB" w:rsidRPr="000D195A" w:rsidRDefault="00A514EB" w:rsidP="006B4A50">
            <w:pPr>
              <w:pStyle w:val="NormalIndent"/>
              <w:jc w:val="both"/>
              <w:rPr>
                <w:lang w:val="vi-VN"/>
              </w:rPr>
            </w:pPr>
            <w:r w:rsidRPr="000D195A">
              <w:rPr>
                <w:lang w:val="vi-VN"/>
              </w:rPr>
              <w:t>int</w:t>
            </w:r>
          </w:p>
        </w:tc>
        <w:tc>
          <w:tcPr>
            <w:tcW w:w="918"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Event’s TotalPoint</w:t>
            </w:r>
          </w:p>
        </w:tc>
      </w:tr>
      <w:tr w:rsidR="00A514EB" w:rsidRPr="000D195A" w:rsidTr="00A514EB">
        <w:trPr>
          <w:trHeight w:val="407"/>
        </w:trPr>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Status</w:t>
            </w:r>
          </w:p>
        </w:tc>
        <w:tc>
          <w:tcPr>
            <w:tcW w:w="1129" w:type="dxa"/>
          </w:tcPr>
          <w:p w:rsidR="00A514EB" w:rsidRPr="000D195A" w:rsidRDefault="00A514EB" w:rsidP="006B4A50">
            <w:pPr>
              <w:pStyle w:val="NormalIndent"/>
              <w:jc w:val="both"/>
              <w:rPr>
                <w:lang w:val="vi-VN"/>
              </w:rPr>
            </w:pPr>
            <w:r w:rsidRPr="000D195A">
              <w:rPr>
                <w:lang w:val="vi-VN"/>
              </w:rPr>
              <w:t>bit</w:t>
            </w:r>
          </w:p>
        </w:tc>
        <w:tc>
          <w:tcPr>
            <w:tcW w:w="918"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Event’s status</w:t>
            </w:r>
          </w:p>
        </w:tc>
      </w:tr>
      <w:tr w:rsidR="00A514EB" w:rsidRPr="000D195A" w:rsidTr="00A514EB">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Views</w:t>
            </w:r>
          </w:p>
        </w:tc>
        <w:tc>
          <w:tcPr>
            <w:tcW w:w="1129" w:type="dxa"/>
          </w:tcPr>
          <w:p w:rsidR="00A514EB" w:rsidRPr="000D195A" w:rsidRDefault="00A514EB" w:rsidP="006B4A50">
            <w:pPr>
              <w:pStyle w:val="NormalIndent"/>
              <w:jc w:val="both"/>
              <w:rPr>
                <w:lang w:val="vi-VN"/>
              </w:rPr>
            </w:pPr>
            <w:r w:rsidRPr="000D195A">
              <w:rPr>
                <w:lang w:val="vi-VN"/>
              </w:rPr>
              <w:t>int</w:t>
            </w:r>
          </w:p>
        </w:tc>
        <w:tc>
          <w:tcPr>
            <w:tcW w:w="918"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Event’s total views</w:t>
            </w:r>
          </w:p>
        </w:tc>
      </w:tr>
      <w:tr w:rsidR="00A514EB" w:rsidRPr="000D195A" w:rsidTr="00A514EB">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Likes</w:t>
            </w:r>
          </w:p>
        </w:tc>
        <w:tc>
          <w:tcPr>
            <w:tcW w:w="1129" w:type="dxa"/>
          </w:tcPr>
          <w:p w:rsidR="00A514EB" w:rsidRPr="000D195A" w:rsidRDefault="00A514EB" w:rsidP="006B4A50">
            <w:pPr>
              <w:pStyle w:val="NormalIndent"/>
              <w:jc w:val="both"/>
              <w:rPr>
                <w:lang w:val="vi-VN"/>
              </w:rPr>
            </w:pPr>
            <w:r w:rsidRPr="000D195A">
              <w:rPr>
                <w:lang w:val="vi-VN"/>
              </w:rPr>
              <w:t>int</w:t>
            </w:r>
          </w:p>
        </w:tc>
        <w:tc>
          <w:tcPr>
            <w:tcW w:w="918"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Event’s total likes</w:t>
            </w:r>
          </w:p>
        </w:tc>
      </w:tr>
      <w:tr w:rsidR="00A514EB" w:rsidRPr="000D195A" w:rsidTr="00A514EB">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ExpectedMoney</w:t>
            </w:r>
          </w:p>
        </w:tc>
        <w:tc>
          <w:tcPr>
            <w:tcW w:w="1129" w:type="dxa"/>
          </w:tcPr>
          <w:p w:rsidR="00A514EB" w:rsidRPr="000D195A" w:rsidRDefault="00A514EB" w:rsidP="006B4A50">
            <w:pPr>
              <w:pStyle w:val="NormalIndent"/>
              <w:jc w:val="both"/>
              <w:rPr>
                <w:lang w:val="vi-VN"/>
              </w:rPr>
            </w:pPr>
            <w:r w:rsidRPr="000D195A">
              <w:rPr>
                <w:lang w:val="vi-VN"/>
              </w:rPr>
              <w:t>decimal</w:t>
            </w:r>
          </w:p>
        </w:tc>
        <w:tc>
          <w:tcPr>
            <w:tcW w:w="918"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Event’s expected money</w:t>
            </w:r>
          </w:p>
        </w:tc>
      </w:tr>
      <w:tr w:rsidR="00A514EB" w:rsidRPr="000D195A" w:rsidTr="00A514EB">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lang w:val="vi-VN"/>
              </w:rPr>
            </w:pPr>
          </w:p>
        </w:tc>
        <w:tc>
          <w:tcPr>
            <w:tcW w:w="1701" w:type="dxa"/>
          </w:tcPr>
          <w:p w:rsidR="00A514EB" w:rsidRPr="000D195A" w:rsidRDefault="00A514EB" w:rsidP="006B4A50">
            <w:pPr>
              <w:pStyle w:val="NormalIndent"/>
              <w:jc w:val="both"/>
              <w:rPr>
                <w:lang w:val="vi-VN"/>
              </w:rPr>
            </w:pPr>
            <w:r w:rsidRPr="000D195A">
              <w:rPr>
                <w:lang w:val="vi-VN"/>
              </w:rPr>
              <w:t>IsOpen</w:t>
            </w:r>
          </w:p>
        </w:tc>
        <w:tc>
          <w:tcPr>
            <w:tcW w:w="1129" w:type="dxa"/>
          </w:tcPr>
          <w:p w:rsidR="00A514EB" w:rsidRPr="000D195A" w:rsidRDefault="00A514EB" w:rsidP="006B4A50">
            <w:pPr>
              <w:pStyle w:val="NormalIndent"/>
              <w:jc w:val="both"/>
              <w:rPr>
                <w:lang w:val="vi-VN"/>
              </w:rPr>
            </w:pPr>
            <w:r w:rsidRPr="000D195A">
              <w:rPr>
                <w:lang w:val="vi-VN"/>
              </w:rPr>
              <w:t>bool</w:t>
            </w:r>
          </w:p>
        </w:tc>
        <w:tc>
          <w:tcPr>
            <w:tcW w:w="918"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Event’s activity status</w:t>
            </w:r>
          </w:p>
        </w:tc>
      </w:tr>
    </w:tbl>
    <w:p w:rsidR="00A514EB" w:rsidRPr="000D195A" w:rsidRDefault="00A514EB" w:rsidP="009429AC">
      <w:pPr>
        <w:pStyle w:val="Table4-1"/>
        <w:rPr>
          <w:rFonts w:ascii="Century" w:hAnsi="Century"/>
          <w:lang w:val="vi-VN"/>
        </w:rPr>
      </w:pPr>
      <w:r w:rsidRPr="000D195A">
        <w:rPr>
          <w:rFonts w:ascii="Century" w:hAnsi="Century"/>
          <w:lang w:val="vi-VN"/>
        </w:rPr>
        <w:t>Event model</w:t>
      </w:r>
    </w:p>
    <w:p w:rsidR="00A514EB" w:rsidRPr="000D195A" w:rsidRDefault="00A514EB" w:rsidP="006B4A50">
      <w:pPr>
        <w:pStyle w:val="Heading6"/>
        <w:jc w:val="both"/>
        <w:rPr>
          <w:rFonts w:ascii="Century" w:hAnsi="Century"/>
          <w:lang w:val="vi-VN"/>
        </w:rPr>
      </w:pPr>
      <w:r w:rsidRPr="000D195A">
        <w:rPr>
          <w:rFonts w:ascii="Century" w:hAnsi="Century"/>
          <w:lang w:val="vi-VN"/>
        </w:rPr>
        <w:lastRenderedPageBreak/>
        <w:t>Organization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863"/>
        <w:gridCol w:w="990"/>
        <w:gridCol w:w="900"/>
        <w:gridCol w:w="3060"/>
      </w:tblGrid>
      <w:tr w:rsidR="00A514EB" w:rsidRPr="000D195A" w:rsidTr="00A514EB">
        <w:tc>
          <w:tcPr>
            <w:tcW w:w="535" w:type="dxa"/>
            <w:shd w:val="clear" w:color="auto" w:fill="92D050"/>
          </w:tcPr>
          <w:p w:rsidR="00A514EB" w:rsidRPr="000D195A" w:rsidRDefault="00A514EB" w:rsidP="006B4A50">
            <w:pPr>
              <w:pStyle w:val="NormalIndent"/>
              <w:jc w:val="both"/>
              <w:rPr>
                <w:lang w:val="vi-VN"/>
              </w:rPr>
            </w:pPr>
            <w:r w:rsidRPr="000D195A">
              <w:rPr>
                <w:lang w:val="vi-VN"/>
              </w:rPr>
              <w:t>No</w:t>
            </w:r>
          </w:p>
        </w:tc>
        <w:tc>
          <w:tcPr>
            <w:tcW w:w="1927" w:type="dxa"/>
            <w:shd w:val="clear" w:color="auto" w:fill="92D050"/>
          </w:tcPr>
          <w:p w:rsidR="00A514EB" w:rsidRPr="000D195A" w:rsidRDefault="00A514EB" w:rsidP="006B4A50">
            <w:pPr>
              <w:pStyle w:val="NormalIndent"/>
              <w:jc w:val="both"/>
              <w:rPr>
                <w:lang w:val="vi-VN"/>
              </w:rPr>
            </w:pPr>
            <w:r w:rsidRPr="000D195A">
              <w:rPr>
                <w:lang w:val="vi-VN"/>
              </w:rPr>
              <w:t>Field Name</w:t>
            </w:r>
          </w:p>
        </w:tc>
        <w:tc>
          <w:tcPr>
            <w:tcW w:w="863" w:type="dxa"/>
            <w:shd w:val="clear" w:color="auto" w:fill="92D050"/>
          </w:tcPr>
          <w:p w:rsidR="00A514EB" w:rsidRPr="000D195A" w:rsidRDefault="00A514EB" w:rsidP="006B4A50">
            <w:pPr>
              <w:pStyle w:val="NormalIndent"/>
              <w:jc w:val="both"/>
              <w:rPr>
                <w:lang w:val="vi-VN"/>
              </w:rPr>
            </w:pPr>
            <w:r w:rsidRPr="000D195A">
              <w:rPr>
                <w:lang w:val="vi-VN"/>
              </w:rPr>
              <w:t>Type</w:t>
            </w:r>
          </w:p>
        </w:tc>
        <w:tc>
          <w:tcPr>
            <w:tcW w:w="990" w:type="dxa"/>
            <w:shd w:val="clear" w:color="auto" w:fill="92D050"/>
          </w:tcPr>
          <w:p w:rsidR="00A514EB" w:rsidRPr="000D195A" w:rsidRDefault="00A514EB" w:rsidP="006B4A50">
            <w:pPr>
              <w:pStyle w:val="NormalIndent"/>
              <w:jc w:val="both"/>
              <w:rPr>
                <w:lang w:val="vi-VN"/>
              </w:rPr>
            </w:pPr>
            <w:r w:rsidRPr="000D195A">
              <w:rPr>
                <w:lang w:val="vi-VN"/>
              </w:rPr>
              <w:t>Default</w:t>
            </w:r>
          </w:p>
        </w:tc>
        <w:tc>
          <w:tcPr>
            <w:tcW w:w="900" w:type="dxa"/>
            <w:shd w:val="clear" w:color="auto" w:fill="92D050"/>
          </w:tcPr>
          <w:p w:rsidR="00A514EB" w:rsidRPr="000D195A" w:rsidRDefault="00A514EB" w:rsidP="006B4A50">
            <w:pPr>
              <w:pStyle w:val="NormalIndent"/>
              <w:jc w:val="both"/>
              <w:rPr>
                <w:lang w:val="vi-VN"/>
              </w:rPr>
            </w:pPr>
            <w:r w:rsidRPr="000D195A">
              <w:rPr>
                <w:lang w:val="vi-VN"/>
              </w:rPr>
              <w:t>Note</w:t>
            </w:r>
          </w:p>
        </w:tc>
        <w:tc>
          <w:tcPr>
            <w:tcW w:w="3060" w:type="dxa"/>
            <w:shd w:val="clear" w:color="auto" w:fill="92D050"/>
          </w:tcPr>
          <w:p w:rsidR="00A514EB" w:rsidRPr="000D195A" w:rsidRDefault="00A514EB" w:rsidP="006B4A50">
            <w:pPr>
              <w:pStyle w:val="NormalIndent"/>
              <w:jc w:val="both"/>
              <w:rPr>
                <w:lang w:val="vi-VN"/>
              </w:rPr>
            </w:pPr>
            <w:r w:rsidRPr="000D195A">
              <w:rPr>
                <w:lang w:val="vi-VN"/>
              </w:rPr>
              <w:t>Description</w:t>
            </w:r>
          </w:p>
        </w:tc>
      </w:tr>
      <w:tr w:rsidR="00A514EB" w:rsidRPr="000D195A" w:rsidTr="00A514EB">
        <w:tc>
          <w:tcPr>
            <w:tcW w:w="535"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lang w:val="vi-VN"/>
              </w:rPr>
            </w:pPr>
          </w:p>
        </w:tc>
        <w:tc>
          <w:tcPr>
            <w:tcW w:w="1927" w:type="dxa"/>
          </w:tcPr>
          <w:p w:rsidR="00A514EB" w:rsidRPr="000D195A" w:rsidRDefault="00A514EB" w:rsidP="006B4A50">
            <w:pPr>
              <w:pStyle w:val="NormalIndent"/>
              <w:jc w:val="both"/>
              <w:rPr>
                <w:lang w:val="vi-VN"/>
              </w:rPr>
            </w:pPr>
            <w:r w:rsidRPr="000D195A">
              <w:rPr>
                <w:lang w:val="vi-VN"/>
              </w:rPr>
              <w:t>OrganazationID</w:t>
            </w:r>
          </w:p>
        </w:tc>
        <w:tc>
          <w:tcPr>
            <w:tcW w:w="863"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Organization’s ID</w:t>
            </w:r>
          </w:p>
        </w:tc>
      </w:tr>
      <w:tr w:rsidR="00A514EB" w:rsidRPr="000D195A" w:rsidTr="00A514EB">
        <w:tc>
          <w:tcPr>
            <w:tcW w:w="535"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lang w:val="vi-VN"/>
              </w:rPr>
            </w:pPr>
          </w:p>
        </w:tc>
        <w:tc>
          <w:tcPr>
            <w:tcW w:w="1927" w:type="dxa"/>
          </w:tcPr>
          <w:p w:rsidR="00A514EB" w:rsidRPr="000D195A" w:rsidRDefault="00A514EB" w:rsidP="006B4A50">
            <w:pPr>
              <w:pStyle w:val="NormalIndent"/>
              <w:jc w:val="both"/>
              <w:rPr>
                <w:lang w:val="vi-VN"/>
              </w:rPr>
            </w:pPr>
            <w:r w:rsidRPr="000D195A">
              <w:rPr>
                <w:lang w:val="vi-VN"/>
              </w:rPr>
              <w:t>OrganazationName</w:t>
            </w:r>
          </w:p>
        </w:tc>
        <w:tc>
          <w:tcPr>
            <w:tcW w:w="863"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Organization’s Name</w:t>
            </w:r>
          </w:p>
        </w:tc>
      </w:tr>
      <w:tr w:rsidR="00A514EB" w:rsidRPr="000D195A" w:rsidTr="00A514EB">
        <w:tc>
          <w:tcPr>
            <w:tcW w:w="535"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lang w:val="vi-VN"/>
              </w:rPr>
            </w:pPr>
          </w:p>
        </w:tc>
        <w:tc>
          <w:tcPr>
            <w:tcW w:w="1927" w:type="dxa"/>
          </w:tcPr>
          <w:p w:rsidR="00A514EB" w:rsidRPr="000D195A" w:rsidRDefault="00A514EB" w:rsidP="006B4A50">
            <w:pPr>
              <w:pStyle w:val="NormalIndent"/>
              <w:jc w:val="both"/>
              <w:rPr>
                <w:lang w:val="vi-VN"/>
              </w:rPr>
            </w:pPr>
            <w:r w:rsidRPr="000D195A">
              <w:rPr>
                <w:lang w:val="vi-VN"/>
              </w:rPr>
              <w:t>Introduction</w:t>
            </w:r>
          </w:p>
        </w:tc>
        <w:tc>
          <w:tcPr>
            <w:tcW w:w="863"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Introduce about Organization</w:t>
            </w:r>
          </w:p>
        </w:tc>
      </w:tr>
      <w:tr w:rsidR="00A514EB" w:rsidRPr="000D195A" w:rsidTr="00A514EB">
        <w:tc>
          <w:tcPr>
            <w:tcW w:w="535"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lang w:val="vi-VN"/>
              </w:rPr>
            </w:pPr>
          </w:p>
        </w:tc>
        <w:tc>
          <w:tcPr>
            <w:tcW w:w="1927" w:type="dxa"/>
          </w:tcPr>
          <w:p w:rsidR="00A514EB" w:rsidRPr="000D195A" w:rsidRDefault="00A514EB" w:rsidP="006B4A50">
            <w:pPr>
              <w:pStyle w:val="NormalIndent"/>
              <w:jc w:val="both"/>
              <w:rPr>
                <w:lang w:val="vi-VN"/>
              </w:rPr>
            </w:pPr>
            <w:r w:rsidRPr="000D195A">
              <w:rPr>
                <w:lang w:val="vi-VN"/>
              </w:rPr>
              <w:t>LogoUrl</w:t>
            </w:r>
          </w:p>
        </w:tc>
        <w:tc>
          <w:tcPr>
            <w:tcW w:w="863"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Organization’s logo</w:t>
            </w:r>
          </w:p>
        </w:tc>
      </w:tr>
      <w:tr w:rsidR="00A514EB" w:rsidRPr="000D195A" w:rsidTr="00A514EB">
        <w:tc>
          <w:tcPr>
            <w:tcW w:w="535"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lang w:val="vi-VN"/>
              </w:rPr>
            </w:pPr>
          </w:p>
        </w:tc>
        <w:tc>
          <w:tcPr>
            <w:tcW w:w="1927" w:type="dxa"/>
          </w:tcPr>
          <w:p w:rsidR="00A514EB" w:rsidRPr="000D195A" w:rsidRDefault="00A514EB" w:rsidP="006B4A50">
            <w:pPr>
              <w:pStyle w:val="NormalIndent"/>
              <w:jc w:val="both"/>
              <w:rPr>
                <w:lang w:val="vi-VN"/>
              </w:rPr>
            </w:pPr>
            <w:r w:rsidRPr="000D195A">
              <w:rPr>
                <w:lang w:val="vi-VN"/>
              </w:rPr>
              <w:t>Phone</w:t>
            </w:r>
          </w:p>
        </w:tc>
        <w:tc>
          <w:tcPr>
            <w:tcW w:w="863"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Organization’s phone</w:t>
            </w:r>
          </w:p>
        </w:tc>
      </w:tr>
      <w:tr w:rsidR="00A514EB" w:rsidRPr="000D195A" w:rsidTr="00A514EB">
        <w:tc>
          <w:tcPr>
            <w:tcW w:w="535"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lang w:val="vi-VN"/>
              </w:rPr>
            </w:pPr>
          </w:p>
        </w:tc>
        <w:tc>
          <w:tcPr>
            <w:tcW w:w="1927" w:type="dxa"/>
          </w:tcPr>
          <w:p w:rsidR="00A514EB" w:rsidRPr="000D195A" w:rsidRDefault="00A514EB" w:rsidP="006B4A50">
            <w:pPr>
              <w:pStyle w:val="NormalIndent"/>
              <w:jc w:val="both"/>
              <w:rPr>
                <w:lang w:val="vi-VN"/>
              </w:rPr>
            </w:pPr>
            <w:r w:rsidRPr="000D195A">
              <w:rPr>
                <w:lang w:val="vi-VN"/>
              </w:rPr>
              <w:t>Email</w:t>
            </w:r>
          </w:p>
        </w:tc>
        <w:tc>
          <w:tcPr>
            <w:tcW w:w="863"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Organization’s email for contact</w:t>
            </w:r>
          </w:p>
        </w:tc>
      </w:tr>
      <w:tr w:rsidR="00A514EB" w:rsidRPr="000D195A" w:rsidTr="00A514EB">
        <w:tc>
          <w:tcPr>
            <w:tcW w:w="535"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lang w:val="vi-VN"/>
              </w:rPr>
            </w:pPr>
          </w:p>
        </w:tc>
        <w:tc>
          <w:tcPr>
            <w:tcW w:w="1927" w:type="dxa"/>
          </w:tcPr>
          <w:p w:rsidR="00A514EB" w:rsidRPr="000D195A" w:rsidRDefault="00A514EB" w:rsidP="006B4A50">
            <w:pPr>
              <w:pStyle w:val="NormalIndent"/>
              <w:jc w:val="both"/>
              <w:rPr>
                <w:lang w:val="vi-VN"/>
              </w:rPr>
            </w:pPr>
            <w:r w:rsidRPr="000D195A">
              <w:rPr>
                <w:lang w:val="vi-VN"/>
              </w:rPr>
              <w:t>Address</w:t>
            </w:r>
          </w:p>
        </w:tc>
        <w:tc>
          <w:tcPr>
            <w:tcW w:w="863"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Organization’s Address</w:t>
            </w:r>
          </w:p>
        </w:tc>
      </w:tr>
      <w:tr w:rsidR="00A514EB" w:rsidRPr="000D195A" w:rsidTr="00A514EB">
        <w:tc>
          <w:tcPr>
            <w:tcW w:w="535"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lang w:val="vi-VN"/>
              </w:rPr>
            </w:pPr>
          </w:p>
        </w:tc>
        <w:tc>
          <w:tcPr>
            <w:tcW w:w="1927" w:type="dxa"/>
          </w:tcPr>
          <w:p w:rsidR="00A514EB" w:rsidRPr="000D195A" w:rsidRDefault="00A514EB" w:rsidP="006B4A50">
            <w:pPr>
              <w:pStyle w:val="NormalIndent"/>
              <w:jc w:val="both"/>
              <w:rPr>
                <w:lang w:val="vi-VN"/>
              </w:rPr>
            </w:pPr>
            <w:r w:rsidRPr="000D195A">
              <w:rPr>
                <w:lang w:val="vi-VN"/>
              </w:rPr>
              <w:t>Status</w:t>
            </w:r>
          </w:p>
        </w:tc>
        <w:tc>
          <w:tcPr>
            <w:tcW w:w="863"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Organization’s Status</w:t>
            </w:r>
          </w:p>
        </w:tc>
      </w:tr>
      <w:tr w:rsidR="00A514EB" w:rsidRPr="000D195A" w:rsidTr="00A514EB">
        <w:tc>
          <w:tcPr>
            <w:tcW w:w="535"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lang w:val="vi-VN"/>
              </w:rPr>
            </w:pPr>
          </w:p>
        </w:tc>
        <w:tc>
          <w:tcPr>
            <w:tcW w:w="1927" w:type="dxa"/>
          </w:tcPr>
          <w:p w:rsidR="00A514EB" w:rsidRPr="000D195A" w:rsidRDefault="00A514EB" w:rsidP="006B4A50">
            <w:pPr>
              <w:pStyle w:val="NormalIndent"/>
              <w:jc w:val="both"/>
              <w:rPr>
                <w:lang w:val="vi-VN"/>
              </w:rPr>
            </w:pPr>
            <w:r w:rsidRPr="000D195A">
              <w:rPr>
                <w:lang w:val="vi-VN"/>
              </w:rPr>
              <w:t>Point</w:t>
            </w:r>
          </w:p>
        </w:tc>
        <w:tc>
          <w:tcPr>
            <w:tcW w:w="863"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Organization’s point</w:t>
            </w:r>
          </w:p>
        </w:tc>
      </w:tr>
      <w:tr w:rsidR="00A514EB" w:rsidRPr="000D195A" w:rsidTr="00A514EB">
        <w:tc>
          <w:tcPr>
            <w:tcW w:w="535"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lang w:val="vi-VN"/>
              </w:rPr>
            </w:pPr>
          </w:p>
        </w:tc>
        <w:tc>
          <w:tcPr>
            <w:tcW w:w="1927" w:type="dxa"/>
          </w:tcPr>
          <w:p w:rsidR="00A514EB" w:rsidRPr="000D195A" w:rsidRDefault="00A514EB" w:rsidP="006B4A50">
            <w:pPr>
              <w:pStyle w:val="NormalIndent"/>
              <w:jc w:val="both"/>
              <w:rPr>
                <w:lang w:val="vi-VN"/>
              </w:rPr>
            </w:pPr>
            <w:r w:rsidRPr="000D195A">
              <w:rPr>
                <w:lang w:val="vi-VN"/>
              </w:rPr>
              <w:t>IsActive</w:t>
            </w:r>
          </w:p>
        </w:tc>
        <w:tc>
          <w:tcPr>
            <w:tcW w:w="863" w:type="dxa"/>
          </w:tcPr>
          <w:p w:rsidR="00A514EB" w:rsidRPr="000D195A" w:rsidRDefault="00A514EB" w:rsidP="006B4A50">
            <w:pPr>
              <w:pStyle w:val="NormalIndent"/>
              <w:jc w:val="both"/>
              <w:rPr>
                <w:lang w:val="vi-VN"/>
              </w:rPr>
            </w:pPr>
            <w:r w:rsidRPr="000D195A">
              <w:rPr>
                <w:lang w:val="vi-VN"/>
              </w:rPr>
              <w:t>bool</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Organization’s activity status</w:t>
            </w:r>
          </w:p>
        </w:tc>
      </w:tr>
      <w:tr w:rsidR="00A514EB" w:rsidRPr="000D195A" w:rsidTr="00A514EB">
        <w:tc>
          <w:tcPr>
            <w:tcW w:w="535"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lang w:val="vi-VN"/>
              </w:rPr>
            </w:pPr>
          </w:p>
        </w:tc>
        <w:tc>
          <w:tcPr>
            <w:tcW w:w="1927" w:type="dxa"/>
          </w:tcPr>
          <w:p w:rsidR="00A514EB" w:rsidRPr="000D195A" w:rsidRDefault="00A514EB" w:rsidP="006B4A50">
            <w:pPr>
              <w:pStyle w:val="NormalIndent"/>
              <w:jc w:val="both"/>
              <w:rPr>
                <w:lang w:val="vi-VN"/>
              </w:rPr>
            </w:pPr>
            <w:r w:rsidRPr="000D195A">
              <w:rPr>
                <w:lang w:val="vi-VN"/>
              </w:rPr>
              <w:t>IsVerify</w:t>
            </w:r>
          </w:p>
        </w:tc>
        <w:tc>
          <w:tcPr>
            <w:tcW w:w="863" w:type="dxa"/>
          </w:tcPr>
          <w:p w:rsidR="00A514EB" w:rsidRPr="000D195A" w:rsidRDefault="00A514EB" w:rsidP="006B4A50">
            <w:pPr>
              <w:pStyle w:val="NormalIndent"/>
              <w:jc w:val="both"/>
              <w:rPr>
                <w:lang w:val="vi-VN"/>
              </w:rPr>
            </w:pPr>
            <w:r w:rsidRPr="000D195A">
              <w:rPr>
                <w:lang w:val="vi-VN"/>
              </w:rPr>
              <w:t>bool</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Organization’s creating request status</w:t>
            </w:r>
          </w:p>
        </w:tc>
      </w:tr>
      <w:tr w:rsidR="00A514EB" w:rsidRPr="000D195A" w:rsidTr="00A514EB">
        <w:tc>
          <w:tcPr>
            <w:tcW w:w="535"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lang w:val="vi-VN"/>
              </w:rPr>
            </w:pPr>
          </w:p>
        </w:tc>
        <w:tc>
          <w:tcPr>
            <w:tcW w:w="1927" w:type="dxa"/>
          </w:tcPr>
          <w:p w:rsidR="00A514EB" w:rsidRPr="000D195A" w:rsidRDefault="00A514EB" w:rsidP="006B4A50">
            <w:pPr>
              <w:pStyle w:val="NormalIndent"/>
              <w:jc w:val="both"/>
              <w:rPr>
                <w:lang w:val="vi-VN"/>
              </w:rPr>
            </w:pPr>
            <w:r w:rsidRPr="000D195A">
              <w:rPr>
                <w:lang w:val="vi-VN"/>
              </w:rPr>
              <w:t>CreatedDate</w:t>
            </w:r>
          </w:p>
        </w:tc>
        <w:tc>
          <w:tcPr>
            <w:tcW w:w="863" w:type="dxa"/>
          </w:tcPr>
          <w:p w:rsidR="00A514EB" w:rsidRPr="000D195A" w:rsidRDefault="00A514EB" w:rsidP="006B4A50">
            <w:pPr>
              <w:pStyle w:val="NormalIndent"/>
              <w:jc w:val="both"/>
              <w:rPr>
                <w:lang w:val="vi-VN"/>
              </w:rPr>
            </w:pPr>
            <w:r w:rsidRPr="000D195A">
              <w:rPr>
                <w:lang w:val="vi-VN"/>
              </w:rPr>
              <w:t>DateTime</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Organization’s created date</w:t>
            </w:r>
          </w:p>
        </w:tc>
      </w:tr>
    </w:tbl>
    <w:p w:rsidR="00A514EB" w:rsidRPr="000D195A" w:rsidRDefault="00A514EB" w:rsidP="009429AC">
      <w:pPr>
        <w:pStyle w:val="Table4-1"/>
        <w:rPr>
          <w:rFonts w:ascii="Century" w:hAnsi="Century"/>
          <w:lang w:val="vi-VN"/>
        </w:rPr>
      </w:pPr>
      <w:r w:rsidRPr="000D195A">
        <w:rPr>
          <w:rFonts w:ascii="Century" w:hAnsi="Century"/>
          <w:lang w:val="vi-VN"/>
        </w:rPr>
        <w:t>Organization Model</w:t>
      </w:r>
    </w:p>
    <w:p w:rsidR="00A514EB" w:rsidRPr="000D195A" w:rsidRDefault="00A514EB" w:rsidP="006B4A50">
      <w:pPr>
        <w:pStyle w:val="Heading6"/>
        <w:jc w:val="both"/>
        <w:rPr>
          <w:rFonts w:ascii="Century" w:hAnsi="Century"/>
          <w:lang w:val="vi-VN"/>
        </w:rPr>
      </w:pPr>
      <w:r w:rsidRPr="000D195A">
        <w:rPr>
          <w:rFonts w:ascii="Century" w:hAnsi="Century"/>
          <w:lang w:val="vi-VN"/>
        </w:rPr>
        <w:t>Event Type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00"/>
        <w:gridCol w:w="990"/>
        <w:gridCol w:w="900"/>
        <w:gridCol w:w="3060"/>
      </w:tblGrid>
      <w:tr w:rsidR="00A514EB" w:rsidRPr="000D195A" w:rsidTr="00A514EB">
        <w:tc>
          <w:tcPr>
            <w:tcW w:w="562" w:type="dxa"/>
            <w:shd w:val="clear" w:color="auto" w:fill="92D050"/>
          </w:tcPr>
          <w:p w:rsidR="00A514EB" w:rsidRPr="000D195A" w:rsidRDefault="00A514EB" w:rsidP="006B4A50">
            <w:pPr>
              <w:pStyle w:val="NormalIndent"/>
              <w:jc w:val="both"/>
              <w:rPr>
                <w:lang w:val="vi-VN"/>
              </w:rPr>
            </w:pPr>
            <w:r w:rsidRPr="000D195A">
              <w:rPr>
                <w:lang w:val="vi-VN"/>
              </w:rPr>
              <w:t>No</w:t>
            </w:r>
          </w:p>
        </w:tc>
        <w:tc>
          <w:tcPr>
            <w:tcW w:w="1863" w:type="dxa"/>
            <w:shd w:val="clear" w:color="auto" w:fill="92D050"/>
          </w:tcPr>
          <w:p w:rsidR="00A514EB" w:rsidRPr="000D195A" w:rsidRDefault="00A514EB" w:rsidP="006B4A50">
            <w:pPr>
              <w:pStyle w:val="NormalIndent"/>
              <w:jc w:val="both"/>
              <w:rPr>
                <w:lang w:val="vi-VN"/>
              </w:rPr>
            </w:pPr>
            <w:r w:rsidRPr="000D195A">
              <w:rPr>
                <w:lang w:val="vi-VN"/>
              </w:rPr>
              <w:t>Field Name</w:t>
            </w:r>
          </w:p>
        </w:tc>
        <w:tc>
          <w:tcPr>
            <w:tcW w:w="900" w:type="dxa"/>
            <w:shd w:val="clear" w:color="auto" w:fill="92D050"/>
          </w:tcPr>
          <w:p w:rsidR="00A514EB" w:rsidRPr="000D195A" w:rsidRDefault="00A514EB" w:rsidP="006B4A50">
            <w:pPr>
              <w:pStyle w:val="NormalIndent"/>
              <w:jc w:val="both"/>
              <w:rPr>
                <w:lang w:val="vi-VN"/>
              </w:rPr>
            </w:pPr>
            <w:r w:rsidRPr="000D195A">
              <w:rPr>
                <w:lang w:val="vi-VN"/>
              </w:rPr>
              <w:t>Type</w:t>
            </w:r>
          </w:p>
        </w:tc>
        <w:tc>
          <w:tcPr>
            <w:tcW w:w="990" w:type="dxa"/>
            <w:shd w:val="clear" w:color="auto" w:fill="92D050"/>
          </w:tcPr>
          <w:p w:rsidR="00A514EB" w:rsidRPr="000D195A" w:rsidRDefault="00A514EB" w:rsidP="006B4A50">
            <w:pPr>
              <w:pStyle w:val="NormalIndent"/>
              <w:jc w:val="both"/>
              <w:rPr>
                <w:lang w:val="vi-VN"/>
              </w:rPr>
            </w:pPr>
            <w:r w:rsidRPr="000D195A">
              <w:rPr>
                <w:lang w:val="vi-VN"/>
              </w:rPr>
              <w:t>Default</w:t>
            </w:r>
          </w:p>
        </w:tc>
        <w:tc>
          <w:tcPr>
            <w:tcW w:w="900" w:type="dxa"/>
            <w:shd w:val="clear" w:color="auto" w:fill="92D050"/>
          </w:tcPr>
          <w:p w:rsidR="00A514EB" w:rsidRPr="000D195A" w:rsidRDefault="00A514EB" w:rsidP="006B4A50">
            <w:pPr>
              <w:pStyle w:val="NormalIndent"/>
              <w:jc w:val="both"/>
              <w:rPr>
                <w:lang w:val="vi-VN"/>
              </w:rPr>
            </w:pPr>
            <w:r w:rsidRPr="000D195A">
              <w:rPr>
                <w:lang w:val="vi-VN"/>
              </w:rPr>
              <w:t>Note</w:t>
            </w:r>
          </w:p>
        </w:tc>
        <w:tc>
          <w:tcPr>
            <w:tcW w:w="3060" w:type="dxa"/>
            <w:shd w:val="clear" w:color="auto" w:fill="92D050"/>
          </w:tcPr>
          <w:p w:rsidR="00A514EB" w:rsidRPr="000D195A" w:rsidRDefault="00A514EB" w:rsidP="006B4A50">
            <w:pPr>
              <w:pStyle w:val="NormalIndent"/>
              <w:jc w:val="both"/>
              <w:rPr>
                <w:lang w:val="vi-VN"/>
              </w:rPr>
            </w:pPr>
            <w:r w:rsidRPr="000D195A">
              <w:rPr>
                <w:lang w:val="vi-VN"/>
              </w:rPr>
              <w:t>Description</w:t>
            </w:r>
          </w:p>
        </w:tc>
      </w:tr>
      <w:tr w:rsidR="00A514EB" w:rsidRPr="000D195A" w:rsidTr="00A514EB">
        <w:tc>
          <w:tcPr>
            <w:tcW w:w="562" w:type="dxa"/>
          </w:tcPr>
          <w:p w:rsidR="00A514EB" w:rsidRPr="000D195A" w:rsidRDefault="00A514EB" w:rsidP="006B4A50">
            <w:pPr>
              <w:pStyle w:val="comment"/>
              <w:numPr>
                <w:ilvl w:val="0"/>
                <w:numId w:val="92"/>
              </w:numPr>
              <w:jc w:val="both"/>
              <w:rPr>
                <w:rFonts w:ascii="Century" w:hAnsi="Century" w:cs="Times New Roman"/>
                <w:i w:val="0"/>
                <w:color w:val="000000" w:themeColor="text1"/>
                <w:sz w:val="22"/>
                <w:szCs w:val="22"/>
                <w:lang w:val="vi-VN"/>
              </w:rPr>
            </w:pPr>
          </w:p>
        </w:tc>
        <w:tc>
          <w:tcPr>
            <w:tcW w:w="1863" w:type="dxa"/>
          </w:tcPr>
          <w:p w:rsidR="00A514EB" w:rsidRPr="000D195A" w:rsidRDefault="00A514EB" w:rsidP="006B4A50">
            <w:pPr>
              <w:pStyle w:val="NormalIndent"/>
              <w:jc w:val="both"/>
              <w:rPr>
                <w:lang w:val="vi-VN"/>
              </w:rPr>
            </w:pPr>
            <w:r w:rsidRPr="000D195A">
              <w:rPr>
                <w:lang w:val="vi-VN"/>
              </w:rPr>
              <w:t>EventTypeID</w:t>
            </w:r>
          </w:p>
        </w:tc>
        <w:tc>
          <w:tcPr>
            <w:tcW w:w="90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private</w:t>
            </w:r>
          </w:p>
        </w:tc>
        <w:tc>
          <w:tcPr>
            <w:tcW w:w="3060" w:type="dxa"/>
          </w:tcPr>
          <w:p w:rsidR="00A514EB" w:rsidRPr="000D195A" w:rsidRDefault="00A514EB" w:rsidP="006B4A50">
            <w:pPr>
              <w:pStyle w:val="NormalIndent"/>
              <w:jc w:val="both"/>
              <w:rPr>
                <w:lang w:val="vi-VN"/>
              </w:rPr>
            </w:pPr>
            <w:r w:rsidRPr="000D195A">
              <w:rPr>
                <w:lang w:val="vi-VN"/>
              </w:rPr>
              <w:t>EventType’s ID</w:t>
            </w:r>
          </w:p>
        </w:tc>
      </w:tr>
      <w:tr w:rsidR="00A514EB" w:rsidRPr="000D195A" w:rsidTr="00A514EB">
        <w:tc>
          <w:tcPr>
            <w:tcW w:w="562" w:type="dxa"/>
          </w:tcPr>
          <w:p w:rsidR="00A514EB" w:rsidRPr="000D195A" w:rsidRDefault="00A514EB" w:rsidP="006B4A50">
            <w:pPr>
              <w:pStyle w:val="comment"/>
              <w:numPr>
                <w:ilvl w:val="0"/>
                <w:numId w:val="92"/>
              </w:numPr>
              <w:jc w:val="both"/>
              <w:rPr>
                <w:rFonts w:ascii="Century" w:hAnsi="Century" w:cs="Times New Roman"/>
                <w:i w:val="0"/>
                <w:color w:val="000000" w:themeColor="text1"/>
                <w:sz w:val="22"/>
                <w:szCs w:val="22"/>
                <w:lang w:val="vi-VN"/>
              </w:rPr>
            </w:pPr>
          </w:p>
        </w:tc>
        <w:tc>
          <w:tcPr>
            <w:tcW w:w="1863" w:type="dxa"/>
          </w:tcPr>
          <w:p w:rsidR="00A514EB" w:rsidRPr="000D195A" w:rsidRDefault="00A514EB" w:rsidP="006B4A50">
            <w:pPr>
              <w:pStyle w:val="NormalIndent"/>
              <w:jc w:val="both"/>
              <w:rPr>
                <w:lang w:val="vi-VN"/>
              </w:rPr>
            </w:pPr>
            <w:r w:rsidRPr="000D195A">
              <w:rPr>
                <w:lang w:val="vi-VN"/>
              </w:rPr>
              <w:t>EventTypeName</w:t>
            </w:r>
          </w:p>
        </w:tc>
        <w:tc>
          <w:tcPr>
            <w:tcW w:w="90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private</w:t>
            </w:r>
          </w:p>
        </w:tc>
        <w:tc>
          <w:tcPr>
            <w:tcW w:w="3060" w:type="dxa"/>
          </w:tcPr>
          <w:p w:rsidR="00A514EB" w:rsidRPr="000D195A" w:rsidRDefault="00A514EB" w:rsidP="006B4A50">
            <w:pPr>
              <w:pStyle w:val="NormalIndent"/>
              <w:jc w:val="both"/>
              <w:rPr>
                <w:lang w:val="vi-VN"/>
              </w:rPr>
            </w:pPr>
            <w:r w:rsidRPr="000D195A">
              <w:rPr>
                <w:lang w:val="vi-VN"/>
              </w:rPr>
              <w:t>EventType’s name</w:t>
            </w:r>
          </w:p>
        </w:tc>
      </w:tr>
      <w:tr w:rsidR="00A514EB" w:rsidRPr="000D195A" w:rsidTr="00A514EB">
        <w:tc>
          <w:tcPr>
            <w:tcW w:w="562" w:type="dxa"/>
          </w:tcPr>
          <w:p w:rsidR="00A514EB" w:rsidRPr="000D195A" w:rsidRDefault="00A514EB" w:rsidP="006B4A50">
            <w:pPr>
              <w:pStyle w:val="comment"/>
              <w:numPr>
                <w:ilvl w:val="0"/>
                <w:numId w:val="92"/>
              </w:numPr>
              <w:jc w:val="both"/>
              <w:rPr>
                <w:rFonts w:ascii="Century" w:hAnsi="Century" w:cs="Times New Roman"/>
                <w:i w:val="0"/>
                <w:color w:val="000000" w:themeColor="text1"/>
                <w:sz w:val="22"/>
                <w:szCs w:val="22"/>
                <w:lang w:val="vi-VN"/>
              </w:rPr>
            </w:pPr>
          </w:p>
        </w:tc>
        <w:tc>
          <w:tcPr>
            <w:tcW w:w="1863" w:type="dxa"/>
          </w:tcPr>
          <w:p w:rsidR="00A514EB" w:rsidRPr="000D195A" w:rsidRDefault="00A514EB" w:rsidP="006B4A50">
            <w:pPr>
              <w:pStyle w:val="NormalIndent"/>
              <w:jc w:val="both"/>
              <w:rPr>
                <w:lang w:val="vi-VN"/>
              </w:rPr>
            </w:pPr>
            <w:r w:rsidRPr="000D195A">
              <w:rPr>
                <w:lang w:val="vi-VN"/>
              </w:rPr>
              <w:t>IsActive</w:t>
            </w:r>
          </w:p>
        </w:tc>
        <w:tc>
          <w:tcPr>
            <w:tcW w:w="900" w:type="dxa"/>
          </w:tcPr>
          <w:p w:rsidR="00A514EB" w:rsidRPr="000D195A" w:rsidRDefault="00A514EB" w:rsidP="006B4A50">
            <w:pPr>
              <w:pStyle w:val="NormalIndent"/>
              <w:jc w:val="both"/>
              <w:rPr>
                <w:lang w:val="vi-VN"/>
              </w:rPr>
            </w:pPr>
            <w:r w:rsidRPr="000D195A">
              <w:rPr>
                <w:lang w:val="vi-VN"/>
              </w:rPr>
              <w:t>bool</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private</w:t>
            </w:r>
          </w:p>
        </w:tc>
        <w:tc>
          <w:tcPr>
            <w:tcW w:w="3060" w:type="dxa"/>
          </w:tcPr>
          <w:p w:rsidR="00A514EB" w:rsidRPr="000D195A" w:rsidRDefault="00A514EB" w:rsidP="006B4A50">
            <w:pPr>
              <w:pStyle w:val="NormalIndent"/>
              <w:jc w:val="both"/>
              <w:rPr>
                <w:lang w:val="vi-VN"/>
              </w:rPr>
            </w:pPr>
            <w:r w:rsidRPr="000D195A">
              <w:rPr>
                <w:lang w:val="vi-VN"/>
              </w:rPr>
              <w:t>EventType’s active status</w:t>
            </w:r>
          </w:p>
        </w:tc>
      </w:tr>
      <w:tr w:rsidR="00A514EB" w:rsidRPr="000D195A" w:rsidTr="00A514EB">
        <w:tc>
          <w:tcPr>
            <w:tcW w:w="562" w:type="dxa"/>
          </w:tcPr>
          <w:p w:rsidR="00A514EB" w:rsidRPr="000D195A" w:rsidRDefault="00A514EB" w:rsidP="006B4A50">
            <w:pPr>
              <w:pStyle w:val="comment"/>
              <w:numPr>
                <w:ilvl w:val="0"/>
                <w:numId w:val="92"/>
              </w:numPr>
              <w:jc w:val="both"/>
              <w:rPr>
                <w:rFonts w:ascii="Century" w:hAnsi="Century" w:cs="Times New Roman"/>
                <w:i w:val="0"/>
                <w:color w:val="000000" w:themeColor="text1"/>
                <w:sz w:val="22"/>
                <w:szCs w:val="22"/>
                <w:lang w:val="vi-VN"/>
              </w:rPr>
            </w:pPr>
          </w:p>
        </w:tc>
        <w:tc>
          <w:tcPr>
            <w:tcW w:w="1863" w:type="dxa"/>
          </w:tcPr>
          <w:p w:rsidR="00A514EB" w:rsidRPr="000D195A" w:rsidRDefault="00A514EB" w:rsidP="006B4A50">
            <w:pPr>
              <w:pStyle w:val="NormalIndent"/>
              <w:jc w:val="both"/>
              <w:rPr>
                <w:lang w:val="vi-VN"/>
              </w:rPr>
            </w:pPr>
            <w:r w:rsidRPr="000D195A">
              <w:rPr>
                <w:lang w:val="vi-VN"/>
              </w:rPr>
              <w:t>Content</w:t>
            </w:r>
          </w:p>
        </w:tc>
        <w:tc>
          <w:tcPr>
            <w:tcW w:w="90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private</w:t>
            </w:r>
          </w:p>
        </w:tc>
        <w:tc>
          <w:tcPr>
            <w:tcW w:w="3060" w:type="dxa"/>
          </w:tcPr>
          <w:p w:rsidR="00A514EB" w:rsidRPr="000D195A" w:rsidRDefault="00A514EB" w:rsidP="006B4A50">
            <w:pPr>
              <w:pStyle w:val="NormalIndent"/>
              <w:jc w:val="both"/>
              <w:rPr>
                <w:lang w:val="vi-VN"/>
              </w:rPr>
            </w:pPr>
            <w:r w:rsidRPr="000D195A">
              <w:rPr>
                <w:lang w:val="vi-VN"/>
              </w:rPr>
              <w:t>EventType’s description</w:t>
            </w:r>
          </w:p>
        </w:tc>
      </w:tr>
    </w:tbl>
    <w:p w:rsidR="00A514EB" w:rsidRPr="000D195A" w:rsidRDefault="00A514EB" w:rsidP="009429AC">
      <w:pPr>
        <w:pStyle w:val="Table4-1"/>
        <w:rPr>
          <w:rFonts w:ascii="Century" w:hAnsi="Century"/>
          <w:lang w:val="vi-VN"/>
        </w:rPr>
      </w:pPr>
      <w:r w:rsidRPr="000D195A">
        <w:rPr>
          <w:rFonts w:ascii="Century" w:hAnsi="Century"/>
          <w:lang w:val="vi-VN"/>
        </w:rPr>
        <w:t>Event Type Model</w:t>
      </w:r>
    </w:p>
    <w:p w:rsidR="00A514EB" w:rsidRPr="000D195A" w:rsidRDefault="00A514EB" w:rsidP="006B4A50">
      <w:pPr>
        <w:pStyle w:val="Heading6"/>
        <w:jc w:val="both"/>
        <w:rPr>
          <w:rFonts w:ascii="Century" w:hAnsi="Century"/>
          <w:lang w:val="vi-VN"/>
        </w:rPr>
      </w:pPr>
      <w:r w:rsidRPr="000D195A">
        <w:rPr>
          <w:rFonts w:ascii="Century" w:hAnsi="Century"/>
          <w:lang w:val="vi-VN"/>
        </w:rPr>
        <w:t>ReportEvent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A514EB" w:rsidRPr="000D195A" w:rsidTr="00A514EB">
        <w:tc>
          <w:tcPr>
            <w:tcW w:w="562" w:type="dxa"/>
            <w:shd w:val="clear" w:color="auto" w:fill="92D050"/>
          </w:tcPr>
          <w:p w:rsidR="00A514EB" w:rsidRPr="000D195A" w:rsidRDefault="00A514EB" w:rsidP="006B4A50">
            <w:pPr>
              <w:pStyle w:val="NormalIndent"/>
              <w:jc w:val="both"/>
              <w:rPr>
                <w:lang w:val="vi-VN"/>
              </w:rPr>
            </w:pPr>
            <w:r w:rsidRPr="000D195A">
              <w:rPr>
                <w:lang w:val="vi-VN"/>
              </w:rPr>
              <w:t>No</w:t>
            </w:r>
          </w:p>
        </w:tc>
        <w:tc>
          <w:tcPr>
            <w:tcW w:w="1773" w:type="dxa"/>
            <w:shd w:val="clear" w:color="auto" w:fill="92D050"/>
          </w:tcPr>
          <w:p w:rsidR="00A514EB" w:rsidRPr="000D195A" w:rsidRDefault="00A514EB" w:rsidP="006B4A50">
            <w:pPr>
              <w:pStyle w:val="NormalIndent"/>
              <w:jc w:val="both"/>
              <w:rPr>
                <w:lang w:val="vi-VN"/>
              </w:rPr>
            </w:pPr>
            <w:r w:rsidRPr="000D195A">
              <w:rPr>
                <w:lang w:val="vi-VN"/>
              </w:rPr>
              <w:t>Field Name</w:t>
            </w:r>
          </w:p>
        </w:tc>
        <w:tc>
          <w:tcPr>
            <w:tcW w:w="990" w:type="dxa"/>
            <w:shd w:val="clear" w:color="auto" w:fill="92D050"/>
          </w:tcPr>
          <w:p w:rsidR="00A514EB" w:rsidRPr="000D195A" w:rsidRDefault="00A514EB" w:rsidP="006B4A50">
            <w:pPr>
              <w:pStyle w:val="NormalIndent"/>
              <w:jc w:val="both"/>
              <w:rPr>
                <w:lang w:val="vi-VN"/>
              </w:rPr>
            </w:pPr>
            <w:r w:rsidRPr="000D195A">
              <w:rPr>
                <w:lang w:val="vi-VN"/>
              </w:rPr>
              <w:t>Type</w:t>
            </w:r>
          </w:p>
        </w:tc>
        <w:tc>
          <w:tcPr>
            <w:tcW w:w="1019" w:type="dxa"/>
            <w:shd w:val="clear" w:color="auto" w:fill="92D050"/>
          </w:tcPr>
          <w:p w:rsidR="00A514EB" w:rsidRPr="000D195A" w:rsidRDefault="00A514EB" w:rsidP="006B4A50">
            <w:pPr>
              <w:pStyle w:val="NormalIndent"/>
              <w:jc w:val="both"/>
              <w:rPr>
                <w:lang w:val="vi-VN"/>
              </w:rPr>
            </w:pPr>
            <w:r w:rsidRPr="000D195A">
              <w:rPr>
                <w:lang w:val="vi-VN"/>
              </w:rPr>
              <w:t>Default</w:t>
            </w:r>
          </w:p>
        </w:tc>
        <w:tc>
          <w:tcPr>
            <w:tcW w:w="871" w:type="dxa"/>
            <w:shd w:val="clear" w:color="auto" w:fill="92D050"/>
          </w:tcPr>
          <w:p w:rsidR="00A514EB" w:rsidRPr="000D195A" w:rsidRDefault="00A514EB" w:rsidP="006B4A50">
            <w:pPr>
              <w:pStyle w:val="NormalIndent"/>
              <w:jc w:val="both"/>
              <w:rPr>
                <w:lang w:val="vi-VN"/>
              </w:rPr>
            </w:pPr>
            <w:r w:rsidRPr="000D195A">
              <w:rPr>
                <w:lang w:val="vi-VN"/>
              </w:rPr>
              <w:t>Note</w:t>
            </w:r>
          </w:p>
        </w:tc>
        <w:tc>
          <w:tcPr>
            <w:tcW w:w="3150" w:type="dxa"/>
            <w:shd w:val="clear" w:color="auto" w:fill="92D050"/>
          </w:tcPr>
          <w:p w:rsidR="00A514EB" w:rsidRPr="000D195A" w:rsidRDefault="00A514EB" w:rsidP="006B4A50">
            <w:pPr>
              <w:pStyle w:val="NormalIndent"/>
              <w:jc w:val="both"/>
              <w:rPr>
                <w:lang w:val="vi-VN"/>
              </w:rPr>
            </w:pPr>
            <w:r w:rsidRPr="000D195A">
              <w:rPr>
                <w:lang w:val="vi-VN"/>
              </w:rPr>
              <w:t>Description</w:t>
            </w:r>
          </w:p>
        </w:tc>
      </w:tr>
      <w:tr w:rsidR="00A514EB" w:rsidRPr="000D195A" w:rsidTr="00A514EB">
        <w:tc>
          <w:tcPr>
            <w:tcW w:w="562" w:type="dxa"/>
          </w:tcPr>
          <w:p w:rsidR="00A514EB" w:rsidRPr="000D195A" w:rsidRDefault="00A514EB" w:rsidP="006B4A50">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ReportID</w:t>
            </w:r>
          </w:p>
        </w:tc>
        <w:tc>
          <w:tcPr>
            <w:tcW w:w="990" w:type="dxa"/>
          </w:tcPr>
          <w:p w:rsidR="00A514EB" w:rsidRPr="000D195A" w:rsidRDefault="00A514EB" w:rsidP="006B4A50">
            <w:pPr>
              <w:pStyle w:val="NormalIndent"/>
              <w:jc w:val="both"/>
              <w:rPr>
                <w:lang w:val="vi-VN"/>
              </w:rPr>
            </w:pPr>
            <w:r w:rsidRPr="000D195A">
              <w:rPr>
                <w:lang w:val="vi-VN"/>
              </w:rPr>
              <w:t>int</w:t>
            </w:r>
          </w:p>
        </w:tc>
        <w:tc>
          <w:tcPr>
            <w:tcW w:w="1019" w:type="dxa"/>
          </w:tcPr>
          <w:p w:rsidR="00A514EB" w:rsidRPr="000D195A" w:rsidRDefault="00A514EB" w:rsidP="006B4A50">
            <w:pPr>
              <w:pStyle w:val="NormalIndent"/>
              <w:jc w:val="both"/>
              <w:rPr>
                <w:lang w:val="vi-VN"/>
              </w:rPr>
            </w:pPr>
          </w:p>
        </w:tc>
        <w:tc>
          <w:tcPr>
            <w:tcW w:w="871"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Report ’s ID</w:t>
            </w:r>
          </w:p>
        </w:tc>
      </w:tr>
      <w:tr w:rsidR="00A514EB" w:rsidRPr="000D195A" w:rsidTr="00A514EB">
        <w:tc>
          <w:tcPr>
            <w:tcW w:w="562" w:type="dxa"/>
          </w:tcPr>
          <w:p w:rsidR="00A514EB" w:rsidRPr="000D195A" w:rsidRDefault="00A514EB" w:rsidP="006B4A50">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UserID</w:t>
            </w:r>
          </w:p>
        </w:tc>
        <w:tc>
          <w:tcPr>
            <w:tcW w:w="990" w:type="dxa"/>
          </w:tcPr>
          <w:p w:rsidR="00A514EB" w:rsidRPr="000D195A" w:rsidRDefault="00A514EB" w:rsidP="006B4A50">
            <w:pPr>
              <w:pStyle w:val="NormalIndent"/>
              <w:jc w:val="both"/>
              <w:rPr>
                <w:lang w:val="vi-VN"/>
              </w:rPr>
            </w:pPr>
            <w:r w:rsidRPr="000D195A">
              <w:rPr>
                <w:lang w:val="vi-VN"/>
              </w:rPr>
              <w:t>int</w:t>
            </w:r>
          </w:p>
        </w:tc>
        <w:tc>
          <w:tcPr>
            <w:tcW w:w="1019" w:type="dxa"/>
          </w:tcPr>
          <w:p w:rsidR="00A514EB" w:rsidRPr="000D195A" w:rsidRDefault="00A514EB" w:rsidP="006B4A50">
            <w:pPr>
              <w:pStyle w:val="NormalIndent"/>
              <w:jc w:val="both"/>
              <w:rPr>
                <w:lang w:val="vi-VN"/>
              </w:rPr>
            </w:pPr>
          </w:p>
        </w:tc>
        <w:tc>
          <w:tcPr>
            <w:tcW w:w="871"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Report ’s user id, who report project</w:t>
            </w:r>
          </w:p>
        </w:tc>
      </w:tr>
      <w:tr w:rsidR="00A514EB" w:rsidRPr="000D195A" w:rsidTr="00A514EB">
        <w:tc>
          <w:tcPr>
            <w:tcW w:w="562" w:type="dxa"/>
          </w:tcPr>
          <w:p w:rsidR="00A514EB" w:rsidRPr="000D195A" w:rsidRDefault="00A514EB" w:rsidP="006B4A50">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Reason</w:t>
            </w:r>
          </w:p>
        </w:tc>
        <w:tc>
          <w:tcPr>
            <w:tcW w:w="990" w:type="dxa"/>
          </w:tcPr>
          <w:p w:rsidR="00A514EB" w:rsidRPr="000D195A" w:rsidRDefault="00A514EB" w:rsidP="006B4A50">
            <w:pPr>
              <w:pStyle w:val="NormalIndent"/>
              <w:jc w:val="both"/>
              <w:rPr>
                <w:lang w:val="vi-VN"/>
              </w:rPr>
            </w:pPr>
            <w:r w:rsidRPr="000D195A">
              <w:rPr>
                <w:lang w:val="vi-VN"/>
              </w:rPr>
              <w:t>String</w:t>
            </w:r>
          </w:p>
        </w:tc>
        <w:tc>
          <w:tcPr>
            <w:tcW w:w="1019" w:type="dxa"/>
          </w:tcPr>
          <w:p w:rsidR="00A514EB" w:rsidRPr="000D195A" w:rsidRDefault="00A514EB" w:rsidP="006B4A50">
            <w:pPr>
              <w:pStyle w:val="NormalIndent"/>
              <w:jc w:val="both"/>
              <w:rPr>
                <w:lang w:val="vi-VN"/>
              </w:rPr>
            </w:pPr>
          </w:p>
        </w:tc>
        <w:tc>
          <w:tcPr>
            <w:tcW w:w="871"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Report ’s Reason</w:t>
            </w:r>
          </w:p>
        </w:tc>
      </w:tr>
      <w:tr w:rsidR="00A514EB" w:rsidRPr="000D195A" w:rsidTr="00A514EB">
        <w:tc>
          <w:tcPr>
            <w:tcW w:w="562" w:type="dxa"/>
          </w:tcPr>
          <w:p w:rsidR="00A514EB" w:rsidRPr="000D195A" w:rsidRDefault="00A514EB" w:rsidP="006B4A50">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ReportTime</w:t>
            </w:r>
          </w:p>
        </w:tc>
        <w:tc>
          <w:tcPr>
            <w:tcW w:w="990" w:type="dxa"/>
          </w:tcPr>
          <w:p w:rsidR="00A514EB" w:rsidRPr="000D195A" w:rsidRDefault="00A514EB" w:rsidP="006B4A50">
            <w:pPr>
              <w:pStyle w:val="NormalIndent"/>
              <w:jc w:val="both"/>
              <w:rPr>
                <w:lang w:val="vi-VN"/>
              </w:rPr>
            </w:pPr>
            <w:r w:rsidRPr="000D195A">
              <w:rPr>
                <w:lang w:val="vi-VN"/>
              </w:rPr>
              <w:t>datetime</w:t>
            </w:r>
          </w:p>
        </w:tc>
        <w:tc>
          <w:tcPr>
            <w:tcW w:w="1019" w:type="dxa"/>
          </w:tcPr>
          <w:p w:rsidR="00A514EB" w:rsidRPr="000D195A" w:rsidRDefault="00A514EB" w:rsidP="006B4A50">
            <w:pPr>
              <w:pStyle w:val="NormalIndent"/>
              <w:jc w:val="both"/>
              <w:rPr>
                <w:lang w:val="vi-VN"/>
              </w:rPr>
            </w:pPr>
          </w:p>
        </w:tc>
        <w:tc>
          <w:tcPr>
            <w:tcW w:w="871"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Report ’s report date</w:t>
            </w:r>
          </w:p>
        </w:tc>
      </w:tr>
      <w:tr w:rsidR="00A514EB" w:rsidRPr="000D195A" w:rsidTr="00A514EB">
        <w:tc>
          <w:tcPr>
            <w:tcW w:w="562" w:type="dxa"/>
          </w:tcPr>
          <w:p w:rsidR="00A514EB" w:rsidRPr="000D195A" w:rsidRDefault="00A514EB" w:rsidP="006B4A50">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Type</w:t>
            </w:r>
          </w:p>
        </w:tc>
        <w:tc>
          <w:tcPr>
            <w:tcW w:w="990" w:type="dxa"/>
          </w:tcPr>
          <w:p w:rsidR="00A514EB" w:rsidRPr="000D195A" w:rsidRDefault="00A514EB" w:rsidP="006B4A50">
            <w:pPr>
              <w:pStyle w:val="NormalIndent"/>
              <w:jc w:val="both"/>
              <w:rPr>
                <w:lang w:val="vi-VN"/>
              </w:rPr>
            </w:pPr>
            <w:r w:rsidRPr="000D195A">
              <w:rPr>
                <w:lang w:val="vi-VN"/>
              </w:rPr>
              <w:t>String</w:t>
            </w:r>
          </w:p>
        </w:tc>
        <w:tc>
          <w:tcPr>
            <w:tcW w:w="1019" w:type="dxa"/>
          </w:tcPr>
          <w:p w:rsidR="00A514EB" w:rsidRPr="000D195A" w:rsidRDefault="00A514EB" w:rsidP="006B4A50">
            <w:pPr>
              <w:pStyle w:val="NormalIndent"/>
              <w:jc w:val="both"/>
              <w:rPr>
                <w:lang w:val="vi-VN"/>
              </w:rPr>
            </w:pPr>
          </w:p>
        </w:tc>
        <w:tc>
          <w:tcPr>
            <w:tcW w:w="871"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Report ’s type</w:t>
            </w:r>
          </w:p>
        </w:tc>
      </w:tr>
      <w:tr w:rsidR="00A514EB" w:rsidRPr="000D195A" w:rsidTr="00A514EB">
        <w:tc>
          <w:tcPr>
            <w:tcW w:w="562" w:type="dxa"/>
          </w:tcPr>
          <w:p w:rsidR="00A514EB" w:rsidRPr="000D195A" w:rsidRDefault="00A514EB" w:rsidP="006B4A50">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ReportTo</w:t>
            </w:r>
          </w:p>
        </w:tc>
        <w:tc>
          <w:tcPr>
            <w:tcW w:w="990" w:type="dxa"/>
          </w:tcPr>
          <w:p w:rsidR="00A514EB" w:rsidRPr="000D195A" w:rsidRDefault="00A514EB" w:rsidP="006B4A50">
            <w:pPr>
              <w:pStyle w:val="NormalIndent"/>
              <w:jc w:val="both"/>
              <w:rPr>
                <w:lang w:val="vi-VN"/>
              </w:rPr>
            </w:pPr>
            <w:r w:rsidRPr="000D195A">
              <w:rPr>
                <w:lang w:val="vi-VN"/>
              </w:rPr>
              <w:t>int</w:t>
            </w:r>
          </w:p>
        </w:tc>
        <w:tc>
          <w:tcPr>
            <w:tcW w:w="1019" w:type="dxa"/>
          </w:tcPr>
          <w:p w:rsidR="00A514EB" w:rsidRPr="000D195A" w:rsidRDefault="00A514EB" w:rsidP="006B4A50">
            <w:pPr>
              <w:pStyle w:val="NormalIndent"/>
              <w:jc w:val="both"/>
              <w:rPr>
                <w:lang w:val="vi-VN"/>
              </w:rPr>
            </w:pPr>
          </w:p>
        </w:tc>
        <w:tc>
          <w:tcPr>
            <w:tcW w:w="871"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Report ’s to whom</w:t>
            </w:r>
          </w:p>
        </w:tc>
      </w:tr>
      <w:tr w:rsidR="00A514EB" w:rsidRPr="000D195A" w:rsidTr="00A514EB">
        <w:tc>
          <w:tcPr>
            <w:tcW w:w="562" w:type="dxa"/>
          </w:tcPr>
          <w:p w:rsidR="00A514EB" w:rsidRPr="000D195A" w:rsidRDefault="00A514EB" w:rsidP="006B4A50">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Status</w:t>
            </w:r>
          </w:p>
        </w:tc>
        <w:tc>
          <w:tcPr>
            <w:tcW w:w="990" w:type="dxa"/>
          </w:tcPr>
          <w:p w:rsidR="00A514EB" w:rsidRPr="000D195A" w:rsidRDefault="00A514EB" w:rsidP="006B4A50">
            <w:pPr>
              <w:pStyle w:val="NormalIndent"/>
              <w:jc w:val="both"/>
              <w:rPr>
                <w:lang w:val="vi-VN"/>
              </w:rPr>
            </w:pPr>
            <w:r w:rsidRPr="000D195A">
              <w:rPr>
                <w:lang w:val="vi-VN"/>
              </w:rPr>
              <w:t>String</w:t>
            </w:r>
          </w:p>
        </w:tc>
        <w:tc>
          <w:tcPr>
            <w:tcW w:w="1019" w:type="dxa"/>
          </w:tcPr>
          <w:p w:rsidR="00A514EB" w:rsidRPr="000D195A" w:rsidRDefault="00A514EB" w:rsidP="006B4A50">
            <w:pPr>
              <w:pStyle w:val="NormalIndent"/>
              <w:jc w:val="both"/>
              <w:rPr>
                <w:lang w:val="vi-VN"/>
              </w:rPr>
            </w:pPr>
          </w:p>
        </w:tc>
        <w:tc>
          <w:tcPr>
            <w:tcW w:w="871"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Report’s status (new, viewed, done)</w:t>
            </w:r>
          </w:p>
        </w:tc>
      </w:tr>
      <w:tr w:rsidR="00A514EB" w:rsidRPr="000D195A" w:rsidTr="00A514EB">
        <w:tc>
          <w:tcPr>
            <w:tcW w:w="562" w:type="dxa"/>
          </w:tcPr>
          <w:p w:rsidR="00A514EB" w:rsidRPr="000D195A" w:rsidRDefault="00A514EB" w:rsidP="006B4A50">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UpdatedTime</w:t>
            </w:r>
          </w:p>
        </w:tc>
        <w:tc>
          <w:tcPr>
            <w:tcW w:w="990" w:type="dxa"/>
          </w:tcPr>
          <w:p w:rsidR="00A514EB" w:rsidRPr="000D195A" w:rsidRDefault="00A514EB" w:rsidP="006B4A50">
            <w:pPr>
              <w:pStyle w:val="NormalIndent"/>
              <w:jc w:val="both"/>
              <w:rPr>
                <w:lang w:val="vi-VN"/>
              </w:rPr>
            </w:pPr>
            <w:r w:rsidRPr="000D195A">
              <w:rPr>
                <w:lang w:val="vi-VN"/>
              </w:rPr>
              <w:t>DateTime</w:t>
            </w:r>
          </w:p>
        </w:tc>
        <w:tc>
          <w:tcPr>
            <w:tcW w:w="1019" w:type="dxa"/>
          </w:tcPr>
          <w:p w:rsidR="00A514EB" w:rsidRPr="000D195A" w:rsidRDefault="00A514EB" w:rsidP="006B4A50">
            <w:pPr>
              <w:pStyle w:val="NormalIndent"/>
              <w:jc w:val="both"/>
              <w:rPr>
                <w:lang w:val="vi-VN"/>
              </w:rPr>
            </w:pPr>
          </w:p>
        </w:tc>
        <w:tc>
          <w:tcPr>
            <w:tcW w:w="871"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Report ’s update time</w:t>
            </w:r>
          </w:p>
        </w:tc>
      </w:tr>
    </w:tbl>
    <w:p w:rsidR="00A514EB" w:rsidRPr="000D195A" w:rsidRDefault="00A514EB" w:rsidP="009429AC">
      <w:pPr>
        <w:pStyle w:val="Table4-1"/>
        <w:rPr>
          <w:rFonts w:ascii="Century" w:hAnsi="Century"/>
          <w:lang w:val="vi-VN"/>
        </w:rPr>
      </w:pPr>
      <w:r w:rsidRPr="000D195A">
        <w:rPr>
          <w:rFonts w:ascii="Century" w:hAnsi="Century"/>
          <w:lang w:val="vi-VN"/>
        </w:rPr>
        <w:t>Report Model</w:t>
      </w:r>
    </w:p>
    <w:p w:rsidR="00A514EB" w:rsidRPr="000D195A" w:rsidRDefault="00A514EB" w:rsidP="006B4A50">
      <w:pPr>
        <w:pStyle w:val="Heading6"/>
        <w:jc w:val="both"/>
        <w:rPr>
          <w:rFonts w:ascii="Century" w:hAnsi="Century"/>
          <w:lang w:val="vi-VN"/>
        </w:rPr>
      </w:pPr>
      <w:r w:rsidRPr="000D195A">
        <w:rPr>
          <w:rFonts w:ascii="Century" w:hAnsi="Century"/>
          <w:lang w:val="vi-VN"/>
        </w:rPr>
        <w:t>Donation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1080"/>
        <w:gridCol w:w="810"/>
        <w:gridCol w:w="834"/>
        <w:gridCol w:w="3126"/>
      </w:tblGrid>
      <w:tr w:rsidR="00A514EB" w:rsidRPr="000D195A" w:rsidTr="00A514EB">
        <w:tc>
          <w:tcPr>
            <w:tcW w:w="562" w:type="dxa"/>
            <w:shd w:val="clear" w:color="auto" w:fill="92D050"/>
          </w:tcPr>
          <w:p w:rsidR="00A514EB" w:rsidRPr="000D195A" w:rsidRDefault="00A514EB" w:rsidP="006B4A50">
            <w:pPr>
              <w:pStyle w:val="NormalIndent"/>
              <w:jc w:val="both"/>
              <w:rPr>
                <w:lang w:val="vi-VN"/>
              </w:rPr>
            </w:pPr>
            <w:r w:rsidRPr="000D195A">
              <w:rPr>
                <w:lang w:val="vi-VN"/>
              </w:rPr>
              <w:t>No</w:t>
            </w:r>
          </w:p>
        </w:tc>
        <w:tc>
          <w:tcPr>
            <w:tcW w:w="1863" w:type="dxa"/>
            <w:shd w:val="clear" w:color="auto" w:fill="92D050"/>
          </w:tcPr>
          <w:p w:rsidR="00A514EB" w:rsidRPr="000D195A" w:rsidRDefault="00A514EB" w:rsidP="006B4A50">
            <w:pPr>
              <w:pStyle w:val="NormalIndent"/>
              <w:jc w:val="both"/>
              <w:rPr>
                <w:lang w:val="vi-VN"/>
              </w:rPr>
            </w:pPr>
            <w:r w:rsidRPr="000D195A">
              <w:rPr>
                <w:lang w:val="vi-VN"/>
              </w:rPr>
              <w:t>Field Name</w:t>
            </w:r>
          </w:p>
        </w:tc>
        <w:tc>
          <w:tcPr>
            <w:tcW w:w="1080" w:type="dxa"/>
            <w:shd w:val="clear" w:color="auto" w:fill="92D050"/>
          </w:tcPr>
          <w:p w:rsidR="00A514EB" w:rsidRPr="000D195A" w:rsidRDefault="00A514EB" w:rsidP="006B4A50">
            <w:pPr>
              <w:pStyle w:val="NormalIndent"/>
              <w:jc w:val="both"/>
              <w:rPr>
                <w:lang w:val="vi-VN"/>
              </w:rPr>
            </w:pPr>
            <w:r w:rsidRPr="000D195A">
              <w:rPr>
                <w:lang w:val="vi-VN"/>
              </w:rPr>
              <w:t>Type</w:t>
            </w:r>
          </w:p>
        </w:tc>
        <w:tc>
          <w:tcPr>
            <w:tcW w:w="810" w:type="dxa"/>
            <w:shd w:val="clear" w:color="auto" w:fill="92D050"/>
          </w:tcPr>
          <w:p w:rsidR="00A514EB" w:rsidRPr="000D195A" w:rsidRDefault="00A514EB" w:rsidP="006B4A50">
            <w:pPr>
              <w:pStyle w:val="NormalIndent"/>
              <w:jc w:val="both"/>
              <w:rPr>
                <w:lang w:val="vi-VN"/>
              </w:rPr>
            </w:pPr>
            <w:r w:rsidRPr="000D195A">
              <w:rPr>
                <w:lang w:val="vi-VN"/>
              </w:rPr>
              <w:t>Default</w:t>
            </w:r>
          </w:p>
        </w:tc>
        <w:tc>
          <w:tcPr>
            <w:tcW w:w="834" w:type="dxa"/>
            <w:shd w:val="clear" w:color="auto" w:fill="92D050"/>
          </w:tcPr>
          <w:p w:rsidR="00A514EB" w:rsidRPr="000D195A" w:rsidRDefault="00A514EB" w:rsidP="006B4A50">
            <w:pPr>
              <w:pStyle w:val="NormalIndent"/>
              <w:jc w:val="both"/>
              <w:rPr>
                <w:lang w:val="vi-VN"/>
              </w:rPr>
            </w:pPr>
            <w:r w:rsidRPr="000D195A">
              <w:rPr>
                <w:lang w:val="vi-VN"/>
              </w:rPr>
              <w:t>Note</w:t>
            </w:r>
          </w:p>
        </w:tc>
        <w:tc>
          <w:tcPr>
            <w:tcW w:w="3126" w:type="dxa"/>
            <w:shd w:val="clear" w:color="auto" w:fill="92D050"/>
          </w:tcPr>
          <w:p w:rsidR="00A514EB" w:rsidRPr="000D195A" w:rsidRDefault="00A514EB" w:rsidP="006B4A50">
            <w:pPr>
              <w:pStyle w:val="NormalIndent"/>
              <w:jc w:val="both"/>
              <w:rPr>
                <w:lang w:val="vi-VN"/>
              </w:rPr>
            </w:pPr>
            <w:r w:rsidRPr="000D195A">
              <w:rPr>
                <w:lang w:val="vi-VN"/>
              </w:rPr>
              <w:t>Description</w:t>
            </w:r>
          </w:p>
        </w:tc>
      </w:tr>
      <w:tr w:rsidR="00A514EB" w:rsidRPr="000D195A" w:rsidTr="00A514EB">
        <w:tc>
          <w:tcPr>
            <w:tcW w:w="562" w:type="dxa"/>
          </w:tcPr>
          <w:p w:rsidR="00A514EB" w:rsidRPr="000D195A" w:rsidRDefault="00A514EB" w:rsidP="006B4A50">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rsidR="00A514EB" w:rsidRPr="000D195A" w:rsidRDefault="00A514EB" w:rsidP="006B4A50">
            <w:pPr>
              <w:pStyle w:val="NormalIndent"/>
              <w:jc w:val="both"/>
              <w:rPr>
                <w:lang w:val="vi-VN"/>
              </w:rPr>
            </w:pPr>
            <w:r w:rsidRPr="000D195A">
              <w:rPr>
                <w:lang w:val="vi-VN"/>
              </w:rPr>
              <w:t>DonationId</w:t>
            </w:r>
          </w:p>
        </w:tc>
        <w:tc>
          <w:tcPr>
            <w:tcW w:w="1080" w:type="dxa"/>
          </w:tcPr>
          <w:p w:rsidR="00A514EB" w:rsidRPr="000D195A" w:rsidRDefault="00A514EB" w:rsidP="006B4A50">
            <w:pPr>
              <w:pStyle w:val="NormalIndent"/>
              <w:jc w:val="both"/>
              <w:rPr>
                <w:lang w:val="vi-VN"/>
              </w:rPr>
            </w:pPr>
            <w:r w:rsidRPr="000D195A">
              <w:rPr>
                <w:lang w:val="vi-VN"/>
              </w:rPr>
              <w:t>int</w:t>
            </w:r>
          </w:p>
        </w:tc>
        <w:tc>
          <w:tcPr>
            <w:tcW w:w="810" w:type="dxa"/>
          </w:tcPr>
          <w:p w:rsidR="00A514EB" w:rsidRPr="000D195A" w:rsidRDefault="00A514EB" w:rsidP="006B4A50">
            <w:pPr>
              <w:pStyle w:val="NormalIndent"/>
              <w:jc w:val="both"/>
              <w:rPr>
                <w:lang w:val="vi-VN"/>
              </w:rPr>
            </w:pPr>
          </w:p>
        </w:tc>
        <w:tc>
          <w:tcPr>
            <w:tcW w:w="834" w:type="dxa"/>
          </w:tcPr>
          <w:p w:rsidR="00A514EB" w:rsidRPr="000D195A" w:rsidRDefault="00A514EB" w:rsidP="006B4A50">
            <w:pPr>
              <w:pStyle w:val="NormalIndent"/>
              <w:jc w:val="both"/>
              <w:rPr>
                <w:lang w:val="vi-VN"/>
              </w:rPr>
            </w:pPr>
            <w:r w:rsidRPr="000D195A">
              <w:rPr>
                <w:lang w:val="vi-VN"/>
              </w:rPr>
              <w:t>public</w:t>
            </w:r>
          </w:p>
        </w:tc>
        <w:tc>
          <w:tcPr>
            <w:tcW w:w="3126" w:type="dxa"/>
          </w:tcPr>
          <w:p w:rsidR="00A514EB" w:rsidRPr="000D195A" w:rsidRDefault="00A514EB" w:rsidP="006B4A50">
            <w:pPr>
              <w:pStyle w:val="NormalIndent"/>
              <w:jc w:val="both"/>
              <w:rPr>
                <w:lang w:val="vi-VN"/>
              </w:rPr>
            </w:pPr>
            <w:r w:rsidRPr="000D195A">
              <w:rPr>
                <w:lang w:val="vi-VN"/>
              </w:rPr>
              <w:t>Donation’s ID</w:t>
            </w:r>
          </w:p>
        </w:tc>
      </w:tr>
      <w:tr w:rsidR="00A514EB" w:rsidRPr="000D195A" w:rsidTr="00A514EB">
        <w:tc>
          <w:tcPr>
            <w:tcW w:w="562" w:type="dxa"/>
          </w:tcPr>
          <w:p w:rsidR="00A514EB" w:rsidRPr="000D195A" w:rsidRDefault="00A514EB" w:rsidP="006B4A50">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rsidR="00A514EB" w:rsidRPr="000D195A" w:rsidRDefault="00A514EB" w:rsidP="006B4A50">
            <w:pPr>
              <w:pStyle w:val="NormalIndent"/>
              <w:jc w:val="both"/>
              <w:rPr>
                <w:lang w:val="vi-VN"/>
              </w:rPr>
            </w:pPr>
            <w:r w:rsidRPr="000D195A">
              <w:rPr>
                <w:lang w:val="vi-VN"/>
              </w:rPr>
              <w:t>UserID</w:t>
            </w:r>
          </w:p>
        </w:tc>
        <w:tc>
          <w:tcPr>
            <w:tcW w:w="1080" w:type="dxa"/>
          </w:tcPr>
          <w:p w:rsidR="00A514EB" w:rsidRPr="000D195A" w:rsidRDefault="00A514EB" w:rsidP="006B4A50">
            <w:pPr>
              <w:pStyle w:val="NormalIndent"/>
              <w:jc w:val="both"/>
              <w:rPr>
                <w:lang w:val="vi-VN"/>
              </w:rPr>
            </w:pPr>
            <w:r w:rsidRPr="000D195A">
              <w:rPr>
                <w:lang w:val="vi-VN"/>
              </w:rPr>
              <w:t>int</w:t>
            </w:r>
          </w:p>
        </w:tc>
        <w:tc>
          <w:tcPr>
            <w:tcW w:w="810" w:type="dxa"/>
          </w:tcPr>
          <w:p w:rsidR="00A514EB" w:rsidRPr="000D195A" w:rsidRDefault="00A514EB" w:rsidP="006B4A50">
            <w:pPr>
              <w:pStyle w:val="NormalIndent"/>
              <w:jc w:val="both"/>
              <w:rPr>
                <w:lang w:val="vi-VN"/>
              </w:rPr>
            </w:pPr>
          </w:p>
        </w:tc>
        <w:tc>
          <w:tcPr>
            <w:tcW w:w="834" w:type="dxa"/>
          </w:tcPr>
          <w:p w:rsidR="00A514EB" w:rsidRPr="000D195A" w:rsidRDefault="00A514EB" w:rsidP="006B4A50">
            <w:pPr>
              <w:pStyle w:val="NormalIndent"/>
              <w:jc w:val="both"/>
              <w:rPr>
                <w:lang w:val="vi-VN"/>
              </w:rPr>
            </w:pPr>
            <w:r w:rsidRPr="000D195A">
              <w:rPr>
                <w:lang w:val="vi-VN"/>
              </w:rPr>
              <w:t>public</w:t>
            </w:r>
          </w:p>
        </w:tc>
        <w:tc>
          <w:tcPr>
            <w:tcW w:w="3126" w:type="dxa"/>
          </w:tcPr>
          <w:p w:rsidR="00A514EB" w:rsidRPr="000D195A" w:rsidRDefault="00A514EB" w:rsidP="006B4A50">
            <w:pPr>
              <w:pStyle w:val="NormalIndent"/>
              <w:jc w:val="both"/>
              <w:rPr>
                <w:lang w:val="vi-VN"/>
              </w:rPr>
            </w:pPr>
            <w:r w:rsidRPr="000D195A">
              <w:rPr>
                <w:lang w:val="vi-VN"/>
              </w:rPr>
              <w:t>Back’s user id</w:t>
            </w:r>
          </w:p>
        </w:tc>
      </w:tr>
      <w:tr w:rsidR="00A514EB" w:rsidRPr="000D195A" w:rsidTr="00A514EB">
        <w:tc>
          <w:tcPr>
            <w:tcW w:w="562" w:type="dxa"/>
          </w:tcPr>
          <w:p w:rsidR="00A514EB" w:rsidRPr="000D195A" w:rsidRDefault="00A514EB" w:rsidP="006B4A50">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rsidR="00A514EB" w:rsidRPr="000D195A" w:rsidRDefault="00A514EB" w:rsidP="006B4A50">
            <w:pPr>
              <w:pStyle w:val="NormalIndent"/>
              <w:jc w:val="both"/>
              <w:rPr>
                <w:lang w:val="vi-VN"/>
              </w:rPr>
            </w:pPr>
            <w:r w:rsidRPr="000D195A">
              <w:rPr>
                <w:lang w:val="vi-VN"/>
              </w:rPr>
              <w:t>EventId</w:t>
            </w:r>
          </w:p>
        </w:tc>
        <w:tc>
          <w:tcPr>
            <w:tcW w:w="1080" w:type="dxa"/>
          </w:tcPr>
          <w:p w:rsidR="00A514EB" w:rsidRPr="000D195A" w:rsidRDefault="00A514EB" w:rsidP="006B4A50">
            <w:pPr>
              <w:pStyle w:val="NormalIndent"/>
              <w:jc w:val="both"/>
              <w:rPr>
                <w:lang w:val="vi-VN"/>
              </w:rPr>
            </w:pPr>
            <w:r w:rsidRPr="000D195A">
              <w:rPr>
                <w:lang w:val="vi-VN"/>
              </w:rPr>
              <w:t>int</w:t>
            </w:r>
          </w:p>
        </w:tc>
        <w:tc>
          <w:tcPr>
            <w:tcW w:w="810" w:type="dxa"/>
          </w:tcPr>
          <w:p w:rsidR="00A514EB" w:rsidRPr="000D195A" w:rsidRDefault="00A514EB" w:rsidP="006B4A50">
            <w:pPr>
              <w:pStyle w:val="NormalIndent"/>
              <w:jc w:val="both"/>
              <w:rPr>
                <w:lang w:val="vi-VN"/>
              </w:rPr>
            </w:pPr>
          </w:p>
        </w:tc>
        <w:tc>
          <w:tcPr>
            <w:tcW w:w="834" w:type="dxa"/>
          </w:tcPr>
          <w:p w:rsidR="00A514EB" w:rsidRPr="000D195A" w:rsidRDefault="00A514EB" w:rsidP="006B4A50">
            <w:pPr>
              <w:pStyle w:val="NormalIndent"/>
              <w:jc w:val="both"/>
              <w:rPr>
                <w:lang w:val="vi-VN"/>
              </w:rPr>
            </w:pPr>
            <w:r w:rsidRPr="000D195A">
              <w:rPr>
                <w:lang w:val="vi-VN"/>
              </w:rPr>
              <w:t>public</w:t>
            </w:r>
          </w:p>
        </w:tc>
        <w:tc>
          <w:tcPr>
            <w:tcW w:w="3126" w:type="dxa"/>
          </w:tcPr>
          <w:p w:rsidR="00A514EB" w:rsidRPr="000D195A" w:rsidRDefault="00A514EB" w:rsidP="006B4A50">
            <w:pPr>
              <w:pStyle w:val="NormalIndent"/>
              <w:jc w:val="both"/>
              <w:rPr>
                <w:lang w:val="vi-VN"/>
              </w:rPr>
            </w:pPr>
            <w:r w:rsidRPr="000D195A">
              <w:rPr>
                <w:lang w:val="vi-VN"/>
              </w:rPr>
              <w:t>Event’s project id</w:t>
            </w:r>
          </w:p>
        </w:tc>
      </w:tr>
      <w:tr w:rsidR="00A514EB" w:rsidRPr="000D195A" w:rsidTr="00A514EB">
        <w:tc>
          <w:tcPr>
            <w:tcW w:w="562" w:type="dxa"/>
          </w:tcPr>
          <w:p w:rsidR="00A514EB" w:rsidRPr="000D195A" w:rsidRDefault="00A514EB" w:rsidP="006B4A50">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rsidR="00A514EB" w:rsidRPr="000D195A" w:rsidRDefault="00A514EB" w:rsidP="006B4A50">
            <w:pPr>
              <w:pStyle w:val="NormalIndent"/>
              <w:jc w:val="both"/>
              <w:rPr>
                <w:lang w:val="vi-VN"/>
              </w:rPr>
            </w:pPr>
            <w:r w:rsidRPr="000D195A">
              <w:rPr>
                <w:lang w:val="vi-VN"/>
              </w:rPr>
              <w:t>DonatedDate</w:t>
            </w:r>
          </w:p>
        </w:tc>
        <w:tc>
          <w:tcPr>
            <w:tcW w:w="1080" w:type="dxa"/>
          </w:tcPr>
          <w:p w:rsidR="00A514EB" w:rsidRPr="000D195A" w:rsidRDefault="00A514EB" w:rsidP="006B4A50">
            <w:pPr>
              <w:pStyle w:val="NormalIndent"/>
              <w:jc w:val="both"/>
              <w:rPr>
                <w:lang w:val="vi-VN"/>
              </w:rPr>
            </w:pPr>
            <w:r w:rsidRPr="000D195A">
              <w:rPr>
                <w:lang w:val="vi-VN"/>
              </w:rPr>
              <w:t>Datetime</w:t>
            </w:r>
          </w:p>
        </w:tc>
        <w:tc>
          <w:tcPr>
            <w:tcW w:w="810" w:type="dxa"/>
          </w:tcPr>
          <w:p w:rsidR="00A514EB" w:rsidRPr="000D195A" w:rsidRDefault="00A514EB" w:rsidP="006B4A50">
            <w:pPr>
              <w:pStyle w:val="NormalIndent"/>
              <w:jc w:val="both"/>
              <w:rPr>
                <w:lang w:val="vi-VN"/>
              </w:rPr>
            </w:pPr>
          </w:p>
        </w:tc>
        <w:tc>
          <w:tcPr>
            <w:tcW w:w="834" w:type="dxa"/>
          </w:tcPr>
          <w:p w:rsidR="00A514EB" w:rsidRPr="000D195A" w:rsidRDefault="00A514EB" w:rsidP="006B4A50">
            <w:pPr>
              <w:pStyle w:val="NormalIndent"/>
              <w:jc w:val="both"/>
              <w:rPr>
                <w:lang w:val="vi-VN"/>
              </w:rPr>
            </w:pPr>
            <w:r w:rsidRPr="000D195A">
              <w:rPr>
                <w:lang w:val="vi-VN"/>
              </w:rPr>
              <w:t>public</w:t>
            </w:r>
          </w:p>
        </w:tc>
        <w:tc>
          <w:tcPr>
            <w:tcW w:w="3126" w:type="dxa"/>
          </w:tcPr>
          <w:p w:rsidR="00A514EB" w:rsidRPr="000D195A" w:rsidRDefault="00A514EB" w:rsidP="006B4A50">
            <w:pPr>
              <w:pStyle w:val="NormalIndent"/>
              <w:jc w:val="both"/>
              <w:rPr>
                <w:lang w:val="vi-VN"/>
              </w:rPr>
            </w:pPr>
            <w:r w:rsidRPr="000D195A">
              <w:rPr>
                <w:lang w:val="vi-VN"/>
              </w:rPr>
              <w:t>Donated’s date</w:t>
            </w:r>
          </w:p>
        </w:tc>
      </w:tr>
      <w:tr w:rsidR="00A514EB" w:rsidRPr="000D195A" w:rsidTr="00A514EB">
        <w:tc>
          <w:tcPr>
            <w:tcW w:w="562" w:type="dxa"/>
          </w:tcPr>
          <w:p w:rsidR="00A514EB" w:rsidRPr="000D195A" w:rsidRDefault="00A514EB" w:rsidP="006B4A50">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rsidR="00A514EB" w:rsidRPr="000D195A" w:rsidRDefault="00A514EB" w:rsidP="006B4A50">
            <w:pPr>
              <w:pStyle w:val="NormalIndent"/>
              <w:jc w:val="both"/>
              <w:rPr>
                <w:lang w:val="vi-VN"/>
              </w:rPr>
            </w:pPr>
            <w:r w:rsidRPr="000D195A">
              <w:rPr>
                <w:lang w:val="vi-VN"/>
              </w:rPr>
              <w:t>IsPublic</w:t>
            </w:r>
          </w:p>
        </w:tc>
        <w:tc>
          <w:tcPr>
            <w:tcW w:w="1080" w:type="dxa"/>
          </w:tcPr>
          <w:p w:rsidR="00A514EB" w:rsidRPr="000D195A" w:rsidRDefault="00A514EB" w:rsidP="006B4A50">
            <w:pPr>
              <w:pStyle w:val="NormalIndent"/>
              <w:jc w:val="both"/>
              <w:rPr>
                <w:lang w:val="vi-VN"/>
              </w:rPr>
            </w:pPr>
            <w:r w:rsidRPr="000D195A">
              <w:rPr>
                <w:lang w:val="vi-VN"/>
              </w:rPr>
              <w:t>bool</w:t>
            </w:r>
          </w:p>
        </w:tc>
        <w:tc>
          <w:tcPr>
            <w:tcW w:w="810" w:type="dxa"/>
          </w:tcPr>
          <w:p w:rsidR="00A514EB" w:rsidRPr="000D195A" w:rsidRDefault="00A514EB" w:rsidP="006B4A50">
            <w:pPr>
              <w:pStyle w:val="NormalIndent"/>
              <w:jc w:val="both"/>
              <w:rPr>
                <w:lang w:val="vi-VN"/>
              </w:rPr>
            </w:pPr>
          </w:p>
        </w:tc>
        <w:tc>
          <w:tcPr>
            <w:tcW w:w="834" w:type="dxa"/>
          </w:tcPr>
          <w:p w:rsidR="00A514EB" w:rsidRPr="000D195A" w:rsidRDefault="00A514EB" w:rsidP="006B4A50">
            <w:pPr>
              <w:pStyle w:val="NormalIndent"/>
              <w:jc w:val="both"/>
              <w:rPr>
                <w:lang w:val="vi-VN"/>
              </w:rPr>
            </w:pPr>
            <w:r w:rsidRPr="000D195A">
              <w:rPr>
                <w:lang w:val="vi-VN"/>
              </w:rPr>
              <w:t>public</w:t>
            </w:r>
          </w:p>
        </w:tc>
        <w:tc>
          <w:tcPr>
            <w:tcW w:w="3126" w:type="dxa"/>
          </w:tcPr>
          <w:p w:rsidR="00A514EB" w:rsidRPr="000D195A" w:rsidRDefault="00A514EB" w:rsidP="006B4A50">
            <w:pPr>
              <w:pStyle w:val="NormalIndent"/>
              <w:jc w:val="both"/>
              <w:rPr>
                <w:lang w:val="vi-VN"/>
              </w:rPr>
            </w:pPr>
            <w:r w:rsidRPr="000D195A">
              <w:rPr>
                <w:lang w:val="vi-VN"/>
              </w:rPr>
              <w:t>Is Back public</w:t>
            </w:r>
          </w:p>
        </w:tc>
      </w:tr>
      <w:tr w:rsidR="00A514EB" w:rsidRPr="000D195A" w:rsidTr="00A514EB">
        <w:tc>
          <w:tcPr>
            <w:tcW w:w="562" w:type="dxa"/>
          </w:tcPr>
          <w:p w:rsidR="00A514EB" w:rsidRPr="000D195A" w:rsidRDefault="00A514EB" w:rsidP="006B4A50">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rsidR="00A514EB" w:rsidRPr="000D195A" w:rsidRDefault="00A514EB" w:rsidP="006B4A50">
            <w:pPr>
              <w:pStyle w:val="NormalIndent"/>
              <w:jc w:val="both"/>
              <w:rPr>
                <w:lang w:val="vi-VN"/>
              </w:rPr>
            </w:pPr>
            <w:r w:rsidRPr="000D195A">
              <w:rPr>
                <w:lang w:val="vi-VN"/>
              </w:rPr>
              <w:t>DonatedMoney</w:t>
            </w:r>
          </w:p>
        </w:tc>
        <w:tc>
          <w:tcPr>
            <w:tcW w:w="1080" w:type="dxa"/>
          </w:tcPr>
          <w:p w:rsidR="00A514EB" w:rsidRPr="000D195A" w:rsidRDefault="00A514EB" w:rsidP="006B4A50">
            <w:pPr>
              <w:pStyle w:val="NormalIndent"/>
              <w:jc w:val="both"/>
              <w:rPr>
                <w:lang w:val="vi-VN"/>
              </w:rPr>
            </w:pPr>
            <w:r w:rsidRPr="000D195A">
              <w:rPr>
                <w:lang w:val="vi-VN"/>
              </w:rPr>
              <w:t>decimal</w:t>
            </w:r>
          </w:p>
        </w:tc>
        <w:tc>
          <w:tcPr>
            <w:tcW w:w="810" w:type="dxa"/>
          </w:tcPr>
          <w:p w:rsidR="00A514EB" w:rsidRPr="000D195A" w:rsidRDefault="00A514EB" w:rsidP="006B4A50">
            <w:pPr>
              <w:pStyle w:val="NormalIndent"/>
              <w:jc w:val="both"/>
              <w:rPr>
                <w:lang w:val="vi-VN"/>
              </w:rPr>
            </w:pPr>
          </w:p>
        </w:tc>
        <w:tc>
          <w:tcPr>
            <w:tcW w:w="834" w:type="dxa"/>
          </w:tcPr>
          <w:p w:rsidR="00A514EB" w:rsidRPr="000D195A" w:rsidRDefault="00A514EB" w:rsidP="006B4A50">
            <w:pPr>
              <w:pStyle w:val="NormalIndent"/>
              <w:jc w:val="both"/>
              <w:rPr>
                <w:lang w:val="vi-VN"/>
              </w:rPr>
            </w:pPr>
            <w:r w:rsidRPr="000D195A">
              <w:rPr>
                <w:lang w:val="vi-VN"/>
              </w:rPr>
              <w:t>public</w:t>
            </w:r>
          </w:p>
        </w:tc>
        <w:tc>
          <w:tcPr>
            <w:tcW w:w="3126" w:type="dxa"/>
          </w:tcPr>
          <w:p w:rsidR="00A514EB" w:rsidRPr="000D195A" w:rsidRDefault="00A514EB" w:rsidP="006B4A50">
            <w:pPr>
              <w:pStyle w:val="NormalIndent"/>
              <w:jc w:val="both"/>
              <w:rPr>
                <w:lang w:val="vi-VN"/>
              </w:rPr>
            </w:pPr>
            <w:r w:rsidRPr="000D195A">
              <w:rPr>
                <w:lang w:val="vi-VN"/>
              </w:rPr>
              <w:t>Amount money donate</w:t>
            </w:r>
          </w:p>
        </w:tc>
      </w:tr>
      <w:tr w:rsidR="00A514EB" w:rsidRPr="000D195A" w:rsidTr="00A514EB">
        <w:tc>
          <w:tcPr>
            <w:tcW w:w="562" w:type="dxa"/>
          </w:tcPr>
          <w:p w:rsidR="00A514EB" w:rsidRPr="000D195A" w:rsidRDefault="00A514EB" w:rsidP="006B4A50">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rsidR="00A514EB" w:rsidRPr="000D195A" w:rsidRDefault="00A514EB" w:rsidP="006B4A50">
            <w:pPr>
              <w:pStyle w:val="NormalIndent"/>
              <w:jc w:val="both"/>
              <w:rPr>
                <w:lang w:val="vi-VN"/>
              </w:rPr>
            </w:pPr>
            <w:r w:rsidRPr="000D195A">
              <w:rPr>
                <w:lang w:val="vi-VN"/>
              </w:rPr>
              <w:t>TradeCode</w:t>
            </w:r>
          </w:p>
        </w:tc>
        <w:tc>
          <w:tcPr>
            <w:tcW w:w="1080" w:type="dxa"/>
          </w:tcPr>
          <w:p w:rsidR="00A514EB" w:rsidRPr="000D195A" w:rsidRDefault="00A514EB" w:rsidP="006B4A50">
            <w:pPr>
              <w:pStyle w:val="NormalIndent"/>
              <w:jc w:val="both"/>
              <w:rPr>
                <w:lang w:val="vi-VN"/>
              </w:rPr>
            </w:pPr>
            <w:r w:rsidRPr="000D195A">
              <w:rPr>
                <w:lang w:val="vi-VN"/>
              </w:rPr>
              <w:t>string</w:t>
            </w:r>
          </w:p>
        </w:tc>
        <w:tc>
          <w:tcPr>
            <w:tcW w:w="810" w:type="dxa"/>
          </w:tcPr>
          <w:p w:rsidR="00A514EB" w:rsidRPr="000D195A" w:rsidRDefault="00A514EB" w:rsidP="006B4A50">
            <w:pPr>
              <w:pStyle w:val="NormalIndent"/>
              <w:jc w:val="both"/>
              <w:rPr>
                <w:lang w:val="vi-VN"/>
              </w:rPr>
            </w:pPr>
          </w:p>
        </w:tc>
        <w:tc>
          <w:tcPr>
            <w:tcW w:w="834" w:type="dxa"/>
          </w:tcPr>
          <w:p w:rsidR="00A514EB" w:rsidRPr="000D195A" w:rsidRDefault="00A514EB" w:rsidP="006B4A50">
            <w:pPr>
              <w:pStyle w:val="NormalIndent"/>
              <w:jc w:val="both"/>
              <w:rPr>
                <w:lang w:val="vi-VN"/>
              </w:rPr>
            </w:pPr>
            <w:r w:rsidRPr="000D195A">
              <w:rPr>
                <w:lang w:val="vi-VN"/>
              </w:rPr>
              <w:t>public</w:t>
            </w:r>
          </w:p>
        </w:tc>
        <w:tc>
          <w:tcPr>
            <w:tcW w:w="3126" w:type="dxa"/>
          </w:tcPr>
          <w:p w:rsidR="00A514EB" w:rsidRPr="000D195A" w:rsidRDefault="00A514EB" w:rsidP="006B4A50">
            <w:pPr>
              <w:pStyle w:val="NormalIndent"/>
              <w:jc w:val="both"/>
              <w:rPr>
                <w:lang w:val="vi-VN"/>
              </w:rPr>
            </w:pPr>
            <w:r w:rsidRPr="000D195A">
              <w:rPr>
                <w:lang w:val="vi-VN"/>
              </w:rPr>
              <w:t>Trade code</w:t>
            </w:r>
          </w:p>
        </w:tc>
      </w:tr>
      <w:tr w:rsidR="00A514EB" w:rsidRPr="000D195A" w:rsidTr="00A514EB">
        <w:tc>
          <w:tcPr>
            <w:tcW w:w="562" w:type="dxa"/>
          </w:tcPr>
          <w:p w:rsidR="00A514EB" w:rsidRPr="000D195A" w:rsidRDefault="00A514EB" w:rsidP="006B4A50">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rsidR="00A514EB" w:rsidRPr="000D195A" w:rsidRDefault="00A514EB" w:rsidP="006B4A50">
            <w:pPr>
              <w:pStyle w:val="NormalIndent"/>
              <w:jc w:val="both"/>
              <w:rPr>
                <w:lang w:val="vi-VN"/>
              </w:rPr>
            </w:pPr>
            <w:r w:rsidRPr="000D195A">
              <w:rPr>
                <w:lang w:val="vi-VN"/>
              </w:rPr>
              <w:t>Content</w:t>
            </w:r>
          </w:p>
        </w:tc>
        <w:tc>
          <w:tcPr>
            <w:tcW w:w="1080" w:type="dxa"/>
          </w:tcPr>
          <w:p w:rsidR="00A514EB" w:rsidRPr="000D195A" w:rsidRDefault="00A514EB" w:rsidP="006B4A50">
            <w:pPr>
              <w:pStyle w:val="NormalIndent"/>
              <w:jc w:val="both"/>
              <w:rPr>
                <w:lang w:val="vi-VN"/>
              </w:rPr>
            </w:pPr>
            <w:r w:rsidRPr="000D195A">
              <w:rPr>
                <w:lang w:val="vi-VN"/>
              </w:rPr>
              <w:t>string</w:t>
            </w:r>
          </w:p>
        </w:tc>
        <w:tc>
          <w:tcPr>
            <w:tcW w:w="810" w:type="dxa"/>
          </w:tcPr>
          <w:p w:rsidR="00A514EB" w:rsidRPr="000D195A" w:rsidRDefault="00A514EB" w:rsidP="006B4A50">
            <w:pPr>
              <w:pStyle w:val="NormalIndent"/>
              <w:jc w:val="both"/>
              <w:rPr>
                <w:lang w:val="vi-VN"/>
              </w:rPr>
            </w:pPr>
          </w:p>
        </w:tc>
        <w:tc>
          <w:tcPr>
            <w:tcW w:w="834" w:type="dxa"/>
          </w:tcPr>
          <w:p w:rsidR="00A514EB" w:rsidRPr="000D195A" w:rsidRDefault="00A514EB" w:rsidP="006B4A50">
            <w:pPr>
              <w:pStyle w:val="NormalIndent"/>
              <w:jc w:val="both"/>
              <w:rPr>
                <w:lang w:val="vi-VN"/>
              </w:rPr>
            </w:pPr>
            <w:r w:rsidRPr="000D195A">
              <w:rPr>
                <w:lang w:val="vi-VN"/>
              </w:rPr>
              <w:t>public</w:t>
            </w:r>
          </w:p>
        </w:tc>
        <w:tc>
          <w:tcPr>
            <w:tcW w:w="3126" w:type="dxa"/>
          </w:tcPr>
          <w:p w:rsidR="00A514EB" w:rsidRPr="000D195A" w:rsidRDefault="00A514EB" w:rsidP="006B4A50">
            <w:pPr>
              <w:pStyle w:val="NormalIndent"/>
              <w:jc w:val="both"/>
              <w:rPr>
                <w:lang w:val="vi-VN"/>
              </w:rPr>
            </w:pPr>
            <w:r w:rsidRPr="000D195A">
              <w:rPr>
                <w:lang w:val="vi-VN"/>
              </w:rPr>
              <w:t>Content of donate</w:t>
            </w:r>
          </w:p>
        </w:tc>
      </w:tr>
    </w:tbl>
    <w:p w:rsidR="00A514EB" w:rsidRPr="000D195A" w:rsidRDefault="00A514EB" w:rsidP="009429AC">
      <w:pPr>
        <w:pStyle w:val="Table4-1"/>
        <w:rPr>
          <w:rFonts w:ascii="Century" w:hAnsi="Century"/>
          <w:lang w:val="vi-VN"/>
        </w:rPr>
      </w:pPr>
      <w:r w:rsidRPr="000D195A">
        <w:rPr>
          <w:rFonts w:ascii="Century" w:hAnsi="Century"/>
          <w:lang w:val="vi-VN"/>
        </w:rPr>
        <w:t>Donation Model</w:t>
      </w:r>
    </w:p>
    <w:p w:rsidR="00A514EB" w:rsidRPr="000D195A" w:rsidRDefault="00A514EB" w:rsidP="006B4A50">
      <w:pPr>
        <w:pStyle w:val="Heading6"/>
        <w:jc w:val="both"/>
        <w:rPr>
          <w:rFonts w:ascii="Century" w:hAnsi="Century"/>
          <w:lang w:val="vi-VN"/>
        </w:rPr>
      </w:pPr>
      <w:r w:rsidRPr="000D195A">
        <w:rPr>
          <w:rFonts w:ascii="Century" w:hAnsi="Century"/>
          <w:lang w:val="vi-VN"/>
        </w:rPr>
        <w:t>EventTimeLine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A514EB" w:rsidRPr="000D195A" w:rsidTr="00A514EB">
        <w:tc>
          <w:tcPr>
            <w:tcW w:w="562" w:type="dxa"/>
            <w:shd w:val="clear" w:color="auto" w:fill="92D050"/>
          </w:tcPr>
          <w:p w:rsidR="00A514EB" w:rsidRPr="000D195A" w:rsidRDefault="00A514EB" w:rsidP="009429AC">
            <w:pPr>
              <w:pStyle w:val="NormalIndent"/>
              <w:spacing w:line="240" w:lineRule="auto"/>
              <w:jc w:val="both"/>
              <w:rPr>
                <w:lang w:val="vi-VN"/>
              </w:rPr>
            </w:pPr>
            <w:r w:rsidRPr="000D195A">
              <w:rPr>
                <w:lang w:val="vi-VN"/>
              </w:rPr>
              <w:t>No</w:t>
            </w:r>
          </w:p>
        </w:tc>
        <w:tc>
          <w:tcPr>
            <w:tcW w:w="1773" w:type="dxa"/>
            <w:shd w:val="clear" w:color="auto" w:fill="92D050"/>
          </w:tcPr>
          <w:p w:rsidR="00A514EB" w:rsidRPr="000D195A" w:rsidRDefault="00A514EB" w:rsidP="009429AC">
            <w:pPr>
              <w:pStyle w:val="NormalIndent"/>
              <w:spacing w:line="240" w:lineRule="auto"/>
              <w:jc w:val="both"/>
              <w:rPr>
                <w:lang w:val="vi-VN"/>
              </w:rPr>
            </w:pPr>
            <w:r w:rsidRPr="000D195A">
              <w:rPr>
                <w:lang w:val="vi-VN"/>
              </w:rPr>
              <w:t>Field Name</w:t>
            </w:r>
          </w:p>
        </w:tc>
        <w:tc>
          <w:tcPr>
            <w:tcW w:w="990" w:type="dxa"/>
            <w:shd w:val="clear" w:color="auto" w:fill="92D050"/>
          </w:tcPr>
          <w:p w:rsidR="00A514EB" w:rsidRPr="000D195A" w:rsidRDefault="00A514EB" w:rsidP="009429AC">
            <w:pPr>
              <w:pStyle w:val="NormalIndent"/>
              <w:spacing w:line="240" w:lineRule="auto"/>
              <w:jc w:val="both"/>
              <w:rPr>
                <w:lang w:val="vi-VN"/>
              </w:rPr>
            </w:pPr>
            <w:r w:rsidRPr="000D195A">
              <w:rPr>
                <w:lang w:val="vi-VN"/>
              </w:rPr>
              <w:t>Type</w:t>
            </w:r>
          </w:p>
        </w:tc>
        <w:tc>
          <w:tcPr>
            <w:tcW w:w="1019" w:type="dxa"/>
            <w:shd w:val="clear" w:color="auto" w:fill="92D050"/>
          </w:tcPr>
          <w:p w:rsidR="00A514EB" w:rsidRPr="000D195A" w:rsidRDefault="00A514EB" w:rsidP="009429AC">
            <w:pPr>
              <w:pStyle w:val="NormalIndent"/>
              <w:spacing w:line="240" w:lineRule="auto"/>
              <w:jc w:val="both"/>
              <w:rPr>
                <w:lang w:val="vi-VN"/>
              </w:rPr>
            </w:pPr>
            <w:r w:rsidRPr="000D195A">
              <w:rPr>
                <w:lang w:val="vi-VN"/>
              </w:rPr>
              <w:t>Default</w:t>
            </w:r>
          </w:p>
        </w:tc>
        <w:tc>
          <w:tcPr>
            <w:tcW w:w="871" w:type="dxa"/>
            <w:shd w:val="clear" w:color="auto" w:fill="92D050"/>
          </w:tcPr>
          <w:p w:rsidR="00A514EB" w:rsidRPr="000D195A" w:rsidRDefault="00A514EB" w:rsidP="009429AC">
            <w:pPr>
              <w:pStyle w:val="NormalIndent"/>
              <w:spacing w:line="240" w:lineRule="auto"/>
              <w:jc w:val="both"/>
              <w:rPr>
                <w:lang w:val="vi-VN"/>
              </w:rPr>
            </w:pPr>
            <w:r w:rsidRPr="000D195A">
              <w:rPr>
                <w:lang w:val="vi-VN"/>
              </w:rPr>
              <w:t>Note</w:t>
            </w:r>
          </w:p>
        </w:tc>
        <w:tc>
          <w:tcPr>
            <w:tcW w:w="3150" w:type="dxa"/>
            <w:shd w:val="clear" w:color="auto" w:fill="92D050"/>
          </w:tcPr>
          <w:p w:rsidR="00A514EB" w:rsidRPr="000D195A" w:rsidRDefault="00A514EB" w:rsidP="009429AC">
            <w:pPr>
              <w:pStyle w:val="NormalIndent"/>
              <w:spacing w:line="240" w:lineRule="auto"/>
              <w:jc w:val="both"/>
              <w:rPr>
                <w:lang w:val="vi-VN"/>
              </w:rPr>
            </w:pPr>
            <w:r w:rsidRPr="000D195A">
              <w:rPr>
                <w:lang w:val="vi-VN"/>
              </w:rPr>
              <w:t>Description</w:t>
            </w:r>
          </w:p>
        </w:tc>
      </w:tr>
      <w:tr w:rsidR="00A514EB" w:rsidRPr="000D195A" w:rsidTr="00A514EB">
        <w:tc>
          <w:tcPr>
            <w:tcW w:w="562" w:type="dxa"/>
          </w:tcPr>
          <w:p w:rsidR="00A514EB" w:rsidRPr="000D195A" w:rsidRDefault="00A514EB" w:rsidP="009429AC">
            <w:pPr>
              <w:pStyle w:val="comment"/>
              <w:numPr>
                <w:ilvl w:val="0"/>
                <w:numId w:val="94"/>
              </w:numPr>
              <w:spacing w:line="240" w:lineRule="auto"/>
              <w:jc w:val="both"/>
              <w:rPr>
                <w:rFonts w:ascii="Century" w:hAnsi="Century" w:cs="Times New Roman"/>
                <w:i w:val="0"/>
                <w:color w:val="000000" w:themeColor="text1"/>
                <w:sz w:val="22"/>
                <w:szCs w:val="22"/>
                <w:lang w:val="vi-VN"/>
              </w:rPr>
            </w:pPr>
          </w:p>
        </w:tc>
        <w:tc>
          <w:tcPr>
            <w:tcW w:w="1773" w:type="dxa"/>
          </w:tcPr>
          <w:p w:rsidR="00A514EB" w:rsidRPr="000D195A" w:rsidRDefault="00A514EB" w:rsidP="009429AC">
            <w:pPr>
              <w:pStyle w:val="NormalIndent"/>
              <w:spacing w:line="240" w:lineRule="auto"/>
              <w:jc w:val="both"/>
              <w:rPr>
                <w:lang w:val="vi-VN"/>
              </w:rPr>
            </w:pPr>
            <w:r w:rsidRPr="000D195A">
              <w:rPr>
                <w:lang w:val="vi-VN"/>
              </w:rPr>
              <w:t>TimeLineId</w:t>
            </w:r>
          </w:p>
        </w:tc>
        <w:tc>
          <w:tcPr>
            <w:tcW w:w="990" w:type="dxa"/>
          </w:tcPr>
          <w:p w:rsidR="00A514EB" w:rsidRPr="000D195A" w:rsidRDefault="00A514EB" w:rsidP="009429AC">
            <w:pPr>
              <w:pStyle w:val="NormalIndent"/>
              <w:spacing w:line="240" w:lineRule="auto"/>
              <w:jc w:val="both"/>
              <w:rPr>
                <w:lang w:val="vi-VN"/>
              </w:rPr>
            </w:pPr>
            <w:r w:rsidRPr="000D195A">
              <w:rPr>
                <w:lang w:val="vi-VN"/>
              </w:rPr>
              <w:t>int</w:t>
            </w:r>
          </w:p>
        </w:tc>
        <w:tc>
          <w:tcPr>
            <w:tcW w:w="1019" w:type="dxa"/>
          </w:tcPr>
          <w:p w:rsidR="00A514EB" w:rsidRPr="000D195A" w:rsidRDefault="00A514EB" w:rsidP="009429AC">
            <w:pPr>
              <w:pStyle w:val="NormalIndent"/>
              <w:spacing w:line="240" w:lineRule="auto"/>
              <w:jc w:val="both"/>
              <w:rPr>
                <w:lang w:val="vi-VN"/>
              </w:rPr>
            </w:pPr>
          </w:p>
        </w:tc>
        <w:tc>
          <w:tcPr>
            <w:tcW w:w="871" w:type="dxa"/>
          </w:tcPr>
          <w:p w:rsidR="00A514EB" w:rsidRPr="000D195A" w:rsidRDefault="00A514EB" w:rsidP="009429AC">
            <w:pPr>
              <w:pStyle w:val="NormalIndent"/>
              <w:spacing w:line="240" w:lineRule="auto"/>
              <w:jc w:val="both"/>
              <w:rPr>
                <w:lang w:val="vi-VN"/>
              </w:rPr>
            </w:pPr>
            <w:r w:rsidRPr="000D195A">
              <w:rPr>
                <w:lang w:val="vi-VN"/>
              </w:rPr>
              <w:t>public</w:t>
            </w:r>
          </w:p>
        </w:tc>
        <w:tc>
          <w:tcPr>
            <w:tcW w:w="3150" w:type="dxa"/>
          </w:tcPr>
          <w:p w:rsidR="00A514EB" w:rsidRPr="000D195A" w:rsidRDefault="00A514EB" w:rsidP="009429AC">
            <w:pPr>
              <w:pStyle w:val="NormalIndent"/>
              <w:spacing w:line="240" w:lineRule="auto"/>
              <w:jc w:val="both"/>
              <w:rPr>
                <w:lang w:val="vi-VN"/>
              </w:rPr>
            </w:pPr>
            <w:r w:rsidRPr="000D195A">
              <w:rPr>
                <w:lang w:val="vi-VN"/>
              </w:rPr>
              <w:t>Event’s schedule</w:t>
            </w:r>
          </w:p>
        </w:tc>
      </w:tr>
      <w:tr w:rsidR="00A514EB" w:rsidRPr="000D195A" w:rsidTr="00A514EB">
        <w:tc>
          <w:tcPr>
            <w:tcW w:w="562" w:type="dxa"/>
          </w:tcPr>
          <w:p w:rsidR="00A514EB" w:rsidRPr="000D195A" w:rsidRDefault="00A514EB" w:rsidP="009429AC">
            <w:pPr>
              <w:pStyle w:val="comment"/>
              <w:numPr>
                <w:ilvl w:val="0"/>
                <w:numId w:val="94"/>
              </w:numPr>
              <w:spacing w:line="240" w:lineRule="auto"/>
              <w:jc w:val="both"/>
              <w:rPr>
                <w:rFonts w:ascii="Century" w:hAnsi="Century" w:cs="Times New Roman"/>
                <w:i w:val="0"/>
                <w:color w:val="000000" w:themeColor="text1"/>
                <w:sz w:val="22"/>
                <w:szCs w:val="22"/>
                <w:lang w:val="vi-VN"/>
              </w:rPr>
            </w:pPr>
          </w:p>
        </w:tc>
        <w:tc>
          <w:tcPr>
            <w:tcW w:w="1773" w:type="dxa"/>
          </w:tcPr>
          <w:p w:rsidR="00A514EB" w:rsidRPr="000D195A" w:rsidRDefault="00A514EB" w:rsidP="009429AC">
            <w:pPr>
              <w:pStyle w:val="NormalIndent"/>
              <w:spacing w:line="240" w:lineRule="auto"/>
              <w:jc w:val="both"/>
              <w:rPr>
                <w:lang w:val="vi-VN"/>
              </w:rPr>
            </w:pPr>
            <w:r w:rsidRPr="000D195A">
              <w:rPr>
                <w:lang w:val="vi-VN"/>
              </w:rPr>
              <w:t>EventId</w:t>
            </w:r>
          </w:p>
        </w:tc>
        <w:tc>
          <w:tcPr>
            <w:tcW w:w="990" w:type="dxa"/>
          </w:tcPr>
          <w:p w:rsidR="00A514EB" w:rsidRPr="000D195A" w:rsidRDefault="00A514EB" w:rsidP="009429AC">
            <w:pPr>
              <w:pStyle w:val="NormalIndent"/>
              <w:spacing w:line="240" w:lineRule="auto"/>
              <w:jc w:val="both"/>
              <w:rPr>
                <w:lang w:val="vi-VN"/>
              </w:rPr>
            </w:pPr>
            <w:r w:rsidRPr="000D195A">
              <w:rPr>
                <w:lang w:val="vi-VN"/>
              </w:rPr>
              <w:t>int</w:t>
            </w:r>
          </w:p>
        </w:tc>
        <w:tc>
          <w:tcPr>
            <w:tcW w:w="1019" w:type="dxa"/>
          </w:tcPr>
          <w:p w:rsidR="00A514EB" w:rsidRPr="000D195A" w:rsidRDefault="00A514EB" w:rsidP="009429AC">
            <w:pPr>
              <w:pStyle w:val="NormalIndent"/>
              <w:spacing w:line="240" w:lineRule="auto"/>
              <w:jc w:val="both"/>
              <w:rPr>
                <w:lang w:val="vi-VN"/>
              </w:rPr>
            </w:pPr>
          </w:p>
        </w:tc>
        <w:tc>
          <w:tcPr>
            <w:tcW w:w="871" w:type="dxa"/>
          </w:tcPr>
          <w:p w:rsidR="00A514EB" w:rsidRPr="000D195A" w:rsidRDefault="00A514EB" w:rsidP="009429AC">
            <w:pPr>
              <w:pStyle w:val="NormalIndent"/>
              <w:spacing w:line="240" w:lineRule="auto"/>
              <w:jc w:val="both"/>
              <w:rPr>
                <w:lang w:val="vi-VN"/>
              </w:rPr>
            </w:pPr>
            <w:r w:rsidRPr="000D195A">
              <w:rPr>
                <w:lang w:val="vi-VN"/>
              </w:rPr>
              <w:t>public</w:t>
            </w:r>
          </w:p>
        </w:tc>
        <w:tc>
          <w:tcPr>
            <w:tcW w:w="3150" w:type="dxa"/>
          </w:tcPr>
          <w:p w:rsidR="00A514EB" w:rsidRPr="000D195A" w:rsidRDefault="00A514EB" w:rsidP="009429AC">
            <w:pPr>
              <w:pStyle w:val="NormalIndent"/>
              <w:spacing w:line="240" w:lineRule="auto"/>
              <w:jc w:val="both"/>
              <w:rPr>
                <w:lang w:val="vi-VN"/>
              </w:rPr>
            </w:pPr>
            <w:r w:rsidRPr="000D195A">
              <w:rPr>
                <w:lang w:val="vi-VN"/>
              </w:rPr>
              <w:t>EventID</w:t>
            </w:r>
          </w:p>
        </w:tc>
      </w:tr>
      <w:tr w:rsidR="00A514EB" w:rsidRPr="000D195A" w:rsidTr="00A514EB">
        <w:tc>
          <w:tcPr>
            <w:tcW w:w="562" w:type="dxa"/>
          </w:tcPr>
          <w:p w:rsidR="00A514EB" w:rsidRPr="000D195A" w:rsidRDefault="00A514EB" w:rsidP="009429AC">
            <w:pPr>
              <w:pStyle w:val="comment"/>
              <w:numPr>
                <w:ilvl w:val="0"/>
                <w:numId w:val="94"/>
              </w:numPr>
              <w:spacing w:line="240" w:lineRule="auto"/>
              <w:jc w:val="both"/>
              <w:rPr>
                <w:rFonts w:ascii="Century" w:hAnsi="Century" w:cs="Times New Roman"/>
                <w:i w:val="0"/>
                <w:color w:val="000000" w:themeColor="text1"/>
                <w:sz w:val="22"/>
                <w:szCs w:val="22"/>
                <w:lang w:val="vi-VN"/>
              </w:rPr>
            </w:pPr>
          </w:p>
        </w:tc>
        <w:tc>
          <w:tcPr>
            <w:tcW w:w="1773" w:type="dxa"/>
          </w:tcPr>
          <w:p w:rsidR="00A514EB" w:rsidRPr="000D195A" w:rsidRDefault="00A514EB" w:rsidP="009429AC">
            <w:pPr>
              <w:pStyle w:val="NormalIndent"/>
              <w:spacing w:line="240" w:lineRule="auto"/>
              <w:jc w:val="both"/>
              <w:rPr>
                <w:lang w:val="vi-VN"/>
              </w:rPr>
            </w:pPr>
            <w:r w:rsidRPr="000D195A">
              <w:rPr>
                <w:lang w:val="vi-VN"/>
              </w:rPr>
              <w:t>Content</w:t>
            </w:r>
          </w:p>
        </w:tc>
        <w:tc>
          <w:tcPr>
            <w:tcW w:w="990" w:type="dxa"/>
          </w:tcPr>
          <w:p w:rsidR="00A514EB" w:rsidRPr="000D195A" w:rsidRDefault="00A514EB" w:rsidP="009429AC">
            <w:pPr>
              <w:pStyle w:val="NormalIndent"/>
              <w:spacing w:line="240" w:lineRule="auto"/>
              <w:jc w:val="both"/>
              <w:rPr>
                <w:lang w:val="vi-VN"/>
              </w:rPr>
            </w:pPr>
            <w:r w:rsidRPr="000D195A">
              <w:rPr>
                <w:lang w:val="vi-VN"/>
              </w:rPr>
              <w:t>string</w:t>
            </w:r>
          </w:p>
        </w:tc>
        <w:tc>
          <w:tcPr>
            <w:tcW w:w="1019" w:type="dxa"/>
          </w:tcPr>
          <w:p w:rsidR="00A514EB" w:rsidRPr="000D195A" w:rsidRDefault="00A514EB" w:rsidP="009429AC">
            <w:pPr>
              <w:pStyle w:val="NormalIndent"/>
              <w:spacing w:line="240" w:lineRule="auto"/>
              <w:jc w:val="both"/>
              <w:rPr>
                <w:lang w:val="vi-VN"/>
              </w:rPr>
            </w:pPr>
          </w:p>
        </w:tc>
        <w:tc>
          <w:tcPr>
            <w:tcW w:w="871" w:type="dxa"/>
          </w:tcPr>
          <w:p w:rsidR="00A514EB" w:rsidRPr="000D195A" w:rsidRDefault="00A514EB" w:rsidP="009429AC">
            <w:pPr>
              <w:pStyle w:val="NormalIndent"/>
              <w:spacing w:line="240" w:lineRule="auto"/>
              <w:jc w:val="both"/>
              <w:rPr>
                <w:lang w:val="vi-VN"/>
              </w:rPr>
            </w:pPr>
            <w:r w:rsidRPr="000D195A">
              <w:rPr>
                <w:lang w:val="vi-VN"/>
              </w:rPr>
              <w:t>public</w:t>
            </w:r>
          </w:p>
        </w:tc>
        <w:tc>
          <w:tcPr>
            <w:tcW w:w="3150" w:type="dxa"/>
          </w:tcPr>
          <w:p w:rsidR="00A514EB" w:rsidRPr="000D195A" w:rsidRDefault="00A514EB" w:rsidP="009429AC">
            <w:pPr>
              <w:pStyle w:val="NormalIndent"/>
              <w:spacing w:line="240" w:lineRule="auto"/>
              <w:jc w:val="both"/>
              <w:rPr>
                <w:lang w:val="vi-VN"/>
              </w:rPr>
            </w:pPr>
            <w:r w:rsidRPr="000D195A">
              <w:rPr>
                <w:lang w:val="vi-VN"/>
              </w:rPr>
              <w:t>Event’s timeline content</w:t>
            </w:r>
          </w:p>
        </w:tc>
      </w:tr>
      <w:tr w:rsidR="00A514EB" w:rsidRPr="000D195A" w:rsidTr="00A514EB">
        <w:tc>
          <w:tcPr>
            <w:tcW w:w="562" w:type="dxa"/>
          </w:tcPr>
          <w:p w:rsidR="00A514EB" w:rsidRPr="000D195A" w:rsidRDefault="00A514EB" w:rsidP="009429AC">
            <w:pPr>
              <w:pStyle w:val="comment"/>
              <w:numPr>
                <w:ilvl w:val="0"/>
                <w:numId w:val="94"/>
              </w:numPr>
              <w:spacing w:line="240" w:lineRule="auto"/>
              <w:jc w:val="both"/>
              <w:rPr>
                <w:rFonts w:ascii="Century" w:hAnsi="Century" w:cs="Times New Roman"/>
                <w:i w:val="0"/>
                <w:color w:val="000000" w:themeColor="text1"/>
                <w:sz w:val="22"/>
                <w:szCs w:val="22"/>
                <w:lang w:val="vi-VN"/>
              </w:rPr>
            </w:pPr>
          </w:p>
        </w:tc>
        <w:tc>
          <w:tcPr>
            <w:tcW w:w="1773" w:type="dxa"/>
          </w:tcPr>
          <w:p w:rsidR="00A514EB" w:rsidRPr="000D195A" w:rsidRDefault="00A514EB" w:rsidP="009429AC">
            <w:pPr>
              <w:pStyle w:val="NormalIndent"/>
              <w:spacing w:line="240" w:lineRule="auto"/>
              <w:jc w:val="both"/>
              <w:rPr>
                <w:lang w:val="vi-VN"/>
              </w:rPr>
            </w:pPr>
            <w:r w:rsidRPr="000D195A">
              <w:rPr>
                <w:lang w:val="vi-VN"/>
              </w:rPr>
              <w:t>FromDate</w:t>
            </w:r>
          </w:p>
        </w:tc>
        <w:tc>
          <w:tcPr>
            <w:tcW w:w="990" w:type="dxa"/>
          </w:tcPr>
          <w:p w:rsidR="00A514EB" w:rsidRPr="000D195A" w:rsidRDefault="00A514EB" w:rsidP="009429AC">
            <w:pPr>
              <w:pStyle w:val="NormalIndent"/>
              <w:spacing w:line="240" w:lineRule="auto"/>
              <w:jc w:val="both"/>
              <w:rPr>
                <w:lang w:val="vi-VN"/>
              </w:rPr>
            </w:pPr>
            <w:r w:rsidRPr="000D195A">
              <w:rPr>
                <w:lang w:val="vi-VN"/>
              </w:rPr>
              <w:t>DateTime</w:t>
            </w:r>
          </w:p>
        </w:tc>
        <w:tc>
          <w:tcPr>
            <w:tcW w:w="1019" w:type="dxa"/>
          </w:tcPr>
          <w:p w:rsidR="00A514EB" w:rsidRPr="000D195A" w:rsidRDefault="00A514EB" w:rsidP="009429AC">
            <w:pPr>
              <w:pStyle w:val="NormalIndent"/>
              <w:spacing w:line="240" w:lineRule="auto"/>
              <w:jc w:val="both"/>
              <w:rPr>
                <w:lang w:val="vi-VN"/>
              </w:rPr>
            </w:pPr>
          </w:p>
        </w:tc>
        <w:tc>
          <w:tcPr>
            <w:tcW w:w="871" w:type="dxa"/>
          </w:tcPr>
          <w:p w:rsidR="00A514EB" w:rsidRPr="000D195A" w:rsidRDefault="00A514EB" w:rsidP="009429AC">
            <w:pPr>
              <w:pStyle w:val="NormalIndent"/>
              <w:spacing w:line="240" w:lineRule="auto"/>
              <w:jc w:val="both"/>
              <w:rPr>
                <w:lang w:val="vi-VN"/>
              </w:rPr>
            </w:pPr>
          </w:p>
        </w:tc>
        <w:tc>
          <w:tcPr>
            <w:tcW w:w="3150" w:type="dxa"/>
          </w:tcPr>
          <w:p w:rsidR="00A514EB" w:rsidRPr="000D195A" w:rsidRDefault="00A514EB" w:rsidP="009429AC">
            <w:pPr>
              <w:pStyle w:val="NormalIndent"/>
              <w:spacing w:line="240" w:lineRule="auto"/>
              <w:jc w:val="both"/>
              <w:rPr>
                <w:lang w:val="vi-VN"/>
              </w:rPr>
            </w:pPr>
            <w:r w:rsidRPr="000D195A">
              <w:rPr>
                <w:lang w:val="vi-VN"/>
              </w:rPr>
              <w:t>Starting date</w:t>
            </w:r>
          </w:p>
        </w:tc>
      </w:tr>
      <w:tr w:rsidR="00A514EB" w:rsidRPr="000D195A" w:rsidTr="00A514EB">
        <w:tc>
          <w:tcPr>
            <w:tcW w:w="562" w:type="dxa"/>
          </w:tcPr>
          <w:p w:rsidR="00A514EB" w:rsidRPr="000D195A" w:rsidRDefault="00A514EB" w:rsidP="009429AC">
            <w:pPr>
              <w:pStyle w:val="comment"/>
              <w:numPr>
                <w:ilvl w:val="0"/>
                <w:numId w:val="94"/>
              </w:numPr>
              <w:spacing w:line="240" w:lineRule="auto"/>
              <w:jc w:val="both"/>
              <w:rPr>
                <w:rFonts w:ascii="Century" w:hAnsi="Century" w:cs="Times New Roman"/>
                <w:i w:val="0"/>
                <w:color w:val="000000" w:themeColor="text1"/>
                <w:sz w:val="22"/>
                <w:szCs w:val="22"/>
                <w:lang w:val="vi-VN"/>
              </w:rPr>
            </w:pPr>
          </w:p>
        </w:tc>
        <w:tc>
          <w:tcPr>
            <w:tcW w:w="1773" w:type="dxa"/>
          </w:tcPr>
          <w:p w:rsidR="00A514EB" w:rsidRPr="000D195A" w:rsidRDefault="00A514EB" w:rsidP="009429AC">
            <w:pPr>
              <w:pStyle w:val="NormalIndent"/>
              <w:spacing w:line="240" w:lineRule="auto"/>
              <w:jc w:val="both"/>
              <w:rPr>
                <w:lang w:val="vi-VN"/>
              </w:rPr>
            </w:pPr>
            <w:r w:rsidRPr="000D195A">
              <w:rPr>
                <w:lang w:val="vi-VN"/>
              </w:rPr>
              <w:t>ToDate</w:t>
            </w:r>
          </w:p>
        </w:tc>
        <w:tc>
          <w:tcPr>
            <w:tcW w:w="990" w:type="dxa"/>
          </w:tcPr>
          <w:p w:rsidR="00A514EB" w:rsidRPr="000D195A" w:rsidRDefault="00A514EB" w:rsidP="009429AC">
            <w:pPr>
              <w:pStyle w:val="NormalIndent"/>
              <w:spacing w:line="240" w:lineRule="auto"/>
              <w:jc w:val="both"/>
              <w:rPr>
                <w:lang w:val="vi-VN"/>
              </w:rPr>
            </w:pPr>
            <w:r w:rsidRPr="000D195A">
              <w:rPr>
                <w:lang w:val="vi-VN"/>
              </w:rPr>
              <w:t>DateTime</w:t>
            </w:r>
          </w:p>
        </w:tc>
        <w:tc>
          <w:tcPr>
            <w:tcW w:w="1019" w:type="dxa"/>
          </w:tcPr>
          <w:p w:rsidR="00A514EB" w:rsidRPr="000D195A" w:rsidRDefault="00A514EB" w:rsidP="009429AC">
            <w:pPr>
              <w:pStyle w:val="NormalIndent"/>
              <w:spacing w:line="240" w:lineRule="auto"/>
              <w:jc w:val="both"/>
              <w:rPr>
                <w:lang w:val="vi-VN"/>
              </w:rPr>
            </w:pPr>
          </w:p>
        </w:tc>
        <w:tc>
          <w:tcPr>
            <w:tcW w:w="871" w:type="dxa"/>
          </w:tcPr>
          <w:p w:rsidR="00A514EB" w:rsidRPr="000D195A" w:rsidRDefault="00A514EB" w:rsidP="009429AC">
            <w:pPr>
              <w:pStyle w:val="NormalIndent"/>
              <w:spacing w:line="240" w:lineRule="auto"/>
              <w:jc w:val="both"/>
              <w:rPr>
                <w:lang w:val="vi-VN"/>
              </w:rPr>
            </w:pPr>
          </w:p>
        </w:tc>
        <w:tc>
          <w:tcPr>
            <w:tcW w:w="3150" w:type="dxa"/>
          </w:tcPr>
          <w:p w:rsidR="00A514EB" w:rsidRPr="000D195A" w:rsidRDefault="00A514EB" w:rsidP="009429AC">
            <w:pPr>
              <w:pStyle w:val="NormalIndent"/>
              <w:spacing w:line="240" w:lineRule="auto"/>
              <w:jc w:val="both"/>
              <w:rPr>
                <w:lang w:val="vi-VN"/>
              </w:rPr>
            </w:pPr>
            <w:r w:rsidRPr="000D195A">
              <w:rPr>
                <w:lang w:val="vi-VN"/>
              </w:rPr>
              <w:t xml:space="preserve">End date </w:t>
            </w:r>
          </w:p>
        </w:tc>
      </w:tr>
      <w:tr w:rsidR="00A514EB" w:rsidRPr="000D195A" w:rsidTr="00A514EB">
        <w:tc>
          <w:tcPr>
            <w:tcW w:w="562" w:type="dxa"/>
          </w:tcPr>
          <w:p w:rsidR="00A514EB" w:rsidRPr="000D195A" w:rsidRDefault="00A514EB" w:rsidP="009429AC">
            <w:pPr>
              <w:pStyle w:val="comment"/>
              <w:numPr>
                <w:ilvl w:val="0"/>
                <w:numId w:val="94"/>
              </w:numPr>
              <w:spacing w:line="240" w:lineRule="auto"/>
              <w:jc w:val="both"/>
              <w:rPr>
                <w:rFonts w:ascii="Century" w:hAnsi="Century" w:cs="Times New Roman"/>
                <w:i w:val="0"/>
                <w:color w:val="000000" w:themeColor="text1"/>
                <w:sz w:val="22"/>
                <w:szCs w:val="22"/>
                <w:lang w:val="vi-VN"/>
              </w:rPr>
            </w:pPr>
          </w:p>
        </w:tc>
        <w:tc>
          <w:tcPr>
            <w:tcW w:w="1773" w:type="dxa"/>
          </w:tcPr>
          <w:p w:rsidR="00A514EB" w:rsidRPr="000D195A" w:rsidRDefault="00A514EB" w:rsidP="009429AC">
            <w:pPr>
              <w:pStyle w:val="NormalIndent"/>
              <w:spacing w:line="240" w:lineRule="auto"/>
              <w:jc w:val="both"/>
              <w:rPr>
                <w:lang w:val="vi-VN"/>
              </w:rPr>
            </w:pPr>
            <w:r w:rsidRPr="000D195A">
              <w:rPr>
                <w:lang w:val="vi-VN"/>
              </w:rPr>
              <w:t>Status</w:t>
            </w:r>
          </w:p>
        </w:tc>
        <w:tc>
          <w:tcPr>
            <w:tcW w:w="990" w:type="dxa"/>
          </w:tcPr>
          <w:p w:rsidR="00A514EB" w:rsidRPr="000D195A" w:rsidRDefault="00A514EB" w:rsidP="009429AC">
            <w:pPr>
              <w:pStyle w:val="NormalIndent"/>
              <w:spacing w:line="240" w:lineRule="auto"/>
              <w:jc w:val="both"/>
              <w:rPr>
                <w:lang w:val="vi-VN"/>
              </w:rPr>
            </w:pPr>
            <w:r w:rsidRPr="000D195A">
              <w:rPr>
                <w:lang w:val="vi-VN"/>
              </w:rPr>
              <w:t>bool</w:t>
            </w:r>
          </w:p>
        </w:tc>
        <w:tc>
          <w:tcPr>
            <w:tcW w:w="1019" w:type="dxa"/>
          </w:tcPr>
          <w:p w:rsidR="00A514EB" w:rsidRPr="000D195A" w:rsidRDefault="00A514EB" w:rsidP="009429AC">
            <w:pPr>
              <w:pStyle w:val="NormalIndent"/>
              <w:spacing w:line="240" w:lineRule="auto"/>
              <w:jc w:val="both"/>
              <w:rPr>
                <w:lang w:val="vi-VN"/>
              </w:rPr>
            </w:pPr>
          </w:p>
        </w:tc>
        <w:tc>
          <w:tcPr>
            <w:tcW w:w="871" w:type="dxa"/>
          </w:tcPr>
          <w:p w:rsidR="00A514EB" w:rsidRPr="000D195A" w:rsidRDefault="00A514EB" w:rsidP="009429AC">
            <w:pPr>
              <w:pStyle w:val="NormalIndent"/>
              <w:spacing w:line="240" w:lineRule="auto"/>
              <w:jc w:val="both"/>
              <w:rPr>
                <w:lang w:val="vi-VN"/>
              </w:rPr>
            </w:pPr>
          </w:p>
        </w:tc>
        <w:tc>
          <w:tcPr>
            <w:tcW w:w="3150" w:type="dxa"/>
          </w:tcPr>
          <w:p w:rsidR="00A514EB" w:rsidRPr="000D195A" w:rsidRDefault="00A514EB" w:rsidP="009429AC">
            <w:pPr>
              <w:pStyle w:val="NormalIndent"/>
              <w:spacing w:line="240" w:lineRule="auto"/>
              <w:jc w:val="both"/>
              <w:rPr>
                <w:lang w:val="vi-VN"/>
              </w:rPr>
            </w:pPr>
            <w:r w:rsidRPr="000D195A">
              <w:rPr>
                <w:lang w:val="vi-VN"/>
              </w:rPr>
              <w:t>Sub event’s status</w:t>
            </w:r>
          </w:p>
        </w:tc>
      </w:tr>
    </w:tbl>
    <w:p w:rsidR="00A514EB" w:rsidRPr="000D195A" w:rsidRDefault="00A514EB" w:rsidP="009429AC">
      <w:pPr>
        <w:pStyle w:val="Table4-1"/>
        <w:rPr>
          <w:rFonts w:ascii="Century" w:hAnsi="Century"/>
          <w:lang w:val="vi-VN"/>
        </w:rPr>
      </w:pPr>
      <w:r w:rsidRPr="000D195A">
        <w:rPr>
          <w:rFonts w:ascii="Century" w:hAnsi="Century"/>
          <w:lang w:val="vi-VN"/>
        </w:rPr>
        <w:t>EventTimeLine Model</w:t>
      </w:r>
    </w:p>
    <w:p w:rsidR="00A514EB" w:rsidRPr="000D195A" w:rsidRDefault="00A514EB" w:rsidP="006B4A50">
      <w:pPr>
        <w:pStyle w:val="Heading6"/>
        <w:jc w:val="both"/>
        <w:rPr>
          <w:rFonts w:ascii="Century" w:hAnsi="Century"/>
          <w:lang w:val="vi-VN"/>
        </w:rPr>
      </w:pPr>
      <w:r w:rsidRPr="000D195A">
        <w:rPr>
          <w:rFonts w:ascii="Century" w:hAnsi="Century"/>
          <w:lang w:val="vi-VN"/>
        </w:rPr>
        <w:lastRenderedPageBreak/>
        <w:t>CommentEvent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080"/>
        <w:gridCol w:w="900"/>
        <w:gridCol w:w="900"/>
        <w:gridCol w:w="3150"/>
      </w:tblGrid>
      <w:tr w:rsidR="00A514EB" w:rsidRPr="000D195A" w:rsidTr="00A514EB">
        <w:tc>
          <w:tcPr>
            <w:tcW w:w="562" w:type="dxa"/>
            <w:shd w:val="clear" w:color="auto" w:fill="92D050"/>
          </w:tcPr>
          <w:p w:rsidR="00A514EB" w:rsidRPr="000D195A" w:rsidRDefault="00A514EB" w:rsidP="006B4A50">
            <w:pPr>
              <w:pStyle w:val="NormalIndent"/>
              <w:jc w:val="both"/>
              <w:rPr>
                <w:lang w:val="vi-VN"/>
              </w:rPr>
            </w:pPr>
            <w:r w:rsidRPr="000D195A">
              <w:rPr>
                <w:lang w:val="vi-VN"/>
              </w:rPr>
              <w:t>No</w:t>
            </w:r>
          </w:p>
        </w:tc>
        <w:tc>
          <w:tcPr>
            <w:tcW w:w="1773" w:type="dxa"/>
            <w:shd w:val="clear" w:color="auto" w:fill="92D050"/>
          </w:tcPr>
          <w:p w:rsidR="00A514EB" w:rsidRPr="000D195A" w:rsidRDefault="00A514EB" w:rsidP="006B4A50">
            <w:pPr>
              <w:pStyle w:val="NormalIndent"/>
              <w:jc w:val="both"/>
              <w:rPr>
                <w:lang w:val="vi-VN"/>
              </w:rPr>
            </w:pPr>
            <w:r w:rsidRPr="000D195A">
              <w:rPr>
                <w:lang w:val="vi-VN"/>
              </w:rPr>
              <w:t>Field Name</w:t>
            </w:r>
          </w:p>
        </w:tc>
        <w:tc>
          <w:tcPr>
            <w:tcW w:w="1080" w:type="dxa"/>
            <w:shd w:val="clear" w:color="auto" w:fill="92D050"/>
          </w:tcPr>
          <w:p w:rsidR="00A514EB" w:rsidRPr="000D195A" w:rsidRDefault="00A514EB" w:rsidP="006B4A50">
            <w:pPr>
              <w:pStyle w:val="NormalIndent"/>
              <w:jc w:val="both"/>
              <w:rPr>
                <w:lang w:val="vi-VN"/>
              </w:rPr>
            </w:pPr>
            <w:r w:rsidRPr="000D195A">
              <w:rPr>
                <w:lang w:val="vi-VN"/>
              </w:rPr>
              <w:t>Type</w:t>
            </w:r>
          </w:p>
        </w:tc>
        <w:tc>
          <w:tcPr>
            <w:tcW w:w="900" w:type="dxa"/>
            <w:shd w:val="clear" w:color="auto" w:fill="92D050"/>
          </w:tcPr>
          <w:p w:rsidR="00A514EB" w:rsidRPr="000D195A" w:rsidRDefault="00A514EB" w:rsidP="006B4A50">
            <w:pPr>
              <w:pStyle w:val="NormalIndent"/>
              <w:jc w:val="both"/>
              <w:rPr>
                <w:lang w:val="vi-VN"/>
              </w:rPr>
            </w:pPr>
            <w:r w:rsidRPr="000D195A">
              <w:rPr>
                <w:lang w:val="vi-VN"/>
              </w:rPr>
              <w:t>Default</w:t>
            </w:r>
          </w:p>
        </w:tc>
        <w:tc>
          <w:tcPr>
            <w:tcW w:w="900" w:type="dxa"/>
            <w:shd w:val="clear" w:color="auto" w:fill="92D050"/>
          </w:tcPr>
          <w:p w:rsidR="00A514EB" w:rsidRPr="000D195A" w:rsidRDefault="00A514EB" w:rsidP="006B4A50">
            <w:pPr>
              <w:pStyle w:val="NormalIndent"/>
              <w:jc w:val="both"/>
              <w:rPr>
                <w:lang w:val="vi-VN"/>
              </w:rPr>
            </w:pPr>
            <w:r w:rsidRPr="000D195A">
              <w:rPr>
                <w:lang w:val="vi-VN"/>
              </w:rPr>
              <w:t>Note</w:t>
            </w:r>
          </w:p>
        </w:tc>
        <w:tc>
          <w:tcPr>
            <w:tcW w:w="3150" w:type="dxa"/>
            <w:shd w:val="clear" w:color="auto" w:fill="92D050"/>
          </w:tcPr>
          <w:p w:rsidR="00A514EB" w:rsidRPr="000D195A" w:rsidRDefault="00A514EB" w:rsidP="006B4A50">
            <w:pPr>
              <w:pStyle w:val="NormalIndent"/>
              <w:jc w:val="both"/>
              <w:rPr>
                <w:lang w:val="vi-VN"/>
              </w:rPr>
            </w:pPr>
            <w:r w:rsidRPr="000D195A">
              <w:rPr>
                <w:lang w:val="vi-VN"/>
              </w:rPr>
              <w:t>Description</w:t>
            </w:r>
          </w:p>
        </w:tc>
      </w:tr>
      <w:tr w:rsidR="00A514EB" w:rsidRPr="000D195A" w:rsidTr="00A514EB">
        <w:tc>
          <w:tcPr>
            <w:tcW w:w="562" w:type="dxa"/>
          </w:tcPr>
          <w:p w:rsidR="00A514EB" w:rsidRPr="000D195A" w:rsidRDefault="00A514EB" w:rsidP="006B4A50">
            <w:pPr>
              <w:pStyle w:val="comment"/>
              <w:numPr>
                <w:ilvl w:val="0"/>
                <w:numId w:val="97"/>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CommentEventId</w:t>
            </w:r>
          </w:p>
        </w:tc>
        <w:tc>
          <w:tcPr>
            <w:tcW w:w="1080" w:type="dxa"/>
          </w:tcPr>
          <w:p w:rsidR="00A514EB" w:rsidRPr="000D195A" w:rsidRDefault="00A514EB" w:rsidP="006B4A50">
            <w:pPr>
              <w:pStyle w:val="NormalIndent"/>
              <w:jc w:val="both"/>
              <w:rPr>
                <w:lang w:val="vi-VN"/>
              </w:rPr>
            </w:pPr>
            <w:r w:rsidRPr="000D195A">
              <w:rPr>
                <w:lang w:val="vi-VN"/>
              </w:rPr>
              <w:t>int</w:t>
            </w:r>
          </w:p>
        </w:tc>
        <w:tc>
          <w:tcPr>
            <w:tcW w:w="90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Comment’s ID</w:t>
            </w:r>
          </w:p>
        </w:tc>
      </w:tr>
      <w:tr w:rsidR="00A514EB" w:rsidRPr="000D195A" w:rsidTr="00A514EB">
        <w:tc>
          <w:tcPr>
            <w:tcW w:w="562" w:type="dxa"/>
          </w:tcPr>
          <w:p w:rsidR="00A514EB" w:rsidRPr="000D195A" w:rsidRDefault="00A514EB" w:rsidP="006B4A50">
            <w:pPr>
              <w:pStyle w:val="comment"/>
              <w:numPr>
                <w:ilvl w:val="0"/>
                <w:numId w:val="97"/>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UserID</w:t>
            </w:r>
          </w:p>
        </w:tc>
        <w:tc>
          <w:tcPr>
            <w:tcW w:w="1080" w:type="dxa"/>
          </w:tcPr>
          <w:p w:rsidR="00A514EB" w:rsidRPr="000D195A" w:rsidRDefault="00A514EB" w:rsidP="006B4A50">
            <w:pPr>
              <w:pStyle w:val="NormalIndent"/>
              <w:jc w:val="both"/>
              <w:rPr>
                <w:lang w:val="vi-VN"/>
              </w:rPr>
            </w:pPr>
            <w:r w:rsidRPr="000D195A">
              <w:rPr>
                <w:lang w:val="vi-VN"/>
              </w:rPr>
              <w:t>int</w:t>
            </w:r>
          </w:p>
        </w:tc>
        <w:tc>
          <w:tcPr>
            <w:tcW w:w="90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Comment’s  user id</w:t>
            </w:r>
          </w:p>
        </w:tc>
      </w:tr>
      <w:tr w:rsidR="00A514EB" w:rsidRPr="000D195A" w:rsidTr="00A514EB">
        <w:tc>
          <w:tcPr>
            <w:tcW w:w="562" w:type="dxa"/>
          </w:tcPr>
          <w:p w:rsidR="00A514EB" w:rsidRPr="000D195A" w:rsidRDefault="00A514EB" w:rsidP="006B4A50">
            <w:pPr>
              <w:pStyle w:val="comment"/>
              <w:numPr>
                <w:ilvl w:val="0"/>
                <w:numId w:val="97"/>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EventID</w:t>
            </w:r>
          </w:p>
        </w:tc>
        <w:tc>
          <w:tcPr>
            <w:tcW w:w="1080" w:type="dxa"/>
          </w:tcPr>
          <w:p w:rsidR="00A514EB" w:rsidRPr="000D195A" w:rsidRDefault="00A514EB" w:rsidP="006B4A50">
            <w:pPr>
              <w:pStyle w:val="NormalIndent"/>
              <w:jc w:val="both"/>
              <w:rPr>
                <w:lang w:val="vi-VN"/>
              </w:rPr>
            </w:pPr>
            <w:r w:rsidRPr="000D195A">
              <w:rPr>
                <w:lang w:val="vi-VN"/>
              </w:rPr>
              <w:t>int</w:t>
            </w:r>
          </w:p>
        </w:tc>
        <w:tc>
          <w:tcPr>
            <w:tcW w:w="90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Comment’s  Event id</w:t>
            </w:r>
          </w:p>
        </w:tc>
      </w:tr>
      <w:tr w:rsidR="00A514EB" w:rsidRPr="000D195A" w:rsidTr="00A514EB">
        <w:tc>
          <w:tcPr>
            <w:tcW w:w="562" w:type="dxa"/>
          </w:tcPr>
          <w:p w:rsidR="00A514EB" w:rsidRPr="000D195A" w:rsidRDefault="00A514EB" w:rsidP="006B4A50">
            <w:pPr>
              <w:pStyle w:val="comment"/>
              <w:numPr>
                <w:ilvl w:val="0"/>
                <w:numId w:val="97"/>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CmtContent</w:t>
            </w:r>
          </w:p>
        </w:tc>
        <w:tc>
          <w:tcPr>
            <w:tcW w:w="1080" w:type="dxa"/>
          </w:tcPr>
          <w:p w:rsidR="00A514EB" w:rsidRPr="000D195A" w:rsidRDefault="00A514EB" w:rsidP="006B4A50">
            <w:pPr>
              <w:pStyle w:val="NormalIndent"/>
              <w:jc w:val="both"/>
              <w:rPr>
                <w:lang w:val="vi-VN"/>
              </w:rPr>
            </w:pPr>
            <w:r w:rsidRPr="000D195A">
              <w:rPr>
                <w:lang w:val="vi-VN"/>
              </w:rPr>
              <w:t>String</w:t>
            </w:r>
          </w:p>
        </w:tc>
        <w:tc>
          <w:tcPr>
            <w:tcW w:w="90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Comment’s content</w:t>
            </w:r>
          </w:p>
        </w:tc>
      </w:tr>
      <w:tr w:rsidR="00A514EB" w:rsidRPr="000D195A" w:rsidTr="00A514EB">
        <w:tc>
          <w:tcPr>
            <w:tcW w:w="562" w:type="dxa"/>
          </w:tcPr>
          <w:p w:rsidR="00A514EB" w:rsidRPr="000D195A" w:rsidRDefault="00A514EB" w:rsidP="006B4A50">
            <w:pPr>
              <w:pStyle w:val="comment"/>
              <w:numPr>
                <w:ilvl w:val="0"/>
                <w:numId w:val="97"/>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CmtDate</w:t>
            </w:r>
          </w:p>
        </w:tc>
        <w:tc>
          <w:tcPr>
            <w:tcW w:w="1080" w:type="dxa"/>
          </w:tcPr>
          <w:p w:rsidR="00A514EB" w:rsidRPr="000D195A" w:rsidRDefault="00A514EB" w:rsidP="006B4A50">
            <w:pPr>
              <w:pStyle w:val="NormalIndent"/>
              <w:jc w:val="both"/>
              <w:rPr>
                <w:lang w:val="vi-VN"/>
              </w:rPr>
            </w:pPr>
            <w:r w:rsidRPr="000D195A">
              <w:rPr>
                <w:lang w:val="vi-VN"/>
              </w:rPr>
              <w:t>Datetime</w:t>
            </w:r>
          </w:p>
        </w:tc>
        <w:tc>
          <w:tcPr>
            <w:tcW w:w="90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Comment’s date</w:t>
            </w:r>
          </w:p>
        </w:tc>
      </w:tr>
      <w:tr w:rsidR="00A514EB" w:rsidRPr="000D195A" w:rsidTr="00A514EB">
        <w:tc>
          <w:tcPr>
            <w:tcW w:w="562" w:type="dxa"/>
          </w:tcPr>
          <w:p w:rsidR="00A514EB" w:rsidRPr="000D195A" w:rsidRDefault="00A514EB" w:rsidP="006B4A50">
            <w:pPr>
              <w:pStyle w:val="comment"/>
              <w:numPr>
                <w:ilvl w:val="0"/>
                <w:numId w:val="97"/>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 xml:space="preserve">Status </w:t>
            </w:r>
          </w:p>
        </w:tc>
        <w:tc>
          <w:tcPr>
            <w:tcW w:w="1080" w:type="dxa"/>
          </w:tcPr>
          <w:p w:rsidR="00A514EB" w:rsidRPr="000D195A" w:rsidRDefault="00A514EB" w:rsidP="006B4A50">
            <w:pPr>
              <w:pStyle w:val="NormalIndent"/>
              <w:jc w:val="both"/>
              <w:rPr>
                <w:lang w:val="vi-VN"/>
              </w:rPr>
            </w:pPr>
            <w:r w:rsidRPr="000D195A">
              <w:rPr>
                <w:lang w:val="vi-VN"/>
              </w:rPr>
              <w:t>bool</w:t>
            </w:r>
          </w:p>
        </w:tc>
        <w:tc>
          <w:tcPr>
            <w:tcW w:w="900" w:type="dxa"/>
          </w:tcPr>
          <w:p w:rsidR="00A514EB" w:rsidRPr="000D195A" w:rsidRDefault="00A514EB" w:rsidP="006B4A50">
            <w:pPr>
              <w:pStyle w:val="NormalIndent"/>
              <w:jc w:val="both"/>
              <w:rPr>
                <w:lang w:val="vi-VN"/>
              </w:rPr>
            </w:pPr>
            <w:r w:rsidRPr="000D195A">
              <w:rPr>
                <w:lang w:val="vi-VN"/>
              </w:rPr>
              <w:t>true</w:t>
            </w:r>
          </w:p>
        </w:tc>
        <w:tc>
          <w:tcPr>
            <w:tcW w:w="900"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Comment’s status</w:t>
            </w:r>
          </w:p>
        </w:tc>
      </w:tr>
    </w:tbl>
    <w:p w:rsidR="00A514EB" w:rsidRPr="000D195A" w:rsidRDefault="00A514EB" w:rsidP="009429AC">
      <w:pPr>
        <w:pStyle w:val="Table4-1"/>
        <w:rPr>
          <w:rFonts w:ascii="Century" w:hAnsi="Century"/>
          <w:lang w:val="vi-VN"/>
        </w:rPr>
      </w:pPr>
      <w:r w:rsidRPr="000D195A">
        <w:rPr>
          <w:rFonts w:ascii="Century" w:hAnsi="Century"/>
          <w:lang w:val="vi-VN"/>
        </w:rPr>
        <w:t>CommentEvent Model</w:t>
      </w:r>
    </w:p>
    <w:p w:rsidR="00A514EB" w:rsidRPr="000D195A" w:rsidRDefault="00A514EB" w:rsidP="006B4A50">
      <w:pPr>
        <w:pStyle w:val="Heading6"/>
        <w:jc w:val="both"/>
        <w:rPr>
          <w:rFonts w:ascii="Century" w:hAnsi="Century"/>
          <w:lang w:val="vi-VN"/>
        </w:rPr>
      </w:pPr>
      <w:r w:rsidRPr="000D195A">
        <w:rPr>
          <w:rFonts w:ascii="Century" w:hAnsi="Century"/>
          <w:lang w:val="vi-VN"/>
        </w:rPr>
        <w:t>SubcommentEvent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080"/>
        <w:gridCol w:w="900"/>
        <w:gridCol w:w="900"/>
        <w:gridCol w:w="3150"/>
      </w:tblGrid>
      <w:tr w:rsidR="00A514EB" w:rsidRPr="000D195A" w:rsidTr="00A514EB">
        <w:tc>
          <w:tcPr>
            <w:tcW w:w="562" w:type="dxa"/>
            <w:shd w:val="clear" w:color="auto" w:fill="92D050"/>
          </w:tcPr>
          <w:p w:rsidR="00A514EB" w:rsidRPr="000D195A" w:rsidRDefault="00A514EB" w:rsidP="006B4A50">
            <w:pPr>
              <w:pStyle w:val="NormalIndent"/>
              <w:jc w:val="both"/>
              <w:rPr>
                <w:lang w:val="vi-VN"/>
              </w:rPr>
            </w:pPr>
            <w:r w:rsidRPr="000D195A">
              <w:rPr>
                <w:lang w:val="vi-VN"/>
              </w:rPr>
              <w:t>No</w:t>
            </w:r>
          </w:p>
        </w:tc>
        <w:tc>
          <w:tcPr>
            <w:tcW w:w="1773" w:type="dxa"/>
            <w:shd w:val="clear" w:color="auto" w:fill="92D050"/>
          </w:tcPr>
          <w:p w:rsidR="00A514EB" w:rsidRPr="000D195A" w:rsidRDefault="00A514EB" w:rsidP="006B4A50">
            <w:pPr>
              <w:pStyle w:val="NormalIndent"/>
              <w:jc w:val="both"/>
              <w:rPr>
                <w:lang w:val="vi-VN"/>
              </w:rPr>
            </w:pPr>
            <w:r w:rsidRPr="000D195A">
              <w:rPr>
                <w:lang w:val="vi-VN"/>
              </w:rPr>
              <w:t>Field Name</w:t>
            </w:r>
          </w:p>
        </w:tc>
        <w:tc>
          <w:tcPr>
            <w:tcW w:w="1080" w:type="dxa"/>
            <w:shd w:val="clear" w:color="auto" w:fill="92D050"/>
          </w:tcPr>
          <w:p w:rsidR="00A514EB" w:rsidRPr="000D195A" w:rsidRDefault="00A514EB" w:rsidP="006B4A50">
            <w:pPr>
              <w:pStyle w:val="NormalIndent"/>
              <w:jc w:val="both"/>
              <w:rPr>
                <w:lang w:val="vi-VN"/>
              </w:rPr>
            </w:pPr>
            <w:r w:rsidRPr="000D195A">
              <w:rPr>
                <w:lang w:val="vi-VN"/>
              </w:rPr>
              <w:t>Type</w:t>
            </w:r>
          </w:p>
        </w:tc>
        <w:tc>
          <w:tcPr>
            <w:tcW w:w="900" w:type="dxa"/>
            <w:shd w:val="clear" w:color="auto" w:fill="92D050"/>
          </w:tcPr>
          <w:p w:rsidR="00A514EB" w:rsidRPr="000D195A" w:rsidRDefault="00A514EB" w:rsidP="006B4A50">
            <w:pPr>
              <w:pStyle w:val="NormalIndent"/>
              <w:jc w:val="both"/>
              <w:rPr>
                <w:lang w:val="vi-VN"/>
              </w:rPr>
            </w:pPr>
            <w:r w:rsidRPr="000D195A">
              <w:rPr>
                <w:lang w:val="vi-VN"/>
              </w:rPr>
              <w:t>Default</w:t>
            </w:r>
          </w:p>
        </w:tc>
        <w:tc>
          <w:tcPr>
            <w:tcW w:w="900" w:type="dxa"/>
            <w:shd w:val="clear" w:color="auto" w:fill="92D050"/>
          </w:tcPr>
          <w:p w:rsidR="00A514EB" w:rsidRPr="000D195A" w:rsidRDefault="00A514EB" w:rsidP="006B4A50">
            <w:pPr>
              <w:pStyle w:val="NormalIndent"/>
              <w:jc w:val="both"/>
              <w:rPr>
                <w:lang w:val="vi-VN"/>
              </w:rPr>
            </w:pPr>
            <w:r w:rsidRPr="000D195A">
              <w:rPr>
                <w:lang w:val="vi-VN"/>
              </w:rPr>
              <w:t>Note</w:t>
            </w:r>
          </w:p>
        </w:tc>
        <w:tc>
          <w:tcPr>
            <w:tcW w:w="3150" w:type="dxa"/>
            <w:shd w:val="clear" w:color="auto" w:fill="92D050"/>
          </w:tcPr>
          <w:p w:rsidR="00A514EB" w:rsidRPr="000D195A" w:rsidRDefault="00A514EB" w:rsidP="006B4A50">
            <w:pPr>
              <w:pStyle w:val="NormalIndent"/>
              <w:jc w:val="both"/>
              <w:rPr>
                <w:lang w:val="vi-VN"/>
              </w:rPr>
            </w:pPr>
            <w:r w:rsidRPr="000D195A">
              <w:rPr>
                <w:lang w:val="vi-VN"/>
              </w:rPr>
              <w:t>Description</w:t>
            </w:r>
          </w:p>
        </w:tc>
      </w:tr>
      <w:tr w:rsidR="00A514EB" w:rsidRPr="000D195A" w:rsidTr="00A514EB">
        <w:tc>
          <w:tcPr>
            <w:tcW w:w="562" w:type="dxa"/>
          </w:tcPr>
          <w:p w:rsidR="00A514EB" w:rsidRPr="000D195A" w:rsidRDefault="00A514EB" w:rsidP="006B4A50">
            <w:pPr>
              <w:pStyle w:val="comment"/>
              <w:numPr>
                <w:ilvl w:val="0"/>
                <w:numId w:val="98"/>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SubCommentEventId</w:t>
            </w:r>
          </w:p>
        </w:tc>
        <w:tc>
          <w:tcPr>
            <w:tcW w:w="1080" w:type="dxa"/>
          </w:tcPr>
          <w:p w:rsidR="00A514EB" w:rsidRPr="000D195A" w:rsidRDefault="00A514EB" w:rsidP="006B4A50">
            <w:pPr>
              <w:pStyle w:val="NormalIndent"/>
              <w:jc w:val="both"/>
              <w:rPr>
                <w:lang w:val="vi-VN"/>
              </w:rPr>
            </w:pPr>
            <w:r w:rsidRPr="000D195A">
              <w:rPr>
                <w:lang w:val="vi-VN"/>
              </w:rPr>
              <w:t>int</w:t>
            </w:r>
          </w:p>
        </w:tc>
        <w:tc>
          <w:tcPr>
            <w:tcW w:w="90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SubCommentEvent’s ID</w:t>
            </w:r>
          </w:p>
        </w:tc>
      </w:tr>
      <w:tr w:rsidR="00A514EB" w:rsidRPr="000D195A" w:rsidTr="00A514EB">
        <w:tc>
          <w:tcPr>
            <w:tcW w:w="562" w:type="dxa"/>
          </w:tcPr>
          <w:p w:rsidR="00A514EB" w:rsidRPr="000D195A" w:rsidRDefault="00A514EB" w:rsidP="006B4A50">
            <w:pPr>
              <w:pStyle w:val="comment"/>
              <w:numPr>
                <w:ilvl w:val="0"/>
                <w:numId w:val="98"/>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CommentEventId</w:t>
            </w:r>
          </w:p>
        </w:tc>
        <w:tc>
          <w:tcPr>
            <w:tcW w:w="1080" w:type="dxa"/>
          </w:tcPr>
          <w:p w:rsidR="00A514EB" w:rsidRPr="000D195A" w:rsidRDefault="00A514EB" w:rsidP="006B4A50">
            <w:pPr>
              <w:pStyle w:val="NormalIndent"/>
              <w:jc w:val="both"/>
              <w:rPr>
                <w:lang w:val="vi-VN"/>
              </w:rPr>
            </w:pPr>
            <w:r w:rsidRPr="000D195A">
              <w:rPr>
                <w:lang w:val="vi-VN"/>
              </w:rPr>
              <w:t>int</w:t>
            </w:r>
          </w:p>
        </w:tc>
        <w:tc>
          <w:tcPr>
            <w:tcW w:w="90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CommentEvent’s ID</w:t>
            </w:r>
          </w:p>
        </w:tc>
      </w:tr>
      <w:tr w:rsidR="00A514EB" w:rsidRPr="000D195A" w:rsidTr="00A514EB">
        <w:tc>
          <w:tcPr>
            <w:tcW w:w="562" w:type="dxa"/>
          </w:tcPr>
          <w:p w:rsidR="00A514EB" w:rsidRPr="000D195A" w:rsidRDefault="00A514EB" w:rsidP="006B4A50">
            <w:pPr>
              <w:pStyle w:val="comment"/>
              <w:numPr>
                <w:ilvl w:val="0"/>
                <w:numId w:val="98"/>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UserId</w:t>
            </w:r>
          </w:p>
        </w:tc>
        <w:tc>
          <w:tcPr>
            <w:tcW w:w="1080" w:type="dxa"/>
          </w:tcPr>
          <w:p w:rsidR="00A514EB" w:rsidRPr="000D195A" w:rsidRDefault="00A514EB" w:rsidP="006B4A50">
            <w:pPr>
              <w:pStyle w:val="NormalIndent"/>
              <w:jc w:val="both"/>
              <w:rPr>
                <w:lang w:val="vi-VN"/>
              </w:rPr>
            </w:pPr>
            <w:r w:rsidRPr="000D195A">
              <w:rPr>
                <w:lang w:val="vi-VN"/>
              </w:rPr>
              <w:t>int</w:t>
            </w:r>
          </w:p>
        </w:tc>
        <w:tc>
          <w:tcPr>
            <w:tcW w:w="90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UserID who comment</w:t>
            </w:r>
          </w:p>
        </w:tc>
      </w:tr>
      <w:tr w:rsidR="00A514EB" w:rsidRPr="000D195A" w:rsidTr="00A514EB">
        <w:tc>
          <w:tcPr>
            <w:tcW w:w="562" w:type="dxa"/>
          </w:tcPr>
          <w:p w:rsidR="00A514EB" w:rsidRPr="000D195A" w:rsidRDefault="00A514EB" w:rsidP="006B4A50">
            <w:pPr>
              <w:pStyle w:val="comment"/>
              <w:numPr>
                <w:ilvl w:val="0"/>
                <w:numId w:val="98"/>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Content</w:t>
            </w:r>
          </w:p>
        </w:tc>
        <w:tc>
          <w:tcPr>
            <w:tcW w:w="1080" w:type="dxa"/>
          </w:tcPr>
          <w:p w:rsidR="00A514EB" w:rsidRPr="000D195A" w:rsidRDefault="00A514EB" w:rsidP="006B4A50">
            <w:pPr>
              <w:pStyle w:val="NormalIndent"/>
              <w:jc w:val="both"/>
              <w:rPr>
                <w:lang w:val="vi-VN"/>
              </w:rPr>
            </w:pPr>
            <w:r w:rsidRPr="000D195A">
              <w:rPr>
                <w:lang w:val="vi-VN"/>
              </w:rPr>
              <w:t>string</w:t>
            </w:r>
          </w:p>
        </w:tc>
        <w:tc>
          <w:tcPr>
            <w:tcW w:w="900" w:type="dxa"/>
          </w:tcPr>
          <w:p w:rsidR="00A514EB" w:rsidRPr="000D195A" w:rsidRDefault="00A514EB" w:rsidP="006B4A50">
            <w:pPr>
              <w:pStyle w:val="NormalIndent"/>
              <w:jc w:val="both"/>
              <w:rPr>
                <w:lang w:val="vi-VN"/>
              </w:rPr>
            </w:pPr>
            <w:r w:rsidRPr="000D195A">
              <w:rPr>
                <w:lang w:val="vi-VN"/>
              </w:rPr>
              <w:t>0</w:t>
            </w:r>
          </w:p>
        </w:tc>
        <w:tc>
          <w:tcPr>
            <w:tcW w:w="900"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SubCommentEvent’s content</w:t>
            </w:r>
          </w:p>
        </w:tc>
      </w:tr>
      <w:tr w:rsidR="00A514EB" w:rsidRPr="000D195A" w:rsidTr="00A514EB">
        <w:tc>
          <w:tcPr>
            <w:tcW w:w="562" w:type="dxa"/>
          </w:tcPr>
          <w:p w:rsidR="00A514EB" w:rsidRPr="000D195A" w:rsidRDefault="00A514EB" w:rsidP="006B4A50">
            <w:pPr>
              <w:pStyle w:val="comment"/>
              <w:numPr>
                <w:ilvl w:val="0"/>
                <w:numId w:val="98"/>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CommentDate</w:t>
            </w:r>
          </w:p>
        </w:tc>
        <w:tc>
          <w:tcPr>
            <w:tcW w:w="1080" w:type="dxa"/>
          </w:tcPr>
          <w:p w:rsidR="00A514EB" w:rsidRPr="000D195A" w:rsidRDefault="00A514EB" w:rsidP="006B4A50">
            <w:pPr>
              <w:pStyle w:val="NormalIndent"/>
              <w:jc w:val="both"/>
              <w:rPr>
                <w:lang w:val="vi-VN"/>
              </w:rPr>
            </w:pPr>
            <w:r w:rsidRPr="000D195A">
              <w:rPr>
                <w:lang w:val="vi-VN"/>
              </w:rPr>
              <w:t>Datetime</w:t>
            </w:r>
          </w:p>
        </w:tc>
        <w:tc>
          <w:tcPr>
            <w:tcW w:w="900" w:type="dxa"/>
          </w:tcPr>
          <w:p w:rsidR="00A514EB" w:rsidRPr="000D195A" w:rsidRDefault="00A514EB" w:rsidP="006B4A50">
            <w:pPr>
              <w:pStyle w:val="NormalIndent"/>
              <w:jc w:val="both"/>
              <w:rPr>
                <w:lang w:val="vi-VN"/>
              </w:rPr>
            </w:pPr>
            <w:r w:rsidRPr="000D195A">
              <w:rPr>
                <w:lang w:val="vi-VN"/>
              </w:rPr>
              <w:t>1</w:t>
            </w:r>
          </w:p>
        </w:tc>
        <w:tc>
          <w:tcPr>
            <w:tcW w:w="900"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SubCommentEvent’s date</w:t>
            </w:r>
          </w:p>
        </w:tc>
      </w:tr>
      <w:tr w:rsidR="00A514EB" w:rsidRPr="000D195A" w:rsidTr="00A514EB">
        <w:tc>
          <w:tcPr>
            <w:tcW w:w="562" w:type="dxa"/>
          </w:tcPr>
          <w:p w:rsidR="00A514EB" w:rsidRPr="000D195A" w:rsidRDefault="00A514EB" w:rsidP="006B4A50">
            <w:pPr>
              <w:pStyle w:val="comment"/>
              <w:numPr>
                <w:ilvl w:val="0"/>
                <w:numId w:val="98"/>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Status</w:t>
            </w:r>
          </w:p>
        </w:tc>
        <w:tc>
          <w:tcPr>
            <w:tcW w:w="1080" w:type="dxa"/>
          </w:tcPr>
          <w:p w:rsidR="00A514EB" w:rsidRPr="000D195A" w:rsidRDefault="00A514EB" w:rsidP="006B4A50">
            <w:pPr>
              <w:pStyle w:val="NormalIndent"/>
              <w:jc w:val="both"/>
              <w:rPr>
                <w:lang w:val="vi-VN"/>
              </w:rPr>
            </w:pPr>
            <w:r w:rsidRPr="000D195A">
              <w:rPr>
                <w:lang w:val="vi-VN"/>
              </w:rPr>
              <w:t>bool</w:t>
            </w:r>
          </w:p>
        </w:tc>
        <w:tc>
          <w:tcPr>
            <w:tcW w:w="90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SubCommentEvent’s status</w:t>
            </w:r>
          </w:p>
        </w:tc>
      </w:tr>
    </w:tbl>
    <w:p w:rsidR="00A514EB" w:rsidRPr="000D195A" w:rsidRDefault="00A514EB" w:rsidP="009429AC">
      <w:pPr>
        <w:pStyle w:val="Table4-1"/>
        <w:rPr>
          <w:rFonts w:ascii="Century" w:hAnsi="Century"/>
          <w:lang w:val="vi-VN"/>
        </w:rPr>
      </w:pPr>
      <w:r w:rsidRPr="000D195A">
        <w:rPr>
          <w:rFonts w:ascii="Century" w:hAnsi="Century"/>
          <w:lang w:val="vi-VN"/>
        </w:rPr>
        <w:t>SubcommentEvent Model</w:t>
      </w:r>
    </w:p>
    <w:p w:rsidR="00A514EB" w:rsidRPr="000D195A" w:rsidRDefault="00A514EB" w:rsidP="006B4A50">
      <w:pPr>
        <w:pStyle w:val="Heading6"/>
        <w:jc w:val="both"/>
        <w:rPr>
          <w:rFonts w:ascii="Century" w:hAnsi="Century"/>
          <w:lang w:val="vi-VN"/>
        </w:rPr>
      </w:pPr>
      <w:r w:rsidRPr="000D195A">
        <w:rPr>
          <w:rFonts w:ascii="Century" w:hAnsi="Century"/>
          <w:lang w:val="vi-VN"/>
        </w:rPr>
        <w:t>LikeEvent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A514EB" w:rsidRPr="000D195A" w:rsidTr="00A514EB">
        <w:tc>
          <w:tcPr>
            <w:tcW w:w="562" w:type="dxa"/>
            <w:shd w:val="clear" w:color="auto" w:fill="92D050"/>
          </w:tcPr>
          <w:p w:rsidR="00A514EB" w:rsidRPr="000D195A" w:rsidRDefault="00A514EB" w:rsidP="006B4A50">
            <w:pPr>
              <w:pStyle w:val="NormalIndent"/>
              <w:jc w:val="both"/>
              <w:rPr>
                <w:lang w:val="vi-VN"/>
              </w:rPr>
            </w:pPr>
            <w:r w:rsidRPr="000D195A">
              <w:rPr>
                <w:lang w:val="vi-VN"/>
              </w:rPr>
              <w:t>No</w:t>
            </w:r>
          </w:p>
        </w:tc>
        <w:tc>
          <w:tcPr>
            <w:tcW w:w="1773" w:type="dxa"/>
            <w:shd w:val="clear" w:color="auto" w:fill="92D050"/>
          </w:tcPr>
          <w:p w:rsidR="00A514EB" w:rsidRPr="000D195A" w:rsidRDefault="00A514EB" w:rsidP="006B4A50">
            <w:pPr>
              <w:pStyle w:val="NormalIndent"/>
              <w:jc w:val="both"/>
              <w:rPr>
                <w:lang w:val="vi-VN"/>
              </w:rPr>
            </w:pPr>
            <w:r w:rsidRPr="000D195A">
              <w:rPr>
                <w:lang w:val="vi-VN"/>
              </w:rPr>
              <w:t>Field Name</w:t>
            </w:r>
          </w:p>
        </w:tc>
        <w:tc>
          <w:tcPr>
            <w:tcW w:w="990" w:type="dxa"/>
            <w:shd w:val="clear" w:color="auto" w:fill="92D050"/>
          </w:tcPr>
          <w:p w:rsidR="00A514EB" w:rsidRPr="000D195A" w:rsidRDefault="00A514EB" w:rsidP="006B4A50">
            <w:pPr>
              <w:pStyle w:val="NormalIndent"/>
              <w:jc w:val="both"/>
              <w:rPr>
                <w:lang w:val="vi-VN"/>
              </w:rPr>
            </w:pPr>
            <w:r w:rsidRPr="000D195A">
              <w:rPr>
                <w:lang w:val="vi-VN"/>
              </w:rPr>
              <w:t>Type</w:t>
            </w:r>
          </w:p>
        </w:tc>
        <w:tc>
          <w:tcPr>
            <w:tcW w:w="990" w:type="dxa"/>
            <w:shd w:val="clear" w:color="auto" w:fill="92D050"/>
          </w:tcPr>
          <w:p w:rsidR="00A514EB" w:rsidRPr="000D195A" w:rsidRDefault="00A514EB" w:rsidP="006B4A50">
            <w:pPr>
              <w:pStyle w:val="NormalIndent"/>
              <w:jc w:val="both"/>
              <w:rPr>
                <w:lang w:val="vi-VN"/>
              </w:rPr>
            </w:pPr>
            <w:r w:rsidRPr="000D195A">
              <w:rPr>
                <w:lang w:val="vi-VN"/>
              </w:rPr>
              <w:t>Default</w:t>
            </w:r>
          </w:p>
        </w:tc>
        <w:tc>
          <w:tcPr>
            <w:tcW w:w="900" w:type="dxa"/>
            <w:shd w:val="clear" w:color="auto" w:fill="92D050"/>
          </w:tcPr>
          <w:p w:rsidR="00A514EB" w:rsidRPr="000D195A" w:rsidRDefault="00A514EB" w:rsidP="006B4A50">
            <w:pPr>
              <w:pStyle w:val="NormalIndent"/>
              <w:jc w:val="both"/>
              <w:rPr>
                <w:lang w:val="vi-VN"/>
              </w:rPr>
            </w:pPr>
            <w:r w:rsidRPr="000D195A">
              <w:rPr>
                <w:lang w:val="vi-VN"/>
              </w:rPr>
              <w:t>Note</w:t>
            </w:r>
          </w:p>
        </w:tc>
        <w:tc>
          <w:tcPr>
            <w:tcW w:w="3150" w:type="dxa"/>
            <w:shd w:val="clear" w:color="auto" w:fill="92D050"/>
          </w:tcPr>
          <w:p w:rsidR="00A514EB" w:rsidRPr="000D195A" w:rsidRDefault="00A514EB" w:rsidP="006B4A50">
            <w:pPr>
              <w:pStyle w:val="NormalIndent"/>
              <w:jc w:val="both"/>
              <w:rPr>
                <w:lang w:val="vi-VN"/>
              </w:rPr>
            </w:pPr>
            <w:r w:rsidRPr="000D195A">
              <w:rPr>
                <w:lang w:val="vi-VN"/>
              </w:rPr>
              <w:t>Description</w:t>
            </w:r>
          </w:p>
        </w:tc>
      </w:tr>
      <w:tr w:rsidR="00A514EB" w:rsidRPr="000D195A" w:rsidTr="00A514EB">
        <w:tc>
          <w:tcPr>
            <w:tcW w:w="562" w:type="dxa"/>
          </w:tcPr>
          <w:p w:rsidR="00A514EB" w:rsidRPr="000D195A" w:rsidRDefault="00A514EB" w:rsidP="006B4A50">
            <w:pPr>
              <w:pStyle w:val="comment"/>
              <w:numPr>
                <w:ilvl w:val="0"/>
                <w:numId w:val="103"/>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LikeId</w:t>
            </w:r>
          </w:p>
        </w:tc>
        <w:tc>
          <w:tcPr>
            <w:tcW w:w="99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Like’s ID</w:t>
            </w:r>
          </w:p>
        </w:tc>
      </w:tr>
      <w:tr w:rsidR="00A514EB" w:rsidRPr="000D195A" w:rsidTr="00A514EB">
        <w:tc>
          <w:tcPr>
            <w:tcW w:w="562" w:type="dxa"/>
          </w:tcPr>
          <w:p w:rsidR="00A514EB" w:rsidRPr="000D195A" w:rsidRDefault="00A514EB" w:rsidP="006B4A50">
            <w:pPr>
              <w:pStyle w:val="comment"/>
              <w:numPr>
                <w:ilvl w:val="0"/>
                <w:numId w:val="103"/>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UserId</w:t>
            </w:r>
          </w:p>
        </w:tc>
        <w:tc>
          <w:tcPr>
            <w:tcW w:w="99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Like’s  user id</w:t>
            </w:r>
          </w:p>
        </w:tc>
      </w:tr>
      <w:tr w:rsidR="00A514EB" w:rsidRPr="000D195A" w:rsidTr="00A514EB">
        <w:tc>
          <w:tcPr>
            <w:tcW w:w="562" w:type="dxa"/>
          </w:tcPr>
          <w:p w:rsidR="00A514EB" w:rsidRPr="000D195A" w:rsidRDefault="00A514EB" w:rsidP="006B4A50">
            <w:pPr>
              <w:pStyle w:val="comment"/>
              <w:numPr>
                <w:ilvl w:val="0"/>
                <w:numId w:val="103"/>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EventId</w:t>
            </w:r>
          </w:p>
        </w:tc>
        <w:tc>
          <w:tcPr>
            <w:tcW w:w="99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Like’s  event id</w:t>
            </w:r>
          </w:p>
        </w:tc>
      </w:tr>
      <w:tr w:rsidR="00A514EB" w:rsidRPr="000D195A" w:rsidTr="00A514EB">
        <w:tc>
          <w:tcPr>
            <w:tcW w:w="562" w:type="dxa"/>
          </w:tcPr>
          <w:p w:rsidR="00A514EB" w:rsidRPr="000D195A" w:rsidRDefault="00A514EB" w:rsidP="006B4A50">
            <w:pPr>
              <w:pStyle w:val="comment"/>
              <w:numPr>
                <w:ilvl w:val="0"/>
                <w:numId w:val="103"/>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Status</w:t>
            </w:r>
          </w:p>
        </w:tc>
        <w:tc>
          <w:tcPr>
            <w:tcW w:w="990" w:type="dxa"/>
          </w:tcPr>
          <w:p w:rsidR="00A514EB" w:rsidRPr="000D195A" w:rsidRDefault="00A514EB" w:rsidP="006B4A50">
            <w:pPr>
              <w:pStyle w:val="NormalIndent"/>
              <w:jc w:val="both"/>
              <w:rPr>
                <w:lang w:val="vi-VN"/>
              </w:rPr>
            </w:pPr>
            <w:r w:rsidRPr="000D195A">
              <w:rPr>
                <w:lang w:val="vi-VN"/>
              </w:rPr>
              <w:t>bool</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Like’s status</w:t>
            </w:r>
          </w:p>
        </w:tc>
      </w:tr>
    </w:tbl>
    <w:p w:rsidR="009429AC" w:rsidRDefault="00A514EB" w:rsidP="009429AC">
      <w:pPr>
        <w:pStyle w:val="Table4-1"/>
        <w:rPr>
          <w:rFonts w:ascii="Century" w:hAnsi="Century"/>
          <w:lang w:val="vi-VN"/>
        </w:rPr>
      </w:pPr>
      <w:r w:rsidRPr="000D195A">
        <w:rPr>
          <w:rFonts w:ascii="Century" w:hAnsi="Century"/>
          <w:lang w:val="vi-VN"/>
        </w:rPr>
        <w:t>LikeEvent Model</w:t>
      </w:r>
    </w:p>
    <w:p w:rsidR="009429AC" w:rsidRDefault="009429AC">
      <w:pPr>
        <w:rPr>
          <w:rFonts w:ascii="Century" w:hAnsi="Century"/>
          <w:b/>
          <w:lang w:val="vi-VN"/>
        </w:rPr>
      </w:pPr>
      <w:r>
        <w:rPr>
          <w:rFonts w:ascii="Century" w:hAnsi="Century"/>
          <w:lang w:val="vi-VN"/>
        </w:rPr>
        <w:br w:type="page"/>
      </w:r>
    </w:p>
    <w:p w:rsidR="00A514EB" w:rsidRPr="009429AC" w:rsidRDefault="00A514EB" w:rsidP="009429AC">
      <w:pPr>
        <w:pStyle w:val="Table4-1"/>
        <w:numPr>
          <w:ilvl w:val="0"/>
          <w:numId w:val="0"/>
        </w:numPr>
        <w:jc w:val="left"/>
        <w:rPr>
          <w:rFonts w:ascii="Century" w:hAnsi="Century"/>
          <w:sz w:val="6"/>
          <w:lang w:val="vi-VN"/>
        </w:rPr>
      </w:pPr>
    </w:p>
    <w:p w:rsidR="00A514EB" w:rsidRPr="000D195A" w:rsidRDefault="00A514EB" w:rsidP="006B4A50">
      <w:pPr>
        <w:pStyle w:val="Heading6"/>
        <w:jc w:val="both"/>
        <w:rPr>
          <w:rFonts w:ascii="Century" w:hAnsi="Century"/>
          <w:lang w:val="vi-VN"/>
        </w:rPr>
      </w:pPr>
      <w:r w:rsidRPr="000D195A">
        <w:rPr>
          <w:rFonts w:ascii="Century" w:hAnsi="Century"/>
          <w:lang w:val="vi-VN"/>
        </w:rPr>
        <w:t>LikeCommentEvent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A514EB" w:rsidRPr="000D195A" w:rsidTr="00A514EB">
        <w:tc>
          <w:tcPr>
            <w:tcW w:w="562" w:type="dxa"/>
            <w:shd w:val="clear" w:color="auto" w:fill="92D050"/>
          </w:tcPr>
          <w:p w:rsidR="00A514EB" w:rsidRPr="000D195A" w:rsidRDefault="00A514EB" w:rsidP="006B4A50">
            <w:pPr>
              <w:pStyle w:val="NormalIndent"/>
              <w:jc w:val="both"/>
              <w:rPr>
                <w:lang w:val="vi-VN"/>
              </w:rPr>
            </w:pPr>
            <w:r w:rsidRPr="000D195A">
              <w:rPr>
                <w:lang w:val="vi-VN"/>
              </w:rPr>
              <w:t>No</w:t>
            </w:r>
          </w:p>
        </w:tc>
        <w:tc>
          <w:tcPr>
            <w:tcW w:w="1773" w:type="dxa"/>
            <w:shd w:val="clear" w:color="auto" w:fill="92D050"/>
          </w:tcPr>
          <w:p w:rsidR="00A514EB" w:rsidRPr="000D195A" w:rsidRDefault="00A514EB" w:rsidP="006B4A50">
            <w:pPr>
              <w:pStyle w:val="NormalIndent"/>
              <w:jc w:val="both"/>
              <w:rPr>
                <w:lang w:val="vi-VN"/>
              </w:rPr>
            </w:pPr>
            <w:r w:rsidRPr="000D195A">
              <w:rPr>
                <w:lang w:val="vi-VN"/>
              </w:rPr>
              <w:t>Field Name</w:t>
            </w:r>
          </w:p>
        </w:tc>
        <w:tc>
          <w:tcPr>
            <w:tcW w:w="990" w:type="dxa"/>
            <w:shd w:val="clear" w:color="auto" w:fill="92D050"/>
          </w:tcPr>
          <w:p w:rsidR="00A514EB" w:rsidRPr="000D195A" w:rsidRDefault="00A514EB" w:rsidP="006B4A50">
            <w:pPr>
              <w:pStyle w:val="NormalIndent"/>
              <w:jc w:val="both"/>
              <w:rPr>
                <w:lang w:val="vi-VN"/>
              </w:rPr>
            </w:pPr>
            <w:r w:rsidRPr="000D195A">
              <w:rPr>
                <w:lang w:val="vi-VN"/>
              </w:rPr>
              <w:t>Type</w:t>
            </w:r>
          </w:p>
        </w:tc>
        <w:tc>
          <w:tcPr>
            <w:tcW w:w="990" w:type="dxa"/>
            <w:shd w:val="clear" w:color="auto" w:fill="92D050"/>
          </w:tcPr>
          <w:p w:rsidR="00A514EB" w:rsidRPr="000D195A" w:rsidRDefault="00A514EB" w:rsidP="006B4A50">
            <w:pPr>
              <w:pStyle w:val="NormalIndent"/>
              <w:jc w:val="both"/>
              <w:rPr>
                <w:lang w:val="vi-VN"/>
              </w:rPr>
            </w:pPr>
            <w:r w:rsidRPr="000D195A">
              <w:rPr>
                <w:lang w:val="vi-VN"/>
              </w:rPr>
              <w:t>Default</w:t>
            </w:r>
          </w:p>
        </w:tc>
        <w:tc>
          <w:tcPr>
            <w:tcW w:w="900" w:type="dxa"/>
            <w:shd w:val="clear" w:color="auto" w:fill="92D050"/>
          </w:tcPr>
          <w:p w:rsidR="00A514EB" w:rsidRPr="000D195A" w:rsidRDefault="00A514EB" w:rsidP="006B4A50">
            <w:pPr>
              <w:pStyle w:val="NormalIndent"/>
              <w:jc w:val="both"/>
              <w:rPr>
                <w:lang w:val="vi-VN"/>
              </w:rPr>
            </w:pPr>
            <w:r w:rsidRPr="000D195A">
              <w:rPr>
                <w:lang w:val="vi-VN"/>
              </w:rPr>
              <w:t>Note</w:t>
            </w:r>
          </w:p>
        </w:tc>
        <w:tc>
          <w:tcPr>
            <w:tcW w:w="3150" w:type="dxa"/>
            <w:shd w:val="clear" w:color="auto" w:fill="92D050"/>
          </w:tcPr>
          <w:p w:rsidR="00A514EB" w:rsidRPr="000D195A" w:rsidRDefault="00A514EB" w:rsidP="006B4A50">
            <w:pPr>
              <w:pStyle w:val="NormalIndent"/>
              <w:jc w:val="both"/>
              <w:rPr>
                <w:lang w:val="vi-VN"/>
              </w:rPr>
            </w:pPr>
            <w:r w:rsidRPr="000D195A">
              <w:rPr>
                <w:lang w:val="vi-VN"/>
              </w:rPr>
              <w:t>Description</w:t>
            </w:r>
          </w:p>
        </w:tc>
      </w:tr>
      <w:tr w:rsidR="00A514EB" w:rsidRPr="000D195A" w:rsidTr="00A514EB">
        <w:tc>
          <w:tcPr>
            <w:tcW w:w="562" w:type="dxa"/>
          </w:tcPr>
          <w:p w:rsidR="00A514EB" w:rsidRPr="000D195A" w:rsidRDefault="00A514EB" w:rsidP="006B4A50">
            <w:pPr>
              <w:pStyle w:val="comment"/>
              <w:numPr>
                <w:ilvl w:val="0"/>
                <w:numId w:val="99"/>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LikeCommentId</w:t>
            </w:r>
          </w:p>
        </w:tc>
        <w:tc>
          <w:tcPr>
            <w:tcW w:w="99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LikeComment’s ID</w:t>
            </w:r>
          </w:p>
        </w:tc>
      </w:tr>
      <w:tr w:rsidR="00A514EB" w:rsidRPr="000D195A" w:rsidTr="00A514EB">
        <w:tc>
          <w:tcPr>
            <w:tcW w:w="562" w:type="dxa"/>
          </w:tcPr>
          <w:p w:rsidR="00A514EB" w:rsidRPr="000D195A" w:rsidRDefault="00A514EB" w:rsidP="006B4A50">
            <w:pPr>
              <w:pStyle w:val="comment"/>
              <w:numPr>
                <w:ilvl w:val="0"/>
                <w:numId w:val="99"/>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CommentId</w:t>
            </w:r>
          </w:p>
        </w:tc>
        <w:tc>
          <w:tcPr>
            <w:tcW w:w="99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LikeComment’s  comment id</w:t>
            </w:r>
          </w:p>
        </w:tc>
      </w:tr>
      <w:tr w:rsidR="00A514EB" w:rsidRPr="000D195A" w:rsidTr="00A514EB">
        <w:tc>
          <w:tcPr>
            <w:tcW w:w="562" w:type="dxa"/>
          </w:tcPr>
          <w:p w:rsidR="00A514EB" w:rsidRPr="000D195A" w:rsidRDefault="00A514EB" w:rsidP="006B4A50">
            <w:pPr>
              <w:pStyle w:val="comment"/>
              <w:numPr>
                <w:ilvl w:val="0"/>
                <w:numId w:val="99"/>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UserId</w:t>
            </w:r>
          </w:p>
        </w:tc>
        <w:tc>
          <w:tcPr>
            <w:tcW w:w="99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LikeComment’s  user id</w:t>
            </w:r>
          </w:p>
        </w:tc>
      </w:tr>
      <w:tr w:rsidR="00A514EB" w:rsidRPr="000D195A" w:rsidTr="00A514EB">
        <w:tc>
          <w:tcPr>
            <w:tcW w:w="562" w:type="dxa"/>
          </w:tcPr>
          <w:p w:rsidR="00A514EB" w:rsidRPr="000D195A" w:rsidRDefault="00A514EB" w:rsidP="006B4A50">
            <w:pPr>
              <w:pStyle w:val="comment"/>
              <w:numPr>
                <w:ilvl w:val="0"/>
                <w:numId w:val="99"/>
              </w:numPr>
              <w:jc w:val="both"/>
              <w:rPr>
                <w:rFonts w:ascii="Century" w:hAnsi="Century" w:cs="Times New Roman"/>
                <w:i w:val="0"/>
                <w:color w:val="000000" w:themeColor="text1"/>
                <w:sz w:val="22"/>
                <w:szCs w:val="22"/>
                <w:lang w:val="vi-VN"/>
              </w:rPr>
            </w:pPr>
          </w:p>
        </w:tc>
        <w:tc>
          <w:tcPr>
            <w:tcW w:w="1773" w:type="dxa"/>
          </w:tcPr>
          <w:p w:rsidR="00A514EB" w:rsidRPr="000D195A" w:rsidRDefault="00A514EB" w:rsidP="006B4A50">
            <w:pPr>
              <w:pStyle w:val="NormalIndent"/>
              <w:jc w:val="both"/>
              <w:rPr>
                <w:lang w:val="vi-VN"/>
              </w:rPr>
            </w:pPr>
            <w:r w:rsidRPr="000D195A">
              <w:rPr>
                <w:lang w:val="vi-VN"/>
              </w:rPr>
              <w:t>Status</w:t>
            </w:r>
          </w:p>
        </w:tc>
        <w:tc>
          <w:tcPr>
            <w:tcW w:w="990" w:type="dxa"/>
          </w:tcPr>
          <w:p w:rsidR="00A514EB" w:rsidRPr="000D195A" w:rsidRDefault="00A514EB" w:rsidP="006B4A50">
            <w:pPr>
              <w:pStyle w:val="NormalIndent"/>
              <w:jc w:val="both"/>
              <w:rPr>
                <w:lang w:val="vi-VN"/>
              </w:rPr>
            </w:pPr>
            <w:r w:rsidRPr="000D195A">
              <w:rPr>
                <w:lang w:val="vi-VN"/>
              </w:rPr>
              <w:t>bool</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150" w:type="dxa"/>
          </w:tcPr>
          <w:p w:rsidR="00A514EB" w:rsidRPr="000D195A" w:rsidRDefault="00A514EB" w:rsidP="006B4A50">
            <w:pPr>
              <w:pStyle w:val="NormalIndent"/>
              <w:jc w:val="both"/>
              <w:rPr>
                <w:lang w:val="vi-VN"/>
              </w:rPr>
            </w:pPr>
            <w:r w:rsidRPr="000D195A">
              <w:rPr>
                <w:lang w:val="vi-VN"/>
              </w:rPr>
              <w:t>LikeComment’s status</w:t>
            </w:r>
          </w:p>
        </w:tc>
      </w:tr>
    </w:tbl>
    <w:p w:rsidR="00A514EB" w:rsidRPr="000D195A" w:rsidRDefault="00A514EB" w:rsidP="009429AC">
      <w:pPr>
        <w:pStyle w:val="Table4-1"/>
        <w:rPr>
          <w:rFonts w:ascii="Century" w:hAnsi="Century"/>
          <w:lang w:val="vi-VN"/>
        </w:rPr>
      </w:pPr>
      <w:r w:rsidRPr="000D195A">
        <w:rPr>
          <w:rFonts w:ascii="Century" w:hAnsi="Century"/>
          <w:lang w:val="vi-VN"/>
        </w:rPr>
        <w:t>LikeCommentEvent Model</w:t>
      </w:r>
    </w:p>
    <w:p w:rsidR="00A514EB" w:rsidRPr="000D195A" w:rsidRDefault="00A514EB" w:rsidP="006B4A50">
      <w:pPr>
        <w:pStyle w:val="Heading6"/>
        <w:jc w:val="both"/>
        <w:rPr>
          <w:rFonts w:ascii="Century" w:hAnsi="Century"/>
          <w:lang w:val="vi-VN"/>
        </w:rPr>
      </w:pPr>
      <w:r w:rsidRPr="000D195A">
        <w:rPr>
          <w:rFonts w:ascii="Century" w:hAnsi="Century"/>
          <w:lang w:val="vi-VN"/>
        </w:rPr>
        <w:t>EventAlbumImage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rsidTr="00A514EB">
        <w:tc>
          <w:tcPr>
            <w:tcW w:w="562" w:type="dxa"/>
            <w:shd w:val="clear" w:color="auto" w:fill="92D050"/>
          </w:tcPr>
          <w:p w:rsidR="00A514EB" w:rsidRPr="000D195A" w:rsidRDefault="00A514EB" w:rsidP="006B4A50">
            <w:pPr>
              <w:pStyle w:val="NormalIndent"/>
              <w:jc w:val="both"/>
              <w:rPr>
                <w:lang w:val="vi-VN"/>
              </w:rPr>
            </w:pPr>
            <w:r w:rsidRPr="000D195A">
              <w:rPr>
                <w:lang w:val="vi-VN"/>
              </w:rPr>
              <w:t>No</w:t>
            </w:r>
          </w:p>
        </w:tc>
        <w:tc>
          <w:tcPr>
            <w:tcW w:w="1683" w:type="dxa"/>
            <w:shd w:val="clear" w:color="auto" w:fill="92D050"/>
          </w:tcPr>
          <w:p w:rsidR="00A514EB" w:rsidRPr="000D195A" w:rsidRDefault="00A514EB" w:rsidP="006B4A50">
            <w:pPr>
              <w:pStyle w:val="NormalIndent"/>
              <w:jc w:val="both"/>
              <w:rPr>
                <w:lang w:val="vi-VN"/>
              </w:rPr>
            </w:pPr>
            <w:r w:rsidRPr="000D195A">
              <w:rPr>
                <w:lang w:val="vi-VN"/>
              </w:rPr>
              <w:t>Field Name</w:t>
            </w:r>
          </w:p>
        </w:tc>
        <w:tc>
          <w:tcPr>
            <w:tcW w:w="1080" w:type="dxa"/>
            <w:shd w:val="clear" w:color="auto" w:fill="92D050"/>
          </w:tcPr>
          <w:p w:rsidR="00A514EB" w:rsidRPr="000D195A" w:rsidRDefault="00A514EB" w:rsidP="006B4A50">
            <w:pPr>
              <w:pStyle w:val="NormalIndent"/>
              <w:jc w:val="both"/>
              <w:rPr>
                <w:lang w:val="vi-VN"/>
              </w:rPr>
            </w:pPr>
            <w:r w:rsidRPr="000D195A">
              <w:rPr>
                <w:lang w:val="vi-VN"/>
              </w:rPr>
              <w:t>Type</w:t>
            </w:r>
          </w:p>
        </w:tc>
        <w:tc>
          <w:tcPr>
            <w:tcW w:w="990" w:type="dxa"/>
            <w:shd w:val="clear" w:color="auto" w:fill="92D050"/>
          </w:tcPr>
          <w:p w:rsidR="00A514EB" w:rsidRPr="000D195A" w:rsidRDefault="00A514EB" w:rsidP="006B4A50">
            <w:pPr>
              <w:pStyle w:val="NormalIndent"/>
              <w:jc w:val="both"/>
              <w:rPr>
                <w:lang w:val="vi-VN"/>
              </w:rPr>
            </w:pPr>
            <w:r w:rsidRPr="000D195A">
              <w:rPr>
                <w:lang w:val="vi-VN"/>
              </w:rPr>
              <w:t>Default</w:t>
            </w:r>
          </w:p>
        </w:tc>
        <w:tc>
          <w:tcPr>
            <w:tcW w:w="900" w:type="dxa"/>
            <w:shd w:val="clear" w:color="auto" w:fill="92D050"/>
          </w:tcPr>
          <w:p w:rsidR="00A514EB" w:rsidRPr="000D195A" w:rsidRDefault="00A514EB" w:rsidP="006B4A50">
            <w:pPr>
              <w:pStyle w:val="NormalIndent"/>
              <w:jc w:val="both"/>
              <w:rPr>
                <w:lang w:val="vi-VN"/>
              </w:rPr>
            </w:pPr>
            <w:r w:rsidRPr="000D195A">
              <w:rPr>
                <w:lang w:val="vi-VN"/>
              </w:rPr>
              <w:t>Note</w:t>
            </w:r>
          </w:p>
        </w:tc>
        <w:tc>
          <w:tcPr>
            <w:tcW w:w="3060" w:type="dxa"/>
            <w:shd w:val="clear" w:color="auto" w:fill="92D050"/>
          </w:tcPr>
          <w:p w:rsidR="00A514EB" w:rsidRPr="000D195A" w:rsidRDefault="00A514EB" w:rsidP="006B4A50">
            <w:pPr>
              <w:pStyle w:val="NormalIndent"/>
              <w:jc w:val="both"/>
              <w:rPr>
                <w:lang w:val="vi-VN"/>
              </w:rPr>
            </w:pPr>
            <w:r w:rsidRPr="000D195A">
              <w:rPr>
                <w:lang w:val="vi-VN"/>
              </w:rPr>
              <w:t>Description</w:t>
            </w:r>
          </w:p>
        </w:tc>
      </w:tr>
      <w:tr w:rsidR="00A514EB" w:rsidRPr="000D195A" w:rsidTr="00A514EB">
        <w:tc>
          <w:tcPr>
            <w:tcW w:w="562" w:type="dxa"/>
          </w:tcPr>
          <w:p w:rsidR="00A514EB" w:rsidRPr="000D195A" w:rsidRDefault="00A514EB" w:rsidP="006B4A50">
            <w:pPr>
              <w:pStyle w:val="comment"/>
              <w:numPr>
                <w:ilvl w:val="0"/>
                <w:numId w:val="100"/>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ImageId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Image’s Id</w:t>
            </w:r>
          </w:p>
        </w:tc>
      </w:tr>
      <w:tr w:rsidR="00A514EB" w:rsidRPr="000D195A" w:rsidTr="00A514EB">
        <w:tc>
          <w:tcPr>
            <w:tcW w:w="562" w:type="dxa"/>
          </w:tcPr>
          <w:p w:rsidR="00A514EB" w:rsidRPr="000D195A" w:rsidRDefault="00A514EB" w:rsidP="006B4A50">
            <w:pPr>
              <w:pStyle w:val="comment"/>
              <w:numPr>
                <w:ilvl w:val="0"/>
                <w:numId w:val="100"/>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EventId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Event’s ID</w:t>
            </w:r>
          </w:p>
        </w:tc>
      </w:tr>
      <w:tr w:rsidR="00A514EB" w:rsidRPr="000D195A" w:rsidTr="00A514EB">
        <w:tc>
          <w:tcPr>
            <w:tcW w:w="562" w:type="dxa"/>
          </w:tcPr>
          <w:p w:rsidR="00A514EB" w:rsidRPr="000D195A" w:rsidRDefault="00A514EB" w:rsidP="006B4A50">
            <w:pPr>
              <w:pStyle w:val="comment"/>
              <w:numPr>
                <w:ilvl w:val="0"/>
                <w:numId w:val="100"/>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ImageUrl</w:t>
            </w:r>
          </w:p>
        </w:tc>
        <w:tc>
          <w:tcPr>
            <w:tcW w:w="108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Image URL link</w:t>
            </w:r>
          </w:p>
        </w:tc>
      </w:tr>
      <w:tr w:rsidR="00A514EB" w:rsidRPr="000D195A" w:rsidTr="00A514EB">
        <w:tc>
          <w:tcPr>
            <w:tcW w:w="562" w:type="dxa"/>
          </w:tcPr>
          <w:p w:rsidR="00A514EB" w:rsidRPr="000D195A" w:rsidRDefault="00A514EB" w:rsidP="006B4A50">
            <w:pPr>
              <w:pStyle w:val="comment"/>
              <w:numPr>
                <w:ilvl w:val="0"/>
                <w:numId w:val="100"/>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Status</w:t>
            </w:r>
          </w:p>
        </w:tc>
        <w:tc>
          <w:tcPr>
            <w:tcW w:w="1080" w:type="dxa"/>
          </w:tcPr>
          <w:p w:rsidR="00A514EB" w:rsidRPr="000D195A" w:rsidRDefault="00A514EB" w:rsidP="006B4A50">
            <w:pPr>
              <w:pStyle w:val="NormalIndent"/>
              <w:jc w:val="both"/>
              <w:rPr>
                <w:lang w:val="vi-VN"/>
              </w:rPr>
            </w:pPr>
            <w:r w:rsidRPr="000D195A">
              <w:rPr>
                <w:lang w:val="vi-VN"/>
              </w:rPr>
              <w:t>bool</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Image’s status</w:t>
            </w:r>
          </w:p>
        </w:tc>
      </w:tr>
    </w:tbl>
    <w:p w:rsidR="00A514EB" w:rsidRPr="000D195A" w:rsidRDefault="00A514EB" w:rsidP="009429AC">
      <w:pPr>
        <w:pStyle w:val="Table4-1"/>
        <w:rPr>
          <w:rFonts w:ascii="Century" w:hAnsi="Century"/>
          <w:lang w:val="vi-VN"/>
        </w:rPr>
      </w:pPr>
      <w:r w:rsidRPr="000D195A">
        <w:rPr>
          <w:rFonts w:ascii="Century" w:hAnsi="Century"/>
          <w:lang w:val="vi-VN"/>
        </w:rPr>
        <w:t>EventAlbumImage Model</w:t>
      </w:r>
    </w:p>
    <w:p w:rsidR="00A514EB" w:rsidRPr="009429AC" w:rsidRDefault="00A514EB" w:rsidP="006B4A50">
      <w:pPr>
        <w:pStyle w:val="Caption"/>
        <w:rPr>
          <w:rFonts w:ascii="Century" w:hAnsi="Century"/>
          <w:sz w:val="12"/>
          <w:lang w:val="vi-VN"/>
        </w:rPr>
      </w:pPr>
    </w:p>
    <w:p w:rsidR="00A514EB" w:rsidRPr="000D195A" w:rsidRDefault="00A514EB" w:rsidP="006B4A50">
      <w:pPr>
        <w:pStyle w:val="Heading6"/>
        <w:jc w:val="both"/>
        <w:rPr>
          <w:rFonts w:ascii="Century" w:hAnsi="Century"/>
          <w:lang w:val="vi-VN"/>
        </w:rPr>
      </w:pPr>
      <w:bookmarkStart w:id="581" w:name="_Toc431202004"/>
      <w:r w:rsidRPr="000D195A">
        <w:rPr>
          <w:rFonts w:ascii="Century" w:hAnsi="Century"/>
          <w:lang w:val="vi-VN"/>
        </w:rPr>
        <w:t xml:space="preserve">Thread </w:t>
      </w:r>
      <w:bookmarkEnd w:id="581"/>
      <w:r w:rsidRPr="000D195A">
        <w:rPr>
          <w:rFonts w:ascii="Century" w:hAnsi="Century"/>
          <w:lang w:val="vi-VN"/>
        </w:rP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rsidTr="00A514EB">
        <w:tc>
          <w:tcPr>
            <w:tcW w:w="562" w:type="dxa"/>
            <w:shd w:val="clear" w:color="auto" w:fill="92D050"/>
          </w:tcPr>
          <w:p w:rsidR="00A514EB" w:rsidRPr="000D195A" w:rsidRDefault="00A514EB" w:rsidP="006B4A50">
            <w:pPr>
              <w:pStyle w:val="NormalIndent"/>
              <w:jc w:val="both"/>
              <w:rPr>
                <w:lang w:val="vi-VN"/>
              </w:rPr>
            </w:pPr>
            <w:r w:rsidRPr="000D195A">
              <w:rPr>
                <w:lang w:val="vi-VN"/>
              </w:rPr>
              <w:t>No</w:t>
            </w:r>
          </w:p>
        </w:tc>
        <w:tc>
          <w:tcPr>
            <w:tcW w:w="1683" w:type="dxa"/>
            <w:shd w:val="clear" w:color="auto" w:fill="92D050"/>
          </w:tcPr>
          <w:p w:rsidR="00A514EB" w:rsidRPr="000D195A" w:rsidRDefault="00A514EB" w:rsidP="006B4A50">
            <w:pPr>
              <w:pStyle w:val="NormalIndent"/>
              <w:jc w:val="both"/>
              <w:rPr>
                <w:lang w:val="vi-VN"/>
              </w:rPr>
            </w:pPr>
            <w:r w:rsidRPr="000D195A">
              <w:rPr>
                <w:lang w:val="vi-VN"/>
              </w:rPr>
              <w:t>Field Name</w:t>
            </w:r>
          </w:p>
        </w:tc>
        <w:tc>
          <w:tcPr>
            <w:tcW w:w="1080" w:type="dxa"/>
            <w:shd w:val="clear" w:color="auto" w:fill="92D050"/>
          </w:tcPr>
          <w:p w:rsidR="00A514EB" w:rsidRPr="000D195A" w:rsidRDefault="00A514EB" w:rsidP="006B4A50">
            <w:pPr>
              <w:pStyle w:val="NormalIndent"/>
              <w:jc w:val="both"/>
              <w:rPr>
                <w:lang w:val="vi-VN"/>
              </w:rPr>
            </w:pPr>
            <w:r w:rsidRPr="000D195A">
              <w:rPr>
                <w:lang w:val="vi-VN"/>
              </w:rPr>
              <w:t>Type</w:t>
            </w:r>
          </w:p>
        </w:tc>
        <w:tc>
          <w:tcPr>
            <w:tcW w:w="990" w:type="dxa"/>
            <w:shd w:val="clear" w:color="auto" w:fill="92D050"/>
          </w:tcPr>
          <w:p w:rsidR="00A514EB" w:rsidRPr="000D195A" w:rsidRDefault="00A514EB" w:rsidP="006B4A50">
            <w:pPr>
              <w:pStyle w:val="NormalIndent"/>
              <w:jc w:val="both"/>
              <w:rPr>
                <w:lang w:val="vi-VN"/>
              </w:rPr>
            </w:pPr>
            <w:r w:rsidRPr="000D195A">
              <w:rPr>
                <w:lang w:val="vi-VN"/>
              </w:rPr>
              <w:t>Default</w:t>
            </w:r>
          </w:p>
        </w:tc>
        <w:tc>
          <w:tcPr>
            <w:tcW w:w="900" w:type="dxa"/>
            <w:shd w:val="clear" w:color="auto" w:fill="92D050"/>
          </w:tcPr>
          <w:p w:rsidR="00A514EB" w:rsidRPr="000D195A" w:rsidRDefault="00A514EB" w:rsidP="006B4A50">
            <w:pPr>
              <w:pStyle w:val="NormalIndent"/>
              <w:jc w:val="both"/>
              <w:rPr>
                <w:lang w:val="vi-VN"/>
              </w:rPr>
            </w:pPr>
            <w:r w:rsidRPr="000D195A">
              <w:rPr>
                <w:lang w:val="vi-VN"/>
              </w:rPr>
              <w:t>Note</w:t>
            </w:r>
          </w:p>
        </w:tc>
        <w:tc>
          <w:tcPr>
            <w:tcW w:w="3060" w:type="dxa"/>
            <w:shd w:val="clear" w:color="auto" w:fill="92D050"/>
          </w:tcPr>
          <w:p w:rsidR="00A514EB" w:rsidRPr="000D195A" w:rsidRDefault="00A514EB" w:rsidP="006B4A50">
            <w:pPr>
              <w:pStyle w:val="NormalIndent"/>
              <w:jc w:val="both"/>
              <w:rPr>
                <w:lang w:val="vi-VN"/>
              </w:rPr>
            </w:pPr>
            <w:r w:rsidRPr="000D195A">
              <w:rPr>
                <w:lang w:val="vi-VN"/>
              </w:rPr>
              <w:t>Description</w:t>
            </w:r>
          </w:p>
        </w:tc>
      </w:tr>
      <w:tr w:rsidR="00A514EB" w:rsidRPr="000D195A" w:rsidTr="00A514EB">
        <w:tc>
          <w:tcPr>
            <w:tcW w:w="562" w:type="dxa"/>
          </w:tcPr>
          <w:p w:rsidR="00A514EB" w:rsidRPr="000D195A" w:rsidRDefault="00A514EB" w:rsidP="006B4A50">
            <w:pPr>
              <w:pStyle w:val="comment"/>
              <w:numPr>
                <w:ilvl w:val="0"/>
                <w:numId w:val="102"/>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ThreadId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Thread’s ID</w:t>
            </w:r>
          </w:p>
        </w:tc>
      </w:tr>
      <w:tr w:rsidR="00A514EB" w:rsidRPr="000D195A" w:rsidTr="00A514EB">
        <w:tc>
          <w:tcPr>
            <w:tcW w:w="562" w:type="dxa"/>
          </w:tcPr>
          <w:p w:rsidR="00A514EB" w:rsidRPr="000D195A" w:rsidRDefault="00A514EB" w:rsidP="006B4A50">
            <w:pPr>
              <w:pStyle w:val="comment"/>
              <w:numPr>
                <w:ilvl w:val="0"/>
                <w:numId w:val="102"/>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UserId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user id of user who create slide</w:t>
            </w:r>
          </w:p>
        </w:tc>
      </w:tr>
      <w:tr w:rsidR="00A514EB" w:rsidRPr="000D195A" w:rsidTr="00A514EB">
        <w:tc>
          <w:tcPr>
            <w:tcW w:w="562" w:type="dxa"/>
          </w:tcPr>
          <w:p w:rsidR="00A514EB" w:rsidRPr="000D195A" w:rsidRDefault="00A514EB" w:rsidP="006B4A50">
            <w:pPr>
              <w:pStyle w:val="comment"/>
              <w:numPr>
                <w:ilvl w:val="0"/>
                <w:numId w:val="102"/>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Title</w:t>
            </w:r>
          </w:p>
        </w:tc>
        <w:tc>
          <w:tcPr>
            <w:tcW w:w="108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Thread’s title</w:t>
            </w:r>
          </w:p>
        </w:tc>
      </w:tr>
      <w:tr w:rsidR="00A514EB" w:rsidRPr="000D195A" w:rsidTr="00A514EB">
        <w:tc>
          <w:tcPr>
            <w:tcW w:w="562" w:type="dxa"/>
          </w:tcPr>
          <w:p w:rsidR="00A514EB" w:rsidRPr="000D195A" w:rsidRDefault="00A514EB" w:rsidP="006B4A50">
            <w:pPr>
              <w:pStyle w:val="comment"/>
              <w:numPr>
                <w:ilvl w:val="0"/>
                <w:numId w:val="102"/>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[Content]</w:t>
            </w:r>
          </w:p>
        </w:tc>
        <w:tc>
          <w:tcPr>
            <w:tcW w:w="108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Thread’s content</w:t>
            </w:r>
          </w:p>
        </w:tc>
      </w:tr>
      <w:tr w:rsidR="00A514EB" w:rsidRPr="000D195A" w:rsidTr="00A514EB">
        <w:tc>
          <w:tcPr>
            <w:tcW w:w="562" w:type="dxa"/>
          </w:tcPr>
          <w:p w:rsidR="00A514EB" w:rsidRPr="000D195A" w:rsidRDefault="00A514EB" w:rsidP="006B4A50">
            <w:pPr>
              <w:pStyle w:val="comment"/>
              <w:numPr>
                <w:ilvl w:val="0"/>
                <w:numId w:val="102"/>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ShortDescription</w:t>
            </w:r>
          </w:p>
        </w:tc>
        <w:tc>
          <w:tcPr>
            <w:tcW w:w="108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Thread’s short description</w:t>
            </w:r>
          </w:p>
        </w:tc>
      </w:tr>
      <w:tr w:rsidR="00A514EB" w:rsidRPr="000D195A" w:rsidTr="00A514EB">
        <w:tc>
          <w:tcPr>
            <w:tcW w:w="562" w:type="dxa"/>
          </w:tcPr>
          <w:p w:rsidR="00A514EB" w:rsidRPr="000D195A" w:rsidRDefault="00A514EB" w:rsidP="006B4A50">
            <w:pPr>
              <w:pStyle w:val="comment"/>
              <w:numPr>
                <w:ilvl w:val="0"/>
                <w:numId w:val="102"/>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VideoUrl</w:t>
            </w:r>
          </w:p>
        </w:tc>
        <w:tc>
          <w:tcPr>
            <w:tcW w:w="108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Thread’s url link</w:t>
            </w:r>
          </w:p>
        </w:tc>
      </w:tr>
      <w:tr w:rsidR="00A514EB" w:rsidRPr="000D195A" w:rsidTr="00A514EB">
        <w:tc>
          <w:tcPr>
            <w:tcW w:w="562" w:type="dxa"/>
          </w:tcPr>
          <w:p w:rsidR="00A514EB" w:rsidRPr="000D195A" w:rsidRDefault="00A514EB" w:rsidP="006B4A50">
            <w:pPr>
              <w:pStyle w:val="comment"/>
              <w:numPr>
                <w:ilvl w:val="0"/>
                <w:numId w:val="102"/>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CreatedDate</w:t>
            </w:r>
          </w:p>
        </w:tc>
        <w:tc>
          <w:tcPr>
            <w:tcW w:w="1080" w:type="dxa"/>
          </w:tcPr>
          <w:p w:rsidR="00A514EB" w:rsidRPr="000D195A" w:rsidRDefault="00A514EB" w:rsidP="006B4A50">
            <w:pPr>
              <w:pStyle w:val="NormalIndent"/>
              <w:jc w:val="both"/>
              <w:rPr>
                <w:lang w:val="vi-VN"/>
              </w:rPr>
            </w:pPr>
            <w:r w:rsidRPr="000D195A">
              <w:rPr>
                <w:lang w:val="vi-VN"/>
              </w:rPr>
              <w:t>datetime</w:t>
            </w:r>
          </w:p>
        </w:tc>
        <w:tc>
          <w:tcPr>
            <w:tcW w:w="990" w:type="dxa"/>
          </w:tcPr>
          <w:p w:rsidR="00A514EB" w:rsidRPr="000D195A" w:rsidRDefault="00A514EB" w:rsidP="006B4A50">
            <w:pPr>
              <w:pStyle w:val="NormalIndent"/>
              <w:jc w:val="both"/>
              <w:rPr>
                <w:lang w:val="vi-VN"/>
              </w:rPr>
            </w:pPr>
            <w:r w:rsidRPr="000D195A">
              <w:rPr>
                <w:lang w:val="vi-VN"/>
              </w:rPr>
              <w:t>true</w:t>
            </w: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The date which thread has been created</w:t>
            </w:r>
          </w:p>
        </w:tc>
      </w:tr>
      <w:tr w:rsidR="00A514EB" w:rsidRPr="000D195A" w:rsidTr="00A514EB">
        <w:tc>
          <w:tcPr>
            <w:tcW w:w="562" w:type="dxa"/>
          </w:tcPr>
          <w:p w:rsidR="00A514EB" w:rsidRPr="000D195A" w:rsidRDefault="00A514EB" w:rsidP="006B4A50">
            <w:pPr>
              <w:pStyle w:val="comment"/>
              <w:numPr>
                <w:ilvl w:val="0"/>
                <w:numId w:val="102"/>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UpdatedDate</w:t>
            </w:r>
          </w:p>
        </w:tc>
        <w:tc>
          <w:tcPr>
            <w:tcW w:w="1080" w:type="dxa"/>
          </w:tcPr>
          <w:p w:rsidR="00A514EB" w:rsidRPr="000D195A" w:rsidRDefault="00A514EB" w:rsidP="006B4A50">
            <w:pPr>
              <w:pStyle w:val="NormalIndent"/>
              <w:jc w:val="both"/>
              <w:rPr>
                <w:lang w:val="vi-VN"/>
              </w:rPr>
            </w:pPr>
            <w:r w:rsidRPr="000D195A">
              <w:rPr>
                <w:lang w:val="vi-VN"/>
              </w:rPr>
              <w:t>datetime</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Last update of thread</w:t>
            </w:r>
          </w:p>
        </w:tc>
      </w:tr>
      <w:tr w:rsidR="00A514EB" w:rsidRPr="000D195A" w:rsidTr="00A514EB">
        <w:tc>
          <w:tcPr>
            <w:tcW w:w="562" w:type="dxa"/>
          </w:tcPr>
          <w:p w:rsidR="00A514EB" w:rsidRPr="000D195A" w:rsidRDefault="00A514EB" w:rsidP="006B4A50">
            <w:pPr>
              <w:pStyle w:val="comment"/>
              <w:numPr>
                <w:ilvl w:val="0"/>
                <w:numId w:val="102"/>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Status</w:t>
            </w:r>
          </w:p>
        </w:tc>
        <w:tc>
          <w:tcPr>
            <w:tcW w:w="1080" w:type="dxa"/>
          </w:tcPr>
          <w:p w:rsidR="00A514EB" w:rsidRPr="000D195A" w:rsidRDefault="00A514EB" w:rsidP="006B4A50">
            <w:pPr>
              <w:pStyle w:val="NormalIndent"/>
              <w:jc w:val="both"/>
              <w:rPr>
                <w:lang w:val="vi-VN"/>
              </w:rPr>
            </w:pPr>
            <w:r w:rsidRPr="000D195A">
              <w:rPr>
                <w:lang w:val="vi-VN"/>
              </w:rPr>
              <w:t>bool</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Thread’s status</w:t>
            </w:r>
          </w:p>
        </w:tc>
      </w:tr>
    </w:tbl>
    <w:p w:rsidR="00A514EB" w:rsidRPr="000D195A" w:rsidRDefault="00A514EB" w:rsidP="009429AC">
      <w:pPr>
        <w:pStyle w:val="Table4-1"/>
        <w:rPr>
          <w:rFonts w:ascii="Century" w:hAnsi="Century"/>
          <w:lang w:val="vi-VN"/>
        </w:rPr>
      </w:pPr>
      <w:r w:rsidRPr="000D195A">
        <w:rPr>
          <w:rFonts w:ascii="Century" w:hAnsi="Century"/>
          <w:lang w:val="vi-VN"/>
        </w:rPr>
        <w:t>Thread table</w:t>
      </w:r>
    </w:p>
    <w:p w:rsidR="00A514EB" w:rsidRPr="000D195A" w:rsidRDefault="00A514EB" w:rsidP="006B4A50">
      <w:pPr>
        <w:pStyle w:val="Heading6"/>
        <w:jc w:val="both"/>
        <w:rPr>
          <w:rFonts w:ascii="Century" w:hAnsi="Century"/>
          <w:lang w:val="vi-VN"/>
        </w:rPr>
      </w:pPr>
      <w:r w:rsidRPr="000D195A">
        <w:rPr>
          <w:rFonts w:ascii="Century" w:hAnsi="Century"/>
          <w:lang w:val="vi-VN"/>
        </w:rPr>
        <w:lastRenderedPageBreak/>
        <w:t>CommentThread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rsidTr="00A514EB">
        <w:tc>
          <w:tcPr>
            <w:tcW w:w="562" w:type="dxa"/>
            <w:shd w:val="clear" w:color="auto" w:fill="92D050"/>
          </w:tcPr>
          <w:p w:rsidR="00A514EB" w:rsidRPr="000D195A" w:rsidRDefault="00A514EB" w:rsidP="006B4A50">
            <w:pPr>
              <w:pStyle w:val="NormalIndent"/>
              <w:jc w:val="both"/>
              <w:rPr>
                <w:lang w:val="vi-VN"/>
              </w:rPr>
            </w:pPr>
            <w:r w:rsidRPr="000D195A">
              <w:rPr>
                <w:lang w:val="vi-VN"/>
              </w:rPr>
              <w:t>No</w:t>
            </w:r>
          </w:p>
        </w:tc>
        <w:tc>
          <w:tcPr>
            <w:tcW w:w="1683" w:type="dxa"/>
            <w:shd w:val="clear" w:color="auto" w:fill="92D050"/>
          </w:tcPr>
          <w:p w:rsidR="00A514EB" w:rsidRPr="000D195A" w:rsidRDefault="00A514EB" w:rsidP="006B4A50">
            <w:pPr>
              <w:pStyle w:val="NormalIndent"/>
              <w:jc w:val="both"/>
              <w:rPr>
                <w:lang w:val="vi-VN"/>
              </w:rPr>
            </w:pPr>
            <w:r w:rsidRPr="000D195A">
              <w:rPr>
                <w:lang w:val="vi-VN"/>
              </w:rPr>
              <w:t>Field Name</w:t>
            </w:r>
          </w:p>
        </w:tc>
        <w:tc>
          <w:tcPr>
            <w:tcW w:w="1080" w:type="dxa"/>
            <w:shd w:val="clear" w:color="auto" w:fill="92D050"/>
          </w:tcPr>
          <w:p w:rsidR="00A514EB" w:rsidRPr="000D195A" w:rsidRDefault="00A514EB" w:rsidP="006B4A50">
            <w:pPr>
              <w:pStyle w:val="NormalIndent"/>
              <w:jc w:val="both"/>
              <w:rPr>
                <w:lang w:val="vi-VN"/>
              </w:rPr>
            </w:pPr>
            <w:r w:rsidRPr="000D195A">
              <w:rPr>
                <w:lang w:val="vi-VN"/>
              </w:rPr>
              <w:t>Type</w:t>
            </w:r>
          </w:p>
        </w:tc>
        <w:tc>
          <w:tcPr>
            <w:tcW w:w="990" w:type="dxa"/>
            <w:shd w:val="clear" w:color="auto" w:fill="92D050"/>
          </w:tcPr>
          <w:p w:rsidR="00A514EB" w:rsidRPr="000D195A" w:rsidRDefault="00A514EB" w:rsidP="006B4A50">
            <w:pPr>
              <w:pStyle w:val="NormalIndent"/>
              <w:jc w:val="both"/>
              <w:rPr>
                <w:lang w:val="vi-VN"/>
              </w:rPr>
            </w:pPr>
            <w:r w:rsidRPr="000D195A">
              <w:rPr>
                <w:lang w:val="vi-VN"/>
              </w:rPr>
              <w:t>Default</w:t>
            </w:r>
          </w:p>
        </w:tc>
        <w:tc>
          <w:tcPr>
            <w:tcW w:w="900" w:type="dxa"/>
            <w:shd w:val="clear" w:color="auto" w:fill="92D050"/>
          </w:tcPr>
          <w:p w:rsidR="00A514EB" w:rsidRPr="000D195A" w:rsidRDefault="00A514EB" w:rsidP="006B4A50">
            <w:pPr>
              <w:pStyle w:val="NormalIndent"/>
              <w:jc w:val="both"/>
              <w:rPr>
                <w:lang w:val="vi-VN"/>
              </w:rPr>
            </w:pPr>
            <w:r w:rsidRPr="000D195A">
              <w:rPr>
                <w:lang w:val="vi-VN"/>
              </w:rPr>
              <w:t>Note</w:t>
            </w:r>
          </w:p>
        </w:tc>
        <w:tc>
          <w:tcPr>
            <w:tcW w:w="3060" w:type="dxa"/>
            <w:shd w:val="clear" w:color="auto" w:fill="92D050"/>
          </w:tcPr>
          <w:p w:rsidR="00A514EB" w:rsidRPr="000D195A" w:rsidRDefault="00A514EB" w:rsidP="006B4A50">
            <w:pPr>
              <w:pStyle w:val="NormalIndent"/>
              <w:jc w:val="both"/>
              <w:rPr>
                <w:lang w:val="vi-VN"/>
              </w:rPr>
            </w:pPr>
            <w:r w:rsidRPr="000D195A">
              <w:rPr>
                <w:lang w:val="vi-VN"/>
              </w:rPr>
              <w:t>Description</w:t>
            </w:r>
          </w:p>
        </w:tc>
      </w:tr>
      <w:tr w:rsidR="00A514EB" w:rsidRPr="000D195A" w:rsidTr="00A514EB">
        <w:tc>
          <w:tcPr>
            <w:tcW w:w="562" w:type="dxa"/>
          </w:tcPr>
          <w:p w:rsidR="00A514EB" w:rsidRPr="000D195A" w:rsidRDefault="00A514EB" w:rsidP="006B4A50">
            <w:pPr>
              <w:pStyle w:val="comment"/>
              <w:numPr>
                <w:ilvl w:val="0"/>
                <w:numId w:val="168"/>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CommentThreadId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CommentThread’s ID</w:t>
            </w:r>
          </w:p>
        </w:tc>
      </w:tr>
      <w:tr w:rsidR="00A514EB" w:rsidRPr="000D195A" w:rsidTr="00A514EB">
        <w:tc>
          <w:tcPr>
            <w:tcW w:w="562" w:type="dxa"/>
          </w:tcPr>
          <w:p w:rsidR="00A514EB" w:rsidRPr="000D195A" w:rsidRDefault="00A514EB" w:rsidP="006B4A50">
            <w:pPr>
              <w:pStyle w:val="comment"/>
              <w:numPr>
                <w:ilvl w:val="0"/>
                <w:numId w:val="168"/>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UserID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Comment’s  user id</w:t>
            </w:r>
          </w:p>
        </w:tc>
      </w:tr>
      <w:tr w:rsidR="00A514EB" w:rsidRPr="000D195A" w:rsidTr="00A514EB">
        <w:tc>
          <w:tcPr>
            <w:tcW w:w="562" w:type="dxa"/>
          </w:tcPr>
          <w:p w:rsidR="00A514EB" w:rsidRPr="000D195A" w:rsidRDefault="00A514EB" w:rsidP="006B4A50">
            <w:pPr>
              <w:pStyle w:val="comment"/>
              <w:numPr>
                <w:ilvl w:val="0"/>
                <w:numId w:val="168"/>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ThreadID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Comment’s  Thread id</w:t>
            </w:r>
          </w:p>
        </w:tc>
      </w:tr>
      <w:tr w:rsidR="00A514EB" w:rsidRPr="000D195A" w:rsidTr="00A514EB">
        <w:tc>
          <w:tcPr>
            <w:tcW w:w="562" w:type="dxa"/>
          </w:tcPr>
          <w:p w:rsidR="00A514EB" w:rsidRPr="000D195A" w:rsidRDefault="00A514EB" w:rsidP="006B4A50">
            <w:pPr>
              <w:pStyle w:val="comment"/>
              <w:numPr>
                <w:ilvl w:val="0"/>
                <w:numId w:val="168"/>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CmtContent</w:t>
            </w:r>
          </w:p>
        </w:tc>
        <w:tc>
          <w:tcPr>
            <w:tcW w:w="108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Comment’s content</w:t>
            </w:r>
          </w:p>
        </w:tc>
      </w:tr>
      <w:tr w:rsidR="00A514EB" w:rsidRPr="000D195A" w:rsidTr="00A514EB">
        <w:tc>
          <w:tcPr>
            <w:tcW w:w="562" w:type="dxa"/>
          </w:tcPr>
          <w:p w:rsidR="00A514EB" w:rsidRPr="000D195A" w:rsidRDefault="00A514EB" w:rsidP="006B4A50">
            <w:pPr>
              <w:pStyle w:val="comment"/>
              <w:numPr>
                <w:ilvl w:val="0"/>
                <w:numId w:val="168"/>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CmtDate</w:t>
            </w:r>
          </w:p>
        </w:tc>
        <w:tc>
          <w:tcPr>
            <w:tcW w:w="1080" w:type="dxa"/>
          </w:tcPr>
          <w:p w:rsidR="00A514EB" w:rsidRPr="000D195A" w:rsidRDefault="00A514EB" w:rsidP="006B4A50">
            <w:pPr>
              <w:pStyle w:val="NormalIndent"/>
              <w:jc w:val="both"/>
              <w:rPr>
                <w:lang w:val="vi-VN"/>
              </w:rPr>
            </w:pPr>
            <w:r w:rsidRPr="000D195A">
              <w:rPr>
                <w:lang w:val="vi-VN"/>
              </w:rPr>
              <w:t>Datetime</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Comment’s date</w:t>
            </w:r>
          </w:p>
        </w:tc>
      </w:tr>
      <w:tr w:rsidR="00A514EB" w:rsidRPr="000D195A" w:rsidTr="00A514EB">
        <w:tc>
          <w:tcPr>
            <w:tcW w:w="562" w:type="dxa"/>
          </w:tcPr>
          <w:p w:rsidR="00A514EB" w:rsidRPr="000D195A" w:rsidRDefault="00A514EB" w:rsidP="006B4A50">
            <w:pPr>
              <w:pStyle w:val="comment"/>
              <w:numPr>
                <w:ilvl w:val="0"/>
                <w:numId w:val="168"/>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 xml:space="preserve">Status </w:t>
            </w:r>
          </w:p>
        </w:tc>
        <w:tc>
          <w:tcPr>
            <w:tcW w:w="1080" w:type="dxa"/>
          </w:tcPr>
          <w:p w:rsidR="00A514EB" w:rsidRPr="000D195A" w:rsidRDefault="00A514EB" w:rsidP="006B4A50">
            <w:pPr>
              <w:pStyle w:val="NormalIndent"/>
              <w:jc w:val="both"/>
              <w:rPr>
                <w:lang w:val="vi-VN"/>
              </w:rPr>
            </w:pPr>
            <w:r w:rsidRPr="000D195A">
              <w:rPr>
                <w:lang w:val="vi-VN"/>
              </w:rPr>
              <w:t>bool</w:t>
            </w:r>
          </w:p>
        </w:tc>
        <w:tc>
          <w:tcPr>
            <w:tcW w:w="990" w:type="dxa"/>
          </w:tcPr>
          <w:p w:rsidR="00A514EB" w:rsidRPr="000D195A" w:rsidRDefault="00A514EB" w:rsidP="006B4A50">
            <w:pPr>
              <w:pStyle w:val="NormalIndent"/>
              <w:jc w:val="both"/>
              <w:rPr>
                <w:lang w:val="vi-VN"/>
              </w:rPr>
            </w:pPr>
            <w:r w:rsidRPr="000D195A">
              <w:rPr>
                <w:lang w:val="vi-VN"/>
              </w:rPr>
              <w:t>true</w:t>
            </w: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Comment’s status</w:t>
            </w:r>
          </w:p>
        </w:tc>
      </w:tr>
    </w:tbl>
    <w:p w:rsidR="00A514EB" w:rsidRPr="000D195A" w:rsidRDefault="00A514EB" w:rsidP="009429AC">
      <w:pPr>
        <w:pStyle w:val="Table4-1"/>
        <w:rPr>
          <w:rFonts w:ascii="Century" w:hAnsi="Century"/>
          <w:lang w:val="vi-VN"/>
        </w:rPr>
        <w:pPrChange w:id="582" w:author="Admin" w:date="2016-12-12T18:06:00Z">
          <w:pPr>
            <w:pStyle w:val="Table4-1"/>
            <w:jc w:val="both"/>
          </w:pPr>
        </w:pPrChange>
      </w:pPr>
      <w:r w:rsidRPr="000D195A">
        <w:rPr>
          <w:rFonts w:ascii="Century" w:hAnsi="Century"/>
          <w:lang w:val="vi-VN"/>
        </w:rPr>
        <w:t>Comment Thread table</w:t>
      </w:r>
    </w:p>
    <w:p w:rsidR="00A514EB" w:rsidRPr="000D195A" w:rsidRDefault="00A514EB" w:rsidP="006B4A50">
      <w:pPr>
        <w:pStyle w:val="Heading6"/>
        <w:jc w:val="both"/>
        <w:rPr>
          <w:rFonts w:ascii="Century" w:hAnsi="Century"/>
          <w:lang w:val="vi-VN"/>
        </w:rPr>
      </w:pPr>
      <w:r w:rsidRPr="000D195A">
        <w:rPr>
          <w:rFonts w:ascii="Century" w:hAnsi="Century"/>
          <w:lang w:val="vi-VN"/>
        </w:rPr>
        <w:t>SubCommentThread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rsidTr="00A514EB">
        <w:tc>
          <w:tcPr>
            <w:tcW w:w="562" w:type="dxa"/>
            <w:shd w:val="clear" w:color="auto" w:fill="92D050"/>
          </w:tcPr>
          <w:p w:rsidR="00A514EB" w:rsidRPr="000D195A" w:rsidRDefault="00A514EB" w:rsidP="006B4A50">
            <w:pPr>
              <w:pStyle w:val="NormalIndent"/>
              <w:jc w:val="both"/>
              <w:rPr>
                <w:lang w:val="vi-VN"/>
              </w:rPr>
            </w:pPr>
            <w:r w:rsidRPr="000D195A">
              <w:rPr>
                <w:lang w:val="vi-VN"/>
              </w:rPr>
              <w:t>No</w:t>
            </w:r>
          </w:p>
        </w:tc>
        <w:tc>
          <w:tcPr>
            <w:tcW w:w="1683" w:type="dxa"/>
            <w:shd w:val="clear" w:color="auto" w:fill="92D050"/>
          </w:tcPr>
          <w:p w:rsidR="00A514EB" w:rsidRPr="000D195A" w:rsidRDefault="00A514EB" w:rsidP="006B4A50">
            <w:pPr>
              <w:pStyle w:val="NormalIndent"/>
              <w:jc w:val="both"/>
              <w:rPr>
                <w:lang w:val="vi-VN"/>
              </w:rPr>
            </w:pPr>
            <w:r w:rsidRPr="000D195A">
              <w:rPr>
                <w:lang w:val="vi-VN"/>
              </w:rPr>
              <w:t>Field Name</w:t>
            </w:r>
          </w:p>
        </w:tc>
        <w:tc>
          <w:tcPr>
            <w:tcW w:w="1080" w:type="dxa"/>
            <w:shd w:val="clear" w:color="auto" w:fill="92D050"/>
          </w:tcPr>
          <w:p w:rsidR="00A514EB" w:rsidRPr="000D195A" w:rsidRDefault="00A514EB" w:rsidP="006B4A50">
            <w:pPr>
              <w:pStyle w:val="NormalIndent"/>
              <w:jc w:val="both"/>
              <w:rPr>
                <w:lang w:val="vi-VN"/>
              </w:rPr>
            </w:pPr>
            <w:r w:rsidRPr="000D195A">
              <w:rPr>
                <w:lang w:val="vi-VN"/>
              </w:rPr>
              <w:t>Type</w:t>
            </w:r>
          </w:p>
        </w:tc>
        <w:tc>
          <w:tcPr>
            <w:tcW w:w="990" w:type="dxa"/>
            <w:shd w:val="clear" w:color="auto" w:fill="92D050"/>
          </w:tcPr>
          <w:p w:rsidR="00A514EB" w:rsidRPr="000D195A" w:rsidRDefault="00A514EB" w:rsidP="006B4A50">
            <w:pPr>
              <w:pStyle w:val="NormalIndent"/>
              <w:jc w:val="both"/>
              <w:rPr>
                <w:lang w:val="vi-VN"/>
              </w:rPr>
            </w:pPr>
            <w:r w:rsidRPr="000D195A">
              <w:rPr>
                <w:lang w:val="vi-VN"/>
              </w:rPr>
              <w:t>Default</w:t>
            </w:r>
          </w:p>
        </w:tc>
        <w:tc>
          <w:tcPr>
            <w:tcW w:w="900" w:type="dxa"/>
            <w:shd w:val="clear" w:color="auto" w:fill="92D050"/>
          </w:tcPr>
          <w:p w:rsidR="00A514EB" w:rsidRPr="000D195A" w:rsidRDefault="00A514EB" w:rsidP="006B4A50">
            <w:pPr>
              <w:pStyle w:val="NormalIndent"/>
              <w:jc w:val="both"/>
              <w:rPr>
                <w:lang w:val="vi-VN"/>
              </w:rPr>
            </w:pPr>
            <w:r w:rsidRPr="000D195A">
              <w:rPr>
                <w:lang w:val="vi-VN"/>
              </w:rPr>
              <w:t>Note</w:t>
            </w:r>
          </w:p>
        </w:tc>
        <w:tc>
          <w:tcPr>
            <w:tcW w:w="3060" w:type="dxa"/>
            <w:shd w:val="clear" w:color="auto" w:fill="92D050"/>
          </w:tcPr>
          <w:p w:rsidR="00A514EB" w:rsidRPr="000D195A" w:rsidRDefault="00A514EB" w:rsidP="006B4A50">
            <w:pPr>
              <w:pStyle w:val="NormalIndent"/>
              <w:jc w:val="both"/>
              <w:rPr>
                <w:lang w:val="vi-VN"/>
              </w:rPr>
            </w:pPr>
            <w:r w:rsidRPr="000D195A">
              <w:rPr>
                <w:lang w:val="vi-VN"/>
              </w:rPr>
              <w:t>Description</w:t>
            </w:r>
          </w:p>
        </w:tc>
      </w:tr>
      <w:tr w:rsidR="00A514EB" w:rsidRPr="000D195A" w:rsidTr="00A514EB">
        <w:tc>
          <w:tcPr>
            <w:tcW w:w="562" w:type="dxa"/>
          </w:tcPr>
          <w:p w:rsidR="00A514EB" w:rsidRPr="000D195A" w:rsidRDefault="00A514EB" w:rsidP="006B4A50">
            <w:pPr>
              <w:pStyle w:val="comment"/>
              <w:numPr>
                <w:ilvl w:val="0"/>
                <w:numId w:val="169"/>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CommentThreadId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CommentThread’s ID</w:t>
            </w:r>
          </w:p>
        </w:tc>
      </w:tr>
      <w:tr w:rsidR="00A514EB" w:rsidRPr="000D195A" w:rsidTr="00A514EB">
        <w:tc>
          <w:tcPr>
            <w:tcW w:w="562" w:type="dxa"/>
          </w:tcPr>
          <w:p w:rsidR="00A514EB" w:rsidRPr="000D195A" w:rsidRDefault="00A514EB" w:rsidP="006B4A50">
            <w:pPr>
              <w:pStyle w:val="comment"/>
              <w:numPr>
                <w:ilvl w:val="0"/>
                <w:numId w:val="169"/>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UserID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Comment’s  user id</w:t>
            </w:r>
          </w:p>
        </w:tc>
      </w:tr>
      <w:tr w:rsidR="00A514EB" w:rsidRPr="000D195A" w:rsidTr="00A514EB">
        <w:tc>
          <w:tcPr>
            <w:tcW w:w="562" w:type="dxa"/>
          </w:tcPr>
          <w:p w:rsidR="00A514EB" w:rsidRPr="000D195A" w:rsidRDefault="00A514EB" w:rsidP="006B4A50">
            <w:pPr>
              <w:pStyle w:val="comment"/>
              <w:numPr>
                <w:ilvl w:val="0"/>
                <w:numId w:val="169"/>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ThreadID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Comment’s  Thread id</w:t>
            </w:r>
          </w:p>
        </w:tc>
      </w:tr>
      <w:tr w:rsidR="00A514EB" w:rsidRPr="000D195A" w:rsidTr="00A514EB">
        <w:tc>
          <w:tcPr>
            <w:tcW w:w="562" w:type="dxa"/>
          </w:tcPr>
          <w:p w:rsidR="00A514EB" w:rsidRPr="000D195A" w:rsidRDefault="00A514EB" w:rsidP="006B4A50">
            <w:pPr>
              <w:pStyle w:val="comment"/>
              <w:numPr>
                <w:ilvl w:val="0"/>
                <w:numId w:val="169"/>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CmtContent</w:t>
            </w:r>
          </w:p>
        </w:tc>
        <w:tc>
          <w:tcPr>
            <w:tcW w:w="108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Comment’s content</w:t>
            </w:r>
          </w:p>
        </w:tc>
      </w:tr>
      <w:tr w:rsidR="00A514EB" w:rsidRPr="000D195A" w:rsidTr="00A514EB">
        <w:tc>
          <w:tcPr>
            <w:tcW w:w="562" w:type="dxa"/>
          </w:tcPr>
          <w:p w:rsidR="00A514EB" w:rsidRPr="000D195A" w:rsidRDefault="00A514EB" w:rsidP="006B4A50">
            <w:pPr>
              <w:pStyle w:val="comment"/>
              <w:numPr>
                <w:ilvl w:val="0"/>
                <w:numId w:val="169"/>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CmtDate</w:t>
            </w:r>
          </w:p>
        </w:tc>
        <w:tc>
          <w:tcPr>
            <w:tcW w:w="1080" w:type="dxa"/>
          </w:tcPr>
          <w:p w:rsidR="00A514EB" w:rsidRPr="000D195A" w:rsidRDefault="00A514EB" w:rsidP="006B4A50">
            <w:pPr>
              <w:pStyle w:val="NormalIndent"/>
              <w:jc w:val="both"/>
              <w:rPr>
                <w:lang w:val="vi-VN"/>
              </w:rPr>
            </w:pPr>
            <w:r w:rsidRPr="000D195A">
              <w:rPr>
                <w:lang w:val="vi-VN"/>
              </w:rPr>
              <w:t>Datetime</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Comment’s date</w:t>
            </w:r>
          </w:p>
        </w:tc>
      </w:tr>
      <w:tr w:rsidR="00A514EB" w:rsidRPr="000D195A" w:rsidTr="00A514EB">
        <w:tc>
          <w:tcPr>
            <w:tcW w:w="562" w:type="dxa"/>
          </w:tcPr>
          <w:p w:rsidR="00A514EB" w:rsidRPr="000D195A" w:rsidRDefault="00A514EB" w:rsidP="006B4A50">
            <w:pPr>
              <w:pStyle w:val="comment"/>
              <w:numPr>
                <w:ilvl w:val="0"/>
                <w:numId w:val="169"/>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 xml:space="preserve">Status </w:t>
            </w:r>
          </w:p>
        </w:tc>
        <w:tc>
          <w:tcPr>
            <w:tcW w:w="1080" w:type="dxa"/>
          </w:tcPr>
          <w:p w:rsidR="00A514EB" w:rsidRPr="000D195A" w:rsidRDefault="00A514EB" w:rsidP="006B4A50">
            <w:pPr>
              <w:pStyle w:val="NormalIndent"/>
              <w:jc w:val="both"/>
              <w:rPr>
                <w:lang w:val="vi-VN"/>
              </w:rPr>
            </w:pPr>
            <w:r w:rsidRPr="000D195A">
              <w:rPr>
                <w:lang w:val="vi-VN"/>
              </w:rPr>
              <w:t>bool</w:t>
            </w:r>
          </w:p>
        </w:tc>
        <w:tc>
          <w:tcPr>
            <w:tcW w:w="990" w:type="dxa"/>
          </w:tcPr>
          <w:p w:rsidR="00A514EB" w:rsidRPr="000D195A" w:rsidRDefault="00A514EB" w:rsidP="006B4A50">
            <w:pPr>
              <w:pStyle w:val="NormalIndent"/>
              <w:jc w:val="both"/>
              <w:rPr>
                <w:lang w:val="vi-VN"/>
              </w:rPr>
            </w:pPr>
            <w:r w:rsidRPr="000D195A">
              <w:rPr>
                <w:lang w:val="vi-VN"/>
              </w:rPr>
              <w:t>true</w:t>
            </w: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Comment’s status</w:t>
            </w:r>
          </w:p>
        </w:tc>
      </w:tr>
    </w:tbl>
    <w:p w:rsidR="00A514EB" w:rsidRPr="000D195A" w:rsidRDefault="00A514EB" w:rsidP="004409AF">
      <w:pPr>
        <w:pStyle w:val="Table4-1"/>
        <w:rPr>
          <w:rFonts w:ascii="Century" w:hAnsi="Century"/>
          <w:lang w:val="vi-VN"/>
        </w:rPr>
        <w:pPrChange w:id="583" w:author="Admin" w:date="2016-12-12T18:06:00Z">
          <w:pPr>
            <w:pStyle w:val="Table4-1"/>
            <w:jc w:val="both"/>
          </w:pPr>
        </w:pPrChange>
      </w:pPr>
      <w:r w:rsidRPr="000D195A">
        <w:rPr>
          <w:rFonts w:ascii="Century" w:hAnsi="Century"/>
          <w:lang w:val="vi-VN"/>
        </w:rPr>
        <w:t>Comment Thread table</w:t>
      </w:r>
    </w:p>
    <w:p w:rsidR="00A514EB" w:rsidRPr="000D195A" w:rsidRDefault="00A514EB" w:rsidP="006B4A50">
      <w:pPr>
        <w:pStyle w:val="Heading6"/>
        <w:jc w:val="both"/>
        <w:rPr>
          <w:rFonts w:ascii="Century" w:hAnsi="Century"/>
          <w:lang w:val="vi-VN"/>
        </w:rPr>
      </w:pPr>
      <w:r w:rsidRPr="000D195A">
        <w:rPr>
          <w:rFonts w:ascii="Century" w:hAnsi="Century"/>
          <w:lang w:val="vi-VN"/>
        </w:rPr>
        <w:t>LikeThread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rsidTr="00A514EB">
        <w:tc>
          <w:tcPr>
            <w:tcW w:w="562" w:type="dxa"/>
            <w:shd w:val="clear" w:color="auto" w:fill="92D050"/>
          </w:tcPr>
          <w:p w:rsidR="00A514EB" w:rsidRPr="000D195A" w:rsidRDefault="00A514EB" w:rsidP="006B4A50">
            <w:pPr>
              <w:pStyle w:val="NormalIndent"/>
              <w:jc w:val="both"/>
              <w:rPr>
                <w:lang w:val="vi-VN"/>
              </w:rPr>
            </w:pPr>
            <w:r w:rsidRPr="000D195A">
              <w:rPr>
                <w:lang w:val="vi-VN"/>
              </w:rPr>
              <w:t>No</w:t>
            </w:r>
          </w:p>
        </w:tc>
        <w:tc>
          <w:tcPr>
            <w:tcW w:w="1683" w:type="dxa"/>
            <w:shd w:val="clear" w:color="auto" w:fill="92D050"/>
          </w:tcPr>
          <w:p w:rsidR="00A514EB" w:rsidRPr="000D195A" w:rsidRDefault="00A514EB" w:rsidP="006B4A50">
            <w:pPr>
              <w:pStyle w:val="NormalIndent"/>
              <w:jc w:val="both"/>
              <w:rPr>
                <w:lang w:val="vi-VN"/>
              </w:rPr>
            </w:pPr>
            <w:r w:rsidRPr="000D195A">
              <w:rPr>
                <w:lang w:val="vi-VN"/>
              </w:rPr>
              <w:t>Field Name</w:t>
            </w:r>
          </w:p>
        </w:tc>
        <w:tc>
          <w:tcPr>
            <w:tcW w:w="1080" w:type="dxa"/>
            <w:shd w:val="clear" w:color="auto" w:fill="92D050"/>
          </w:tcPr>
          <w:p w:rsidR="00A514EB" w:rsidRPr="000D195A" w:rsidRDefault="00A514EB" w:rsidP="006B4A50">
            <w:pPr>
              <w:pStyle w:val="NormalIndent"/>
              <w:jc w:val="both"/>
              <w:rPr>
                <w:lang w:val="vi-VN"/>
              </w:rPr>
            </w:pPr>
            <w:r w:rsidRPr="000D195A">
              <w:rPr>
                <w:lang w:val="vi-VN"/>
              </w:rPr>
              <w:t>Type</w:t>
            </w:r>
          </w:p>
        </w:tc>
        <w:tc>
          <w:tcPr>
            <w:tcW w:w="990" w:type="dxa"/>
            <w:shd w:val="clear" w:color="auto" w:fill="92D050"/>
          </w:tcPr>
          <w:p w:rsidR="00A514EB" w:rsidRPr="000D195A" w:rsidRDefault="00A514EB" w:rsidP="006B4A50">
            <w:pPr>
              <w:pStyle w:val="NormalIndent"/>
              <w:jc w:val="both"/>
              <w:rPr>
                <w:lang w:val="vi-VN"/>
              </w:rPr>
            </w:pPr>
            <w:r w:rsidRPr="000D195A">
              <w:rPr>
                <w:lang w:val="vi-VN"/>
              </w:rPr>
              <w:t>Default</w:t>
            </w:r>
          </w:p>
        </w:tc>
        <w:tc>
          <w:tcPr>
            <w:tcW w:w="900" w:type="dxa"/>
            <w:shd w:val="clear" w:color="auto" w:fill="92D050"/>
          </w:tcPr>
          <w:p w:rsidR="00A514EB" w:rsidRPr="000D195A" w:rsidRDefault="00A514EB" w:rsidP="006B4A50">
            <w:pPr>
              <w:pStyle w:val="NormalIndent"/>
              <w:jc w:val="both"/>
              <w:rPr>
                <w:lang w:val="vi-VN"/>
              </w:rPr>
            </w:pPr>
            <w:r w:rsidRPr="000D195A">
              <w:rPr>
                <w:lang w:val="vi-VN"/>
              </w:rPr>
              <w:t>Note</w:t>
            </w:r>
          </w:p>
        </w:tc>
        <w:tc>
          <w:tcPr>
            <w:tcW w:w="3060" w:type="dxa"/>
            <w:shd w:val="clear" w:color="auto" w:fill="92D050"/>
          </w:tcPr>
          <w:p w:rsidR="00A514EB" w:rsidRPr="000D195A" w:rsidRDefault="00A514EB" w:rsidP="006B4A50">
            <w:pPr>
              <w:pStyle w:val="NormalIndent"/>
              <w:jc w:val="both"/>
              <w:rPr>
                <w:lang w:val="vi-VN"/>
              </w:rPr>
            </w:pPr>
            <w:r w:rsidRPr="000D195A">
              <w:rPr>
                <w:lang w:val="vi-VN"/>
              </w:rPr>
              <w:t>Description</w:t>
            </w:r>
          </w:p>
        </w:tc>
      </w:tr>
      <w:tr w:rsidR="00A514EB" w:rsidRPr="000D195A" w:rsidTr="00A514EB">
        <w:tc>
          <w:tcPr>
            <w:tcW w:w="562" w:type="dxa"/>
          </w:tcPr>
          <w:p w:rsidR="00A514EB" w:rsidRPr="000D195A" w:rsidRDefault="00A514EB" w:rsidP="006B4A50">
            <w:pPr>
              <w:pStyle w:val="comment"/>
              <w:numPr>
                <w:ilvl w:val="0"/>
                <w:numId w:val="96"/>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LikeId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private</w:t>
            </w:r>
          </w:p>
        </w:tc>
        <w:tc>
          <w:tcPr>
            <w:tcW w:w="3060" w:type="dxa"/>
          </w:tcPr>
          <w:p w:rsidR="00A514EB" w:rsidRPr="000D195A" w:rsidRDefault="00A514EB" w:rsidP="006B4A50">
            <w:pPr>
              <w:pStyle w:val="NormalIndent"/>
              <w:jc w:val="both"/>
              <w:rPr>
                <w:lang w:val="vi-VN"/>
              </w:rPr>
            </w:pPr>
            <w:r w:rsidRPr="000D195A">
              <w:rPr>
                <w:lang w:val="vi-VN"/>
              </w:rPr>
              <w:t>Like’s ID</w:t>
            </w:r>
          </w:p>
        </w:tc>
      </w:tr>
      <w:tr w:rsidR="00A514EB" w:rsidRPr="000D195A" w:rsidTr="00A514EB">
        <w:tc>
          <w:tcPr>
            <w:tcW w:w="562" w:type="dxa"/>
          </w:tcPr>
          <w:p w:rsidR="00A514EB" w:rsidRPr="000D195A" w:rsidRDefault="00A514EB" w:rsidP="006B4A50">
            <w:pPr>
              <w:pStyle w:val="comment"/>
              <w:numPr>
                <w:ilvl w:val="0"/>
                <w:numId w:val="96"/>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UserId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private</w:t>
            </w:r>
          </w:p>
        </w:tc>
        <w:tc>
          <w:tcPr>
            <w:tcW w:w="3060" w:type="dxa"/>
          </w:tcPr>
          <w:p w:rsidR="00A514EB" w:rsidRPr="000D195A" w:rsidRDefault="00A514EB" w:rsidP="006B4A50">
            <w:pPr>
              <w:pStyle w:val="NormalIndent"/>
              <w:jc w:val="both"/>
              <w:rPr>
                <w:lang w:val="vi-VN"/>
              </w:rPr>
            </w:pPr>
            <w:r w:rsidRPr="000D195A">
              <w:rPr>
                <w:lang w:val="vi-VN"/>
              </w:rPr>
              <w:t>Like’s  user id</w:t>
            </w:r>
          </w:p>
        </w:tc>
      </w:tr>
      <w:tr w:rsidR="00A514EB" w:rsidRPr="000D195A" w:rsidTr="00A514EB">
        <w:tc>
          <w:tcPr>
            <w:tcW w:w="562" w:type="dxa"/>
          </w:tcPr>
          <w:p w:rsidR="00A514EB" w:rsidRPr="000D195A" w:rsidRDefault="00A514EB" w:rsidP="006B4A50">
            <w:pPr>
              <w:pStyle w:val="comment"/>
              <w:numPr>
                <w:ilvl w:val="0"/>
                <w:numId w:val="96"/>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ThreadId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private</w:t>
            </w:r>
          </w:p>
        </w:tc>
        <w:tc>
          <w:tcPr>
            <w:tcW w:w="3060" w:type="dxa"/>
          </w:tcPr>
          <w:p w:rsidR="00A514EB" w:rsidRPr="000D195A" w:rsidRDefault="00A514EB" w:rsidP="006B4A50">
            <w:pPr>
              <w:pStyle w:val="NormalIndent"/>
              <w:jc w:val="both"/>
              <w:rPr>
                <w:lang w:val="vi-VN"/>
              </w:rPr>
            </w:pPr>
            <w:r w:rsidRPr="000D195A">
              <w:rPr>
                <w:lang w:val="vi-VN"/>
              </w:rPr>
              <w:t>Like’s  thread id</w:t>
            </w:r>
          </w:p>
        </w:tc>
      </w:tr>
      <w:tr w:rsidR="00A514EB" w:rsidRPr="000D195A" w:rsidTr="00A514EB">
        <w:tc>
          <w:tcPr>
            <w:tcW w:w="562" w:type="dxa"/>
          </w:tcPr>
          <w:p w:rsidR="00A514EB" w:rsidRPr="000D195A" w:rsidRDefault="00A514EB" w:rsidP="006B4A50">
            <w:pPr>
              <w:pStyle w:val="comment"/>
              <w:numPr>
                <w:ilvl w:val="0"/>
                <w:numId w:val="96"/>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Status</w:t>
            </w:r>
          </w:p>
        </w:tc>
        <w:tc>
          <w:tcPr>
            <w:tcW w:w="108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private</w:t>
            </w:r>
          </w:p>
        </w:tc>
        <w:tc>
          <w:tcPr>
            <w:tcW w:w="3060" w:type="dxa"/>
          </w:tcPr>
          <w:p w:rsidR="00A514EB" w:rsidRPr="000D195A" w:rsidRDefault="00A514EB" w:rsidP="006B4A50">
            <w:pPr>
              <w:pStyle w:val="NormalIndent"/>
              <w:jc w:val="both"/>
              <w:rPr>
                <w:lang w:val="vi-VN"/>
              </w:rPr>
            </w:pPr>
            <w:r w:rsidRPr="000D195A">
              <w:rPr>
                <w:lang w:val="vi-VN"/>
              </w:rPr>
              <w:t>Like’s status</w:t>
            </w:r>
          </w:p>
        </w:tc>
      </w:tr>
    </w:tbl>
    <w:p w:rsidR="004409AF" w:rsidRDefault="00A514EB" w:rsidP="004409AF">
      <w:pPr>
        <w:pStyle w:val="Table4-1"/>
        <w:rPr>
          <w:ins w:id="584" w:author="Admin" w:date="2016-12-12T18:06:00Z"/>
          <w:rFonts w:ascii="Century" w:hAnsi="Century"/>
          <w:lang w:val="vi-VN"/>
        </w:rPr>
      </w:pPr>
      <w:r w:rsidRPr="000D195A">
        <w:rPr>
          <w:rFonts w:ascii="Century" w:hAnsi="Century"/>
          <w:lang w:val="vi-VN"/>
        </w:rPr>
        <w:t>Like Thread Model</w:t>
      </w:r>
    </w:p>
    <w:p w:rsidR="004409AF" w:rsidRDefault="004409AF">
      <w:pPr>
        <w:rPr>
          <w:ins w:id="585" w:author="Admin" w:date="2016-12-12T18:06:00Z"/>
          <w:rFonts w:ascii="Century" w:hAnsi="Century"/>
          <w:b/>
          <w:lang w:val="vi-VN"/>
        </w:rPr>
      </w:pPr>
      <w:ins w:id="586" w:author="Admin" w:date="2016-12-12T18:06:00Z">
        <w:r>
          <w:rPr>
            <w:rFonts w:ascii="Century" w:hAnsi="Century"/>
            <w:lang w:val="vi-VN"/>
          </w:rPr>
          <w:br w:type="page"/>
        </w:r>
      </w:ins>
    </w:p>
    <w:p w:rsidR="00A514EB" w:rsidRPr="004409AF" w:rsidRDefault="00A514EB" w:rsidP="004409AF">
      <w:pPr>
        <w:pStyle w:val="Table4-1"/>
        <w:numPr>
          <w:ilvl w:val="0"/>
          <w:numId w:val="0"/>
        </w:numPr>
        <w:ind w:left="720" w:hanging="360"/>
        <w:jc w:val="left"/>
        <w:rPr>
          <w:rFonts w:ascii="Century" w:hAnsi="Century"/>
          <w:sz w:val="10"/>
          <w:lang w:val="vi-VN"/>
          <w:rPrChange w:id="587" w:author="Admin" w:date="2016-12-12T18:07:00Z">
            <w:rPr>
              <w:rFonts w:ascii="Century" w:hAnsi="Century"/>
              <w:lang w:val="vi-VN"/>
            </w:rPr>
          </w:rPrChange>
        </w:rPr>
        <w:pPrChange w:id="588" w:author="Admin" w:date="2016-12-12T18:06:00Z">
          <w:pPr>
            <w:pStyle w:val="Table4-1"/>
            <w:jc w:val="both"/>
          </w:pPr>
        </w:pPrChange>
      </w:pPr>
    </w:p>
    <w:p w:rsidR="00A514EB" w:rsidRPr="000D195A" w:rsidRDefault="00A514EB" w:rsidP="006B4A50">
      <w:pPr>
        <w:pStyle w:val="Heading6"/>
        <w:jc w:val="both"/>
        <w:rPr>
          <w:rFonts w:ascii="Century" w:hAnsi="Century"/>
          <w:lang w:val="vi-VN"/>
        </w:rPr>
      </w:pPr>
      <w:r w:rsidRPr="000D195A">
        <w:rPr>
          <w:rFonts w:ascii="Century" w:hAnsi="Century"/>
          <w:lang w:val="vi-VN"/>
        </w:rPr>
        <w:t>ThreadAlbumImage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rsidTr="00A514EB">
        <w:tc>
          <w:tcPr>
            <w:tcW w:w="562" w:type="dxa"/>
            <w:shd w:val="clear" w:color="auto" w:fill="92D050"/>
          </w:tcPr>
          <w:p w:rsidR="00A514EB" w:rsidRPr="000D195A" w:rsidRDefault="00A514EB" w:rsidP="006B4A50">
            <w:pPr>
              <w:pStyle w:val="NormalIndent"/>
              <w:jc w:val="both"/>
              <w:rPr>
                <w:lang w:val="vi-VN"/>
              </w:rPr>
            </w:pPr>
            <w:r w:rsidRPr="000D195A">
              <w:rPr>
                <w:lang w:val="vi-VN"/>
              </w:rPr>
              <w:t>No</w:t>
            </w:r>
          </w:p>
        </w:tc>
        <w:tc>
          <w:tcPr>
            <w:tcW w:w="1683" w:type="dxa"/>
            <w:shd w:val="clear" w:color="auto" w:fill="92D050"/>
          </w:tcPr>
          <w:p w:rsidR="00A514EB" w:rsidRPr="000D195A" w:rsidRDefault="00A514EB" w:rsidP="006B4A50">
            <w:pPr>
              <w:pStyle w:val="NormalIndent"/>
              <w:jc w:val="both"/>
              <w:rPr>
                <w:lang w:val="vi-VN"/>
              </w:rPr>
            </w:pPr>
            <w:r w:rsidRPr="000D195A">
              <w:rPr>
                <w:lang w:val="vi-VN"/>
              </w:rPr>
              <w:t>Field Name</w:t>
            </w:r>
          </w:p>
        </w:tc>
        <w:tc>
          <w:tcPr>
            <w:tcW w:w="1080" w:type="dxa"/>
            <w:shd w:val="clear" w:color="auto" w:fill="92D050"/>
          </w:tcPr>
          <w:p w:rsidR="00A514EB" w:rsidRPr="000D195A" w:rsidRDefault="00A514EB" w:rsidP="006B4A50">
            <w:pPr>
              <w:pStyle w:val="NormalIndent"/>
              <w:jc w:val="both"/>
              <w:rPr>
                <w:lang w:val="vi-VN"/>
              </w:rPr>
            </w:pPr>
            <w:r w:rsidRPr="000D195A">
              <w:rPr>
                <w:lang w:val="vi-VN"/>
              </w:rPr>
              <w:t>Type</w:t>
            </w:r>
          </w:p>
        </w:tc>
        <w:tc>
          <w:tcPr>
            <w:tcW w:w="990" w:type="dxa"/>
            <w:shd w:val="clear" w:color="auto" w:fill="92D050"/>
          </w:tcPr>
          <w:p w:rsidR="00A514EB" w:rsidRPr="000D195A" w:rsidRDefault="00A514EB" w:rsidP="006B4A50">
            <w:pPr>
              <w:pStyle w:val="NormalIndent"/>
              <w:jc w:val="both"/>
              <w:rPr>
                <w:lang w:val="vi-VN"/>
              </w:rPr>
            </w:pPr>
            <w:r w:rsidRPr="000D195A">
              <w:rPr>
                <w:lang w:val="vi-VN"/>
              </w:rPr>
              <w:t>Default</w:t>
            </w:r>
          </w:p>
        </w:tc>
        <w:tc>
          <w:tcPr>
            <w:tcW w:w="900" w:type="dxa"/>
            <w:shd w:val="clear" w:color="auto" w:fill="92D050"/>
          </w:tcPr>
          <w:p w:rsidR="00A514EB" w:rsidRPr="000D195A" w:rsidRDefault="00A514EB" w:rsidP="006B4A50">
            <w:pPr>
              <w:pStyle w:val="NormalIndent"/>
              <w:jc w:val="both"/>
              <w:rPr>
                <w:lang w:val="vi-VN"/>
              </w:rPr>
            </w:pPr>
            <w:r w:rsidRPr="000D195A">
              <w:rPr>
                <w:lang w:val="vi-VN"/>
              </w:rPr>
              <w:t>Note</w:t>
            </w:r>
          </w:p>
        </w:tc>
        <w:tc>
          <w:tcPr>
            <w:tcW w:w="3060" w:type="dxa"/>
            <w:shd w:val="clear" w:color="auto" w:fill="92D050"/>
          </w:tcPr>
          <w:p w:rsidR="00A514EB" w:rsidRPr="000D195A" w:rsidRDefault="00A514EB" w:rsidP="006B4A50">
            <w:pPr>
              <w:pStyle w:val="NormalIndent"/>
              <w:jc w:val="both"/>
              <w:rPr>
                <w:lang w:val="vi-VN"/>
              </w:rPr>
            </w:pPr>
            <w:r w:rsidRPr="000D195A">
              <w:rPr>
                <w:lang w:val="vi-VN"/>
              </w:rPr>
              <w:t>Description</w:t>
            </w:r>
          </w:p>
        </w:tc>
      </w:tr>
      <w:tr w:rsidR="00A514EB" w:rsidRPr="000D195A" w:rsidTr="00A514EB">
        <w:tc>
          <w:tcPr>
            <w:tcW w:w="562" w:type="dxa"/>
          </w:tcPr>
          <w:p w:rsidR="00A514EB" w:rsidRPr="000D195A" w:rsidRDefault="00A514EB" w:rsidP="006B4A50">
            <w:pPr>
              <w:pStyle w:val="comment"/>
              <w:numPr>
                <w:ilvl w:val="0"/>
                <w:numId w:val="170"/>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ImageId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Image’s Id</w:t>
            </w:r>
          </w:p>
        </w:tc>
      </w:tr>
      <w:tr w:rsidR="00A514EB" w:rsidRPr="000D195A" w:rsidTr="00A514EB">
        <w:tc>
          <w:tcPr>
            <w:tcW w:w="562" w:type="dxa"/>
          </w:tcPr>
          <w:p w:rsidR="00A514EB" w:rsidRPr="000D195A" w:rsidRDefault="00A514EB" w:rsidP="006B4A50">
            <w:pPr>
              <w:pStyle w:val="comment"/>
              <w:numPr>
                <w:ilvl w:val="0"/>
                <w:numId w:val="170"/>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ThreadId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Thread’s ID</w:t>
            </w:r>
          </w:p>
        </w:tc>
      </w:tr>
      <w:tr w:rsidR="00A514EB" w:rsidRPr="000D195A" w:rsidTr="00A514EB">
        <w:tc>
          <w:tcPr>
            <w:tcW w:w="562" w:type="dxa"/>
          </w:tcPr>
          <w:p w:rsidR="00A514EB" w:rsidRPr="000D195A" w:rsidRDefault="00A514EB" w:rsidP="006B4A50">
            <w:pPr>
              <w:pStyle w:val="comment"/>
              <w:numPr>
                <w:ilvl w:val="0"/>
                <w:numId w:val="170"/>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ImageUrl</w:t>
            </w:r>
          </w:p>
        </w:tc>
        <w:tc>
          <w:tcPr>
            <w:tcW w:w="108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Image URL link</w:t>
            </w:r>
          </w:p>
        </w:tc>
      </w:tr>
      <w:tr w:rsidR="00A514EB" w:rsidRPr="000D195A" w:rsidTr="00A514EB">
        <w:tc>
          <w:tcPr>
            <w:tcW w:w="562" w:type="dxa"/>
          </w:tcPr>
          <w:p w:rsidR="00A514EB" w:rsidRPr="000D195A" w:rsidRDefault="00A514EB" w:rsidP="006B4A50">
            <w:pPr>
              <w:pStyle w:val="comment"/>
              <w:numPr>
                <w:ilvl w:val="0"/>
                <w:numId w:val="170"/>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Status</w:t>
            </w:r>
          </w:p>
        </w:tc>
        <w:tc>
          <w:tcPr>
            <w:tcW w:w="1080" w:type="dxa"/>
          </w:tcPr>
          <w:p w:rsidR="00A514EB" w:rsidRPr="000D195A" w:rsidRDefault="00A514EB" w:rsidP="006B4A50">
            <w:pPr>
              <w:pStyle w:val="NormalIndent"/>
              <w:jc w:val="both"/>
              <w:rPr>
                <w:lang w:val="vi-VN"/>
              </w:rPr>
            </w:pPr>
            <w:r w:rsidRPr="000D195A">
              <w:rPr>
                <w:lang w:val="vi-VN"/>
              </w:rPr>
              <w:t>bool</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Image’s status</w:t>
            </w:r>
          </w:p>
        </w:tc>
      </w:tr>
    </w:tbl>
    <w:p w:rsidR="00A514EB" w:rsidRPr="000D195A" w:rsidRDefault="00A514EB" w:rsidP="004409AF">
      <w:pPr>
        <w:pStyle w:val="Table4-1"/>
        <w:rPr>
          <w:rFonts w:ascii="Century" w:hAnsi="Century"/>
          <w:lang w:val="vi-VN"/>
        </w:rPr>
        <w:pPrChange w:id="589" w:author="Admin" w:date="2016-12-12T18:06:00Z">
          <w:pPr>
            <w:pStyle w:val="Table4-1"/>
            <w:jc w:val="both"/>
          </w:pPr>
        </w:pPrChange>
      </w:pPr>
      <w:r w:rsidRPr="000D195A">
        <w:rPr>
          <w:rFonts w:ascii="Century" w:hAnsi="Century"/>
          <w:lang w:val="vi-VN"/>
        </w:rPr>
        <w:t>ThreadAlbumImage Model</w:t>
      </w:r>
    </w:p>
    <w:p w:rsidR="00A514EB" w:rsidRPr="000D195A" w:rsidRDefault="00A514EB" w:rsidP="006B4A50">
      <w:pPr>
        <w:pStyle w:val="Heading6"/>
        <w:jc w:val="both"/>
        <w:rPr>
          <w:rFonts w:ascii="Century" w:hAnsi="Century"/>
          <w:lang w:val="vi-VN"/>
        </w:rPr>
      </w:pPr>
      <w:r w:rsidRPr="000D195A">
        <w:rPr>
          <w:rFonts w:ascii="Century" w:hAnsi="Century"/>
          <w:lang w:val="vi-VN"/>
        </w:rPr>
        <w:t>Connection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rsidTr="00A514EB">
        <w:tc>
          <w:tcPr>
            <w:tcW w:w="562" w:type="dxa"/>
            <w:shd w:val="clear" w:color="auto" w:fill="92D050"/>
          </w:tcPr>
          <w:p w:rsidR="00A514EB" w:rsidRPr="000D195A" w:rsidRDefault="00A514EB" w:rsidP="006B4A50">
            <w:pPr>
              <w:pStyle w:val="NormalIndent"/>
              <w:jc w:val="both"/>
              <w:rPr>
                <w:lang w:val="vi-VN"/>
              </w:rPr>
            </w:pPr>
            <w:r w:rsidRPr="000D195A">
              <w:rPr>
                <w:lang w:val="vi-VN"/>
              </w:rPr>
              <w:t>No</w:t>
            </w:r>
          </w:p>
        </w:tc>
        <w:tc>
          <w:tcPr>
            <w:tcW w:w="1683" w:type="dxa"/>
            <w:shd w:val="clear" w:color="auto" w:fill="92D050"/>
          </w:tcPr>
          <w:p w:rsidR="00A514EB" w:rsidRPr="000D195A" w:rsidRDefault="00A514EB" w:rsidP="006B4A50">
            <w:pPr>
              <w:pStyle w:val="NormalIndent"/>
              <w:jc w:val="both"/>
              <w:rPr>
                <w:lang w:val="vi-VN"/>
              </w:rPr>
            </w:pPr>
            <w:r w:rsidRPr="000D195A">
              <w:rPr>
                <w:lang w:val="vi-VN"/>
              </w:rPr>
              <w:t>Field Name</w:t>
            </w:r>
          </w:p>
        </w:tc>
        <w:tc>
          <w:tcPr>
            <w:tcW w:w="1080" w:type="dxa"/>
            <w:shd w:val="clear" w:color="auto" w:fill="92D050"/>
          </w:tcPr>
          <w:p w:rsidR="00A514EB" w:rsidRPr="000D195A" w:rsidRDefault="00A514EB" w:rsidP="006B4A50">
            <w:pPr>
              <w:pStyle w:val="NormalIndent"/>
              <w:jc w:val="both"/>
              <w:rPr>
                <w:lang w:val="vi-VN"/>
              </w:rPr>
            </w:pPr>
            <w:r w:rsidRPr="000D195A">
              <w:rPr>
                <w:lang w:val="vi-VN"/>
              </w:rPr>
              <w:t>Type</w:t>
            </w:r>
          </w:p>
        </w:tc>
        <w:tc>
          <w:tcPr>
            <w:tcW w:w="990" w:type="dxa"/>
            <w:shd w:val="clear" w:color="auto" w:fill="92D050"/>
          </w:tcPr>
          <w:p w:rsidR="00A514EB" w:rsidRPr="000D195A" w:rsidRDefault="00A514EB" w:rsidP="006B4A50">
            <w:pPr>
              <w:pStyle w:val="NormalIndent"/>
              <w:jc w:val="both"/>
              <w:rPr>
                <w:lang w:val="vi-VN"/>
              </w:rPr>
            </w:pPr>
            <w:r w:rsidRPr="000D195A">
              <w:rPr>
                <w:lang w:val="vi-VN"/>
              </w:rPr>
              <w:t>Default</w:t>
            </w:r>
          </w:p>
        </w:tc>
        <w:tc>
          <w:tcPr>
            <w:tcW w:w="900" w:type="dxa"/>
            <w:shd w:val="clear" w:color="auto" w:fill="92D050"/>
          </w:tcPr>
          <w:p w:rsidR="00A514EB" w:rsidRPr="000D195A" w:rsidRDefault="00A514EB" w:rsidP="006B4A50">
            <w:pPr>
              <w:pStyle w:val="NormalIndent"/>
              <w:jc w:val="both"/>
              <w:rPr>
                <w:lang w:val="vi-VN"/>
              </w:rPr>
            </w:pPr>
            <w:r w:rsidRPr="000D195A">
              <w:rPr>
                <w:lang w:val="vi-VN"/>
              </w:rPr>
              <w:t>Note</w:t>
            </w:r>
          </w:p>
        </w:tc>
        <w:tc>
          <w:tcPr>
            <w:tcW w:w="3060" w:type="dxa"/>
            <w:shd w:val="clear" w:color="auto" w:fill="92D050"/>
          </w:tcPr>
          <w:p w:rsidR="00A514EB" w:rsidRPr="000D195A" w:rsidRDefault="00A514EB" w:rsidP="006B4A50">
            <w:pPr>
              <w:pStyle w:val="NormalIndent"/>
              <w:jc w:val="both"/>
              <w:rPr>
                <w:lang w:val="vi-VN"/>
              </w:rPr>
            </w:pPr>
            <w:r w:rsidRPr="000D195A">
              <w:rPr>
                <w:lang w:val="vi-VN"/>
              </w:rPr>
              <w:t>Description</w:t>
            </w:r>
          </w:p>
        </w:tc>
      </w:tr>
      <w:tr w:rsidR="00A514EB" w:rsidRPr="000D195A" w:rsidTr="00A514EB">
        <w:tc>
          <w:tcPr>
            <w:tcW w:w="562" w:type="dxa"/>
          </w:tcPr>
          <w:p w:rsidR="00A514EB" w:rsidRPr="000D195A" w:rsidRDefault="00A514EB" w:rsidP="006B4A50">
            <w:pPr>
              <w:pStyle w:val="comment"/>
              <w:numPr>
                <w:ilvl w:val="0"/>
                <w:numId w:val="172"/>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ConnectionId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Connection’s Id</w:t>
            </w:r>
          </w:p>
        </w:tc>
      </w:tr>
      <w:tr w:rsidR="00A514EB" w:rsidRPr="000D195A" w:rsidTr="00A514EB">
        <w:tc>
          <w:tcPr>
            <w:tcW w:w="562" w:type="dxa"/>
          </w:tcPr>
          <w:p w:rsidR="00A514EB" w:rsidRPr="000D195A" w:rsidRDefault="00A514EB" w:rsidP="006B4A50">
            <w:pPr>
              <w:pStyle w:val="comment"/>
              <w:numPr>
                <w:ilvl w:val="0"/>
                <w:numId w:val="172"/>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UserId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User’s ID</w:t>
            </w:r>
          </w:p>
        </w:tc>
      </w:tr>
      <w:tr w:rsidR="00A514EB" w:rsidRPr="000D195A" w:rsidTr="00A514EB">
        <w:tc>
          <w:tcPr>
            <w:tcW w:w="562" w:type="dxa"/>
          </w:tcPr>
          <w:p w:rsidR="00A514EB" w:rsidRPr="000D195A" w:rsidRDefault="00A514EB" w:rsidP="006B4A50">
            <w:pPr>
              <w:pStyle w:val="comment"/>
              <w:numPr>
                <w:ilvl w:val="0"/>
                <w:numId w:val="172"/>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ConnectionString</w:t>
            </w:r>
          </w:p>
        </w:tc>
        <w:tc>
          <w:tcPr>
            <w:tcW w:w="108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Connection string of each user when connect to WS system</w:t>
            </w:r>
          </w:p>
        </w:tc>
      </w:tr>
    </w:tbl>
    <w:p w:rsidR="00A514EB" w:rsidRPr="000D195A" w:rsidRDefault="00A514EB" w:rsidP="004409AF">
      <w:pPr>
        <w:pStyle w:val="Table4-1"/>
        <w:rPr>
          <w:rFonts w:ascii="Century" w:hAnsi="Century"/>
          <w:lang w:val="vi-VN"/>
        </w:rPr>
        <w:pPrChange w:id="590" w:author="Admin" w:date="2016-12-12T18:07:00Z">
          <w:pPr>
            <w:pStyle w:val="Table4-1"/>
            <w:jc w:val="both"/>
          </w:pPr>
        </w:pPrChange>
      </w:pPr>
      <w:r w:rsidRPr="000D195A">
        <w:rPr>
          <w:rFonts w:ascii="Century" w:hAnsi="Century"/>
          <w:lang w:val="vi-VN"/>
        </w:rPr>
        <w:t>Connection Model</w:t>
      </w:r>
    </w:p>
    <w:p w:rsidR="00A514EB" w:rsidRPr="000D195A" w:rsidRDefault="00A514EB" w:rsidP="006B4A50">
      <w:pPr>
        <w:pStyle w:val="Heading6"/>
        <w:jc w:val="both"/>
        <w:rPr>
          <w:rFonts w:ascii="Century" w:hAnsi="Century"/>
          <w:lang w:val="vi-VN"/>
        </w:rPr>
      </w:pPr>
      <w:r w:rsidRPr="000D195A">
        <w:rPr>
          <w:rFonts w:ascii="Century" w:hAnsi="Century"/>
          <w:lang w:val="vi-VN"/>
        </w:rP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rsidTr="00A514EB">
        <w:tc>
          <w:tcPr>
            <w:tcW w:w="562" w:type="dxa"/>
            <w:shd w:val="clear" w:color="auto" w:fill="92D050"/>
          </w:tcPr>
          <w:p w:rsidR="00A514EB" w:rsidRPr="000D195A" w:rsidRDefault="00A514EB" w:rsidP="006B4A50">
            <w:pPr>
              <w:pStyle w:val="NormalIndent"/>
              <w:jc w:val="both"/>
              <w:rPr>
                <w:lang w:val="vi-VN"/>
              </w:rPr>
            </w:pPr>
            <w:r w:rsidRPr="000D195A">
              <w:rPr>
                <w:lang w:val="vi-VN"/>
              </w:rPr>
              <w:t>No</w:t>
            </w:r>
          </w:p>
        </w:tc>
        <w:tc>
          <w:tcPr>
            <w:tcW w:w="1683" w:type="dxa"/>
            <w:shd w:val="clear" w:color="auto" w:fill="92D050"/>
          </w:tcPr>
          <w:p w:rsidR="00A514EB" w:rsidRPr="000D195A" w:rsidRDefault="00A514EB" w:rsidP="006B4A50">
            <w:pPr>
              <w:pStyle w:val="NormalIndent"/>
              <w:jc w:val="both"/>
              <w:rPr>
                <w:lang w:val="vi-VN"/>
              </w:rPr>
            </w:pPr>
            <w:r w:rsidRPr="000D195A">
              <w:rPr>
                <w:lang w:val="vi-VN"/>
              </w:rPr>
              <w:t>Field Name</w:t>
            </w:r>
          </w:p>
        </w:tc>
        <w:tc>
          <w:tcPr>
            <w:tcW w:w="1080" w:type="dxa"/>
            <w:shd w:val="clear" w:color="auto" w:fill="92D050"/>
          </w:tcPr>
          <w:p w:rsidR="00A514EB" w:rsidRPr="000D195A" w:rsidRDefault="00A514EB" w:rsidP="006B4A50">
            <w:pPr>
              <w:pStyle w:val="NormalIndent"/>
              <w:jc w:val="both"/>
              <w:rPr>
                <w:lang w:val="vi-VN"/>
              </w:rPr>
            </w:pPr>
            <w:r w:rsidRPr="000D195A">
              <w:rPr>
                <w:lang w:val="vi-VN"/>
              </w:rPr>
              <w:t>Type</w:t>
            </w:r>
          </w:p>
        </w:tc>
        <w:tc>
          <w:tcPr>
            <w:tcW w:w="990" w:type="dxa"/>
            <w:shd w:val="clear" w:color="auto" w:fill="92D050"/>
          </w:tcPr>
          <w:p w:rsidR="00A514EB" w:rsidRPr="000D195A" w:rsidRDefault="00A514EB" w:rsidP="006B4A50">
            <w:pPr>
              <w:pStyle w:val="NormalIndent"/>
              <w:jc w:val="both"/>
              <w:rPr>
                <w:lang w:val="vi-VN"/>
              </w:rPr>
            </w:pPr>
            <w:r w:rsidRPr="000D195A">
              <w:rPr>
                <w:lang w:val="vi-VN"/>
              </w:rPr>
              <w:t>Default</w:t>
            </w:r>
          </w:p>
        </w:tc>
        <w:tc>
          <w:tcPr>
            <w:tcW w:w="900" w:type="dxa"/>
            <w:shd w:val="clear" w:color="auto" w:fill="92D050"/>
          </w:tcPr>
          <w:p w:rsidR="00A514EB" w:rsidRPr="000D195A" w:rsidRDefault="00A514EB" w:rsidP="006B4A50">
            <w:pPr>
              <w:pStyle w:val="NormalIndent"/>
              <w:jc w:val="both"/>
              <w:rPr>
                <w:lang w:val="vi-VN"/>
              </w:rPr>
            </w:pPr>
            <w:r w:rsidRPr="000D195A">
              <w:rPr>
                <w:lang w:val="vi-VN"/>
              </w:rPr>
              <w:t>Note</w:t>
            </w:r>
          </w:p>
        </w:tc>
        <w:tc>
          <w:tcPr>
            <w:tcW w:w="3060" w:type="dxa"/>
            <w:shd w:val="clear" w:color="auto" w:fill="92D050"/>
          </w:tcPr>
          <w:p w:rsidR="00A514EB" w:rsidRPr="000D195A" w:rsidRDefault="00A514EB" w:rsidP="006B4A50">
            <w:pPr>
              <w:pStyle w:val="NormalIndent"/>
              <w:jc w:val="both"/>
              <w:rPr>
                <w:lang w:val="vi-VN"/>
              </w:rPr>
            </w:pPr>
            <w:r w:rsidRPr="000D195A">
              <w:rPr>
                <w:lang w:val="vi-VN"/>
              </w:rPr>
              <w:t>Description</w:t>
            </w:r>
          </w:p>
        </w:tc>
      </w:tr>
      <w:tr w:rsidR="00A514EB" w:rsidRPr="000D195A" w:rsidTr="00A514EB">
        <w:tc>
          <w:tcPr>
            <w:tcW w:w="562" w:type="dxa"/>
          </w:tcPr>
          <w:p w:rsidR="00A514EB" w:rsidRPr="000D195A" w:rsidRDefault="00A514EB" w:rsidP="006B4A50">
            <w:pPr>
              <w:pStyle w:val="comment"/>
              <w:numPr>
                <w:ilvl w:val="0"/>
                <w:numId w:val="171"/>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ConversationID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Conversation’s ID</w:t>
            </w:r>
          </w:p>
        </w:tc>
      </w:tr>
      <w:tr w:rsidR="00A514EB" w:rsidRPr="000D195A" w:rsidTr="00A514EB">
        <w:tc>
          <w:tcPr>
            <w:tcW w:w="562" w:type="dxa"/>
          </w:tcPr>
          <w:p w:rsidR="00A514EB" w:rsidRPr="000D195A" w:rsidRDefault="00A514EB" w:rsidP="006B4A50">
            <w:pPr>
              <w:pStyle w:val="comment"/>
              <w:numPr>
                <w:ilvl w:val="0"/>
                <w:numId w:val="171"/>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CreatorID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Conversation’s creator id</w:t>
            </w:r>
          </w:p>
        </w:tc>
      </w:tr>
      <w:tr w:rsidR="00A514EB" w:rsidRPr="000D195A" w:rsidTr="00A514EB">
        <w:tc>
          <w:tcPr>
            <w:tcW w:w="562" w:type="dxa"/>
          </w:tcPr>
          <w:p w:rsidR="00A514EB" w:rsidRPr="000D195A" w:rsidRDefault="00A514EB" w:rsidP="006B4A50">
            <w:pPr>
              <w:pStyle w:val="comment"/>
              <w:numPr>
                <w:ilvl w:val="0"/>
                <w:numId w:val="171"/>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 xml:space="preserve">ReceiverID </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Conversation’s receiver</w:t>
            </w:r>
          </w:p>
        </w:tc>
      </w:tr>
      <w:tr w:rsidR="00A514EB" w:rsidRPr="000D195A" w:rsidTr="00A514EB">
        <w:tc>
          <w:tcPr>
            <w:tcW w:w="562" w:type="dxa"/>
          </w:tcPr>
          <w:p w:rsidR="00A514EB" w:rsidRPr="000D195A" w:rsidRDefault="00A514EB" w:rsidP="006B4A50">
            <w:pPr>
              <w:pStyle w:val="comment"/>
              <w:numPr>
                <w:ilvl w:val="0"/>
                <w:numId w:val="171"/>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Title</w:t>
            </w:r>
          </w:p>
        </w:tc>
        <w:tc>
          <w:tcPr>
            <w:tcW w:w="108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Conversation’s title</w:t>
            </w:r>
          </w:p>
        </w:tc>
      </w:tr>
      <w:tr w:rsidR="00A514EB" w:rsidRPr="000D195A" w:rsidTr="00A514EB">
        <w:tc>
          <w:tcPr>
            <w:tcW w:w="562" w:type="dxa"/>
          </w:tcPr>
          <w:p w:rsidR="00A514EB" w:rsidRPr="000D195A" w:rsidRDefault="00A514EB" w:rsidP="006B4A50">
            <w:pPr>
              <w:pStyle w:val="comment"/>
              <w:numPr>
                <w:ilvl w:val="0"/>
                <w:numId w:val="171"/>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CreatedDate</w:t>
            </w:r>
          </w:p>
        </w:tc>
        <w:tc>
          <w:tcPr>
            <w:tcW w:w="1080" w:type="dxa"/>
          </w:tcPr>
          <w:p w:rsidR="00A514EB" w:rsidRPr="000D195A" w:rsidRDefault="00A514EB" w:rsidP="006B4A50">
            <w:pPr>
              <w:pStyle w:val="NormalIndent"/>
              <w:jc w:val="both"/>
              <w:rPr>
                <w:lang w:val="vi-VN"/>
              </w:rPr>
            </w:pPr>
            <w:r w:rsidRPr="000D195A">
              <w:rPr>
                <w:lang w:val="vi-VN"/>
              </w:rPr>
              <w:t>Datetime</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Conversation’s created date</w:t>
            </w:r>
          </w:p>
        </w:tc>
      </w:tr>
      <w:tr w:rsidR="00A514EB" w:rsidRPr="000D195A" w:rsidTr="00A514EB">
        <w:tc>
          <w:tcPr>
            <w:tcW w:w="562" w:type="dxa"/>
          </w:tcPr>
          <w:p w:rsidR="00A514EB" w:rsidRPr="000D195A" w:rsidRDefault="00A514EB" w:rsidP="006B4A50">
            <w:pPr>
              <w:pStyle w:val="comment"/>
              <w:numPr>
                <w:ilvl w:val="0"/>
                <w:numId w:val="171"/>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UpdatedDate</w:t>
            </w:r>
          </w:p>
        </w:tc>
        <w:tc>
          <w:tcPr>
            <w:tcW w:w="1080" w:type="dxa"/>
          </w:tcPr>
          <w:p w:rsidR="00A514EB" w:rsidRPr="000D195A" w:rsidRDefault="00A514EB" w:rsidP="006B4A50">
            <w:pPr>
              <w:pStyle w:val="NormalIndent"/>
              <w:jc w:val="both"/>
              <w:rPr>
                <w:lang w:val="vi-VN"/>
              </w:rPr>
            </w:pPr>
            <w:r w:rsidRPr="000D195A">
              <w:rPr>
                <w:lang w:val="vi-VN"/>
              </w:rPr>
              <w:t>Datetime</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Conversation’s update date</w:t>
            </w:r>
          </w:p>
        </w:tc>
      </w:tr>
      <w:tr w:rsidR="00A514EB" w:rsidRPr="000D195A" w:rsidTr="00A514EB">
        <w:tc>
          <w:tcPr>
            <w:tcW w:w="562" w:type="dxa"/>
          </w:tcPr>
          <w:p w:rsidR="00A514EB" w:rsidRPr="000D195A" w:rsidRDefault="00A514EB" w:rsidP="006B4A50">
            <w:pPr>
              <w:pStyle w:val="comment"/>
              <w:numPr>
                <w:ilvl w:val="0"/>
                <w:numId w:val="171"/>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isHidden</w:t>
            </w:r>
          </w:p>
        </w:tc>
        <w:tc>
          <w:tcPr>
            <w:tcW w:w="1080" w:type="dxa"/>
          </w:tcPr>
          <w:p w:rsidR="00A514EB" w:rsidRPr="000D195A" w:rsidRDefault="00A514EB" w:rsidP="006B4A50">
            <w:pPr>
              <w:pStyle w:val="NormalIndent"/>
              <w:jc w:val="both"/>
              <w:rPr>
                <w:lang w:val="vi-VN"/>
              </w:rPr>
            </w:pPr>
            <w:r w:rsidRPr="000D195A">
              <w:rPr>
                <w:lang w:val="vi-VN"/>
              </w:rPr>
              <w:t>bool</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Conversation’s showing status</w:t>
            </w:r>
          </w:p>
        </w:tc>
      </w:tr>
      <w:tr w:rsidR="00A514EB" w:rsidRPr="000D195A" w:rsidTr="00A514EB">
        <w:tc>
          <w:tcPr>
            <w:tcW w:w="562" w:type="dxa"/>
          </w:tcPr>
          <w:p w:rsidR="00A514EB" w:rsidRPr="000D195A" w:rsidRDefault="00A514EB" w:rsidP="006B4A50">
            <w:pPr>
              <w:pStyle w:val="comment"/>
              <w:numPr>
                <w:ilvl w:val="0"/>
                <w:numId w:val="171"/>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isRead</w:t>
            </w:r>
          </w:p>
        </w:tc>
        <w:tc>
          <w:tcPr>
            <w:tcW w:w="1080" w:type="dxa"/>
          </w:tcPr>
          <w:p w:rsidR="00A514EB" w:rsidRPr="000D195A" w:rsidRDefault="00A514EB" w:rsidP="006B4A50">
            <w:pPr>
              <w:pStyle w:val="NormalIndent"/>
              <w:jc w:val="both"/>
              <w:rPr>
                <w:lang w:val="vi-VN"/>
              </w:rPr>
            </w:pPr>
            <w:r w:rsidRPr="000D195A">
              <w:rPr>
                <w:lang w:val="vi-VN"/>
              </w:rPr>
              <w:t>bool</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Conversation’s reading status</w:t>
            </w:r>
          </w:p>
        </w:tc>
      </w:tr>
      <w:tr w:rsidR="00A514EB" w:rsidRPr="000D195A" w:rsidTr="00A514EB">
        <w:tc>
          <w:tcPr>
            <w:tcW w:w="562" w:type="dxa"/>
          </w:tcPr>
          <w:p w:rsidR="00A514EB" w:rsidRPr="000D195A" w:rsidRDefault="00A514EB" w:rsidP="006B4A50">
            <w:pPr>
              <w:pStyle w:val="comment"/>
              <w:numPr>
                <w:ilvl w:val="0"/>
                <w:numId w:val="171"/>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Status</w:t>
            </w:r>
          </w:p>
        </w:tc>
        <w:tc>
          <w:tcPr>
            <w:tcW w:w="1080" w:type="dxa"/>
          </w:tcPr>
          <w:p w:rsidR="00A514EB" w:rsidRPr="000D195A" w:rsidRDefault="00A514EB" w:rsidP="006B4A50">
            <w:pPr>
              <w:pStyle w:val="NormalIndent"/>
              <w:jc w:val="both"/>
              <w:rPr>
                <w:lang w:val="vi-VN"/>
              </w:rPr>
            </w:pPr>
            <w:r w:rsidRPr="000D195A">
              <w:rPr>
                <w:lang w:val="vi-VN"/>
              </w:rPr>
              <w:t>bool</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Conversation’s status</w:t>
            </w:r>
          </w:p>
        </w:tc>
      </w:tr>
    </w:tbl>
    <w:p w:rsidR="004409AF" w:rsidRDefault="00A514EB" w:rsidP="004409AF">
      <w:pPr>
        <w:pStyle w:val="Table4-1"/>
        <w:rPr>
          <w:ins w:id="591" w:author="Admin" w:date="2016-12-12T18:07:00Z"/>
          <w:rFonts w:ascii="Century" w:hAnsi="Century"/>
          <w:lang w:val="vi-VN"/>
        </w:rPr>
      </w:pPr>
      <w:r w:rsidRPr="000D195A">
        <w:rPr>
          <w:rFonts w:ascii="Century" w:hAnsi="Century"/>
          <w:lang w:val="vi-VN"/>
        </w:rPr>
        <w:t>Conversation Model</w:t>
      </w:r>
    </w:p>
    <w:p w:rsidR="004409AF" w:rsidRDefault="004409AF">
      <w:pPr>
        <w:rPr>
          <w:ins w:id="592" w:author="Admin" w:date="2016-12-12T18:07:00Z"/>
          <w:rFonts w:ascii="Century" w:hAnsi="Century"/>
          <w:b/>
          <w:lang w:val="vi-VN"/>
        </w:rPr>
      </w:pPr>
      <w:ins w:id="593" w:author="Admin" w:date="2016-12-12T18:07:00Z">
        <w:r>
          <w:rPr>
            <w:rFonts w:ascii="Century" w:hAnsi="Century"/>
            <w:lang w:val="vi-VN"/>
          </w:rPr>
          <w:br w:type="page"/>
        </w:r>
      </w:ins>
    </w:p>
    <w:p w:rsidR="00A514EB" w:rsidRPr="004409AF" w:rsidRDefault="00A514EB" w:rsidP="004409AF">
      <w:pPr>
        <w:pStyle w:val="Table4-1"/>
        <w:numPr>
          <w:ilvl w:val="0"/>
          <w:numId w:val="0"/>
        </w:numPr>
        <w:ind w:left="720"/>
        <w:jc w:val="left"/>
        <w:rPr>
          <w:rFonts w:ascii="Century" w:hAnsi="Century"/>
          <w:sz w:val="8"/>
          <w:lang w:val="vi-VN"/>
          <w:rPrChange w:id="594" w:author="Admin" w:date="2016-12-12T18:07:00Z">
            <w:rPr>
              <w:rFonts w:ascii="Century" w:hAnsi="Century"/>
              <w:lang w:val="vi-VN"/>
            </w:rPr>
          </w:rPrChange>
        </w:rPr>
        <w:pPrChange w:id="595" w:author="Admin" w:date="2016-12-12T18:07:00Z">
          <w:pPr>
            <w:pStyle w:val="Table4-1"/>
            <w:jc w:val="both"/>
          </w:pPr>
        </w:pPrChange>
      </w:pPr>
    </w:p>
    <w:p w:rsidR="00A514EB" w:rsidRPr="000D195A" w:rsidRDefault="00A514EB" w:rsidP="006B4A50">
      <w:pPr>
        <w:pStyle w:val="Heading6"/>
        <w:jc w:val="both"/>
        <w:rPr>
          <w:rFonts w:ascii="Century" w:hAnsi="Century"/>
          <w:lang w:val="vi-VN"/>
        </w:rPr>
      </w:pPr>
      <w:bookmarkStart w:id="596" w:name="_Toc431202003"/>
      <w:r w:rsidRPr="000D195A">
        <w:rPr>
          <w:rFonts w:ascii="Century" w:hAnsi="Century"/>
          <w:lang w:val="vi-VN"/>
        </w:rPr>
        <w:t xml:space="preserve">Message </w:t>
      </w:r>
      <w:bookmarkEnd w:id="596"/>
      <w:r w:rsidRPr="000D195A">
        <w:rPr>
          <w:rFonts w:ascii="Century" w:hAnsi="Century"/>
          <w:lang w:val="vi-VN"/>
        </w:rP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rsidTr="00A514EB">
        <w:tc>
          <w:tcPr>
            <w:tcW w:w="562" w:type="dxa"/>
            <w:shd w:val="clear" w:color="auto" w:fill="92D050"/>
          </w:tcPr>
          <w:p w:rsidR="00A514EB" w:rsidRPr="000D195A" w:rsidRDefault="00A514EB" w:rsidP="006B4A50">
            <w:pPr>
              <w:pStyle w:val="NormalIndent"/>
              <w:jc w:val="both"/>
              <w:rPr>
                <w:lang w:val="vi-VN"/>
              </w:rPr>
            </w:pPr>
            <w:r w:rsidRPr="000D195A">
              <w:rPr>
                <w:lang w:val="vi-VN"/>
              </w:rPr>
              <w:t>No</w:t>
            </w:r>
          </w:p>
        </w:tc>
        <w:tc>
          <w:tcPr>
            <w:tcW w:w="1683" w:type="dxa"/>
            <w:shd w:val="clear" w:color="auto" w:fill="92D050"/>
          </w:tcPr>
          <w:p w:rsidR="00A514EB" w:rsidRPr="000D195A" w:rsidRDefault="00A514EB" w:rsidP="006B4A50">
            <w:pPr>
              <w:pStyle w:val="NormalIndent"/>
              <w:jc w:val="both"/>
              <w:rPr>
                <w:lang w:val="vi-VN"/>
              </w:rPr>
            </w:pPr>
            <w:r w:rsidRPr="000D195A">
              <w:rPr>
                <w:lang w:val="vi-VN"/>
              </w:rPr>
              <w:t>Field Name</w:t>
            </w:r>
          </w:p>
        </w:tc>
        <w:tc>
          <w:tcPr>
            <w:tcW w:w="1080" w:type="dxa"/>
            <w:shd w:val="clear" w:color="auto" w:fill="92D050"/>
          </w:tcPr>
          <w:p w:rsidR="00A514EB" w:rsidRPr="000D195A" w:rsidRDefault="00A514EB" w:rsidP="006B4A50">
            <w:pPr>
              <w:pStyle w:val="NormalIndent"/>
              <w:jc w:val="both"/>
              <w:rPr>
                <w:lang w:val="vi-VN"/>
              </w:rPr>
            </w:pPr>
            <w:r w:rsidRPr="000D195A">
              <w:rPr>
                <w:lang w:val="vi-VN"/>
              </w:rPr>
              <w:t>Type</w:t>
            </w:r>
          </w:p>
        </w:tc>
        <w:tc>
          <w:tcPr>
            <w:tcW w:w="990" w:type="dxa"/>
            <w:shd w:val="clear" w:color="auto" w:fill="92D050"/>
          </w:tcPr>
          <w:p w:rsidR="00A514EB" w:rsidRPr="000D195A" w:rsidRDefault="00A514EB" w:rsidP="006B4A50">
            <w:pPr>
              <w:pStyle w:val="NormalIndent"/>
              <w:jc w:val="both"/>
              <w:rPr>
                <w:lang w:val="vi-VN"/>
              </w:rPr>
            </w:pPr>
            <w:r w:rsidRPr="000D195A">
              <w:rPr>
                <w:lang w:val="vi-VN"/>
              </w:rPr>
              <w:t>Default</w:t>
            </w:r>
          </w:p>
        </w:tc>
        <w:tc>
          <w:tcPr>
            <w:tcW w:w="900" w:type="dxa"/>
            <w:shd w:val="clear" w:color="auto" w:fill="92D050"/>
          </w:tcPr>
          <w:p w:rsidR="00A514EB" w:rsidRPr="000D195A" w:rsidRDefault="00A514EB" w:rsidP="006B4A50">
            <w:pPr>
              <w:pStyle w:val="NormalIndent"/>
              <w:jc w:val="both"/>
              <w:rPr>
                <w:lang w:val="vi-VN"/>
              </w:rPr>
            </w:pPr>
            <w:r w:rsidRPr="000D195A">
              <w:rPr>
                <w:lang w:val="vi-VN"/>
              </w:rPr>
              <w:t>Note</w:t>
            </w:r>
          </w:p>
        </w:tc>
        <w:tc>
          <w:tcPr>
            <w:tcW w:w="3060" w:type="dxa"/>
            <w:shd w:val="clear" w:color="auto" w:fill="92D050"/>
          </w:tcPr>
          <w:p w:rsidR="00A514EB" w:rsidRPr="000D195A" w:rsidRDefault="00A514EB" w:rsidP="006B4A50">
            <w:pPr>
              <w:pStyle w:val="NormalIndent"/>
              <w:jc w:val="both"/>
              <w:rPr>
                <w:lang w:val="vi-VN"/>
              </w:rPr>
            </w:pPr>
            <w:r w:rsidRPr="000D195A">
              <w:rPr>
                <w:lang w:val="vi-VN"/>
              </w:rPr>
              <w:t>Description</w:t>
            </w:r>
          </w:p>
        </w:tc>
      </w:tr>
      <w:tr w:rsidR="00A514EB" w:rsidRPr="000D195A" w:rsidTr="00A514EB">
        <w:tc>
          <w:tcPr>
            <w:tcW w:w="562" w:type="dxa"/>
          </w:tcPr>
          <w:p w:rsidR="00A514EB" w:rsidRPr="000D195A" w:rsidRDefault="00A514EB" w:rsidP="006B4A50">
            <w:pPr>
              <w:pStyle w:val="comment"/>
              <w:numPr>
                <w:ilvl w:val="0"/>
                <w:numId w:val="101"/>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MessageID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Message’s ID</w:t>
            </w:r>
          </w:p>
        </w:tc>
      </w:tr>
      <w:tr w:rsidR="00A514EB" w:rsidRPr="000D195A" w:rsidTr="00A514EB">
        <w:tc>
          <w:tcPr>
            <w:tcW w:w="562" w:type="dxa"/>
          </w:tcPr>
          <w:p w:rsidR="00A514EB" w:rsidRPr="000D195A" w:rsidRDefault="00A514EB" w:rsidP="006B4A50">
            <w:pPr>
              <w:pStyle w:val="comment"/>
              <w:numPr>
                <w:ilvl w:val="0"/>
                <w:numId w:val="101"/>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ConversationID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Message’s conversation id</w:t>
            </w:r>
          </w:p>
        </w:tc>
      </w:tr>
      <w:tr w:rsidR="00A514EB" w:rsidRPr="000D195A" w:rsidTr="00A514EB">
        <w:tc>
          <w:tcPr>
            <w:tcW w:w="562" w:type="dxa"/>
          </w:tcPr>
          <w:p w:rsidR="00A514EB" w:rsidRPr="000D195A" w:rsidRDefault="00A514EB" w:rsidP="006B4A50">
            <w:pPr>
              <w:pStyle w:val="comment"/>
              <w:numPr>
                <w:ilvl w:val="0"/>
                <w:numId w:val="101"/>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 xml:space="preserve">UserID </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Message’s user id</w:t>
            </w:r>
          </w:p>
        </w:tc>
      </w:tr>
      <w:tr w:rsidR="00A514EB" w:rsidRPr="000D195A" w:rsidTr="00A514EB">
        <w:tc>
          <w:tcPr>
            <w:tcW w:w="562" w:type="dxa"/>
          </w:tcPr>
          <w:p w:rsidR="00A514EB" w:rsidRPr="000D195A" w:rsidRDefault="00A514EB" w:rsidP="006B4A50">
            <w:pPr>
              <w:pStyle w:val="comment"/>
              <w:numPr>
                <w:ilvl w:val="0"/>
                <w:numId w:val="101"/>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CreatedDate</w:t>
            </w:r>
          </w:p>
        </w:tc>
        <w:tc>
          <w:tcPr>
            <w:tcW w:w="1080" w:type="dxa"/>
          </w:tcPr>
          <w:p w:rsidR="00A514EB" w:rsidRPr="000D195A" w:rsidRDefault="00A514EB" w:rsidP="006B4A50">
            <w:pPr>
              <w:pStyle w:val="NormalIndent"/>
              <w:jc w:val="both"/>
              <w:rPr>
                <w:lang w:val="vi-VN"/>
              </w:rPr>
            </w:pPr>
            <w:r w:rsidRPr="000D195A">
              <w:rPr>
                <w:lang w:val="vi-VN"/>
              </w:rPr>
              <w:t>Datetime</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Message’s sent time</w:t>
            </w:r>
          </w:p>
        </w:tc>
      </w:tr>
      <w:tr w:rsidR="00A514EB" w:rsidRPr="000D195A" w:rsidTr="00A514EB">
        <w:tc>
          <w:tcPr>
            <w:tcW w:w="562" w:type="dxa"/>
          </w:tcPr>
          <w:p w:rsidR="00A514EB" w:rsidRPr="000D195A" w:rsidRDefault="00A514EB" w:rsidP="006B4A50">
            <w:pPr>
              <w:pStyle w:val="comment"/>
              <w:numPr>
                <w:ilvl w:val="0"/>
                <w:numId w:val="101"/>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Content</w:t>
            </w:r>
          </w:p>
        </w:tc>
        <w:tc>
          <w:tcPr>
            <w:tcW w:w="108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Message’s content</w:t>
            </w:r>
          </w:p>
        </w:tc>
      </w:tr>
      <w:tr w:rsidR="00A514EB" w:rsidRPr="000D195A" w:rsidTr="00A514EB">
        <w:tc>
          <w:tcPr>
            <w:tcW w:w="562" w:type="dxa"/>
          </w:tcPr>
          <w:p w:rsidR="00A514EB" w:rsidRPr="000D195A" w:rsidRDefault="00A514EB" w:rsidP="006B4A50">
            <w:pPr>
              <w:pStyle w:val="comment"/>
              <w:numPr>
                <w:ilvl w:val="0"/>
                <w:numId w:val="101"/>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Status</w:t>
            </w:r>
          </w:p>
        </w:tc>
        <w:tc>
          <w:tcPr>
            <w:tcW w:w="1080" w:type="dxa"/>
          </w:tcPr>
          <w:p w:rsidR="00A514EB" w:rsidRPr="000D195A" w:rsidRDefault="00A514EB" w:rsidP="006B4A50">
            <w:pPr>
              <w:pStyle w:val="NormalIndent"/>
              <w:jc w:val="both"/>
              <w:rPr>
                <w:lang w:val="vi-VN"/>
              </w:rPr>
            </w:pPr>
            <w:r w:rsidRPr="000D195A">
              <w:rPr>
                <w:lang w:val="vi-VN"/>
              </w:rPr>
              <w:t>bool</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Message’s status</w:t>
            </w:r>
          </w:p>
        </w:tc>
      </w:tr>
    </w:tbl>
    <w:p w:rsidR="00A514EB" w:rsidRPr="000D195A" w:rsidRDefault="00A514EB" w:rsidP="004409AF">
      <w:pPr>
        <w:pStyle w:val="Table4-1"/>
        <w:rPr>
          <w:rFonts w:ascii="Century" w:hAnsi="Century"/>
          <w:lang w:val="vi-VN"/>
        </w:rPr>
        <w:pPrChange w:id="597" w:author="Admin" w:date="2016-12-12T18:07:00Z">
          <w:pPr>
            <w:pStyle w:val="Table4-1"/>
            <w:jc w:val="both"/>
          </w:pPr>
        </w:pPrChange>
      </w:pPr>
      <w:r w:rsidRPr="000D195A">
        <w:rPr>
          <w:rFonts w:ascii="Century" w:hAnsi="Century"/>
          <w:lang w:val="vi-VN"/>
        </w:rPr>
        <w:t>Message Model</w:t>
      </w:r>
    </w:p>
    <w:p w:rsidR="00A514EB" w:rsidRPr="000D195A" w:rsidRDefault="00A514EB" w:rsidP="006B4A50">
      <w:pPr>
        <w:pStyle w:val="Heading6"/>
        <w:jc w:val="both"/>
        <w:rPr>
          <w:rFonts w:ascii="Century" w:hAnsi="Century"/>
          <w:lang w:val="vi-VN"/>
        </w:rPr>
      </w:pPr>
      <w:r w:rsidRPr="000D195A">
        <w:rPr>
          <w:rFonts w:ascii="Century" w:hAnsi="Century"/>
          <w:lang w:val="vi-VN"/>
        </w:rPr>
        <w:t>PublicMessageDetail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rsidTr="00A514EB">
        <w:tc>
          <w:tcPr>
            <w:tcW w:w="562" w:type="dxa"/>
            <w:shd w:val="clear" w:color="auto" w:fill="92D050"/>
          </w:tcPr>
          <w:p w:rsidR="00A514EB" w:rsidRPr="000D195A" w:rsidRDefault="00A514EB" w:rsidP="006B4A50">
            <w:pPr>
              <w:pStyle w:val="NormalIndent"/>
              <w:jc w:val="both"/>
              <w:rPr>
                <w:lang w:val="vi-VN"/>
              </w:rPr>
            </w:pPr>
            <w:r w:rsidRPr="000D195A">
              <w:rPr>
                <w:lang w:val="vi-VN"/>
              </w:rPr>
              <w:t>No</w:t>
            </w:r>
          </w:p>
        </w:tc>
        <w:tc>
          <w:tcPr>
            <w:tcW w:w="1683" w:type="dxa"/>
            <w:shd w:val="clear" w:color="auto" w:fill="92D050"/>
          </w:tcPr>
          <w:p w:rsidR="00A514EB" w:rsidRPr="000D195A" w:rsidRDefault="00A514EB" w:rsidP="006B4A50">
            <w:pPr>
              <w:pStyle w:val="NormalIndent"/>
              <w:jc w:val="both"/>
              <w:rPr>
                <w:lang w:val="vi-VN"/>
              </w:rPr>
            </w:pPr>
            <w:r w:rsidRPr="000D195A">
              <w:rPr>
                <w:lang w:val="vi-VN"/>
              </w:rPr>
              <w:t>Field Name</w:t>
            </w:r>
          </w:p>
        </w:tc>
        <w:tc>
          <w:tcPr>
            <w:tcW w:w="1080" w:type="dxa"/>
            <w:shd w:val="clear" w:color="auto" w:fill="92D050"/>
          </w:tcPr>
          <w:p w:rsidR="00A514EB" w:rsidRPr="000D195A" w:rsidRDefault="00A514EB" w:rsidP="006B4A50">
            <w:pPr>
              <w:pStyle w:val="NormalIndent"/>
              <w:jc w:val="both"/>
              <w:rPr>
                <w:lang w:val="vi-VN"/>
              </w:rPr>
            </w:pPr>
            <w:r w:rsidRPr="000D195A">
              <w:rPr>
                <w:lang w:val="vi-VN"/>
              </w:rPr>
              <w:t>Type</w:t>
            </w:r>
          </w:p>
        </w:tc>
        <w:tc>
          <w:tcPr>
            <w:tcW w:w="990" w:type="dxa"/>
            <w:shd w:val="clear" w:color="auto" w:fill="92D050"/>
          </w:tcPr>
          <w:p w:rsidR="00A514EB" w:rsidRPr="000D195A" w:rsidRDefault="00A514EB" w:rsidP="006B4A50">
            <w:pPr>
              <w:pStyle w:val="NormalIndent"/>
              <w:jc w:val="both"/>
              <w:rPr>
                <w:lang w:val="vi-VN"/>
              </w:rPr>
            </w:pPr>
            <w:r w:rsidRPr="000D195A">
              <w:rPr>
                <w:lang w:val="vi-VN"/>
              </w:rPr>
              <w:t>Default</w:t>
            </w:r>
          </w:p>
        </w:tc>
        <w:tc>
          <w:tcPr>
            <w:tcW w:w="900" w:type="dxa"/>
            <w:shd w:val="clear" w:color="auto" w:fill="92D050"/>
          </w:tcPr>
          <w:p w:rsidR="00A514EB" w:rsidRPr="000D195A" w:rsidRDefault="00A514EB" w:rsidP="006B4A50">
            <w:pPr>
              <w:pStyle w:val="NormalIndent"/>
              <w:jc w:val="both"/>
              <w:rPr>
                <w:lang w:val="vi-VN"/>
              </w:rPr>
            </w:pPr>
            <w:r w:rsidRPr="000D195A">
              <w:rPr>
                <w:lang w:val="vi-VN"/>
              </w:rPr>
              <w:t>Note</w:t>
            </w:r>
          </w:p>
        </w:tc>
        <w:tc>
          <w:tcPr>
            <w:tcW w:w="3060" w:type="dxa"/>
            <w:shd w:val="clear" w:color="auto" w:fill="92D050"/>
          </w:tcPr>
          <w:p w:rsidR="00A514EB" w:rsidRPr="000D195A" w:rsidRDefault="00A514EB" w:rsidP="006B4A50">
            <w:pPr>
              <w:pStyle w:val="NormalIndent"/>
              <w:jc w:val="both"/>
              <w:rPr>
                <w:lang w:val="vi-VN"/>
              </w:rPr>
            </w:pPr>
            <w:r w:rsidRPr="000D195A">
              <w:rPr>
                <w:lang w:val="vi-VN"/>
              </w:rPr>
              <w:t>Description</w:t>
            </w:r>
          </w:p>
        </w:tc>
      </w:tr>
      <w:tr w:rsidR="00A514EB" w:rsidRPr="000D195A" w:rsidTr="00A514EB">
        <w:tc>
          <w:tcPr>
            <w:tcW w:w="562" w:type="dxa"/>
          </w:tcPr>
          <w:p w:rsidR="00A514EB" w:rsidRPr="000D195A" w:rsidRDefault="00A514EB" w:rsidP="006B4A50">
            <w:pPr>
              <w:pStyle w:val="comment"/>
              <w:numPr>
                <w:ilvl w:val="0"/>
                <w:numId w:val="173"/>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PublicMessage’s ID</w:t>
            </w:r>
          </w:p>
        </w:tc>
      </w:tr>
      <w:tr w:rsidR="00A514EB" w:rsidRPr="000D195A" w:rsidTr="00A514EB">
        <w:tc>
          <w:tcPr>
            <w:tcW w:w="562" w:type="dxa"/>
          </w:tcPr>
          <w:p w:rsidR="00A514EB" w:rsidRPr="000D195A" w:rsidRDefault="00A514EB" w:rsidP="006B4A50">
            <w:pPr>
              <w:pStyle w:val="comment"/>
              <w:numPr>
                <w:ilvl w:val="0"/>
                <w:numId w:val="173"/>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UserId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UserID who send message</w:t>
            </w:r>
          </w:p>
        </w:tc>
      </w:tr>
      <w:tr w:rsidR="00A514EB" w:rsidRPr="000D195A" w:rsidTr="00A514EB">
        <w:tc>
          <w:tcPr>
            <w:tcW w:w="562" w:type="dxa"/>
          </w:tcPr>
          <w:p w:rsidR="00A514EB" w:rsidRPr="000D195A" w:rsidRDefault="00A514EB" w:rsidP="006B4A50">
            <w:pPr>
              <w:pStyle w:val="comment"/>
              <w:numPr>
                <w:ilvl w:val="0"/>
                <w:numId w:val="173"/>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EventId</w:t>
            </w:r>
          </w:p>
        </w:tc>
        <w:tc>
          <w:tcPr>
            <w:tcW w:w="1080"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Event id which contain message</w:t>
            </w:r>
          </w:p>
        </w:tc>
      </w:tr>
      <w:tr w:rsidR="00A514EB" w:rsidRPr="000D195A" w:rsidTr="00A514EB">
        <w:tc>
          <w:tcPr>
            <w:tcW w:w="562" w:type="dxa"/>
          </w:tcPr>
          <w:p w:rsidR="00A514EB" w:rsidRPr="000D195A" w:rsidRDefault="00A514EB" w:rsidP="006B4A50">
            <w:pPr>
              <w:pStyle w:val="comment"/>
              <w:numPr>
                <w:ilvl w:val="0"/>
                <w:numId w:val="173"/>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Message</w:t>
            </w:r>
          </w:p>
        </w:tc>
        <w:tc>
          <w:tcPr>
            <w:tcW w:w="1080" w:type="dxa"/>
          </w:tcPr>
          <w:p w:rsidR="00A514EB" w:rsidRPr="000D195A" w:rsidRDefault="00A514EB" w:rsidP="006B4A50">
            <w:pPr>
              <w:pStyle w:val="NormalIndent"/>
              <w:jc w:val="both"/>
              <w:rPr>
                <w:lang w:val="vi-VN"/>
              </w:rPr>
            </w:pPr>
            <w:r w:rsidRPr="000D195A">
              <w:rPr>
                <w:lang w:val="vi-VN"/>
              </w:rPr>
              <w:t>String</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Message’s content</w:t>
            </w:r>
          </w:p>
        </w:tc>
      </w:tr>
      <w:tr w:rsidR="00A514EB" w:rsidRPr="000D195A" w:rsidTr="00A514EB">
        <w:tc>
          <w:tcPr>
            <w:tcW w:w="562" w:type="dxa"/>
          </w:tcPr>
          <w:p w:rsidR="00A514EB" w:rsidRPr="000D195A" w:rsidRDefault="00A514EB" w:rsidP="006B4A50">
            <w:pPr>
              <w:pStyle w:val="comment"/>
              <w:numPr>
                <w:ilvl w:val="0"/>
                <w:numId w:val="173"/>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CreatedDate</w:t>
            </w:r>
          </w:p>
        </w:tc>
        <w:tc>
          <w:tcPr>
            <w:tcW w:w="1080" w:type="dxa"/>
          </w:tcPr>
          <w:p w:rsidR="00A514EB" w:rsidRPr="000D195A" w:rsidRDefault="00A514EB" w:rsidP="006B4A50">
            <w:pPr>
              <w:pStyle w:val="NormalIndent"/>
              <w:jc w:val="both"/>
              <w:rPr>
                <w:lang w:val="vi-VN"/>
              </w:rPr>
            </w:pPr>
            <w:r w:rsidRPr="000D195A">
              <w:rPr>
                <w:lang w:val="vi-VN"/>
              </w:rPr>
              <w:t>Datetime</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Message’s sent time</w:t>
            </w:r>
          </w:p>
        </w:tc>
      </w:tr>
      <w:tr w:rsidR="00A514EB" w:rsidRPr="000D195A" w:rsidTr="00A514EB">
        <w:tc>
          <w:tcPr>
            <w:tcW w:w="562" w:type="dxa"/>
          </w:tcPr>
          <w:p w:rsidR="00A514EB" w:rsidRPr="000D195A" w:rsidRDefault="00A514EB" w:rsidP="006B4A50">
            <w:pPr>
              <w:pStyle w:val="comment"/>
              <w:numPr>
                <w:ilvl w:val="0"/>
                <w:numId w:val="173"/>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Status</w:t>
            </w:r>
          </w:p>
        </w:tc>
        <w:tc>
          <w:tcPr>
            <w:tcW w:w="1080" w:type="dxa"/>
          </w:tcPr>
          <w:p w:rsidR="00A514EB" w:rsidRPr="000D195A" w:rsidRDefault="00A514EB" w:rsidP="006B4A50">
            <w:pPr>
              <w:pStyle w:val="NormalIndent"/>
              <w:jc w:val="both"/>
              <w:rPr>
                <w:lang w:val="vi-VN"/>
              </w:rPr>
            </w:pPr>
            <w:r w:rsidRPr="000D195A">
              <w:rPr>
                <w:lang w:val="vi-VN"/>
              </w:rPr>
              <w:t>bool</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Message’s status</w:t>
            </w:r>
          </w:p>
        </w:tc>
      </w:tr>
    </w:tbl>
    <w:p w:rsidR="00A514EB" w:rsidRPr="000D195A" w:rsidRDefault="00A514EB" w:rsidP="004409AF">
      <w:pPr>
        <w:pStyle w:val="Table4-1"/>
        <w:rPr>
          <w:rFonts w:ascii="Century" w:hAnsi="Century"/>
          <w:lang w:val="vi-VN"/>
        </w:rPr>
        <w:pPrChange w:id="598" w:author="Admin" w:date="2016-12-12T18:07:00Z">
          <w:pPr>
            <w:pStyle w:val="Table4-1"/>
            <w:jc w:val="both"/>
          </w:pPr>
        </w:pPrChange>
      </w:pPr>
      <w:r w:rsidRPr="000D195A">
        <w:rPr>
          <w:rFonts w:ascii="Century" w:hAnsi="Century"/>
          <w:lang w:val="vi-VN"/>
        </w:rPr>
        <w:t>Public Message Detail Model</w:t>
      </w:r>
    </w:p>
    <w:p w:rsidR="00A514EB" w:rsidRPr="00DA3C12" w:rsidRDefault="00A514EB" w:rsidP="006B4A50">
      <w:pPr>
        <w:jc w:val="both"/>
        <w:rPr>
          <w:rFonts w:cs="Times New Roman"/>
          <w:b/>
          <w:bCs/>
          <w:iCs/>
          <w:lang w:val="vi-VN"/>
        </w:rPr>
      </w:pPr>
    </w:p>
    <w:p w:rsidR="00A514EB" w:rsidRPr="000D195A" w:rsidRDefault="00A514EB" w:rsidP="006B4A50">
      <w:pPr>
        <w:pStyle w:val="Heading6"/>
        <w:jc w:val="both"/>
        <w:rPr>
          <w:rFonts w:ascii="Century" w:hAnsi="Century"/>
          <w:lang w:val="vi-VN"/>
        </w:rPr>
      </w:pPr>
      <w:r w:rsidRPr="000D195A">
        <w:rPr>
          <w:rFonts w:ascii="Century" w:hAnsi="Century"/>
          <w:lang w:val="vi-VN"/>
        </w:rPr>
        <w:t>PublicRoom Model</w:t>
      </w:r>
    </w:p>
    <w:tbl>
      <w:tblPr>
        <w:tblW w:w="8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133"/>
        <w:gridCol w:w="990"/>
        <w:gridCol w:w="900"/>
        <w:gridCol w:w="3060"/>
      </w:tblGrid>
      <w:tr w:rsidR="00A514EB" w:rsidRPr="000D195A" w:rsidTr="00A514EB">
        <w:tc>
          <w:tcPr>
            <w:tcW w:w="562" w:type="dxa"/>
            <w:shd w:val="clear" w:color="auto" w:fill="92D050"/>
          </w:tcPr>
          <w:p w:rsidR="00A514EB" w:rsidRPr="000D195A" w:rsidRDefault="00A514EB" w:rsidP="006B4A50">
            <w:pPr>
              <w:pStyle w:val="NormalIndent"/>
              <w:jc w:val="both"/>
              <w:rPr>
                <w:lang w:val="vi-VN"/>
              </w:rPr>
            </w:pPr>
            <w:r w:rsidRPr="000D195A">
              <w:rPr>
                <w:lang w:val="vi-VN"/>
              </w:rPr>
              <w:t>No</w:t>
            </w:r>
          </w:p>
        </w:tc>
        <w:tc>
          <w:tcPr>
            <w:tcW w:w="1683" w:type="dxa"/>
            <w:shd w:val="clear" w:color="auto" w:fill="92D050"/>
          </w:tcPr>
          <w:p w:rsidR="00A514EB" w:rsidRPr="000D195A" w:rsidRDefault="00A514EB" w:rsidP="006B4A50">
            <w:pPr>
              <w:pStyle w:val="NormalIndent"/>
              <w:jc w:val="both"/>
              <w:rPr>
                <w:lang w:val="vi-VN"/>
              </w:rPr>
            </w:pPr>
            <w:r w:rsidRPr="000D195A">
              <w:rPr>
                <w:lang w:val="vi-VN"/>
              </w:rPr>
              <w:t>Field Name</w:t>
            </w:r>
          </w:p>
        </w:tc>
        <w:tc>
          <w:tcPr>
            <w:tcW w:w="1133" w:type="dxa"/>
            <w:shd w:val="clear" w:color="auto" w:fill="92D050"/>
          </w:tcPr>
          <w:p w:rsidR="00A514EB" w:rsidRPr="000D195A" w:rsidRDefault="00A514EB" w:rsidP="006B4A50">
            <w:pPr>
              <w:pStyle w:val="NormalIndent"/>
              <w:jc w:val="both"/>
              <w:rPr>
                <w:lang w:val="vi-VN"/>
              </w:rPr>
            </w:pPr>
            <w:r w:rsidRPr="000D195A">
              <w:rPr>
                <w:lang w:val="vi-VN"/>
              </w:rPr>
              <w:t>Type</w:t>
            </w:r>
          </w:p>
        </w:tc>
        <w:tc>
          <w:tcPr>
            <w:tcW w:w="990" w:type="dxa"/>
            <w:shd w:val="clear" w:color="auto" w:fill="92D050"/>
          </w:tcPr>
          <w:p w:rsidR="00A514EB" w:rsidRPr="000D195A" w:rsidRDefault="00A514EB" w:rsidP="006B4A50">
            <w:pPr>
              <w:pStyle w:val="NormalIndent"/>
              <w:jc w:val="both"/>
              <w:rPr>
                <w:lang w:val="vi-VN"/>
              </w:rPr>
            </w:pPr>
            <w:r w:rsidRPr="000D195A">
              <w:rPr>
                <w:lang w:val="vi-VN"/>
              </w:rPr>
              <w:t>Default</w:t>
            </w:r>
          </w:p>
        </w:tc>
        <w:tc>
          <w:tcPr>
            <w:tcW w:w="900" w:type="dxa"/>
            <w:shd w:val="clear" w:color="auto" w:fill="92D050"/>
          </w:tcPr>
          <w:p w:rsidR="00A514EB" w:rsidRPr="000D195A" w:rsidRDefault="00A514EB" w:rsidP="006B4A50">
            <w:pPr>
              <w:pStyle w:val="NormalIndent"/>
              <w:jc w:val="both"/>
              <w:rPr>
                <w:lang w:val="vi-VN"/>
              </w:rPr>
            </w:pPr>
            <w:r w:rsidRPr="000D195A">
              <w:rPr>
                <w:lang w:val="vi-VN"/>
              </w:rPr>
              <w:t>Note</w:t>
            </w:r>
          </w:p>
        </w:tc>
        <w:tc>
          <w:tcPr>
            <w:tcW w:w="3060" w:type="dxa"/>
            <w:shd w:val="clear" w:color="auto" w:fill="92D050"/>
          </w:tcPr>
          <w:p w:rsidR="00A514EB" w:rsidRPr="000D195A" w:rsidRDefault="00A514EB" w:rsidP="006B4A50">
            <w:pPr>
              <w:pStyle w:val="NormalIndent"/>
              <w:jc w:val="both"/>
              <w:rPr>
                <w:lang w:val="vi-VN"/>
              </w:rPr>
            </w:pPr>
            <w:r w:rsidRPr="000D195A">
              <w:rPr>
                <w:lang w:val="vi-VN"/>
              </w:rPr>
              <w:t>Description</w:t>
            </w:r>
          </w:p>
        </w:tc>
      </w:tr>
      <w:tr w:rsidR="00A514EB" w:rsidRPr="000D195A" w:rsidTr="00A514EB">
        <w:tc>
          <w:tcPr>
            <w:tcW w:w="562" w:type="dxa"/>
          </w:tcPr>
          <w:p w:rsidR="00A514EB" w:rsidRPr="000D195A" w:rsidRDefault="00A514EB" w:rsidP="006B4A50">
            <w:pPr>
              <w:pStyle w:val="comment"/>
              <w:numPr>
                <w:ilvl w:val="0"/>
                <w:numId w:val="174"/>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PublicRoomId</w:t>
            </w:r>
          </w:p>
        </w:tc>
        <w:tc>
          <w:tcPr>
            <w:tcW w:w="1133"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PublicMessage’s ID</w:t>
            </w:r>
          </w:p>
        </w:tc>
      </w:tr>
      <w:tr w:rsidR="00A514EB" w:rsidRPr="000D195A" w:rsidTr="00A514EB">
        <w:tc>
          <w:tcPr>
            <w:tcW w:w="562" w:type="dxa"/>
          </w:tcPr>
          <w:p w:rsidR="00A514EB" w:rsidRPr="000D195A" w:rsidRDefault="00A514EB" w:rsidP="006B4A50">
            <w:pPr>
              <w:pStyle w:val="comment"/>
              <w:numPr>
                <w:ilvl w:val="0"/>
                <w:numId w:val="174"/>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ConnectionId</w:t>
            </w:r>
          </w:p>
        </w:tc>
        <w:tc>
          <w:tcPr>
            <w:tcW w:w="1133"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Connection ID of room chat</w:t>
            </w:r>
          </w:p>
        </w:tc>
      </w:tr>
      <w:tr w:rsidR="00A514EB" w:rsidRPr="000D195A" w:rsidTr="00A514EB">
        <w:tc>
          <w:tcPr>
            <w:tcW w:w="562" w:type="dxa"/>
          </w:tcPr>
          <w:p w:rsidR="00A514EB" w:rsidRPr="000D195A" w:rsidRDefault="00A514EB" w:rsidP="006B4A50">
            <w:pPr>
              <w:pStyle w:val="comment"/>
              <w:numPr>
                <w:ilvl w:val="0"/>
                <w:numId w:val="174"/>
              </w:numPr>
              <w:jc w:val="both"/>
              <w:rPr>
                <w:rFonts w:ascii="Century" w:hAnsi="Century" w:cs="Times New Roman"/>
                <w:i w:val="0"/>
                <w:color w:val="000000" w:themeColor="text1"/>
                <w:sz w:val="22"/>
                <w:szCs w:val="22"/>
                <w:lang w:val="vi-VN"/>
              </w:rPr>
            </w:pPr>
          </w:p>
        </w:tc>
        <w:tc>
          <w:tcPr>
            <w:tcW w:w="1683" w:type="dxa"/>
          </w:tcPr>
          <w:p w:rsidR="00A514EB" w:rsidRPr="000D195A" w:rsidRDefault="00A514EB" w:rsidP="006B4A50">
            <w:pPr>
              <w:pStyle w:val="NormalIndent"/>
              <w:jc w:val="both"/>
              <w:rPr>
                <w:lang w:val="vi-VN"/>
              </w:rPr>
            </w:pPr>
            <w:r w:rsidRPr="000D195A">
              <w:rPr>
                <w:lang w:val="vi-VN"/>
              </w:rPr>
              <w:t>EventId</w:t>
            </w:r>
          </w:p>
        </w:tc>
        <w:tc>
          <w:tcPr>
            <w:tcW w:w="1133" w:type="dxa"/>
          </w:tcPr>
          <w:p w:rsidR="00A514EB" w:rsidRPr="000D195A" w:rsidRDefault="00A514EB" w:rsidP="006B4A50">
            <w:pPr>
              <w:pStyle w:val="NormalIndent"/>
              <w:jc w:val="both"/>
              <w:rPr>
                <w:lang w:val="vi-VN"/>
              </w:rPr>
            </w:pPr>
            <w:r w:rsidRPr="000D195A">
              <w:rPr>
                <w:lang w:val="vi-VN"/>
              </w:rPr>
              <w:t>int</w:t>
            </w:r>
          </w:p>
        </w:tc>
        <w:tc>
          <w:tcPr>
            <w:tcW w:w="990" w:type="dxa"/>
          </w:tcPr>
          <w:p w:rsidR="00A514EB" w:rsidRPr="000D195A" w:rsidRDefault="00A514EB" w:rsidP="006B4A50">
            <w:pPr>
              <w:pStyle w:val="NormalIndent"/>
              <w:jc w:val="both"/>
              <w:rPr>
                <w:lang w:val="vi-VN"/>
              </w:rPr>
            </w:pPr>
          </w:p>
        </w:tc>
        <w:tc>
          <w:tcPr>
            <w:tcW w:w="900" w:type="dxa"/>
          </w:tcPr>
          <w:p w:rsidR="00A514EB" w:rsidRPr="000D195A" w:rsidRDefault="00A514EB" w:rsidP="006B4A50">
            <w:pPr>
              <w:pStyle w:val="NormalIndent"/>
              <w:jc w:val="both"/>
              <w:rPr>
                <w:lang w:val="vi-VN"/>
              </w:rPr>
            </w:pPr>
            <w:r w:rsidRPr="000D195A">
              <w:rPr>
                <w:lang w:val="vi-VN"/>
              </w:rPr>
              <w:t>public</w:t>
            </w:r>
          </w:p>
        </w:tc>
        <w:tc>
          <w:tcPr>
            <w:tcW w:w="3060" w:type="dxa"/>
          </w:tcPr>
          <w:p w:rsidR="00A514EB" w:rsidRPr="000D195A" w:rsidRDefault="00A514EB" w:rsidP="006B4A50">
            <w:pPr>
              <w:pStyle w:val="NormalIndent"/>
              <w:jc w:val="both"/>
              <w:rPr>
                <w:lang w:val="vi-VN"/>
              </w:rPr>
            </w:pPr>
            <w:r w:rsidRPr="000D195A">
              <w:rPr>
                <w:lang w:val="vi-VN"/>
              </w:rPr>
              <w:t>Event’s id which contain room chat</w:t>
            </w:r>
          </w:p>
        </w:tc>
      </w:tr>
    </w:tbl>
    <w:p w:rsidR="00A514EB" w:rsidRPr="000D195A" w:rsidRDefault="00A514EB" w:rsidP="004409AF">
      <w:pPr>
        <w:pStyle w:val="Table4-1"/>
        <w:rPr>
          <w:rFonts w:ascii="Century" w:hAnsi="Century"/>
          <w:lang w:val="vi-VN"/>
        </w:rPr>
        <w:pPrChange w:id="599" w:author="Admin" w:date="2016-12-12T18:07:00Z">
          <w:pPr>
            <w:pStyle w:val="Table4-1"/>
            <w:jc w:val="both"/>
          </w:pPr>
        </w:pPrChange>
      </w:pPr>
      <w:r w:rsidRPr="000D195A">
        <w:rPr>
          <w:rFonts w:ascii="Century" w:hAnsi="Century"/>
          <w:lang w:val="vi-VN"/>
        </w:rPr>
        <w:t>Public Room Model</w:t>
      </w:r>
    </w:p>
    <w:p w:rsidR="00A514EB" w:rsidRPr="000D195A" w:rsidRDefault="00A514EB" w:rsidP="006B4A50">
      <w:pPr>
        <w:pStyle w:val="Caption"/>
        <w:rPr>
          <w:rFonts w:ascii="Century" w:hAnsi="Century"/>
          <w:lang w:val="vi-VN"/>
        </w:rPr>
      </w:pPr>
    </w:p>
    <w:p w:rsidR="004409AF" w:rsidRDefault="004409AF">
      <w:pPr>
        <w:rPr>
          <w:ins w:id="600" w:author="Admin" w:date="2016-12-12T18:07:00Z"/>
          <w:rFonts w:ascii="Century" w:hAnsi="Century"/>
          <w:lang w:val="vi-VN"/>
        </w:rPr>
      </w:pPr>
      <w:ins w:id="601" w:author="Admin" w:date="2016-12-12T18:07:00Z">
        <w:r>
          <w:rPr>
            <w:rFonts w:ascii="Century" w:hAnsi="Century"/>
            <w:lang w:val="vi-VN"/>
          </w:rPr>
          <w:br w:type="page"/>
        </w:r>
      </w:ins>
    </w:p>
    <w:p w:rsidR="00A514EB" w:rsidRPr="004409AF" w:rsidRDefault="00A514EB" w:rsidP="006B4A50">
      <w:pPr>
        <w:jc w:val="both"/>
        <w:rPr>
          <w:rFonts w:ascii="Century" w:hAnsi="Century"/>
          <w:sz w:val="2"/>
          <w:lang w:val="vi-VN"/>
          <w:rPrChange w:id="602" w:author="Admin" w:date="2016-12-12T18:07:00Z">
            <w:rPr>
              <w:rFonts w:ascii="Century" w:hAnsi="Century"/>
              <w:lang w:val="vi-VN"/>
            </w:rPr>
          </w:rPrChange>
        </w:rPr>
      </w:pPr>
    </w:p>
    <w:p w:rsidR="00A514EB" w:rsidRPr="000D195A" w:rsidRDefault="00A514EB" w:rsidP="006B4A50">
      <w:pPr>
        <w:pStyle w:val="Heading5"/>
        <w:jc w:val="both"/>
        <w:rPr>
          <w:rFonts w:ascii="Century" w:hAnsi="Century"/>
          <w:lang w:val="vi-VN"/>
        </w:rPr>
      </w:pPr>
      <w:bookmarkStart w:id="603" w:name="_Toc436766157"/>
      <w:r w:rsidRPr="000D195A">
        <w:rPr>
          <w:rFonts w:ascii="Century" w:hAnsi="Century"/>
          <w:lang w:val="vi-VN"/>
        </w:rPr>
        <w:t>DTOs</w:t>
      </w:r>
      <w:bookmarkEnd w:id="603"/>
    </w:p>
    <w:p w:rsidR="00A514EB" w:rsidRPr="000D195A" w:rsidRDefault="00A514EB" w:rsidP="006B4A50">
      <w:pPr>
        <w:pStyle w:val="Body"/>
        <w:ind w:left="0"/>
        <w:rPr>
          <w:rFonts w:ascii="Century" w:hAnsi="Century"/>
          <w:lang w:val="vi-VN"/>
        </w:rPr>
      </w:pPr>
      <w:r w:rsidRPr="000D195A">
        <w:rPr>
          <w:rFonts w:ascii="Century" w:hAnsi="Century"/>
          <w:lang w:val="vi-VN"/>
        </w:rPr>
        <w:t>Contain many data transfer object classes.</w:t>
      </w:r>
    </w:p>
    <w:p w:rsidR="00A514EB" w:rsidRPr="000D195A" w:rsidRDefault="00A514EB" w:rsidP="006B4A50">
      <w:pPr>
        <w:pStyle w:val="Heading5"/>
        <w:jc w:val="both"/>
        <w:rPr>
          <w:rFonts w:ascii="Century" w:hAnsi="Century"/>
          <w:lang w:val="vi-VN"/>
        </w:rPr>
      </w:pPr>
      <w:bookmarkStart w:id="604" w:name="_Toc428399986"/>
      <w:bookmarkStart w:id="605" w:name="_Toc436766158"/>
      <w:r w:rsidRPr="000D195A">
        <w:rPr>
          <w:rFonts w:ascii="Century" w:hAnsi="Century"/>
          <w:lang w:val="vi-VN"/>
        </w:rPr>
        <w:t>View</w:t>
      </w:r>
      <w:bookmarkEnd w:id="604"/>
      <w:bookmarkEnd w:id="605"/>
    </w:p>
    <w:p w:rsidR="00A514EB" w:rsidRPr="000D195A" w:rsidRDefault="00A514EB" w:rsidP="006B4A50">
      <w:pPr>
        <w:pStyle w:val="Body"/>
        <w:ind w:left="0"/>
        <w:rPr>
          <w:rFonts w:ascii="Century" w:hAnsi="Century"/>
          <w:lang w:val="vi-VN"/>
        </w:rPr>
      </w:pPr>
      <w:r w:rsidRPr="000D195A">
        <w:rPr>
          <w:rFonts w:ascii="Century" w:hAnsi="Century"/>
          <w:lang w:val="vi-VN"/>
        </w:rPr>
        <w:t>Contain many .cshtml files to display user interface.</w:t>
      </w:r>
    </w:p>
    <w:p w:rsidR="00A514EB" w:rsidRPr="000D195A" w:rsidRDefault="00A514EB" w:rsidP="006B4A50">
      <w:pPr>
        <w:pStyle w:val="Heading5"/>
        <w:jc w:val="both"/>
        <w:rPr>
          <w:rFonts w:ascii="Century" w:hAnsi="Century"/>
          <w:lang w:val="vi-VN"/>
        </w:rPr>
      </w:pPr>
      <w:r w:rsidRPr="000D195A">
        <w:rPr>
          <w:rFonts w:ascii="Century" w:hAnsi="Century"/>
        </w:rPr>
        <w:t>DataAccess</w:t>
      </w:r>
    </w:p>
    <w:p w:rsidR="00A514EB" w:rsidRPr="000D195A" w:rsidRDefault="00A514EB" w:rsidP="006B4A50">
      <w:pPr>
        <w:pStyle w:val="Heading6"/>
        <w:jc w:val="both"/>
        <w:rPr>
          <w:rFonts w:ascii="Century" w:hAnsi="Century"/>
          <w:lang w:val="vi-VN"/>
        </w:rPr>
      </w:pPr>
      <w:r w:rsidRPr="000D195A">
        <w:rPr>
          <w:rFonts w:ascii="Century" w:hAnsi="Century"/>
          <w:lang w:val="vi-VN"/>
        </w:rPr>
        <w:t>UserDAL</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A514EB"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rsidR="00A514EB" w:rsidRPr="000D195A" w:rsidRDefault="00A514EB" w:rsidP="006B4A50">
            <w:pPr>
              <w:pStyle w:val="NormalIndent"/>
              <w:jc w:val="both"/>
              <w:rPr>
                <w:lang w:val="vi-VN"/>
              </w:rPr>
            </w:pPr>
            <w:r w:rsidRPr="000D195A">
              <w:rPr>
                <w:lang w:val="vi-VN"/>
              </w:rPr>
              <w:t>No</w:t>
            </w:r>
          </w:p>
        </w:tc>
        <w:tc>
          <w:tcPr>
            <w:tcW w:w="2740"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20"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2070"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734"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4"/>
              </w:numPr>
              <w:jc w:val="both"/>
              <w:rPr>
                <w:rFonts w:ascii="Century" w:hAnsi="Century" w:cs="Times New Roman"/>
                <w:i w:val="0"/>
                <w:color w:val="000000" w:themeColor="text1"/>
                <w:sz w:val="22"/>
                <w:szCs w:val="22"/>
                <w:lang w:val="vi-VN"/>
              </w:rPr>
            </w:pPr>
          </w:p>
        </w:tc>
        <w:tc>
          <w:tcPr>
            <w:tcW w:w="274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AddNewUser</w:t>
            </w:r>
          </w:p>
        </w:tc>
        <w:tc>
          <w:tcPr>
            <w:tcW w:w="12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WS_User</w:t>
            </w:r>
          </w:p>
        </w:tc>
        <w:tc>
          <w:tcPr>
            <w:tcW w:w="207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GetUserByUserNameOrEmail</w:t>
            </w:r>
          </w:p>
        </w:tc>
        <w:tc>
          <w:tcPr>
            <w:tcW w:w="173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 new user to database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4"/>
              </w:numPr>
              <w:jc w:val="both"/>
              <w:rPr>
                <w:rFonts w:ascii="Century" w:hAnsi="Century" w:cs="Times New Roman"/>
                <w:i w:val="0"/>
                <w:color w:val="000000" w:themeColor="text1"/>
                <w:sz w:val="22"/>
                <w:szCs w:val="22"/>
                <w:lang w:val="vi-VN"/>
              </w:rPr>
            </w:pPr>
          </w:p>
        </w:tc>
        <w:tc>
          <w:tcPr>
            <w:tcW w:w="274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CountTotalUser</w:t>
            </w:r>
          </w:p>
        </w:tc>
        <w:tc>
          <w:tcPr>
            <w:tcW w:w="12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3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 number of user</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4"/>
              </w:numPr>
              <w:jc w:val="both"/>
              <w:rPr>
                <w:rFonts w:ascii="Century" w:hAnsi="Century" w:cs="Times New Roman"/>
                <w:i w:val="0"/>
                <w:color w:val="000000" w:themeColor="text1"/>
                <w:sz w:val="22"/>
                <w:szCs w:val="22"/>
                <w:lang w:val="vi-VN"/>
              </w:rPr>
            </w:pPr>
          </w:p>
        </w:tc>
        <w:tc>
          <w:tcPr>
            <w:tcW w:w="274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CountTotalEvent</w:t>
            </w:r>
          </w:p>
        </w:tc>
        <w:tc>
          <w:tcPr>
            <w:tcW w:w="12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3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 number of event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4"/>
              </w:numPr>
              <w:jc w:val="both"/>
              <w:rPr>
                <w:rFonts w:ascii="Century" w:hAnsi="Century" w:cs="Times New Roman"/>
                <w:i w:val="0"/>
                <w:color w:val="000000" w:themeColor="text1"/>
                <w:sz w:val="22"/>
                <w:szCs w:val="22"/>
                <w:lang w:val="vi-VN"/>
              </w:rPr>
            </w:pPr>
          </w:p>
        </w:tc>
        <w:tc>
          <w:tcPr>
            <w:tcW w:w="274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CountTotalThread</w:t>
            </w:r>
          </w:p>
        </w:tc>
        <w:tc>
          <w:tcPr>
            <w:tcW w:w="12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3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 number of thread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4"/>
              </w:numPr>
              <w:jc w:val="both"/>
              <w:rPr>
                <w:rFonts w:ascii="Century" w:hAnsi="Century" w:cs="Times New Roman"/>
                <w:i w:val="0"/>
                <w:color w:val="000000" w:themeColor="text1"/>
                <w:sz w:val="22"/>
                <w:szCs w:val="22"/>
                <w:lang w:val="vi-VN"/>
              </w:rPr>
            </w:pPr>
          </w:p>
        </w:tc>
        <w:tc>
          <w:tcPr>
            <w:tcW w:w="274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GetAllUser</w:t>
            </w:r>
          </w:p>
        </w:tc>
        <w:tc>
          <w:tcPr>
            <w:tcW w:w="12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listUser</w:t>
            </w:r>
          </w:p>
        </w:tc>
        <w:tc>
          <w:tcPr>
            <w:tcW w:w="173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all user by list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4"/>
              </w:numPr>
              <w:jc w:val="both"/>
              <w:rPr>
                <w:rFonts w:ascii="Century" w:hAnsi="Century" w:cs="Times New Roman"/>
                <w:i w:val="0"/>
                <w:color w:val="000000" w:themeColor="text1"/>
                <w:sz w:val="22"/>
                <w:szCs w:val="22"/>
                <w:lang w:val="vi-VN"/>
              </w:rPr>
            </w:pPr>
          </w:p>
        </w:tc>
        <w:tc>
          <w:tcPr>
            <w:tcW w:w="274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GetFullInforOfUserAsBasicUser</w:t>
            </w:r>
          </w:p>
        </w:tc>
        <w:tc>
          <w:tcPr>
            <w:tcW w:w="12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07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currentUser</w:t>
            </w:r>
          </w:p>
        </w:tc>
        <w:tc>
          <w:tcPr>
            <w:tcW w:w="173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all basic information of user account by user ID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4"/>
              </w:numPr>
              <w:jc w:val="both"/>
              <w:rPr>
                <w:rFonts w:ascii="Century" w:hAnsi="Century" w:cs="Times New Roman"/>
                <w:i w:val="0"/>
                <w:color w:val="000000" w:themeColor="text1"/>
                <w:sz w:val="22"/>
                <w:szCs w:val="22"/>
                <w:lang w:val="vi-VN"/>
              </w:rPr>
            </w:pPr>
          </w:p>
        </w:tc>
        <w:tc>
          <w:tcPr>
            <w:tcW w:w="274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GetByUserNameOrEmail</w:t>
            </w:r>
          </w:p>
        </w:tc>
        <w:tc>
          <w:tcPr>
            <w:tcW w:w="12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 string</w:t>
            </w:r>
          </w:p>
        </w:tc>
        <w:tc>
          <w:tcPr>
            <w:tcW w:w="207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WS_User</w:t>
            </w:r>
          </w:p>
        </w:tc>
        <w:tc>
          <w:tcPr>
            <w:tcW w:w="173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user by username, email and password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4"/>
              </w:numPr>
              <w:jc w:val="both"/>
              <w:rPr>
                <w:rFonts w:ascii="Century" w:hAnsi="Century" w:cs="Times New Roman"/>
                <w:i w:val="0"/>
                <w:color w:val="000000" w:themeColor="text1"/>
                <w:sz w:val="22"/>
                <w:szCs w:val="22"/>
                <w:lang w:val="vi-VN"/>
              </w:rPr>
            </w:pPr>
          </w:p>
        </w:tc>
        <w:tc>
          <w:tcPr>
            <w:tcW w:w="274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GetByUserNameOrEmail</w:t>
            </w:r>
          </w:p>
        </w:tc>
        <w:tc>
          <w:tcPr>
            <w:tcW w:w="12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07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WS_User</w:t>
            </w:r>
          </w:p>
        </w:tc>
        <w:tc>
          <w:tcPr>
            <w:tcW w:w="173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user by username or email</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NormalIndent"/>
              <w:jc w:val="both"/>
              <w:rPr>
                <w:lang w:val="vi-VN"/>
              </w:rPr>
            </w:pPr>
            <w:r w:rsidRPr="000D195A">
              <w:rPr>
                <w:lang w:val="vi-VN"/>
              </w:rPr>
              <w:t>9</w:t>
            </w:r>
          </w:p>
        </w:tc>
        <w:tc>
          <w:tcPr>
            <w:tcW w:w="274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GetNewUser</w:t>
            </w:r>
          </w:p>
        </w:tc>
        <w:tc>
          <w:tcPr>
            <w:tcW w:w="12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List&lt;Ws_User&gt;</w:t>
            </w:r>
          </w:p>
        </w:tc>
        <w:tc>
          <w:tcPr>
            <w:tcW w:w="173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the new user who recently registered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NormalIndent"/>
              <w:jc w:val="both"/>
              <w:rPr>
                <w:lang w:val="vi-VN"/>
              </w:rPr>
            </w:pPr>
            <w:r w:rsidRPr="000D195A">
              <w:rPr>
                <w:lang w:val="vi-VN"/>
              </w:rPr>
              <w:t>10</w:t>
            </w:r>
          </w:p>
        </w:tc>
        <w:tc>
          <w:tcPr>
            <w:tcW w:w="274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GetTopNumberRankingUser</w:t>
            </w:r>
          </w:p>
        </w:tc>
        <w:tc>
          <w:tcPr>
            <w:tcW w:w="12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07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List&lt;UserBasicInfoDTO&gt;</w:t>
            </w:r>
          </w:p>
        </w:tc>
        <w:tc>
          <w:tcPr>
            <w:tcW w:w="173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list top users who have highest point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NormalIndent"/>
              <w:jc w:val="both"/>
              <w:rPr>
                <w:lang w:val="vi-VN"/>
              </w:rPr>
            </w:pPr>
            <w:r w:rsidRPr="000D195A">
              <w:rPr>
                <w:lang w:val="vi-VN"/>
              </w:rPr>
              <w:lastRenderedPageBreak/>
              <w:t>11</w:t>
            </w:r>
          </w:p>
        </w:tc>
        <w:tc>
          <w:tcPr>
            <w:tcW w:w="274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GetTopNumberThreadCreator</w:t>
            </w:r>
          </w:p>
        </w:tc>
        <w:tc>
          <w:tcPr>
            <w:tcW w:w="12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07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List&lt;UserBasicInfoDTO&gt;</w:t>
            </w:r>
          </w:p>
        </w:tc>
        <w:tc>
          <w:tcPr>
            <w:tcW w:w="173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list top threads which have highest point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NormalIndent"/>
              <w:jc w:val="both"/>
              <w:rPr>
                <w:lang w:val="vi-VN"/>
              </w:rPr>
            </w:pPr>
            <w:r w:rsidRPr="000D195A">
              <w:rPr>
                <w:lang w:val="vi-VN"/>
              </w:rPr>
              <w:t>12</w:t>
            </w:r>
          </w:p>
        </w:tc>
        <w:tc>
          <w:tcPr>
            <w:tcW w:w="274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GetUserInformation</w:t>
            </w:r>
          </w:p>
        </w:tc>
        <w:tc>
          <w:tcPr>
            <w:tcW w:w="12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07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User_Information()</w:t>
            </w:r>
          </w:p>
        </w:tc>
        <w:tc>
          <w:tcPr>
            <w:tcW w:w="173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the user information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NormalIndent"/>
              <w:jc w:val="both"/>
              <w:rPr>
                <w:lang w:val="vi-VN"/>
              </w:rPr>
            </w:pPr>
            <w:r w:rsidRPr="000D195A">
              <w:rPr>
                <w:lang w:val="vi-VN"/>
              </w:rPr>
              <w:t>13</w:t>
            </w:r>
          </w:p>
        </w:tc>
        <w:tc>
          <w:tcPr>
            <w:tcW w:w="274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RegisterFacebook</w:t>
            </w:r>
          </w:p>
        </w:tc>
        <w:tc>
          <w:tcPr>
            <w:tcW w:w="12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dynamic</w:t>
            </w:r>
          </w:p>
        </w:tc>
        <w:tc>
          <w:tcPr>
            <w:tcW w:w="207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WS_User</w:t>
            </w:r>
          </w:p>
        </w:tc>
        <w:tc>
          <w:tcPr>
            <w:tcW w:w="173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Register new user from facebook information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ind w:left="0"/>
              <w:jc w:val="both"/>
              <w:rPr>
                <w:rFonts w:ascii="Century" w:hAnsi="Century" w:cs="Times New Roman"/>
                <w:i w:val="0"/>
                <w:color w:val="000000" w:themeColor="text1"/>
                <w:sz w:val="22"/>
                <w:szCs w:val="22"/>
                <w:lang w:val="vi-VN"/>
              </w:rPr>
            </w:pPr>
            <w:r w:rsidRPr="000D195A">
              <w:rPr>
                <w:rFonts w:ascii="Century" w:hAnsi="Century" w:cs="Times New Roman"/>
                <w:i w:val="0"/>
                <w:color w:val="000000" w:themeColor="text1"/>
                <w:sz w:val="22"/>
                <w:szCs w:val="22"/>
                <w:lang w:val="vi-VN"/>
              </w:rPr>
              <w:t>14</w:t>
            </w:r>
          </w:p>
        </w:tc>
        <w:tc>
          <w:tcPr>
            <w:tcW w:w="274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UpdateUser</w:t>
            </w:r>
          </w:p>
        </w:tc>
        <w:tc>
          <w:tcPr>
            <w:tcW w:w="12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WS_User</w:t>
            </w:r>
          </w:p>
        </w:tc>
        <w:tc>
          <w:tcPr>
            <w:tcW w:w="207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WS_User</w:t>
            </w:r>
          </w:p>
        </w:tc>
        <w:tc>
          <w:tcPr>
            <w:tcW w:w="173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Update information of a user</w:t>
            </w:r>
          </w:p>
        </w:tc>
      </w:tr>
    </w:tbl>
    <w:p w:rsidR="00A514EB" w:rsidRPr="000D195A" w:rsidRDefault="00A514EB" w:rsidP="004409AF">
      <w:pPr>
        <w:pStyle w:val="Table4-1"/>
        <w:rPr>
          <w:rFonts w:ascii="Century" w:hAnsi="Century"/>
          <w:lang w:val="vi-VN"/>
        </w:rPr>
        <w:pPrChange w:id="606" w:author="Admin" w:date="2016-12-12T18:07:00Z">
          <w:pPr>
            <w:pStyle w:val="Table4-1"/>
            <w:jc w:val="both"/>
          </w:pPr>
        </w:pPrChange>
      </w:pPr>
      <w:r w:rsidRPr="000D195A">
        <w:rPr>
          <w:rFonts w:ascii="Century" w:hAnsi="Century"/>
          <w:lang w:val="vi-VN"/>
        </w:rPr>
        <w:t>UserDAL</w:t>
      </w:r>
    </w:p>
    <w:p w:rsidR="00A514EB" w:rsidRPr="000D195A" w:rsidRDefault="00A514EB" w:rsidP="006B4A50">
      <w:pPr>
        <w:pStyle w:val="Heading6"/>
        <w:jc w:val="both"/>
        <w:rPr>
          <w:rFonts w:ascii="Century" w:hAnsi="Century"/>
          <w:lang w:val="vi-VN"/>
        </w:rPr>
      </w:pPr>
      <w:r w:rsidRPr="000D195A">
        <w:rPr>
          <w:rFonts w:ascii="Century" w:hAnsi="Century"/>
          <w:lang w:val="vi-VN"/>
        </w:rPr>
        <w:t>AlbumImageDAL</w:t>
      </w:r>
    </w:p>
    <w:tbl>
      <w:tblPr>
        <w:tblStyle w:val="Style1"/>
        <w:tblW w:w="8299" w:type="dxa"/>
        <w:tblLayout w:type="fixed"/>
        <w:tblLook w:val="04A0" w:firstRow="1" w:lastRow="0" w:firstColumn="1" w:lastColumn="0" w:noHBand="0" w:noVBand="1"/>
      </w:tblPr>
      <w:tblGrid>
        <w:gridCol w:w="422"/>
        <w:gridCol w:w="1823"/>
        <w:gridCol w:w="1800"/>
        <w:gridCol w:w="2430"/>
        <w:gridCol w:w="1824"/>
      </w:tblGrid>
      <w:tr w:rsidR="00A514EB"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dxa"/>
            <w:shd w:val="clear" w:color="auto" w:fill="92D050"/>
          </w:tcPr>
          <w:p w:rsidR="00A514EB" w:rsidRPr="000D195A" w:rsidRDefault="00A514EB" w:rsidP="006B4A50">
            <w:pPr>
              <w:pStyle w:val="NormalIndent"/>
              <w:jc w:val="both"/>
              <w:rPr>
                <w:lang w:val="vi-VN"/>
              </w:rPr>
            </w:pPr>
            <w:r w:rsidRPr="000D195A">
              <w:rPr>
                <w:lang w:val="vi-VN"/>
              </w:rPr>
              <w:t>No</w:t>
            </w:r>
          </w:p>
        </w:tc>
        <w:tc>
          <w:tcPr>
            <w:tcW w:w="1823"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800"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2430"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824"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rsidR="00A514EB" w:rsidRPr="000D195A" w:rsidRDefault="00A514EB" w:rsidP="006B4A50">
            <w:pPr>
              <w:pStyle w:val="comment"/>
              <w:numPr>
                <w:ilvl w:val="0"/>
                <w:numId w:val="107"/>
              </w:numPr>
              <w:jc w:val="both"/>
              <w:rPr>
                <w:rFonts w:ascii="Century" w:hAnsi="Century" w:cs="Times New Roman"/>
                <w:i w:val="0"/>
                <w:color w:val="000000" w:themeColor="text1"/>
                <w:sz w:val="22"/>
                <w:szCs w:val="22"/>
                <w:lang w:val="vi-VN"/>
              </w:rPr>
            </w:pPr>
          </w:p>
        </w:tc>
        <w:tc>
          <w:tcPr>
            <w:tcW w:w="182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AddEventAlbum</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EventAlbumImageDTO</w:t>
            </w:r>
          </w:p>
        </w:tc>
        <w:tc>
          <w:tcPr>
            <w:tcW w:w="243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82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Add new event album </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rsidR="00A514EB" w:rsidRPr="000D195A" w:rsidRDefault="00A514EB" w:rsidP="006B4A50">
            <w:pPr>
              <w:pStyle w:val="comment"/>
              <w:numPr>
                <w:ilvl w:val="0"/>
                <w:numId w:val="107"/>
              </w:numPr>
              <w:jc w:val="both"/>
              <w:rPr>
                <w:rFonts w:ascii="Century" w:hAnsi="Century" w:cs="Times New Roman"/>
                <w:i w:val="0"/>
                <w:color w:val="000000" w:themeColor="text1"/>
                <w:sz w:val="22"/>
                <w:szCs w:val="22"/>
                <w:lang w:val="vi-VN"/>
              </w:rPr>
            </w:pPr>
          </w:p>
        </w:tc>
        <w:tc>
          <w:tcPr>
            <w:tcW w:w="182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AddNewAlbum</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ThreadAlbumImageDTO</w:t>
            </w:r>
          </w:p>
        </w:tc>
        <w:tc>
          <w:tcPr>
            <w:tcW w:w="243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82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 new thread album</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rsidR="00A514EB" w:rsidRPr="000D195A" w:rsidRDefault="00A514EB" w:rsidP="006B4A50">
            <w:pPr>
              <w:pStyle w:val="comment"/>
              <w:numPr>
                <w:ilvl w:val="0"/>
                <w:numId w:val="107"/>
              </w:numPr>
              <w:jc w:val="both"/>
              <w:rPr>
                <w:rFonts w:ascii="Century" w:hAnsi="Century" w:cs="Times New Roman"/>
                <w:i w:val="0"/>
                <w:color w:val="000000" w:themeColor="text1"/>
                <w:sz w:val="22"/>
                <w:szCs w:val="22"/>
                <w:lang w:val="vi-VN"/>
              </w:rPr>
            </w:pPr>
          </w:p>
        </w:tc>
        <w:tc>
          <w:tcPr>
            <w:tcW w:w="182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CreateEmptyEventAlbum</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43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82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 empty event album</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rsidR="00A514EB" w:rsidRPr="000D195A" w:rsidRDefault="00A514EB" w:rsidP="006B4A50">
            <w:pPr>
              <w:pStyle w:val="comment"/>
              <w:numPr>
                <w:ilvl w:val="0"/>
                <w:numId w:val="107"/>
              </w:numPr>
              <w:jc w:val="both"/>
              <w:rPr>
                <w:rFonts w:ascii="Century" w:hAnsi="Century" w:cs="Times New Roman"/>
                <w:i w:val="0"/>
                <w:color w:val="000000" w:themeColor="text1"/>
                <w:sz w:val="22"/>
                <w:szCs w:val="22"/>
                <w:lang w:val="vi-VN"/>
              </w:rPr>
            </w:pPr>
          </w:p>
        </w:tc>
        <w:tc>
          <w:tcPr>
            <w:tcW w:w="182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CreateEmptyThreadAlbum</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43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82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 empty thread album</w:t>
            </w:r>
          </w:p>
        </w:tc>
      </w:tr>
    </w:tbl>
    <w:p w:rsidR="00A514EB" w:rsidRPr="000D195A" w:rsidRDefault="00A514EB" w:rsidP="004409AF">
      <w:pPr>
        <w:pStyle w:val="Table4-1"/>
        <w:rPr>
          <w:rFonts w:ascii="Century" w:hAnsi="Century"/>
          <w:lang w:val="vi-VN"/>
        </w:rPr>
        <w:pPrChange w:id="607" w:author="Admin" w:date="2016-12-12T18:07:00Z">
          <w:pPr>
            <w:pStyle w:val="Table4-1"/>
            <w:jc w:val="both"/>
          </w:pPr>
        </w:pPrChange>
      </w:pPr>
      <w:r w:rsidRPr="000D195A">
        <w:rPr>
          <w:rFonts w:ascii="Century" w:hAnsi="Century"/>
          <w:lang w:val="vi-VN"/>
        </w:rPr>
        <w:t>AlbumImageDAL</w:t>
      </w:r>
    </w:p>
    <w:p w:rsidR="00A514EB" w:rsidRPr="000D195A" w:rsidRDefault="00A514EB" w:rsidP="006B4A50">
      <w:pPr>
        <w:pStyle w:val="Heading6"/>
        <w:jc w:val="both"/>
        <w:rPr>
          <w:rFonts w:ascii="Century" w:hAnsi="Century"/>
          <w:lang w:val="vi-VN"/>
        </w:rPr>
      </w:pPr>
      <w:r w:rsidRPr="000D195A">
        <w:rPr>
          <w:rFonts w:ascii="Century" w:hAnsi="Century"/>
          <w:lang w:val="vi-VN"/>
        </w:rPr>
        <w:t>EventDAL</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A514EB"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rsidR="00A514EB" w:rsidRPr="000D195A" w:rsidRDefault="00A514EB" w:rsidP="006B4A50">
            <w:pPr>
              <w:pStyle w:val="NormalIndent"/>
              <w:jc w:val="both"/>
              <w:rPr>
                <w:lang w:val="vi-VN"/>
              </w:rPr>
            </w:pPr>
            <w:r w:rsidRPr="000D195A">
              <w:rPr>
                <w:lang w:val="vi-VN"/>
              </w:rPr>
              <w:t>No</w:t>
            </w:r>
          </w:p>
        </w:tc>
        <w:tc>
          <w:tcPr>
            <w:tcW w:w="1860"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2176"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544"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AddNewEvent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 string, string</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 a project report function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AddNewEventTimeLine</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 string, string</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 a user report function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AddNewComment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List&lt;ReportProjectDTO&gt;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list project report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AddNewSubComment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Change status of a project report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ChangelikeState</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Change status of a user report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ChangelikeStateForComment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Check like status of comment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CheckUserIsLikedOrNot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Check user liked or not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CountCommentInEvent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w:t>
            </w:r>
            <w:r w:rsidRPr="000D195A">
              <w:t xml:space="preserve"> total c</w:t>
            </w:r>
            <w:r w:rsidRPr="000D195A">
              <w:rPr>
                <w:lang w:val="vi-VN"/>
              </w:rPr>
              <w:t>omment</w:t>
            </w:r>
            <w:r w:rsidRPr="000D195A">
              <w:t>s i</w:t>
            </w:r>
            <w:r w:rsidRPr="000D195A">
              <w:rPr>
                <w:lang w:val="vi-VN"/>
              </w:rPr>
              <w:t>n</w:t>
            </w:r>
            <w:r w:rsidRPr="000D195A">
              <w:t xml:space="preserve"> e</w:t>
            </w:r>
            <w:r w:rsidRPr="000D195A">
              <w:rPr>
                <w:lang w:val="vi-VN"/>
              </w:rPr>
              <w:t>vent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CountDonatedUserOfEvent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Count number user donated in event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UpdateEvent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GetEventTypeById</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Update event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CountLikeInCommentEvent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 xml:space="preserve">Count number like in a comment </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CountNumberEventRelateAnEventType</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 xml:space="preserve">Count number event relate an event type to group by </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CreateEmptyEvent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eventInfo</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Crate an empty event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CreateEventType</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Create an event type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CreateEmptyEventTimeLine</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eventInfo</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Create an empty event timeline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DeleteComment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Delete a comment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DeleteSubComment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Delete a sub comment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GetAllCommentIdAndSubCommentId</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all comment and sub comment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GetAllCommentI</w:t>
            </w:r>
            <w:r w:rsidRPr="000D195A">
              <w:rPr>
                <w:lang w:val="vi-VN"/>
              </w:rPr>
              <w:lastRenderedPageBreak/>
              <w:t>nEvent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lastRenderedPageBreak/>
              <w:t>Int, string</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all comment in event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GetAllEvents</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a</w:t>
            </w:r>
            <w:r w:rsidRPr="000D195A">
              <w:rPr>
                <w:lang w:val="vi-VN"/>
              </w:rPr>
              <w:t>ll</w:t>
            </w:r>
            <w:r w:rsidRPr="000D195A">
              <w:t xml:space="preserve"> e</w:t>
            </w:r>
            <w:r w:rsidRPr="000D195A">
              <w:rPr>
                <w:lang w:val="vi-VN"/>
              </w:rPr>
              <w:t>vents</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GetAllEventType</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a</w:t>
            </w:r>
            <w:r w:rsidRPr="000D195A">
              <w:rPr>
                <w:lang w:val="vi-VN"/>
              </w:rPr>
              <w:t>ll</w:t>
            </w:r>
            <w:r w:rsidRPr="000D195A">
              <w:t xml:space="preserve"> e</w:t>
            </w:r>
            <w:r w:rsidRPr="000D195A">
              <w:rPr>
                <w:lang w:val="vi-VN"/>
              </w:rPr>
              <w:t>vent</w:t>
            </w:r>
            <w:r w:rsidRPr="000D195A">
              <w:t xml:space="preserve"> t</w:t>
            </w:r>
            <w:r w:rsidRPr="000D195A">
              <w:rPr>
                <w:lang w:val="vi-VN"/>
              </w:rPr>
              <w:t>ype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GetAllImageEventById</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rPr>
                <w:lang w:val="vi-VN"/>
              </w:rPr>
              <w:t>Get</w:t>
            </w:r>
            <w:r w:rsidRPr="000D195A">
              <w:t xml:space="preserve"> a</w:t>
            </w:r>
            <w:r w:rsidRPr="000D195A">
              <w:rPr>
                <w:lang w:val="vi-VN"/>
              </w:rPr>
              <w:t>ll</w:t>
            </w:r>
            <w:r w:rsidRPr="000D195A">
              <w:t xml:space="preserve"> i</w:t>
            </w:r>
            <w:r w:rsidRPr="000D195A">
              <w:rPr>
                <w:lang w:val="vi-VN"/>
              </w:rPr>
              <w:t>mage</w:t>
            </w:r>
            <w:r w:rsidRPr="000D195A">
              <w:t xml:space="preserve"> e</w:t>
            </w:r>
            <w:r w:rsidRPr="000D195A">
              <w:rPr>
                <w:lang w:val="vi-VN"/>
              </w:rPr>
              <w:t>vent</w:t>
            </w:r>
            <w:r w:rsidRPr="000D195A">
              <w:t xml:space="preserve"> b</w:t>
            </w:r>
            <w:r w:rsidRPr="000D195A">
              <w:rPr>
                <w:lang w:val="vi-VN"/>
              </w:rPr>
              <w:t>y</w:t>
            </w:r>
            <w:r w:rsidRPr="000D195A">
              <w:t xml:space="preserve"> i</w:t>
            </w:r>
            <w:r w:rsidRPr="000D195A">
              <w:rPr>
                <w:lang w:val="vi-VN"/>
              </w:rPr>
              <w:t>d</w:t>
            </w:r>
            <w:r w:rsidRPr="000D195A">
              <w:t xml:space="preserve"> of event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GetAllPublicMessage</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rPr>
                <w:lang w:val="vi-VN"/>
              </w:rPr>
              <w:t>Get</w:t>
            </w:r>
            <w:r w:rsidRPr="000D195A">
              <w:t xml:space="preserve"> a</w:t>
            </w:r>
            <w:r w:rsidRPr="000D195A">
              <w:rPr>
                <w:lang w:val="vi-VN"/>
              </w:rPr>
              <w:t>ll</w:t>
            </w:r>
            <w:r w:rsidRPr="000D195A">
              <w:t xml:space="preserve"> p</w:t>
            </w:r>
            <w:r w:rsidRPr="000D195A">
              <w:rPr>
                <w:lang w:val="vi-VN"/>
              </w:rPr>
              <w:t>ublic</w:t>
            </w:r>
            <w:r w:rsidRPr="000D195A">
              <w:t xml:space="preserve"> m</w:t>
            </w:r>
            <w:r w:rsidRPr="000D195A">
              <w:rPr>
                <w:lang w:val="vi-VN"/>
              </w:rPr>
              <w:t>essage</w:t>
            </w:r>
            <w:r w:rsidRPr="000D195A">
              <w:t xml:space="preserve"> in chat room</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GetAllSubCommentInEvent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a</w:t>
            </w:r>
            <w:r w:rsidRPr="000D195A">
              <w:rPr>
                <w:lang w:val="vi-VN"/>
              </w:rPr>
              <w:t>ll</w:t>
            </w:r>
            <w:r w:rsidRPr="000D195A">
              <w:t xml:space="preserve"> s</w:t>
            </w:r>
            <w:r w:rsidRPr="000D195A">
              <w:rPr>
                <w:lang w:val="vi-VN"/>
              </w:rPr>
              <w:t>ub</w:t>
            </w:r>
            <w:r w:rsidRPr="000D195A">
              <w:t xml:space="preserve"> c</w:t>
            </w:r>
            <w:r w:rsidRPr="000D195A">
              <w:rPr>
                <w:lang w:val="vi-VN"/>
              </w:rPr>
              <w:t>omment</w:t>
            </w:r>
            <w:r w:rsidRPr="000D195A">
              <w:t xml:space="preserve"> </w:t>
            </w:r>
            <w:r w:rsidRPr="000D195A">
              <w:rPr>
                <w:lang w:val="vi-VN"/>
              </w:rPr>
              <w:t>in</w:t>
            </w:r>
            <w:r w:rsidRPr="000D195A">
              <w:t xml:space="preserve"> e</w:t>
            </w:r>
            <w:r w:rsidRPr="000D195A">
              <w:rPr>
                <w:lang w:val="vi-VN"/>
              </w:rPr>
              <w:t>vent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GetDonatorInEvent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donors list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GetEventBasicInfoById</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EventBasicInfo</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event basic information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GetEventById</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an event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GetEventNameById </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event name by event id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GetEventsBelongToCreator</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event’s creator</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GetEventsBelongToCreatorByPoint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event belong to creator by point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GetEventsBelongToCreatorByStatus</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event belong to creator by status</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GetEventSortByPoint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List&lt;Event&gt;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event list and Sort event by point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GetEventSortByNumberOfDonator</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List&lt;Event&gt;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Get event list and Sort event by donors</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GetEventTimeLineByEventId</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event time line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GetEventType</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EventTypeDropList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Get event types</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GetEventTypeById</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EventType</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Get event types</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GetEventTypeInfomation</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EventBasicInfo</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Get event type’s information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GetFullEventBasicInformation</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f</w:t>
            </w:r>
            <w:r w:rsidRPr="000D195A">
              <w:rPr>
                <w:lang w:val="vi-VN"/>
              </w:rPr>
              <w:t>ull</w:t>
            </w:r>
            <w:r w:rsidRPr="000D195A">
              <w:t xml:space="preserve"> </w:t>
            </w:r>
            <w:r w:rsidRPr="000D195A">
              <w:rPr>
                <w:lang w:val="vi-VN"/>
              </w:rPr>
              <w:t>event</w:t>
            </w:r>
            <w:r w:rsidRPr="000D195A">
              <w:t xml:space="preserve"> b</w:t>
            </w:r>
            <w:r w:rsidRPr="000D195A">
              <w:rPr>
                <w:lang w:val="vi-VN"/>
              </w:rPr>
              <w:t>asic</w:t>
            </w:r>
            <w:r w:rsidRPr="000D195A">
              <w:t xml:space="preserve"> i</w:t>
            </w:r>
            <w:r w:rsidRPr="000D195A">
              <w:rPr>
                <w:lang w:val="vi-VN"/>
              </w:rPr>
              <w:t>nformation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GetMainImageEventById</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EventAlbumImage</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Main</w:t>
            </w:r>
            <w:r w:rsidRPr="000D195A">
              <w:t xml:space="preserve"> </w:t>
            </w:r>
            <w:r w:rsidRPr="000D195A">
              <w:rPr>
                <w:lang w:val="vi-VN"/>
              </w:rPr>
              <w:t>Image</w:t>
            </w:r>
            <w:r w:rsidRPr="000D195A">
              <w:t xml:space="preserve"> </w:t>
            </w:r>
            <w:r w:rsidRPr="000D195A">
              <w:rPr>
                <w:lang w:val="vi-VN"/>
              </w:rPr>
              <w:t>Event</w:t>
            </w:r>
            <w:r w:rsidRPr="000D195A">
              <w:t xml:space="preserve"> </w:t>
            </w:r>
            <w:r w:rsidRPr="000D195A">
              <w:rPr>
                <w:lang w:val="vi-VN"/>
              </w:rPr>
              <w:t>By</w:t>
            </w:r>
            <w:r w:rsidRPr="000D195A">
              <w:t xml:space="preserve"> </w:t>
            </w:r>
            <w:r w:rsidRPr="000D195A">
              <w:rPr>
                <w:lang w:val="vi-VN"/>
              </w:rPr>
              <w:t>Id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GetNewestEventByCreatedDate</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List&lt;Event&gt;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Newest</w:t>
            </w:r>
            <w:r w:rsidRPr="000D195A">
              <w:t xml:space="preserve"> </w:t>
            </w:r>
            <w:r w:rsidRPr="000D195A">
              <w:rPr>
                <w:lang w:val="vi-VN"/>
              </w:rPr>
              <w:t>Event</w:t>
            </w:r>
            <w:r w:rsidRPr="000D195A">
              <w:t xml:space="preserve"> </w:t>
            </w:r>
            <w:r w:rsidRPr="000D195A">
              <w:rPr>
                <w:lang w:val="vi-VN"/>
              </w:rPr>
              <w:t>By</w:t>
            </w:r>
            <w:r w:rsidRPr="000D195A">
              <w:t xml:space="preserve"> </w:t>
            </w:r>
            <w:r w:rsidRPr="000D195A">
              <w:rPr>
                <w:lang w:val="vi-VN"/>
              </w:rPr>
              <w:t>Created</w:t>
            </w:r>
            <w:r w:rsidRPr="000D195A">
              <w:t xml:space="preserve"> </w:t>
            </w:r>
            <w:r w:rsidRPr="000D195A">
              <w:rPr>
                <w:lang w:val="vi-VN"/>
              </w:rPr>
              <w:t>Date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GetOrganizationById</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Organization</w:t>
            </w:r>
            <w:r w:rsidRPr="000D195A">
              <w:t xml:space="preserve"> </w:t>
            </w:r>
            <w:r w:rsidRPr="000D195A">
              <w:rPr>
                <w:lang w:val="vi-VN"/>
              </w:rPr>
              <w:t>By</w:t>
            </w:r>
            <w:r w:rsidRPr="000D195A">
              <w:t xml:space="preserve"> </w:t>
            </w:r>
            <w:r w:rsidRPr="000D195A">
              <w:rPr>
                <w:lang w:val="vi-VN"/>
              </w:rPr>
              <w:t>Id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GetSubCommentInEventById</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List&lt;BasicCommentThread&gt;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Sub</w:t>
            </w:r>
            <w:r w:rsidRPr="000D195A">
              <w:t xml:space="preserve"> </w:t>
            </w:r>
            <w:r w:rsidRPr="000D195A">
              <w:rPr>
                <w:lang w:val="vi-VN"/>
              </w:rPr>
              <w:t>Comment</w:t>
            </w:r>
            <w:r w:rsidRPr="000D195A">
              <w:t xml:space="preserve"> </w:t>
            </w:r>
            <w:r w:rsidRPr="000D195A">
              <w:rPr>
                <w:lang w:val="vi-VN"/>
              </w:rPr>
              <w:t>In</w:t>
            </w:r>
            <w:r w:rsidRPr="000D195A">
              <w:t xml:space="preserve"> </w:t>
            </w:r>
            <w:r w:rsidRPr="000D195A">
              <w:rPr>
                <w:lang w:val="vi-VN"/>
              </w:rPr>
              <w:t>Event</w:t>
            </w:r>
            <w:r w:rsidRPr="000D195A">
              <w:t xml:space="preserve"> </w:t>
            </w:r>
            <w:r w:rsidRPr="000D195A">
              <w:rPr>
                <w:lang w:val="vi-VN"/>
              </w:rPr>
              <w:t>By</w:t>
            </w:r>
            <w:r w:rsidRPr="000D195A">
              <w:t xml:space="preserve"> </w:t>
            </w:r>
            <w:r w:rsidRPr="000D195A">
              <w:rPr>
                <w:lang w:val="vi-VN"/>
              </w:rPr>
              <w:t>Id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GetTopEventSortByMoneyDonateIn</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List&lt;EventBasicInfo&gt;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Top</w:t>
            </w:r>
            <w:r w:rsidRPr="000D195A">
              <w:t xml:space="preserve"> </w:t>
            </w:r>
            <w:r w:rsidRPr="000D195A">
              <w:rPr>
                <w:lang w:val="vi-VN"/>
              </w:rPr>
              <w:t>Event</w:t>
            </w:r>
            <w:r w:rsidRPr="000D195A">
              <w:t xml:space="preserve"> </w:t>
            </w:r>
            <w:r w:rsidRPr="000D195A">
              <w:rPr>
                <w:lang w:val="vi-VN"/>
              </w:rPr>
              <w:t>Sort</w:t>
            </w:r>
            <w:r w:rsidRPr="000D195A">
              <w:t xml:space="preserve"> </w:t>
            </w:r>
            <w:r w:rsidRPr="000D195A">
              <w:rPr>
                <w:lang w:val="vi-VN"/>
              </w:rPr>
              <w:t>By</w:t>
            </w:r>
            <w:r w:rsidRPr="000D195A">
              <w:t xml:space="preserve"> </w:t>
            </w:r>
            <w:r w:rsidRPr="000D195A">
              <w:rPr>
                <w:lang w:val="vi-VN"/>
              </w:rPr>
              <w:t>Money</w:t>
            </w:r>
            <w:r w:rsidRPr="000D195A">
              <w:t xml:space="preserve"> </w:t>
            </w:r>
            <w:r w:rsidRPr="000D195A">
              <w:rPr>
                <w:lang w:val="vi-VN"/>
              </w:rPr>
              <w:t>Donate</w:t>
            </w:r>
            <w:r w:rsidRPr="000D195A">
              <w:t xml:space="preserve"> </w:t>
            </w:r>
            <w:r w:rsidRPr="000D195A">
              <w:rPr>
                <w:lang w:val="vi-VN"/>
              </w:rPr>
              <w:t>In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GetTopFourEventByPoint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List&lt;EventBasicInfo&gt;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Top</w:t>
            </w:r>
            <w:r w:rsidRPr="000D195A">
              <w:t xml:space="preserve"> </w:t>
            </w:r>
            <w:r w:rsidRPr="000D195A">
              <w:rPr>
                <w:lang w:val="vi-VN"/>
              </w:rPr>
              <w:t>Four</w:t>
            </w:r>
            <w:r w:rsidRPr="000D195A">
              <w:t xml:space="preserve"> </w:t>
            </w:r>
            <w:r w:rsidRPr="000D195A">
              <w:rPr>
                <w:lang w:val="vi-VN"/>
              </w:rPr>
              <w:t>Event</w:t>
            </w:r>
            <w:r w:rsidRPr="000D195A">
              <w:t xml:space="preserve"> </w:t>
            </w:r>
            <w:r w:rsidRPr="000D195A">
              <w:rPr>
                <w:lang w:val="vi-VN"/>
              </w:rPr>
              <w:t>By</w:t>
            </w:r>
            <w:r w:rsidRPr="000D195A">
              <w:t xml:space="preserve"> </w:t>
            </w:r>
            <w:r w:rsidRPr="000D195A">
              <w:rPr>
                <w:lang w:val="vi-VN"/>
              </w:rPr>
              <w:t>Point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GetTopNewEvent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List&lt;EventBasicInfo&gt;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Top</w:t>
            </w:r>
            <w:r w:rsidRPr="000D195A">
              <w:t xml:space="preserve"> </w:t>
            </w:r>
            <w:r w:rsidRPr="000D195A">
              <w:rPr>
                <w:lang w:val="vi-VN"/>
              </w:rPr>
              <w:t>New</w:t>
            </w:r>
            <w:r w:rsidRPr="000D195A">
              <w:t xml:space="preserve"> </w:t>
            </w:r>
            <w:r w:rsidRPr="000D195A">
              <w:rPr>
                <w:lang w:val="vi-VN"/>
              </w:rPr>
              <w:t>Event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GetTopOneEventOfOrganization</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List&lt;Event&gt;</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Top</w:t>
            </w:r>
            <w:r w:rsidRPr="000D195A">
              <w:t xml:space="preserve"> </w:t>
            </w:r>
            <w:r w:rsidRPr="000D195A">
              <w:rPr>
                <w:lang w:val="vi-VN"/>
              </w:rPr>
              <w:t>One</w:t>
            </w:r>
            <w:r w:rsidRPr="000D195A">
              <w:t xml:space="preserve"> </w:t>
            </w:r>
            <w:r w:rsidRPr="000D195A">
              <w:rPr>
                <w:lang w:val="vi-VN"/>
              </w:rPr>
              <w:t>Event</w:t>
            </w:r>
            <w:r w:rsidRPr="000D195A">
              <w:t xml:space="preserve"> </w:t>
            </w:r>
            <w:r w:rsidRPr="000D195A">
              <w:rPr>
                <w:lang w:val="vi-VN"/>
              </w:rPr>
              <w:t>Of</w:t>
            </w:r>
            <w:r w:rsidRPr="000D195A">
              <w:t xml:space="preserve"> </w:t>
            </w:r>
            <w:r w:rsidRPr="000D195A">
              <w:rPr>
                <w:lang w:val="vi-VN"/>
              </w:rPr>
              <w:t>Organization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rsidR="00A514EB" w:rsidRPr="000D195A" w:rsidRDefault="00A514EB" w:rsidP="006B4A50">
            <w:pPr>
              <w:pStyle w:val="comment"/>
              <w:numPr>
                <w:ilvl w:val="0"/>
                <w:numId w:val="106"/>
              </w:numPr>
              <w:jc w:val="both"/>
              <w:rPr>
                <w:rFonts w:ascii="Century" w:eastAsiaTheme="minorEastAsia" w:hAnsi="Century" w:cs="Times New Roman"/>
                <w:bCs w:val="0"/>
                <w:i w:val="0"/>
                <w:iCs/>
                <w:snapToGrid/>
                <w:color w:val="auto"/>
                <w:sz w:val="22"/>
                <w:szCs w:val="22"/>
                <w:lang w:val="vi-VN"/>
              </w:rPr>
            </w:pPr>
          </w:p>
        </w:tc>
        <w:tc>
          <w:tcPr>
            <w:tcW w:w="18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GetTotalRaisedMoneyOfEvent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decimal</w:t>
            </w:r>
          </w:p>
        </w:tc>
        <w:tc>
          <w:tcPr>
            <w:tcW w:w="254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Total</w:t>
            </w:r>
            <w:r w:rsidRPr="000D195A">
              <w:t xml:space="preserve"> </w:t>
            </w:r>
            <w:r w:rsidRPr="000D195A">
              <w:rPr>
                <w:lang w:val="vi-VN"/>
              </w:rPr>
              <w:t>Raised</w:t>
            </w:r>
            <w:r w:rsidRPr="000D195A">
              <w:t xml:space="preserve"> </w:t>
            </w:r>
            <w:r w:rsidRPr="000D195A">
              <w:rPr>
                <w:lang w:val="vi-VN"/>
              </w:rPr>
              <w:t>Money</w:t>
            </w:r>
            <w:r w:rsidRPr="000D195A">
              <w:t xml:space="preserve"> </w:t>
            </w:r>
            <w:r w:rsidRPr="000D195A">
              <w:rPr>
                <w:lang w:val="vi-VN"/>
              </w:rPr>
              <w:t>Of</w:t>
            </w:r>
            <w:r w:rsidRPr="000D195A">
              <w:t xml:space="preserve"> </w:t>
            </w:r>
            <w:r w:rsidRPr="000D195A">
              <w:rPr>
                <w:lang w:val="vi-VN"/>
              </w:rPr>
              <w:t>Event</w:t>
            </w:r>
          </w:p>
        </w:tc>
      </w:tr>
    </w:tbl>
    <w:p w:rsidR="00A514EB" w:rsidRPr="00DA3C12" w:rsidDel="004409AF" w:rsidRDefault="00A514EB" w:rsidP="004409AF">
      <w:pPr>
        <w:pStyle w:val="Table4-1"/>
        <w:rPr>
          <w:del w:id="608" w:author="Admin" w:date="2016-12-12T18:07:00Z"/>
          <w:rFonts w:ascii="Century" w:hAnsi="Century"/>
          <w:lang w:val="vi-VN"/>
        </w:rPr>
        <w:pPrChange w:id="609" w:author="Admin" w:date="2016-12-12T18:07:00Z">
          <w:pPr>
            <w:pStyle w:val="Table4-1"/>
            <w:jc w:val="both"/>
          </w:pPr>
        </w:pPrChange>
      </w:pPr>
      <w:r w:rsidRPr="000D195A">
        <w:rPr>
          <w:rFonts w:ascii="Century" w:hAnsi="Century"/>
        </w:rPr>
        <w:t>EventDAL</w:t>
      </w:r>
    </w:p>
    <w:p w:rsidR="00DA3C12" w:rsidRPr="004409AF" w:rsidDel="004409AF" w:rsidRDefault="00DA3C12" w:rsidP="006B4A50">
      <w:pPr>
        <w:pStyle w:val="Table4-1"/>
        <w:numPr>
          <w:ilvl w:val="0"/>
          <w:numId w:val="0"/>
        </w:numPr>
        <w:ind w:left="720"/>
        <w:jc w:val="both"/>
        <w:rPr>
          <w:del w:id="610" w:author="Admin" w:date="2016-12-12T18:07:00Z"/>
          <w:rFonts w:ascii="Century" w:hAnsi="Century"/>
          <w:rPrChange w:id="611" w:author="Admin" w:date="2016-12-12T18:07:00Z">
            <w:rPr>
              <w:del w:id="612" w:author="Admin" w:date="2016-12-12T18:07:00Z"/>
              <w:rFonts w:ascii="Century" w:hAnsi="Century"/>
            </w:rPr>
          </w:rPrChange>
        </w:rPr>
        <w:pPrChange w:id="613" w:author="Admin" w:date="2016-12-12T18:07:00Z">
          <w:pPr>
            <w:pStyle w:val="Table4-1"/>
            <w:numPr>
              <w:numId w:val="0"/>
            </w:numPr>
            <w:ind w:firstLine="0"/>
            <w:jc w:val="both"/>
          </w:pPr>
        </w:pPrChange>
      </w:pPr>
    </w:p>
    <w:p w:rsidR="00DA3C12" w:rsidDel="004409AF" w:rsidRDefault="00DA3C12" w:rsidP="006B4A50">
      <w:pPr>
        <w:pStyle w:val="Table4-1"/>
        <w:numPr>
          <w:ilvl w:val="0"/>
          <w:numId w:val="0"/>
        </w:numPr>
        <w:ind w:left="720"/>
        <w:jc w:val="both"/>
        <w:rPr>
          <w:del w:id="614" w:author="Admin" w:date="2016-12-12T18:07:00Z"/>
          <w:rFonts w:ascii="Century" w:hAnsi="Century"/>
        </w:rPr>
      </w:pPr>
    </w:p>
    <w:p w:rsidR="00DA3C12" w:rsidDel="004409AF" w:rsidRDefault="00DA3C12" w:rsidP="006B4A50">
      <w:pPr>
        <w:pStyle w:val="Table4-1"/>
        <w:numPr>
          <w:ilvl w:val="0"/>
          <w:numId w:val="0"/>
        </w:numPr>
        <w:ind w:left="720"/>
        <w:jc w:val="both"/>
        <w:rPr>
          <w:del w:id="615" w:author="Admin" w:date="2016-12-12T18:07:00Z"/>
          <w:rFonts w:ascii="Century" w:hAnsi="Century"/>
        </w:rPr>
      </w:pPr>
    </w:p>
    <w:p w:rsidR="00DA3C12" w:rsidRDefault="00DA3C12" w:rsidP="004409AF">
      <w:pPr>
        <w:pStyle w:val="Table4-1"/>
        <w:rPr>
          <w:rFonts w:ascii="Century" w:hAnsi="Century"/>
        </w:rPr>
        <w:pPrChange w:id="616" w:author="Admin" w:date="2016-12-12T18:07:00Z">
          <w:pPr>
            <w:pStyle w:val="Table4-1"/>
            <w:numPr>
              <w:numId w:val="0"/>
            </w:numPr>
            <w:ind w:firstLine="0"/>
            <w:jc w:val="both"/>
          </w:pPr>
        </w:pPrChange>
      </w:pPr>
    </w:p>
    <w:p w:rsidR="00DA3C12" w:rsidRPr="000D195A" w:rsidRDefault="00DA3C12" w:rsidP="006B4A50">
      <w:pPr>
        <w:pStyle w:val="Table4-1"/>
        <w:numPr>
          <w:ilvl w:val="0"/>
          <w:numId w:val="0"/>
        </w:numPr>
        <w:ind w:left="720"/>
        <w:jc w:val="both"/>
        <w:rPr>
          <w:rFonts w:ascii="Century" w:hAnsi="Century"/>
          <w:lang w:val="vi-VN"/>
        </w:rPr>
      </w:pPr>
    </w:p>
    <w:p w:rsidR="00A514EB" w:rsidRPr="000D195A" w:rsidRDefault="00A514EB" w:rsidP="006B4A50">
      <w:pPr>
        <w:pStyle w:val="Heading6"/>
        <w:jc w:val="both"/>
        <w:rPr>
          <w:rFonts w:ascii="Century" w:hAnsi="Century"/>
          <w:lang w:val="vi-VN"/>
        </w:rPr>
      </w:pPr>
      <w:r w:rsidRPr="000D195A">
        <w:rPr>
          <w:rFonts w:ascii="Century" w:hAnsi="Century"/>
        </w:rPr>
        <w:t>ThreadDAL</w:t>
      </w:r>
    </w:p>
    <w:tbl>
      <w:tblPr>
        <w:tblStyle w:val="Style1"/>
        <w:tblW w:w="0" w:type="auto"/>
        <w:tblLayout w:type="fixed"/>
        <w:tblLook w:val="04A0" w:firstRow="1" w:lastRow="0" w:firstColumn="1" w:lastColumn="0" w:noHBand="0" w:noVBand="1"/>
      </w:tblPr>
      <w:tblGrid>
        <w:gridCol w:w="535"/>
        <w:gridCol w:w="2250"/>
        <w:gridCol w:w="1260"/>
        <w:gridCol w:w="1800"/>
        <w:gridCol w:w="2454"/>
      </w:tblGrid>
      <w:tr w:rsidR="00A514EB" w:rsidRPr="000D195A" w:rsidTr="00473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rsidR="00A514EB" w:rsidRPr="000D195A" w:rsidRDefault="00A514EB" w:rsidP="006B4A50">
            <w:pPr>
              <w:pStyle w:val="NormalIndent"/>
              <w:jc w:val="both"/>
              <w:rPr>
                <w:lang w:val="vi-VN"/>
              </w:rPr>
            </w:pPr>
            <w:r w:rsidRPr="000D195A">
              <w:rPr>
                <w:lang w:val="vi-VN"/>
              </w:rPr>
              <w:t>No</w:t>
            </w:r>
          </w:p>
        </w:tc>
        <w:tc>
          <w:tcPr>
            <w:tcW w:w="2250"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60"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800"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454"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AddNewComment</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CommentThread</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Add new comment in thread</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SubCommentThread</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 string</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rPr>
                <w:lang w:val="vi-VN"/>
              </w:rPr>
              <w:t xml:space="preserve">Get </w:t>
            </w:r>
            <w:r w:rsidRPr="000D195A">
              <w:t>sub comment thread</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AddNewThread</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CreateThreadInfo, </w:t>
            </w:r>
            <w:r w:rsidRPr="000D195A">
              <w:rPr>
                <w:lang w:val="vi-VN"/>
              </w:rPr>
              <w:lastRenderedPageBreak/>
              <w:t>string</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lastRenderedPageBreak/>
              <w:t>GetThreadById</w:t>
            </w: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Add new thread</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ChangelikeState</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Change like status</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CheckUserIsLikedOrNot</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 xml:space="preserve">Check user liked or not </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CountCommentInThread</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int, </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Count number comment in thread</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CountLikeInThread</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Count like in thread</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CountNewThread</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Count new thread</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CountThreadIsBan</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Count thread banned</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CountTotalThread</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Count all thread</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CreateEmptyThread</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Create an empty thread</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GetAllCommentIdAndSubCommentId</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all comment and sub comment in thread</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GetAllCommentInThread</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all comment in thread</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GetAllImageThreadById</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 xml:space="preserve">Get all image thread </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GetAllSubCommentInThread</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all sub comment</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GetAllThread</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all thread</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GetFullThreadBasicInformation</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ThreadBasicInfo</w:t>
            </w: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full thread information</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GetMainImageThreadById</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ThreadAlbumImage</w:t>
            </w: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main image thread</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GetNewestNumberThread</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newest number thread</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GetNewestThreadByCreatedDate</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newest thread by created date</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GetNewThread</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new thread by created date</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GetNumberOfPostPer</w:t>
            </w:r>
            <w:r w:rsidRPr="000D195A">
              <w:rPr>
                <w:lang w:val="vi-VN"/>
              </w:rPr>
              <w:lastRenderedPageBreak/>
              <w:t>User</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lastRenderedPageBreak/>
              <w:t>Int</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 xml:space="preserve">Get number thread of </w:t>
            </w:r>
            <w:r w:rsidRPr="000D195A">
              <w:lastRenderedPageBreak/>
              <w:t>user</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GetSubCommentInThreadById</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sub comment of thread</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GetThreadById</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thread information</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GetThreadsOfUser</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List </w:t>
            </w: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thread by user owned</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GetTopLikeNumberThread</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List </w:t>
            </w: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top like thread</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GetTopThreadByCreatedDate</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top thread by created date</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rsidR="00A514EB" w:rsidRPr="000D195A" w:rsidRDefault="00A514EB" w:rsidP="006B4A50">
            <w:pPr>
              <w:pStyle w:val="comment"/>
              <w:numPr>
                <w:ilvl w:val="0"/>
                <w:numId w:val="105"/>
              </w:numPr>
              <w:jc w:val="both"/>
              <w:rPr>
                <w:rFonts w:ascii="Century" w:hAnsi="Century" w:cs="Times New Roman"/>
                <w:i w:val="0"/>
                <w:color w:val="000000" w:themeColor="text1"/>
                <w:sz w:val="22"/>
                <w:szCs w:val="22"/>
                <w:lang w:val="vi-VN"/>
              </w:rPr>
            </w:pPr>
          </w:p>
        </w:tc>
        <w:tc>
          <w:tcPr>
            <w:tcW w:w="22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UpdateThread</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w:t>
            </w:r>
          </w:p>
        </w:tc>
        <w:tc>
          <w:tcPr>
            <w:tcW w:w="180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w:t>
            </w:r>
          </w:p>
        </w:tc>
        <w:tc>
          <w:tcPr>
            <w:tcW w:w="24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Update thread</w:t>
            </w:r>
          </w:p>
        </w:tc>
      </w:tr>
    </w:tbl>
    <w:p w:rsidR="00A514EB" w:rsidRPr="00DA3C12" w:rsidRDefault="00A514EB" w:rsidP="004409AF">
      <w:pPr>
        <w:pStyle w:val="Table4-1"/>
        <w:rPr>
          <w:rFonts w:ascii="Century" w:hAnsi="Century"/>
          <w:lang w:val="vi-VN"/>
        </w:rPr>
        <w:pPrChange w:id="617" w:author="Admin" w:date="2016-12-12T18:07:00Z">
          <w:pPr>
            <w:pStyle w:val="Table4-1"/>
            <w:jc w:val="both"/>
          </w:pPr>
        </w:pPrChange>
      </w:pPr>
      <w:r w:rsidRPr="000D195A">
        <w:rPr>
          <w:rFonts w:ascii="Century" w:hAnsi="Century"/>
        </w:rPr>
        <w:t>ThreadDAL</w:t>
      </w:r>
    </w:p>
    <w:p w:rsidR="00DA3C12" w:rsidRPr="004409AF" w:rsidDel="004409AF" w:rsidRDefault="004409AF" w:rsidP="006B4A50">
      <w:pPr>
        <w:pStyle w:val="Table4-1"/>
        <w:numPr>
          <w:ilvl w:val="0"/>
          <w:numId w:val="0"/>
        </w:numPr>
        <w:ind w:left="720" w:hanging="360"/>
        <w:jc w:val="both"/>
        <w:rPr>
          <w:del w:id="618" w:author="Admin" w:date="2016-12-12T18:08:00Z"/>
          <w:rFonts w:asciiTheme="minorHAnsi" w:hAnsiTheme="minorHAnsi"/>
          <w:sz w:val="2"/>
          <w:rPrChange w:id="619" w:author="Admin" w:date="2016-12-12T18:08:00Z">
            <w:rPr>
              <w:del w:id="620" w:author="Admin" w:date="2016-12-12T18:08:00Z"/>
              <w:rFonts w:asciiTheme="minorHAnsi" w:hAnsiTheme="minorHAnsi"/>
              <w:lang w:val="vi-VN"/>
            </w:rPr>
          </w:rPrChange>
        </w:rPr>
      </w:pPr>
      <w:ins w:id="621" w:author="Admin" w:date="2016-12-12T18:08:00Z">
        <w:r>
          <w:rPr>
            <w:rFonts w:asciiTheme="minorHAnsi" w:hAnsiTheme="minorHAnsi"/>
            <w:sz w:val="2"/>
          </w:rPr>
          <w:t>ơ</w:t>
        </w:r>
      </w:ins>
    </w:p>
    <w:p w:rsidR="00DA3C12" w:rsidDel="004409AF" w:rsidRDefault="00DA3C12" w:rsidP="006B4A50">
      <w:pPr>
        <w:pStyle w:val="Table4-1"/>
        <w:numPr>
          <w:ilvl w:val="0"/>
          <w:numId w:val="0"/>
        </w:numPr>
        <w:ind w:left="720" w:hanging="360"/>
        <w:jc w:val="both"/>
        <w:rPr>
          <w:del w:id="622" w:author="Admin" w:date="2016-12-12T18:07:00Z"/>
          <w:rFonts w:asciiTheme="minorHAnsi" w:hAnsiTheme="minorHAnsi"/>
          <w:lang w:val="vi-VN"/>
        </w:rPr>
      </w:pPr>
    </w:p>
    <w:p w:rsidR="00DA3C12" w:rsidDel="004409AF" w:rsidRDefault="00DA3C12" w:rsidP="006B4A50">
      <w:pPr>
        <w:pStyle w:val="Table4-1"/>
        <w:numPr>
          <w:ilvl w:val="0"/>
          <w:numId w:val="0"/>
        </w:numPr>
        <w:ind w:left="720" w:hanging="360"/>
        <w:jc w:val="both"/>
        <w:rPr>
          <w:del w:id="623" w:author="Admin" w:date="2016-12-12T18:07:00Z"/>
          <w:rFonts w:asciiTheme="minorHAnsi" w:hAnsiTheme="minorHAnsi"/>
          <w:lang w:val="vi-VN"/>
        </w:rPr>
      </w:pPr>
    </w:p>
    <w:p w:rsidR="00DA3C12" w:rsidRPr="004409AF" w:rsidRDefault="00DA3C12" w:rsidP="004409AF">
      <w:pPr>
        <w:pStyle w:val="Table4-1"/>
        <w:numPr>
          <w:ilvl w:val="0"/>
          <w:numId w:val="0"/>
        </w:numPr>
        <w:jc w:val="both"/>
        <w:rPr>
          <w:rFonts w:asciiTheme="minorHAnsi" w:hAnsiTheme="minorHAnsi"/>
          <w:rPrChange w:id="624" w:author="Admin" w:date="2016-12-12T18:07:00Z">
            <w:rPr>
              <w:rFonts w:asciiTheme="minorHAnsi" w:hAnsiTheme="minorHAnsi"/>
              <w:lang w:val="vi-VN"/>
            </w:rPr>
          </w:rPrChange>
        </w:rPr>
        <w:pPrChange w:id="625" w:author="Admin" w:date="2016-12-12T18:07:00Z">
          <w:pPr>
            <w:pStyle w:val="Table4-1"/>
            <w:numPr>
              <w:numId w:val="0"/>
            </w:numPr>
            <w:jc w:val="both"/>
          </w:pPr>
        </w:pPrChange>
      </w:pPr>
    </w:p>
    <w:p w:rsidR="00DA3C12" w:rsidRPr="000D195A" w:rsidRDefault="00DA3C12" w:rsidP="006B4A50">
      <w:pPr>
        <w:pStyle w:val="Table4-1"/>
        <w:numPr>
          <w:ilvl w:val="0"/>
          <w:numId w:val="0"/>
        </w:numPr>
        <w:ind w:left="720" w:hanging="360"/>
        <w:jc w:val="both"/>
        <w:rPr>
          <w:rFonts w:ascii="Century" w:hAnsi="Century"/>
          <w:lang w:val="vi-VN"/>
        </w:rPr>
      </w:pPr>
    </w:p>
    <w:p w:rsidR="00A514EB" w:rsidRPr="000D195A" w:rsidRDefault="00A514EB" w:rsidP="006B4A50">
      <w:pPr>
        <w:pStyle w:val="Heading6"/>
        <w:jc w:val="both"/>
        <w:rPr>
          <w:rFonts w:ascii="Century" w:hAnsi="Century"/>
          <w:lang w:val="vi-VN"/>
        </w:rPr>
      </w:pPr>
      <w:r w:rsidRPr="000D195A">
        <w:rPr>
          <w:rFonts w:ascii="Century" w:hAnsi="Century"/>
        </w:rPr>
        <w:t>OrganizationDAL</w:t>
      </w:r>
    </w:p>
    <w:tbl>
      <w:tblPr>
        <w:tblStyle w:val="Style1"/>
        <w:tblW w:w="0" w:type="auto"/>
        <w:tblLayout w:type="fixed"/>
        <w:tblLook w:val="04A0" w:firstRow="1" w:lastRow="0" w:firstColumn="1" w:lastColumn="0" w:noHBand="0" w:noVBand="1"/>
      </w:tblPr>
      <w:tblGrid>
        <w:gridCol w:w="417"/>
        <w:gridCol w:w="2368"/>
        <w:gridCol w:w="1350"/>
        <w:gridCol w:w="1980"/>
        <w:gridCol w:w="2184"/>
      </w:tblGrid>
      <w:tr w:rsidR="00A514EB" w:rsidRPr="000D195A" w:rsidTr="00473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 w:type="dxa"/>
            <w:shd w:val="clear" w:color="auto" w:fill="92D050"/>
          </w:tcPr>
          <w:p w:rsidR="00A514EB" w:rsidRPr="000D195A" w:rsidRDefault="00A514EB" w:rsidP="006B4A50">
            <w:pPr>
              <w:pStyle w:val="NormalIndent"/>
              <w:jc w:val="both"/>
              <w:rPr>
                <w:lang w:val="vi-VN"/>
              </w:rPr>
            </w:pPr>
            <w:r w:rsidRPr="000D195A">
              <w:rPr>
                <w:lang w:val="vi-VN"/>
              </w:rPr>
              <w:t>No</w:t>
            </w:r>
          </w:p>
        </w:tc>
        <w:tc>
          <w:tcPr>
            <w:tcW w:w="2368"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350"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980"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184"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rsidR="00A514EB" w:rsidRPr="000D195A" w:rsidRDefault="00A514EB" w:rsidP="006B4A50">
            <w:pPr>
              <w:pStyle w:val="comment"/>
              <w:numPr>
                <w:ilvl w:val="0"/>
                <w:numId w:val="108"/>
              </w:numPr>
              <w:jc w:val="both"/>
              <w:rPr>
                <w:rFonts w:ascii="Century" w:hAnsi="Century" w:cs="Times New Roman"/>
                <w:i w:val="0"/>
                <w:color w:val="000000" w:themeColor="text1"/>
                <w:sz w:val="22"/>
                <w:szCs w:val="22"/>
                <w:lang w:val="vi-VN"/>
              </w:rPr>
            </w:pPr>
          </w:p>
        </w:tc>
        <w:tc>
          <w:tcPr>
            <w:tcW w:w="236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AddNewOrganization</w:t>
            </w:r>
          </w:p>
        </w:tc>
        <w:tc>
          <w:tcPr>
            <w:tcW w:w="13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CreateOrganization,</w:t>
            </w:r>
          </w:p>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9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GetOrganizationById</w:t>
            </w:r>
          </w:p>
        </w:tc>
        <w:tc>
          <w:tcPr>
            <w:tcW w:w="218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Add new organization</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rsidR="00A514EB" w:rsidRPr="000D195A" w:rsidRDefault="00A514EB" w:rsidP="006B4A50">
            <w:pPr>
              <w:pStyle w:val="comment"/>
              <w:numPr>
                <w:ilvl w:val="0"/>
                <w:numId w:val="108"/>
              </w:numPr>
              <w:jc w:val="both"/>
              <w:rPr>
                <w:rFonts w:ascii="Century" w:hAnsi="Century" w:cs="Times New Roman"/>
                <w:i w:val="0"/>
                <w:color w:val="000000" w:themeColor="text1"/>
                <w:sz w:val="22"/>
                <w:szCs w:val="22"/>
                <w:lang w:val="vi-VN"/>
              </w:rPr>
            </w:pPr>
          </w:p>
        </w:tc>
        <w:tc>
          <w:tcPr>
            <w:tcW w:w="236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CountOrganizationActiveOrNot</w:t>
            </w:r>
          </w:p>
        </w:tc>
        <w:tc>
          <w:tcPr>
            <w:tcW w:w="13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19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8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Count Organization by active or inactive</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rsidR="00A514EB" w:rsidRPr="000D195A" w:rsidRDefault="00A514EB" w:rsidP="006B4A50">
            <w:pPr>
              <w:pStyle w:val="comment"/>
              <w:numPr>
                <w:ilvl w:val="0"/>
                <w:numId w:val="108"/>
              </w:numPr>
              <w:jc w:val="both"/>
              <w:rPr>
                <w:rFonts w:ascii="Century" w:hAnsi="Century" w:cs="Times New Roman"/>
                <w:i w:val="0"/>
                <w:color w:val="000000" w:themeColor="text1"/>
                <w:sz w:val="22"/>
                <w:szCs w:val="22"/>
                <w:lang w:val="vi-VN"/>
              </w:rPr>
            </w:pPr>
          </w:p>
        </w:tc>
        <w:tc>
          <w:tcPr>
            <w:tcW w:w="236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CountOrganizationVerifyOrNot</w:t>
            </w:r>
          </w:p>
        </w:tc>
        <w:tc>
          <w:tcPr>
            <w:tcW w:w="13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19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8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Count number of organization by verify</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rsidR="00A514EB" w:rsidRPr="000D195A" w:rsidRDefault="00A514EB" w:rsidP="006B4A50">
            <w:pPr>
              <w:pStyle w:val="comment"/>
              <w:numPr>
                <w:ilvl w:val="0"/>
                <w:numId w:val="108"/>
              </w:numPr>
              <w:jc w:val="both"/>
              <w:rPr>
                <w:rFonts w:ascii="Century" w:hAnsi="Century" w:cs="Times New Roman"/>
                <w:i w:val="0"/>
                <w:color w:val="000000" w:themeColor="text1"/>
                <w:sz w:val="22"/>
                <w:szCs w:val="22"/>
                <w:lang w:val="vi-VN"/>
              </w:rPr>
            </w:pPr>
          </w:p>
        </w:tc>
        <w:tc>
          <w:tcPr>
            <w:tcW w:w="236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CountTotalOrganization</w:t>
            </w:r>
          </w:p>
        </w:tc>
        <w:tc>
          <w:tcPr>
            <w:tcW w:w="13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9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8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Count total number of organization</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rsidR="00A514EB" w:rsidRPr="000D195A" w:rsidRDefault="00A514EB" w:rsidP="006B4A50">
            <w:pPr>
              <w:pStyle w:val="comment"/>
              <w:numPr>
                <w:ilvl w:val="0"/>
                <w:numId w:val="108"/>
              </w:numPr>
              <w:jc w:val="both"/>
              <w:rPr>
                <w:rFonts w:ascii="Century" w:hAnsi="Century" w:cs="Times New Roman"/>
                <w:i w:val="0"/>
                <w:color w:val="000000" w:themeColor="text1"/>
                <w:sz w:val="22"/>
                <w:szCs w:val="22"/>
                <w:lang w:val="vi-VN"/>
              </w:rPr>
            </w:pPr>
          </w:p>
        </w:tc>
        <w:tc>
          <w:tcPr>
            <w:tcW w:w="236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CreatEmptyOrganization</w:t>
            </w:r>
          </w:p>
        </w:tc>
        <w:tc>
          <w:tcPr>
            <w:tcW w:w="13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9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Organizations</w:t>
            </w:r>
          </w:p>
        </w:tc>
        <w:tc>
          <w:tcPr>
            <w:tcW w:w="218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Create an empty organization</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rsidR="00A514EB" w:rsidRPr="000D195A" w:rsidRDefault="00A514EB" w:rsidP="006B4A50">
            <w:pPr>
              <w:pStyle w:val="comment"/>
              <w:numPr>
                <w:ilvl w:val="0"/>
                <w:numId w:val="108"/>
              </w:numPr>
              <w:jc w:val="both"/>
              <w:rPr>
                <w:rFonts w:ascii="Century" w:hAnsi="Century" w:cs="Times New Roman"/>
                <w:i w:val="0"/>
                <w:color w:val="000000" w:themeColor="text1"/>
                <w:sz w:val="22"/>
                <w:szCs w:val="22"/>
                <w:lang w:val="vi-VN"/>
              </w:rPr>
            </w:pPr>
          </w:p>
        </w:tc>
        <w:tc>
          <w:tcPr>
            <w:tcW w:w="236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EditOrganization</w:t>
            </w:r>
          </w:p>
        </w:tc>
        <w:tc>
          <w:tcPr>
            <w:tcW w:w="13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organizationBasic, string </w:t>
            </w:r>
          </w:p>
        </w:tc>
        <w:tc>
          <w:tcPr>
            <w:tcW w:w="19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218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Edit organization</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rsidR="00A514EB" w:rsidRPr="000D195A" w:rsidRDefault="00A514EB" w:rsidP="006B4A50">
            <w:pPr>
              <w:pStyle w:val="comment"/>
              <w:numPr>
                <w:ilvl w:val="0"/>
                <w:numId w:val="108"/>
              </w:numPr>
              <w:jc w:val="both"/>
              <w:rPr>
                <w:rFonts w:ascii="Century" w:hAnsi="Century" w:cs="Times New Roman"/>
                <w:i w:val="0"/>
                <w:color w:val="000000" w:themeColor="text1"/>
                <w:sz w:val="22"/>
                <w:szCs w:val="22"/>
                <w:lang w:val="vi-VN"/>
              </w:rPr>
            </w:pPr>
          </w:p>
        </w:tc>
        <w:tc>
          <w:tcPr>
            <w:tcW w:w="236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GetAllOrganization</w:t>
            </w:r>
          </w:p>
        </w:tc>
        <w:tc>
          <w:tcPr>
            <w:tcW w:w="13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9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18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all organization</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rsidR="00A514EB" w:rsidRPr="000D195A" w:rsidRDefault="00A514EB" w:rsidP="006B4A50">
            <w:pPr>
              <w:pStyle w:val="comment"/>
              <w:numPr>
                <w:ilvl w:val="0"/>
                <w:numId w:val="108"/>
              </w:numPr>
              <w:jc w:val="both"/>
              <w:rPr>
                <w:rFonts w:ascii="Century" w:hAnsi="Century" w:cs="Times New Roman"/>
                <w:i w:val="0"/>
                <w:color w:val="000000" w:themeColor="text1"/>
                <w:sz w:val="22"/>
                <w:szCs w:val="22"/>
                <w:lang w:val="vi-VN"/>
              </w:rPr>
            </w:pPr>
          </w:p>
        </w:tc>
        <w:tc>
          <w:tcPr>
            <w:tcW w:w="236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GetFullOrganizationBas</w:t>
            </w:r>
            <w:r w:rsidRPr="000D195A">
              <w:rPr>
                <w:lang w:val="vi-VN"/>
              </w:rPr>
              <w:lastRenderedPageBreak/>
              <w:t>icInformation</w:t>
            </w:r>
          </w:p>
        </w:tc>
        <w:tc>
          <w:tcPr>
            <w:tcW w:w="13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lastRenderedPageBreak/>
              <w:t>Int</w:t>
            </w:r>
          </w:p>
        </w:tc>
        <w:tc>
          <w:tcPr>
            <w:tcW w:w="19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OrganizationBasic</w:t>
            </w:r>
          </w:p>
        </w:tc>
        <w:tc>
          <w:tcPr>
            <w:tcW w:w="218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 xml:space="preserve">Get all organization </w:t>
            </w:r>
            <w:r w:rsidRPr="000D195A">
              <w:lastRenderedPageBreak/>
              <w:t>information</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rsidR="00A514EB" w:rsidRPr="000D195A" w:rsidRDefault="00A514EB" w:rsidP="006B4A50">
            <w:pPr>
              <w:pStyle w:val="comment"/>
              <w:numPr>
                <w:ilvl w:val="0"/>
                <w:numId w:val="108"/>
              </w:numPr>
              <w:jc w:val="both"/>
              <w:rPr>
                <w:rFonts w:ascii="Century" w:hAnsi="Century" w:cs="Times New Roman"/>
                <w:i w:val="0"/>
                <w:color w:val="000000" w:themeColor="text1"/>
                <w:sz w:val="22"/>
                <w:szCs w:val="22"/>
                <w:lang w:val="vi-VN"/>
              </w:rPr>
            </w:pPr>
          </w:p>
        </w:tc>
        <w:tc>
          <w:tcPr>
            <w:tcW w:w="236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GetNewestCreatedOrgzation</w:t>
            </w:r>
          </w:p>
        </w:tc>
        <w:tc>
          <w:tcPr>
            <w:tcW w:w="13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9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18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New list new created organization</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rsidR="00A514EB" w:rsidRPr="000D195A" w:rsidRDefault="00A514EB" w:rsidP="006B4A50">
            <w:pPr>
              <w:pStyle w:val="comment"/>
              <w:numPr>
                <w:ilvl w:val="0"/>
                <w:numId w:val="108"/>
              </w:numPr>
              <w:jc w:val="both"/>
              <w:rPr>
                <w:rFonts w:ascii="Century" w:hAnsi="Century" w:cs="Times New Roman"/>
                <w:i w:val="0"/>
                <w:color w:val="000000" w:themeColor="text1"/>
                <w:sz w:val="22"/>
                <w:szCs w:val="22"/>
                <w:lang w:val="vi-VN"/>
              </w:rPr>
            </w:pPr>
          </w:p>
        </w:tc>
        <w:tc>
          <w:tcPr>
            <w:tcW w:w="236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GetOrganizationById</w:t>
            </w:r>
          </w:p>
        </w:tc>
        <w:tc>
          <w:tcPr>
            <w:tcW w:w="13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9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18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organization by ID</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rsidR="00A514EB" w:rsidRPr="000D195A" w:rsidRDefault="00A514EB" w:rsidP="006B4A50">
            <w:pPr>
              <w:pStyle w:val="comment"/>
              <w:numPr>
                <w:ilvl w:val="0"/>
                <w:numId w:val="108"/>
              </w:numPr>
              <w:jc w:val="both"/>
              <w:rPr>
                <w:rFonts w:ascii="Century" w:hAnsi="Century" w:cs="Times New Roman"/>
                <w:i w:val="0"/>
                <w:color w:val="000000" w:themeColor="text1"/>
                <w:sz w:val="22"/>
                <w:szCs w:val="22"/>
                <w:lang w:val="vi-VN"/>
              </w:rPr>
            </w:pPr>
          </w:p>
        </w:tc>
        <w:tc>
          <w:tcPr>
            <w:tcW w:w="236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GetOrganizationOrderByDecendingPoint</w:t>
            </w:r>
          </w:p>
        </w:tc>
        <w:tc>
          <w:tcPr>
            <w:tcW w:w="13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9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18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List organization order by descending point</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rsidR="00A514EB" w:rsidRPr="000D195A" w:rsidRDefault="00A514EB" w:rsidP="006B4A50">
            <w:pPr>
              <w:pStyle w:val="comment"/>
              <w:numPr>
                <w:ilvl w:val="0"/>
                <w:numId w:val="108"/>
              </w:numPr>
              <w:jc w:val="both"/>
              <w:rPr>
                <w:rFonts w:ascii="Century" w:hAnsi="Century" w:cs="Times New Roman"/>
                <w:i w:val="0"/>
                <w:color w:val="000000" w:themeColor="text1"/>
                <w:sz w:val="22"/>
                <w:szCs w:val="22"/>
                <w:lang w:val="vi-VN"/>
              </w:rPr>
            </w:pPr>
          </w:p>
        </w:tc>
        <w:tc>
          <w:tcPr>
            <w:tcW w:w="236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GetStatisticAboutOrgaization</w:t>
            </w:r>
          </w:p>
        </w:tc>
        <w:tc>
          <w:tcPr>
            <w:tcW w:w="13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9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StatisticManageBasicInforDTO</w:t>
            </w:r>
          </w:p>
        </w:tc>
        <w:tc>
          <w:tcPr>
            <w:tcW w:w="218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statistic about organization</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rsidR="00A514EB" w:rsidRPr="000D195A" w:rsidRDefault="00A514EB" w:rsidP="006B4A50">
            <w:pPr>
              <w:pStyle w:val="comment"/>
              <w:numPr>
                <w:ilvl w:val="0"/>
                <w:numId w:val="108"/>
              </w:numPr>
              <w:jc w:val="both"/>
              <w:rPr>
                <w:rFonts w:ascii="Century" w:hAnsi="Century" w:cs="Times New Roman"/>
                <w:i w:val="0"/>
                <w:color w:val="000000" w:themeColor="text1"/>
                <w:sz w:val="22"/>
                <w:szCs w:val="22"/>
                <w:lang w:val="vi-VN"/>
              </w:rPr>
            </w:pPr>
          </w:p>
        </w:tc>
        <w:tc>
          <w:tcPr>
            <w:tcW w:w="236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GetTopOrganization</w:t>
            </w:r>
          </w:p>
        </w:tc>
        <w:tc>
          <w:tcPr>
            <w:tcW w:w="13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9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18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the top organizations</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rsidR="00A514EB" w:rsidRPr="000D195A" w:rsidRDefault="00A514EB" w:rsidP="006B4A50">
            <w:pPr>
              <w:pStyle w:val="comment"/>
              <w:numPr>
                <w:ilvl w:val="0"/>
                <w:numId w:val="108"/>
              </w:numPr>
              <w:jc w:val="both"/>
              <w:rPr>
                <w:rFonts w:ascii="Century" w:hAnsi="Century" w:cs="Times New Roman"/>
                <w:i w:val="0"/>
                <w:color w:val="000000" w:themeColor="text1"/>
                <w:sz w:val="22"/>
                <w:szCs w:val="22"/>
                <w:lang w:val="vi-VN"/>
              </w:rPr>
            </w:pPr>
          </w:p>
        </w:tc>
        <w:tc>
          <w:tcPr>
            <w:tcW w:w="236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GetTopThreeOrganizations</w:t>
            </w:r>
          </w:p>
        </w:tc>
        <w:tc>
          <w:tcPr>
            <w:tcW w:w="13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9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18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Get the 3 top organizations</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rsidR="00A514EB" w:rsidRPr="000D195A" w:rsidRDefault="00A514EB" w:rsidP="006B4A50">
            <w:pPr>
              <w:pStyle w:val="comment"/>
              <w:numPr>
                <w:ilvl w:val="0"/>
                <w:numId w:val="108"/>
              </w:numPr>
              <w:jc w:val="both"/>
              <w:rPr>
                <w:rFonts w:ascii="Century" w:hAnsi="Century" w:cs="Times New Roman"/>
                <w:i w:val="0"/>
                <w:color w:val="000000" w:themeColor="text1"/>
                <w:sz w:val="22"/>
                <w:szCs w:val="22"/>
                <w:lang w:val="vi-VN"/>
              </w:rPr>
            </w:pPr>
          </w:p>
        </w:tc>
        <w:tc>
          <w:tcPr>
            <w:tcW w:w="236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UpdateOrganization</w:t>
            </w:r>
          </w:p>
        </w:tc>
        <w:tc>
          <w:tcPr>
            <w:tcW w:w="135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w:t>
            </w:r>
          </w:p>
        </w:tc>
        <w:tc>
          <w:tcPr>
            <w:tcW w:w="19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w:t>
            </w:r>
          </w:p>
        </w:tc>
        <w:tc>
          <w:tcPr>
            <w:tcW w:w="218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Update organization</w:t>
            </w:r>
          </w:p>
        </w:tc>
      </w:tr>
    </w:tbl>
    <w:p w:rsidR="00A514EB" w:rsidRPr="000D195A" w:rsidRDefault="00A514EB" w:rsidP="004409AF">
      <w:pPr>
        <w:pStyle w:val="Table4-1"/>
        <w:rPr>
          <w:rFonts w:ascii="Century" w:hAnsi="Century"/>
          <w:lang w:val="vi-VN"/>
        </w:rPr>
        <w:pPrChange w:id="626" w:author="Admin" w:date="2016-12-12T18:08:00Z">
          <w:pPr>
            <w:pStyle w:val="Table4-1"/>
            <w:jc w:val="both"/>
          </w:pPr>
        </w:pPrChange>
      </w:pPr>
      <w:r w:rsidRPr="000D195A">
        <w:rPr>
          <w:rFonts w:ascii="Century" w:hAnsi="Century"/>
        </w:rPr>
        <w:t>OrganizationDAL</w:t>
      </w:r>
    </w:p>
    <w:p w:rsidR="00A514EB" w:rsidRPr="000D195A" w:rsidRDefault="00A514EB" w:rsidP="006B4A50">
      <w:pPr>
        <w:pStyle w:val="Caption"/>
        <w:rPr>
          <w:rFonts w:ascii="Century" w:hAnsi="Century"/>
          <w:lang w:val="vi-VN"/>
        </w:rPr>
      </w:pPr>
    </w:p>
    <w:p w:rsidR="00A514EB" w:rsidRPr="000D195A" w:rsidRDefault="00A514EB" w:rsidP="006B4A50">
      <w:pPr>
        <w:pStyle w:val="Heading6"/>
        <w:jc w:val="both"/>
        <w:rPr>
          <w:rFonts w:ascii="Century" w:hAnsi="Century"/>
          <w:lang w:val="vi-VN"/>
        </w:rPr>
      </w:pPr>
      <w:r w:rsidRPr="000D195A">
        <w:rPr>
          <w:rFonts w:ascii="Century" w:hAnsi="Century"/>
        </w:rPr>
        <w:t>DonationDAL</w:t>
      </w:r>
    </w:p>
    <w:tbl>
      <w:tblPr>
        <w:tblStyle w:val="Style1"/>
        <w:tblW w:w="0" w:type="auto"/>
        <w:tblLayout w:type="fixed"/>
        <w:tblLook w:val="04A0" w:firstRow="1" w:lastRow="0" w:firstColumn="1" w:lastColumn="0" w:noHBand="0" w:noVBand="1"/>
      </w:tblPr>
      <w:tblGrid>
        <w:gridCol w:w="449"/>
        <w:gridCol w:w="3554"/>
        <w:gridCol w:w="1315"/>
        <w:gridCol w:w="1427"/>
        <w:gridCol w:w="1554"/>
      </w:tblGrid>
      <w:tr w:rsidR="00A514EB"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shd w:val="clear" w:color="auto" w:fill="92D050"/>
          </w:tcPr>
          <w:p w:rsidR="00A514EB" w:rsidRPr="000D195A" w:rsidRDefault="00A514EB" w:rsidP="006B4A50">
            <w:pPr>
              <w:pStyle w:val="NormalIndent"/>
              <w:jc w:val="both"/>
              <w:rPr>
                <w:lang w:val="vi-VN"/>
              </w:rPr>
            </w:pPr>
            <w:r w:rsidRPr="000D195A">
              <w:rPr>
                <w:lang w:val="vi-VN"/>
              </w:rPr>
              <w:t>No</w:t>
            </w:r>
          </w:p>
        </w:tc>
        <w:tc>
          <w:tcPr>
            <w:tcW w:w="3554"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315"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427"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554"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rsidR="00A514EB" w:rsidRPr="000D195A" w:rsidRDefault="00A514EB" w:rsidP="006B4A50">
            <w:pPr>
              <w:pStyle w:val="comment"/>
              <w:numPr>
                <w:ilvl w:val="0"/>
                <w:numId w:val="175"/>
              </w:numPr>
              <w:jc w:val="both"/>
              <w:rPr>
                <w:rFonts w:ascii="Century" w:hAnsi="Century" w:cs="Times New Roman"/>
                <w:i w:val="0"/>
                <w:color w:val="000000" w:themeColor="text1"/>
                <w:sz w:val="22"/>
                <w:szCs w:val="22"/>
                <w:lang w:val="vi-VN"/>
              </w:rPr>
            </w:pPr>
          </w:p>
        </w:tc>
        <w:tc>
          <w:tcPr>
            <w:tcW w:w="3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AddNewDonation</w:t>
            </w:r>
          </w:p>
        </w:tc>
        <w:tc>
          <w:tcPr>
            <w:tcW w:w="131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DonationDTO</w:t>
            </w:r>
          </w:p>
        </w:tc>
        <w:tc>
          <w:tcPr>
            <w:tcW w:w="142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Add new donation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rsidR="00A514EB" w:rsidRPr="000D195A" w:rsidRDefault="00A514EB" w:rsidP="006B4A50">
            <w:pPr>
              <w:pStyle w:val="comment"/>
              <w:numPr>
                <w:ilvl w:val="0"/>
                <w:numId w:val="175"/>
              </w:numPr>
              <w:jc w:val="both"/>
              <w:rPr>
                <w:rFonts w:ascii="Century" w:hAnsi="Century" w:cs="Times New Roman"/>
                <w:i w:val="0"/>
                <w:color w:val="000000" w:themeColor="text1"/>
                <w:sz w:val="22"/>
                <w:szCs w:val="22"/>
                <w:lang w:val="vi-VN"/>
              </w:rPr>
            </w:pPr>
          </w:p>
        </w:tc>
        <w:tc>
          <w:tcPr>
            <w:tcW w:w="3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GetFullInformationOfDonation</w:t>
            </w:r>
          </w:p>
        </w:tc>
        <w:tc>
          <w:tcPr>
            <w:tcW w:w="131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42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DonationDTO</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full information of donations</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rsidR="00A514EB" w:rsidRPr="000D195A" w:rsidRDefault="00A514EB" w:rsidP="006B4A50">
            <w:pPr>
              <w:pStyle w:val="comment"/>
              <w:numPr>
                <w:ilvl w:val="0"/>
                <w:numId w:val="175"/>
              </w:numPr>
              <w:jc w:val="both"/>
              <w:rPr>
                <w:rFonts w:ascii="Century" w:hAnsi="Century" w:cs="Times New Roman"/>
                <w:i w:val="0"/>
                <w:color w:val="000000" w:themeColor="text1"/>
                <w:sz w:val="22"/>
                <w:szCs w:val="22"/>
                <w:lang w:val="vi-VN"/>
              </w:rPr>
            </w:pPr>
          </w:p>
        </w:tc>
        <w:tc>
          <w:tcPr>
            <w:tcW w:w="3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GetLastDonateInformation</w:t>
            </w:r>
          </w:p>
        </w:tc>
        <w:tc>
          <w:tcPr>
            <w:tcW w:w="131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42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Donation</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the information of last donation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rsidR="00A514EB" w:rsidRPr="000D195A" w:rsidRDefault="00A514EB" w:rsidP="006B4A50">
            <w:pPr>
              <w:pStyle w:val="comment"/>
              <w:numPr>
                <w:ilvl w:val="0"/>
                <w:numId w:val="175"/>
              </w:numPr>
              <w:jc w:val="both"/>
              <w:rPr>
                <w:rFonts w:ascii="Century" w:hAnsi="Century" w:cs="Times New Roman"/>
                <w:i w:val="0"/>
                <w:color w:val="000000" w:themeColor="text1"/>
                <w:sz w:val="22"/>
                <w:szCs w:val="22"/>
                <w:lang w:val="vi-VN"/>
              </w:rPr>
            </w:pPr>
          </w:p>
        </w:tc>
        <w:tc>
          <w:tcPr>
            <w:tcW w:w="3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GetNumberEventDonatedInByUsingUserId</w:t>
            </w:r>
          </w:p>
        </w:tc>
        <w:tc>
          <w:tcPr>
            <w:tcW w:w="131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42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the number event donated by an user</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rsidR="00A514EB" w:rsidRPr="000D195A" w:rsidRDefault="00A514EB" w:rsidP="006B4A50">
            <w:pPr>
              <w:pStyle w:val="comment"/>
              <w:numPr>
                <w:ilvl w:val="0"/>
                <w:numId w:val="175"/>
              </w:numPr>
              <w:jc w:val="both"/>
              <w:rPr>
                <w:rFonts w:ascii="Century" w:hAnsi="Century" w:cs="Times New Roman"/>
                <w:i w:val="0"/>
                <w:color w:val="000000" w:themeColor="text1"/>
                <w:sz w:val="22"/>
                <w:szCs w:val="22"/>
                <w:lang w:val="vi-VN"/>
              </w:rPr>
            </w:pPr>
          </w:p>
        </w:tc>
        <w:tc>
          <w:tcPr>
            <w:tcW w:w="3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GetTopNumberDonator</w:t>
            </w:r>
          </w:p>
        </w:tc>
        <w:tc>
          <w:tcPr>
            <w:tcW w:w="131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42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The list top donors</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rsidR="00A514EB" w:rsidRPr="000D195A" w:rsidRDefault="00A514EB" w:rsidP="006B4A50">
            <w:pPr>
              <w:pStyle w:val="comment"/>
              <w:numPr>
                <w:ilvl w:val="0"/>
                <w:numId w:val="175"/>
              </w:numPr>
              <w:jc w:val="both"/>
              <w:rPr>
                <w:rFonts w:ascii="Century" w:hAnsi="Century" w:cs="Times New Roman"/>
                <w:i w:val="0"/>
                <w:color w:val="000000" w:themeColor="text1"/>
                <w:sz w:val="22"/>
                <w:szCs w:val="22"/>
                <w:lang w:val="vi-VN"/>
              </w:rPr>
            </w:pPr>
          </w:p>
        </w:tc>
        <w:tc>
          <w:tcPr>
            <w:tcW w:w="3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GetTopRecentlyDonator</w:t>
            </w:r>
          </w:p>
        </w:tc>
        <w:tc>
          <w:tcPr>
            <w:tcW w:w="131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42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List&lt;DonationDTO&gt;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top recently donors</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rsidR="00A514EB" w:rsidRPr="000D195A" w:rsidRDefault="00A514EB" w:rsidP="006B4A50">
            <w:pPr>
              <w:pStyle w:val="comment"/>
              <w:numPr>
                <w:ilvl w:val="0"/>
                <w:numId w:val="175"/>
              </w:numPr>
              <w:jc w:val="both"/>
              <w:rPr>
                <w:rFonts w:ascii="Century" w:hAnsi="Century" w:cs="Times New Roman"/>
                <w:i w:val="0"/>
                <w:color w:val="000000" w:themeColor="text1"/>
                <w:sz w:val="22"/>
                <w:szCs w:val="22"/>
                <w:lang w:val="vi-VN"/>
              </w:rPr>
            </w:pPr>
          </w:p>
        </w:tc>
        <w:tc>
          <w:tcPr>
            <w:tcW w:w="3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GetTotalMoneyDonatedInByUsingUserId</w:t>
            </w:r>
          </w:p>
        </w:tc>
        <w:tc>
          <w:tcPr>
            <w:tcW w:w="131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42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decimal</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List total money donated by an user</w:t>
            </w:r>
          </w:p>
        </w:tc>
      </w:tr>
    </w:tbl>
    <w:p w:rsidR="00A514EB" w:rsidRPr="000D195A" w:rsidRDefault="00A514EB" w:rsidP="004409AF">
      <w:pPr>
        <w:pStyle w:val="Table4-1"/>
        <w:rPr>
          <w:rFonts w:ascii="Century" w:hAnsi="Century"/>
          <w:lang w:val="vi-VN"/>
        </w:rPr>
        <w:pPrChange w:id="627" w:author="Admin" w:date="2016-12-12T18:08:00Z">
          <w:pPr>
            <w:pStyle w:val="Table4-1"/>
            <w:jc w:val="both"/>
          </w:pPr>
        </w:pPrChange>
      </w:pPr>
      <w:r w:rsidRPr="000D195A">
        <w:rPr>
          <w:rFonts w:ascii="Century" w:hAnsi="Century"/>
        </w:rPr>
        <w:t>DonationDAL</w:t>
      </w:r>
    </w:p>
    <w:p w:rsidR="00A514EB" w:rsidRPr="000D195A" w:rsidRDefault="00A514EB" w:rsidP="006B4A50">
      <w:pPr>
        <w:pStyle w:val="Heading6"/>
        <w:jc w:val="both"/>
        <w:rPr>
          <w:rFonts w:ascii="Century" w:hAnsi="Century"/>
          <w:lang w:val="vi-VN"/>
        </w:rPr>
      </w:pPr>
      <w:r w:rsidRPr="000D195A">
        <w:rPr>
          <w:rFonts w:ascii="Century" w:hAnsi="Century"/>
        </w:rPr>
        <w:t>SearchDAL</w:t>
      </w:r>
    </w:p>
    <w:tbl>
      <w:tblPr>
        <w:tblStyle w:val="Style1"/>
        <w:tblW w:w="0" w:type="auto"/>
        <w:tblLook w:val="04A0" w:firstRow="1" w:lastRow="0" w:firstColumn="1" w:lastColumn="0" w:noHBand="0" w:noVBand="1"/>
      </w:tblPr>
      <w:tblGrid>
        <w:gridCol w:w="494"/>
        <w:gridCol w:w="2501"/>
        <w:gridCol w:w="1218"/>
        <w:gridCol w:w="2591"/>
        <w:gridCol w:w="1840"/>
      </w:tblGrid>
      <w:tr w:rsidR="00A514EB"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rsidR="00A514EB" w:rsidRPr="000D195A" w:rsidRDefault="00A514EB" w:rsidP="006B4A50">
            <w:pPr>
              <w:pStyle w:val="NormalIndent"/>
              <w:jc w:val="both"/>
              <w:rPr>
                <w:lang w:val="vi-VN"/>
              </w:rPr>
            </w:pPr>
            <w:r w:rsidRPr="000D195A">
              <w:rPr>
                <w:lang w:val="vi-VN"/>
              </w:rPr>
              <w:t>No</w:t>
            </w:r>
          </w:p>
        </w:tc>
        <w:tc>
          <w:tcPr>
            <w:tcW w:w="2031"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711"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827"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A514EB" w:rsidRPr="000D195A" w:rsidRDefault="00A514EB" w:rsidP="006B4A50">
            <w:pPr>
              <w:pStyle w:val="comment"/>
              <w:numPr>
                <w:ilvl w:val="0"/>
                <w:numId w:val="176"/>
              </w:numPr>
              <w:jc w:val="both"/>
              <w:rPr>
                <w:rFonts w:ascii="Century" w:hAnsi="Century" w:cs="Times New Roman"/>
                <w:i w:val="0"/>
                <w:color w:val="000000" w:themeColor="text1"/>
                <w:sz w:val="22"/>
                <w:szCs w:val="22"/>
                <w:lang w:val="vi-VN"/>
              </w:rPr>
            </w:pPr>
          </w:p>
        </w:tc>
        <w:tc>
          <w:tcPr>
            <w:tcW w:w="203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GetAllImageThreadById</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7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List&lt;ThreadAlbumImage&gt;</w:t>
            </w:r>
          </w:p>
        </w:tc>
        <w:tc>
          <w:tcPr>
            <w:tcW w:w="282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List all image of a thread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A514EB" w:rsidRPr="000D195A" w:rsidRDefault="00A514EB" w:rsidP="006B4A50">
            <w:pPr>
              <w:pStyle w:val="comment"/>
              <w:numPr>
                <w:ilvl w:val="0"/>
                <w:numId w:val="176"/>
              </w:numPr>
              <w:jc w:val="both"/>
              <w:rPr>
                <w:rFonts w:ascii="Century" w:hAnsi="Century" w:cs="Times New Roman"/>
                <w:i w:val="0"/>
                <w:color w:val="000000" w:themeColor="text1"/>
                <w:sz w:val="22"/>
                <w:szCs w:val="22"/>
                <w:lang w:val="vi-VN"/>
              </w:rPr>
            </w:pPr>
          </w:p>
        </w:tc>
        <w:tc>
          <w:tcPr>
            <w:tcW w:w="203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GetMainImageEventById</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7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EventAlbumImage</w:t>
            </w:r>
          </w:p>
        </w:tc>
        <w:tc>
          <w:tcPr>
            <w:tcW w:w="282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avatar of thread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A514EB" w:rsidRPr="000D195A" w:rsidRDefault="00A514EB" w:rsidP="006B4A50">
            <w:pPr>
              <w:pStyle w:val="comment"/>
              <w:numPr>
                <w:ilvl w:val="0"/>
                <w:numId w:val="176"/>
              </w:numPr>
              <w:jc w:val="both"/>
              <w:rPr>
                <w:rFonts w:ascii="Century" w:hAnsi="Century" w:cs="Times New Roman"/>
                <w:i w:val="0"/>
                <w:color w:val="000000" w:themeColor="text1"/>
                <w:sz w:val="22"/>
                <w:szCs w:val="22"/>
                <w:lang w:val="vi-VN"/>
              </w:rPr>
            </w:pPr>
          </w:p>
        </w:tc>
        <w:tc>
          <w:tcPr>
            <w:tcW w:w="203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GetUserInfoById</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82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 xml:space="preserve">Get user information </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A514EB" w:rsidRPr="000D195A" w:rsidRDefault="00A514EB" w:rsidP="006B4A50">
            <w:pPr>
              <w:pStyle w:val="comment"/>
              <w:numPr>
                <w:ilvl w:val="0"/>
                <w:numId w:val="176"/>
              </w:numPr>
              <w:jc w:val="both"/>
              <w:rPr>
                <w:rFonts w:ascii="Century" w:hAnsi="Century" w:cs="Times New Roman"/>
                <w:i w:val="0"/>
                <w:color w:val="000000" w:themeColor="text1"/>
                <w:sz w:val="22"/>
                <w:szCs w:val="22"/>
                <w:lang w:val="vi-VN"/>
              </w:rPr>
            </w:pPr>
          </w:p>
        </w:tc>
        <w:tc>
          <w:tcPr>
            <w:tcW w:w="203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GetUserNameById</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7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82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user name by user ID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A514EB" w:rsidRPr="000D195A" w:rsidRDefault="00A514EB" w:rsidP="006B4A50">
            <w:pPr>
              <w:pStyle w:val="comment"/>
              <w:numPr>
                <w:ilvl w:val="0"/>
                <w:numId w:val="176"/>
              </w:numPr>
              <w:jc w:val="both"/>
              <w:rPr>
                <w:rFonts w:ascii="Century" w:hAnsi="Century" w:cs="Times New Roman"/>
                <w:i w:val="0"/>
                <w:color w:val="000000" w:themeColor="text1"/>
                <w:sz w:val="22"/>
                <w:szCs w:val="22"/>
                <w:lang w:val="vi-VN"/>
              </w:rPr>
            </w:pPr>
          </w:p>
        </w:tc>
        <w:tc>
          <w:tcPr>
            <w:tcW w:w="203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SearchEvent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List&lt;Event&gt;</w:t>
            </w:r>
          </w:p>
        </w:tc>
        <w:tc>
          <w:tcPr>
            <w:tcW w:w="282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Search event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A514EB" w:rsidRPr="000D195A" w:rsidRDefault="00A514EB" w:rsidP="006B4A50">
            <w:pPr>
              <w:pStyle w:val="comment"/>
              <w:numPr>
                <w:ilvl w:val="0"/>
                <w:numId w:val="176"/>
              </w:numPr>
              <w:jc w:val="both"/>
              <w:rPr>
                <w:rFonts w:ascii="Century" w:hAnsi="Century" w:cs="Times New Roman"/>
                <w:i w:val="0"/>
                <w:color w:val="000000" w:themeColor="text1"/>
                <w:sz w:val="22"/>
                <w:szCs w:val="22"/>
                <w:lang w:val="vi-VN"/>
              </w:rPr>
            </w:pPr>
          </w:p>
        </w:tc>
        <w:tc>
          <w:tcPr>
            <w:tcW w:w="203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SearchOrganizations</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List&lt;Organization&gt;</w:t>
            </w:r>
          </w:p>
        </w:tc>
        <w:tc>
          <w:tcPr>
            <w:tcW w:w="282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Search Organization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A514EB" w:rsidRPr="000D195A" w:rsidRDefault="00A514EB" w:rsidP="006B4A50">
            <w:pPr>
              <w:pStyle w:val="comment"/>
              <w:numPr>
                <w:ilvl w:val="0"/>
                <w:numId w:val="176"/>
              </w:numPr>
              <w:jc w:val="both"/>
              <w:rPr>
                <w:rFonts w:ascii="Century" w:hAnsi="Century" w:cs="Times New Roman"/>
                <w:i w:val="0"/>
                <w:color w:val="000000" w:themeColor="text1"/>
                <w:sz w:val="22"/>
                <w:szCs w:val="22"/>
                <w:lang w:val="vi-VN"/>
              </w:rPr>
            </w:pPr>
          </w:p>
        </w:tc>
        <w:tc>
          <w:tcPr>
            <w:tcW w:w="203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SearchThreads</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List&lt;Thread&gt;</w:t>
            </w:r>
          </w:p>
        </w:tc>
        <w:tc>
          <w:tcPr>
            <w:tcW w:w="282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 xml:space="preserve">Search Thread </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A514EB" w:rsidRPr="000D195A" w:rsidRDefault="00A514EB" w:rsidP="006B4A50">
            <w:pPr>
              <w:pStyle w:val="comment"/>
              <w:numPr>
                <w:ilvl w:val="0"/>
                <w:numId w:val="176"/>
              </w:numPr>
              <w:jc w:val="both"/>
              <w:rPr>
                <w:rFonts w:ascii="Century" w:hAnsi="Century" w:cs="Times New Roman"/>
                <w:i w:val="0"/>
                <w:color w:val="000000" w:themeColor="text1"/>
                <w:sz w:val="22"/>
                <w:szCs w:val="22"/>
                <w:lang w:val="vi-VN"/>
              </w:rPr>
            </w:pPr>
          </w:p>
        </w:tc>
        <w:tc>
          <w:tcPr>
            <w:tcW w:w="203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SearchUserInfo</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List&lt;User_Information&gt;</w:t>
            </w:r>
          </w:p>
        </w:tc>
        <w:tc>
          <w:tcPr>
            <w:tcW w:w="282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Search User information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A514EB" w:rsidRPr="000D195A" w:rsidRDefault="00A514EB" w:rsidP="006B4A50">
            <w:pPr>
              <w:pStyle w:val="comment"/>
              <w:numPr>
                <w:ilvl w:val="0"/>
                <w:numId w:val="176"/>
              </w:numPr>
              <w:jc w:val="both"/>
              <w:rPr>
                <w:rFonts w:ascii="Century" w:hAnsi="Century" w:cs="Times New Roman"/>
                <w:i w:val="0"/>
                <w:color w:val="000000" w:themeColor="text1"/>
                <w:sz w:val="22"/>
                <w:szCs w:val="22"/>
                <w:lang w:val="vi-VN"/>
              </w:rPr>
            </w:pPr>
          </w:p>
        </w:tc>
        <w:tc>
          <w:tcPr>
            <w:tcW w:w="203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SearchUsers</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List&lt;Ws_User&gt;</w:t>
            </w:r>
          </w:p>
        </w:tc>
        <w:tc>
          <w:tcPr>
            <w:tcW w:w="282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Search User account</w:t>
            </w:r>
          </w:p>
        </w:tc>
      </w:tr>
    </w:tbl>
    <w:p w:rsidR="004409AF" w:rsidRDefault="00A514EB" w:rsidP="004409AF">
      <w:pPr>
        <w:pStyle w:val="Table4-1"/>
        <w:rPr>
          <w:ins w:id="628" w:author="Admin" w:date="2016-12-12T18:08:00Z"/>
          <w:rFonts w:ascii="Century" w:hAnsi="Century"/>
        </w:rPr>
      </w:pPr>
      <w:r w:rsidRPr="000D195A">
        <w:rPr>
          <w:rFonts w:ascii="Century" w:hAnsi="Century"/>
        </w:rPr>
        <w:t>SearchDAL</w:t>
      </w:r>
    </w:p>
    <w:p w:rsidR="004409AF" w:rsidRDefault="004409AF">
      <w:pPr>
        <w:rPr>
          <w:ins w:id="629" w:author="Admin" w:date="2016-12-12T18:08:00Z"/>
          <w:rFonts w:ascii="Century" w:hAnsi="Century"/>
          <w:b/>
        </w:rPr>
      </w:pPr>
      <w:ins w:id="630" w:author="Admin" w:date="2016-12-12T18:08:00Z">
        <w:r>
          <w:rPr>
            <w:rFonts w:ascii="Century" w:hAnsi="Century"/>
          </w:rPr>
          <w:br w:type="page"/>
        </w:r>
      </w:ins>
    </w:p>
    <w:p w:rsidR="00A514EB" w:rsidRPr="004409AF" w:rsidRDefault="00A514EB" w:rsidP="004409AF">
      <w:pPr>
        <w:pStyle w:val="Table4-1"/>
        <w:numPr>
          <w:ilvl w:val="0"/>
          <w:numId w:val="0"/>
        </w:numPr>
        <w:ind w:left="720"/>
        <w:jc w:val="left"/>
        <w:rPr>
          <w:rFonts w:ascii="Century" w:hAnsi="Century"/>
          <w:sz w:val="6"/>
          <w:lang w:val="vi-VN"/>
          <w:rPrChange w:id="631" w:author="Admin" w:date="2016-12-12T18:08:00Z">
            <w:rPr>
              <w:rFonts w:ascii="Century" w:hAnsi="Century"/>
              <w:lang w:val="vi-VN"/>
            </w:rPr>
          </w:rPrChange>
        </w:rPr>
        <w:pPrChange w:id="632" w:author="Admin" w:date="2016-12-12T18:08:00Z">
          <w:pPr>
            <w:pStyle w:val="Table4-1"/>
            <w:jc w:val="both"/>
          </w:pPr>
        </w:pPrChange>
      </w:pPr>
    </w:p>
    <w:p w:rsidR="00A514EB" w:rsidRPr="000D195A" w:rsidRDefault="00A514EB" w:rsidP="006B4A50">
      <w:pPr>
        <w:pStyle w:val="Heading6"/>
        <w:jc w:val="both"/>
        <w:rPr>
          <w:rFonts w:ascii="Century" w:hAnsi="Century"/>
          <w:lang w:val="vi-VN"/>
        </w:rPr>
      </w:pPr>
      <w:r w:rsidRPr="000D195A">
        <w:rPr>
          <w:rFonts w:ascii="Century" w:hAnsi="Century"/>
        </w:rPr>
        <w:t>ConversationDAL</w:t>
      </w:r>
    </w:p>
    <w:tbl>
      <w:tblPr>
        <w:tblStyle w:val="Style1"/>
        <w:tblW w:w="0" w:type="auto"/>
        <w:tblLayout w:type="fixed"/>
        <w:tblLook w:val="04A0" w:firstRow="1" w:lastRow="0" w:firstColumn="1" w:lastColumn="0" w:noHBand="0" w:noVBand="1"/>
      </w:tblPr>
      <w:tblGrid>
        <w:gridCol w:w="441"/>
        <w:gridCol w:w="2713"/>
        <w:gridCol w:w="1199"/>
        <w:gridCol w:w="2302"/>
        <w:gridCol w:w="1620"/>
      </w:tblGrid>
      <w:tr w:rsidR="00A514EB"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shd w:val="clear" w:color="auto" w:fill="92D050"/>
          </w:tcPr>
          <w:p w:rsidR="00A514EB" w:rsidRPr="000D195A" w:rsidRDefault="00A514EB" w:rsidP="006B4A50">
            <w:pPr>
              <w:pStyle w:val="NormalIndent"/>
              <w:jc w:val="both"/>
              <w:rPr>
                <w:lang w:val="vi-VN"/>
              </w:rPr>
            </w:pPr>
            <w:r w:rsidRPr="000D195A">
              <w:rPr>
                <w:lang w:val="vi-VN"/>
              </w:rPr>
              <w:t>No</w:t>
            </w:r>
          </w:p>
        </w:tc>
        <w:tc>
          <w:tcPr>
            <w:tcW w:w="2713"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199"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2302"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620"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rsidR="00A514EB" w:rsidRPr="000D195A" w:rsidRDefault="00A514EB" w:rsidP="006B4A50">
            <w:pPr>
              <w:pStyle w:val="comment"/>
              <w:numPr>
                <w:ilvl w:val="0"/>
                <w:numId w:val="177"/>
              </w:numPr>
              <w:jc w:val="both"/>
              <w:rPr>
                <w:rFonts w:ascii="Century" w:hAnsi="Century" w:cs="Times New Roman"/>
                <w:i w:val="0"/>
                <w:color w:val="000000" w:themeColor="text1"/>
                <w:sz w:val="22"/>
                <w:szCs w:val="22"/>
                <w:lang w:val="vi-VN"/>
              </w:rPr>
            </w:pPr>
          </w:p>
        </w:tc>
        <w:tc>
          <w:tcPr>
            <w:tcW w:w="271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AddNewCon</w:t>
            </w:r>
            <w:r w:rsidRPr="000D195A">
              <w:t>v</w:t>
            </w:r>
            <w:r w:rsidRPr="000D195A">
              <w:rPr>
                <w:lang w:val="vi-VN"/>
              </w:rPr>
              <w:t>er</w:t>
            </w:r>
            <w:r w:rsidRPr="000D195A">
              <w:t>s</w:t>
            </w:r>
            <w:r w:rsidRPr="000D195A">
              <w:rPr>
                <w:lang w:val="vi-VN"/>
              </w:rPr>
              <w:t>ation</w:t>
            </w:r>
          </w:p>
        </w:tc>
        <w:tc>
          <w:tcPr>
            <w:tcW w:w="119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Conversation</w:t>
            </w:r>
          </w:p>
        </w:tc>
        <w:tc>
          <w:tcPr>
            <w:tcW w:w="2302"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Conversation</w:t>
            </w:r>
          </w:p>
        </w:tc>
        <w:tc>
          <w:tcPr>
            <w:tcW w:w="16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Add a new conversation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rsidR="00A514EB" w:rsidRPr="000D195A" w:rsidRDefault="00A514EB" w:rsidP="006B4A50">
            <w:pPr>
              <w:pStyle w:val="comment"/>
              <w:numPr>
                <w:ilvl w:val="0"/>
                <w:numId w:val="177"/>
              </w:numPr>
              <w:jc w:val="both"/>
              <w:rPr>
                <w:rFonts w:ascii="Century" w:hAnsi="Century" w:cs="Times New Roman"/>
                <w:i w:val="0"/>
                <w:color w:val="000000" w:themeColor="text1"/>
                <w:sz w:val="22"/>
                <w:szCs w:val="22"/>
                <w:lang w:val="vi-VN"/>
              </w:rPr>
            </w:pPr>
          </w:p>
        </w:tc>
        <w:tc>
          <w:tcPr>
            <w:tcW w:w="271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AddNewMessage</w:t>
            </w:r>
          </w:p>
        </w:tc>
        <w:tc>
          <w:tcPr>
            <w:tcW w:w="119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Message</w:t>
            </w:r>
          </w:p>
        </w:tc>
        <w:tc>
          <w:tcPr>
            <w:tcW w:w="2302"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Message</w:t>
            </w:r>
          </w:p>
        </w:tc>
        <w:tc>
          <w:tcPr>
            <w:tcW w:w="16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Add new message in conversation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rsidR="00A514EB" w:rsidRPr="000D195A" w:rsidRDefault="00A514EB" w:rsidP="006B4A50">
            <w:pPr>
              <w:pStyle w:val="comment"/>
              <w:numPr>
                <w:ilvl w:val="0"/>
                <w:numId w:val="177"/>
              </w:numPr>
              <w:jc w:val="both"/>
              <w:rPr>
                <w:rFonts w:ascii="Century" w:hAnsi="Century" w:cs="Times New Roman"/>
                <w:i w:val="0"/>
                <w:color w:val="000000" w:themeColor="text1"/>
                <w:sz w:val="22"/>
                <w:szCs w:val="22"/>
                <w:lang w:val="vi-VN"/>
              </w:rPr>
            </w:pPr>
          </w:p>
        </w:tc>
        <w:tc>
          <w:tcPr>
            <w:tcW w:w="271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GetAllConservationByUserId</w:t>
            </w:r>
          </w:p>
        </w:tc>
        <w:tc>
          <w:tcPr>
            <w:tcW w:w="119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302"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List&lt;ConservationBasicInfoDTO&gt;</w:t>
            </w:r>
          </w:p>
        </w:tc>
        <w:tc>
          <w:tcPr>
            <w:tcW w:w="16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List all conversation of an user</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rsidR="00A514EB" w:rsidRPr="000D195A" w:rsidRDefault="00A514EB" w:rsidP="006B4A50">
            <w:pPr>
              <w:pStyle w:val="comment"/>
              <w:numPr>
                <w:ilvl w:val="0"/>
                <w:numId w:val="177"/>
              </w:numPr>
              <w:jc w:val="both"/>
              <w:rPr>
                <w:rFonts w:ascii="Century" w:hAnsi="Century" w:cs="Times New Roman"/>
                <w:i w:val="0"/>
                <w:color w:val="000000" w:themeColor="text1"/>
                <w:sz w:val="22"/>
                <w:szCs w:val="22"/>
                <w:lang w:val="vi-VN"/>
              </w:rPr>
            </w:pPr>
          </w:p>
        </w:tc>
        <w:tc>
          <w:tcPr>
            <w:tcW w:w="271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GetAllMessageByConservationId</w:t>
            </w:r>
          </w:p>
        </w:tc>
        <w:tc>
          <w:tcPr>
            <w:tcW w:w="119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302"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List&lt;MessageBasicInfoDTO&gt;</w:t>
            </w:r>
          </w:p>
        </w:tc>
        <w:tc>
          <w:tcPr>
            <w:tcW w:w="16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List all message of conversation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rsidR="00A514EB" w:rsidRPr="000D195A" w:rsidRDefault="00A514EB" w:rsidP="006B4A50">
            <w:pPr>
              <w:pStyle w:val="comment"/>
              <w:numPr>
                <w:ilvl w:val="0"/>
                <w:numId w:val="177"/>
              </w:numPr>
              <w:jc w:val="both"/>
              <w:rPr>
                <w:rFonts w:ascii="Century" w:hAnsi="Century" w:cs="Times New Roman"/>
                <w:i w:val="0"/>
                <w:color w:val="000000" w:themeColor="text1"/>
                <w:sz w:val="22"/>
                <w:szCs w:val="22"/>
                <w:lang w:val="vi-VN"/>
              </w:rPr>
            </w:pPr>
          </w:p>
        </w:tc>
        <w:tc>
          <w:tcPr>
            <w:tcW w:w="271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GetConservationById</w:t>
            </w:r>
          </w:p>
        </w:tc>
        <w:tc>
          <w:tcPr>
            <w:tcW w:w="119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302"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Conversation</w:t>
            </w:r>
          </w:p>
        </w:tc>
        <w:tc>
          <w:tcPr>
            <w:tcW w:w="16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conversation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rsidR="00A514EB" w:rsidRPr="000D195A" w:rsidRDefault="00A514EB" w:rsidP="006B4A50">
            <w:pPr>
              <w:pStyle w:val="comment"/>
              <w:numPr>
                <w:ilvl w:val="0"/>
                <w:numId w:val="177"/>
              </w:numPr>
              <w:jc w:val="both"/>
              <w:rPr>
                <w:rFonts w:ascii="Century" w:hAnsi="Century" w:cs="Times New Roman"/>
                <w:i w:val="0"/>
                <w:color w:val="000000" w:themeColor="text1"/>
                <w:sz w:val="22"/>
                <w:szCs w:val="22"/>
                <w:lang w:val="vi-VN"/>
              </w:rPr>
            </w:pPr>
          </w:p>
        </w:tc>
        <w:tc>
          <w:tcPr>
            <w:tcW w:w="271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UpdateTime</w:t>
            </w:r>
          </w:p>
        </w:tc>
        <w:tc>
          <w:tcPr>
            <w:tcW w:w="119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Conversation</w:t>
            </w:r>
          </w:p>
        </w:tc>
        <w:tc>
          <w:tcPr>
            <w:tcW w:w="2302"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6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Update time</w:t>
            </w:r>
          </w:p>
        </w:tc>
      </w:tr>
    </w:tbl>
    <w:p w:rsidR="00A514EB" w:rsidRPr="000D195A" w:rsidRDefault="00A514EB" w:rsidP="004409AF">
      <w:pPr>
        <w:pStyle w:val="Table4-1"/>
        <w:rPr>
          <w:rFonts w:ascii="Century" w:hAnsi="Century"/>
          <w:lang w:val="vi-VN"/>
        </w:rPr>
        <w:pPrChange w:id="633" w:author="Admin" w:date="2016-12-12T18:08:00Z">
          <w:pPr>
            <w:pStyle w:val="Table4-1"/>
            <w:jc w:val="both"/>
          </w:pPr>
        </w:pPrChange>
      </w:pPr>
      <w:r w:rsidRPr="000D195A">
        <w:rPr>
          <w:rFonts w:ascii="Century" w:hAnsi="Century"/>
        </w:rPr>
        <w:t>ConversationDAL</w:t>
      </w:r>
    </w:p>
    <w:p w:rsidR="00A514EB" w:rsidRPr="000D195A" w:rsidRDefault="00A514EB" w:rsidP="006B4A50">
      <w:pPr>
        <w:pStyle w:val="Heading6"/>
        <w:jc w:val="both"/>
        <w:rPr>
          <w:rFonts w:ascii="Century" w:hAnsi="Century"/>
          <w:lang w:val="vi-VN"/>
        </w:rPr>
      </w:pPr>
      <w:r w:rsidRPr="000D195A">
        <w:rPr>
          <w:rFonts w:ascii="Century" w:hAnsi="Century"/>
        </w:rPr>
        <w:t>ReportDAl</w:t>
      </w:r>
    </w:p>
    <w:tbl>
      <w:tblPr>
        <w:tblStyle w:val="Style1"/>
        <w:tblW w:w="0" w:type="auto"/>
        <w:tblLook w:val="04A0" w:firstRow="1" w:lastRow="0" w:firstColumn="1" w:lastColumn="0" w:noHBand="0" w:noVBand="1"/>
      </w:tblPr>
      <w:tblGrid>
        <w:gridCol w:w="491"/>
        <w:gridCol w:w="3246"/>
        <w:gridCol w:w="1218"/>
        <w:gridCol w:w="1711"/>
        <w:gridCol w:w="1633"/>
      </w:tblGrid>
      <w:tr w:rsidR="00A514EB"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rsidR="00A514EB" w:rsidRPr="000D195A" w:rsidRDefault="00A514EB" w:rsidP="006B4A50">
            <w:pPr>
              <w:pStyle w:val="NormalIndent"/>
              <w:jc w:val="both"/>
              <w:rPr>
                <w:lang w:val="vi-VN"/>
              </w:rPr>
            </w:pPr>
            <w:r w:rsidRPr="000D195A">
              <w:rPr>
                <w:lang w:val="vi-VN"/>
              </w:rPr>
              <w:t>No</w:t>
            </w:r>
          </w:p>
        </w:tc>
        <w:tc>
          <w:tcPr>
            <w:tcW w:w="3246"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711"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633"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rsidR="00A514EB" w:rsidRPr="000D195A" w:rsidRDefault="00A514EB" w:rsidP="006B4A50">
            <w:pPr>
              <w:pStyle w:val="comment"/>
              <w:numPr>
                <w:ilvl w:val="0"/>
                <w:numId w:val="178"/>
              </w:numPr>
              <w:jc w:val="both"/>
              <w:rPr>
                <w:rFonts w:ascii="Century" w:hAnsi="Century" w:cs="Times New Roman"/>
                <w:i w:val="0"/>
                <w:color w:val="000000" w:themeColor="text1"/>
                <w:sz w:val="22"/>
                <w:szCs w:val="22"/>
                <w:lang w:val="vi-VN"/>
              </w:rPr>
            </w:pPr>
          </w:p>
        </w:tc>
        <w:tc>
          <w:tcPr>
            <w:tcW w:w="324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AddNewReport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w:t>
            </w:r>
          </w:p>
        </w:tc>
        <w:tc>
          <w:tcPr>
            <w:tcW w:w="17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w:t>
            </w:r>
          </w:p>
        </w:tc>
        <w:tc>
          <w:tcPr>
            <w:tcW w:w="163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Add new report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rsidR="00A514EB" w:rsidRPr="000D195A" w:rsidRDefault="00A514EB" w:rsidP="006B4A50">
            <w:pPr>
              <w:pStyle w:val="comment"/>
              <w:numPr>
                <w:ilvl w:val="0"/>
                <w:numId w:val="178"/>
              </w:numPr>
              <w:jc w:val="both"/>
              <w:rPr>
                <w:rFonts w:ascii="Century" w:hAnsi="Century" w:cs="Times New Roman"/>
                <w:i w:val="0"/>
                <w:color w:val="000000" w:themeColor="text1"/>
                <w:sz w:val="22"/>
                <w:szCs w:val="22"/>
                <w:lang w:val="vi-VN"/>
              </w:rPr>
            </w:pPr>
          </w:p>
        </w:tc>
        <w:tc>
          <w:tcPr>
            <w:tcW w:w="324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CheckCurrentUserReportedOrNot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 int, string</w:t>
            </w:r>
          </w:p>
        </w:tc>
        <w:tc>
          <w:tcPr>
            <w:tcW w:w="17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163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Check current user has been reported or not</w:t>
            </w:r>
          </w:p>
        </w:tc>
      </w:tr>
    </w:tbl>
    <w:p w:rsidR="00A514EB" w:rsidRPr="000D195A" w:rsidRDefault="00A514EB" w:rsidP="004409AF">
      <w:pPr>
        <w:pStyle w:val="Table4-1"/>
        <w:rPr>
          <w:rFonts w:ascii="Century" w:hAnsi="Century"/>
        </w:rPr>
        <w:pPrChange w:id="634" w:author="Admin" w:date="2016-12-12T18:08:00Z">
          <w:pPr>
            <w:pStyle w:val="Table4-1"/>
            <w:jc w:val="both"/>
          </w:pPr>
        </w:pPrChange>
      </w:pPr>
      <w:r w:rsidRPr="000D195A">
        <w:rPr>
          <w:rFonts w:ascii="Century" w:hAnsi="Century"/>
        </w:rPr>
        <w:t>ReportDAL</w:t>
      </w:r>
    </w:p>
    <w:p w:rsidR="00A514EB" w:rsidRPr="004409AF" w:rsidRDefault="00A514EB" w:rsidP="006B4A50">
      <w:pPr>
        <w:jc w:val="both"/>
        <w:rPr>
          <w:rFonts w:ascii="Century" w:hAnsi="Century" w:cs="Times New Roman"/>
          <w:b/>
          <w:bCs/>
          <w:iCs/>
          <w:sz w:val="6"/>
          <w:rPrChange w:id="635" w:author="Admin" w:date="2016-12-12T18:08:00Z">
            <w:rPr>
              <w:rFonts w:ascii="Century" w:hAnsi="Century" w:cs="Times New Roman"/>
              <w:b/>
              <w:bCs/>
              <w:iCs/>
            </w:rPr>
          </w:rPrChange>
        </w:rPr>
      </w:pPr>
    </w:p>
    <w:p w:rsidR="00A514EB" w:rsidRPr="004409AF" w:rsidRDefault="00A514EB" w:rsidP="006B4A50">
      <w:pPr>
        <w:pStyle w:val="Caption"/>
        <w:rPr>
          <w:rFonts w:ascii="Century" w:hAnsi="Century"/>
          <w:sz w:val="16"/>
          <w:rPrChange w:id="636" w:author="Admin" w:date="2016-12-12T18:08:00Z">
            <w:rPr>
              <w:rFonts w:ascii="Century" w:hAnsi="Century"/>
            </w:rPr>
          </w:rPrChange>
        </w:rPr>
      </w:pPr>
    </w:p>
    <w:p w:rsidR="00A514EB" w:rsidRPr="000D195A" w:rsidRDefault="00A514EB" w:rsidP="006B4A50">
      <w:pPr>
        <w:pStyle w:val="Heading6"/>
        <w:jc w:val="both"/>
        <w:rPr>
          <w:rFonts w:ascii="Century" w:hAnsi="Century"/>
          <w:lang w:val="vi-VN"/>
        </w:rPr>
      </w:pPr>
      <w:r w:rsidRPr="000D195A">
        <w:rPr>
          <w:rFonts w:ascii="Century" w:hAnsi="Century"/>
        </w:rPr>
        <w:t>MD5Helper</w:t>
      </w:r>
    </w:p>
    <w:tbl>
      <w:tblPr>
        <w:tblStyle w:val="Style1"/>
        <w:tblW w:w="0" w:type="auto"/>
        <w:tblLook w:val="04A0" w:firstRow="1" w:lastRow="0" w:firstColumn="1" w:lastColumn="0" w:noHBand="0" w:noVBand="1"/>
      </w:tblPr>
      <w:tblGrid>
        <w:gridCol w:w="512"/>
        <w:gridCol w:w="2031"/>
        <w:gridCol w:w="1218"/>
        <w:gridCol w:w="1711"/>
        <w:gridCol w:w="2827"/>
      </w:tblGrid>
      <w:tr w:rsidR="00A514EB"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rsidR="00A514EB" w:rsidRPr="000D195A" w:rsidRDefault="00A514EB" w:rsidP="006B4A50">
            <w:pPr>
              <w:pStyle w:val="NormalIndent"/>
              <w:jc w:val="both"/>
              <w:rPr>
                <w:lang w:val="vi-VN"/>
              </w:rPr>
            </w:pPr>
            <w:r w:rsidRPr="000D195A">
              <w:rPr>
                <w:lang w:val="vi-VN"/>
              </w:rPr>
              <w:t>No</w:t>
            </w:r>
          </w:p>
        </w:tc>
        <w:tc>
          <w:tcPr>
            <w:tcW w:w="2031"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711"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827"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A514EB" w:rsidRPr="000D195A" w:rsidRDefault="00A514EB" w:rsidP="006B4A50">
            <w:pPr>
              <w:pStyle w:val="comment"/>
              <w:numPr>
                <w:ilvl w:val="0"/>
                <w:numId w:val="179"/>
              </w:numPr>
              <w:jc w:val="both"/>
              <w:rPr>
                <w:rFonts w:ascii="Century" w:hAnsi="Century" w:cs="Times New Roman"/>
                <w:i w:val="0"/>
                <w:color w:val="000000" w:themeColor="text1"/>
                <w:sz w:val="22"/>
                <w:szCs w:val="22"/>
                <w:lang w:val="vi-VN"/>
              </w:rPr>
            </w:pPr>
          </w:p>
        </w:tc>
        <w:tc>
          <w:tcPr>
            <w:tcW w:w="203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MD5Encrypt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string</w:t>
            </w:r>
          </w:p>
        </w:tc>
        <w:tc>
          <w:tcPr>
            <w:tcW w:w="17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string</w:t>
            </w:r>
          </w:p>
        </w:tc>
        <w:tc>
          <w:tcPr>
            <w:tcW w:w="282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Encrypt password string to md5 string</w:t>
            </w:r>
          </w:p>
        </w:tc>
      </w:tr>
    </w:tbl>
    <w:p w:rsidR="00A514EB" w:rsidRPr="00DA3C12" w:rsidRDefault="00A514EB" w:rsidP="004409AF">
      <w:pPr>
        <w:pStyle w:val="Table4-1"/>
        <w:rPr>
          <w:rFonts w:ascii="Century" w:hAnsi="Century"/>
          <w:lang w:val="vi-VN"/>
        </w:rPr>
        <w:pPrChange w:id="637" w:author="Admin" w:date="2016-12-12T18:08:00Z">
          <w:pPr>
            <w:pStyle w:val="Table4-1"/>
            <w:jc w:val="both"/>
          </w:pPr>
        </w:pPrChange>
      </w:pPr>
      <w:r w:rsidRPr="000D195A">
        <w:rPr>
          <w:rFonts w:ascii="Century" w:hAnsi="Century"/>
        </w:rPr>
        <w:t>MD5Helper</w:t>
      </w:r>
    </w:p>
    <w:p w:rsidR="00DA3C12" w:rsidDel="004409AF" w:rsidRDefault="00DA3C12" w:rsidP="006B4A50">
      <w:pPr>
        <w:pStyle w:val="Table4-1"/>
        <w:numPr>
          <w:ilvl w:val="0"/>
          <w:numId w:val="0"/>
        </w:numPr>
        <w:ind w:left="720" w:hanging="360"/>
        <w:jc w:val="both"/>
        <w:rPr>
          <w:del w:id="638" w:author="Admin" w:date="2016-12-12T18:08:00Z"/>
          <w:rFonts w:ascii="Century" w:hAnsi="Century"/>
        </w:rPr>
      </w:pPr>
    </w:p>
    <w:p w:rsidR="00DA3C12" w:rsidDel="004409AF" w:rsidRDefault="00DA3C12" w:rsidP="006B4A50">
      <w:pPr>
        <w:pStyle w:val="Table4-1"/>
        <w:numPr>
          <w:ilvl w:val="0"/>
          <w:numId w:val="0"/>
        </w:numPr>
        <w:ind w:left="720" w:hanging="360"/>
        <w:jc w:val="both"/>
        <w:rPr>
          <w:del w:id="639" w:author="Admin" w:date="2016-12-12T18:08:00Z"/>
          <w:rFonts w:ascii="Century" w:hAnsi="Century"/>
        </w:rPr>
      </w:pPr>
    </w:p>
    <w:p w:rsidR="00DA3C12" w:rsidDel="004409AF" w:rsidRDefault="00DA3C12" w:rsidP="006B4A50">
      <w:pPr>
        <w:pStyle w:val="Table4-1"/>
        <w:numPr>
          <w:ilvl w:val="0"/>
          <w:numId w:val="0"/>
        </w:numPr>
        <w:ind w:left="720" w:hanging="360"/>
        <w:jc w:val="both"/>
        <w:rPr>
          <w:del w:id="640" w:author="Admin" w:date="2016-12-12T18:08:00Z"/>
          <w:rFonts w:ascii="Century" w:hAnsi="Century"/>
        </w:rPr>
      </w:pPr>
    </w:p>
    <w:p w:rsidR="00DA3C12" w:rsidDel="004409AF" w:rsidRDefault="00DA3C12" w:rsidP="006B4A50">
      <w:pPr>
        <w:pStyle w:val="Table4-1"/>
        <w:numPr>
          <w:ilvl w:val="0"/>
          <w:numId w:val="0"/>
        </w:numPr>
        <w:ind w:left="720" w:hanging="360"/>
        <w:jc w:val="both"/>
        <w:rPr>
          <w:del w:id="641" w:author="Admin" w:date="2016-12-12T18:08:00Z"/>
          <w:rFonts w:ascii="Century" w:hAnsi="Century"/>
        </w:rPr>
      </w:pPr>
    </w:p>
    <w:p w:rsidR="00DA3C12" w:rsidDel="004409AF" w:rsidRDefault="00DA3C12" w:rsidP="006B4A50">
      <w:pPr>
        <w:pStyle w:val="Table4-1"/>
        <w:numPr>
          <w:ilvl w:val="0"/>
          <w:numId w:val="0"/>
        </w:numPr>
        <w:ind w:left="720" w:hanging="360"/>
        <w:jc w:val="both"/>
        <w:rPr>
          <w:del w:id="642" w:author="Admin" w:date="2016-12-12T18:08:00Z"/>
          <w:rFonts w:ascii="Century" w:hAnsi="Century"/>
        </w:rPr>
      </w:pPr>
    </w:p>
    <w:p w:rsidR="00DA3C12" w:rsidRPr="004409AF" w:rsidRDefault="00DA3C12" w:rsidP="004409AF">
      <w:pPr>
        <w:pStyle w:val="Table4-1"/>
        <w:numPr>
          <w:ilvl w:val="0"/>
          <w:numId w:val="0"/>
        </w:numPr>
        <w:jc w:val="both"/>
        <w:rPr>
          <w:rFonts w:ascii="Century" w:hAnsi="Century"/>
          <w:rPrChange w:id="643" w:author="Admin" w:date="2016-12-12T18:08:00Z">
            <w:rPr>
              <w:rFonts w:ascii="Century" w:hAnsi="Century"/>
              <w:lang w:val="vi-VN"/>
            </w:rPr>
          </w:rPrChange>
        </w:rPr>
        <w:pPrChange w:id="644" w:author="Admin" w:date="2016-12-12T18:08:00Z">
          <w:pPr>
            <w:pStyle w:val="Table4-1"/>
            <w:numPr>
              <w:numId w:val="0"/>
            </w:numPr>
            <w:jc w:val="both"/>
          </w:pPr>
        </w:pPrChange>
      </w:pPr>
    </w:p>
    <w:p w:rsidR="00A514EB" w:rsidRPr="000D195A" w:rsidRDefault="00A514EB" w:rsidP="006B4A50">
      <w:pPr>
        <w:pStyle w:val="Heading5"/>
        <w:jc w:val="both"/>
        <w:rPr>
          <w:rFonts w:ascii="Century" w:hAnsi="Century"/>
          <w:lang w:val="vi-VN"/>
        </w:rPr>
      </w:pPr>
      <w:bookmarkStart w:id="645" w:name="_Toc436766160"/>
      <w:r w:rsidRPr="000D195A">
        <w:rPr>
          <w:rFonts w:ascii="Century" w:hAnsi="Century"/>
          <w:lang w:val="vi-VN"/>
        </w:rPr>
        <w:lastRenderedPageBreak/>
        <w:t>Controller</w:t>
      </w:r>
      <w:bookmarkEnd w:id="645"/>
    </w:p>
    <w:p w:rsidR="00A514EB" w:rsidRPr="000D195A" w:rsidRDefault="00A514EB" w:rsidP="006B4A50">
      <w:pPr>
        <w:pStyle w:val="Heading6"/>
        <w:jc w:val="both"/>
        <w:rPr>
          <w:rFonts w:ascii="Century" w:hAnsi="Century"/>
          <w:lang w:val="vi-VN"/>
        </w:rPr>
      </w:pPr>
      <w:r w:rsidRPr="000D195A">
        <w:rPr>
          <w:rFonts w:ascii="Century" w:hAnsi="Century"/>
          <w:lang w:val="vi-VN"/>
        </w:rPr>
        <w:t>LoginController</w:t>
      </w:r>
    </w:p>
    <w:tbl>
      <w:tblPr>
        <w:tblStyle w:val="Style1"/>
        <w:tblW w:w="8275" w:type="dxa"/>
        <w:tblLayout w:type="fixed"/>
        <w:tblLook w:val="04A0" w:firstRow="1" w:lastRow="0" w:firstColumn="1" w:lastColumn="0" w:noHBand="0" w:noVBand="1"/>
      </w:tblPr>
      <w:tblGrid>
        <w:gridCol w:w="496"/>
        <w:gridCol w:w="3037"/>
        <w:gridCol w:w="1412"/>
        <w:gridCol w:w="1436"/>
        <w:gridCol w:w="1894"/>
      </w:tblGrid>
      <w:tr w:rsidR="00A514EB" w:rsidRPr="000D195A" w:rsidTr="00473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shd w:val="clear" w:color="auto" w:fill="92D050"/>
          </w:tcPr>
          <w:p w:rsidR="00A514EB" w:rsidRPr="000D195A" w:rsidRDefault="00A514EB" w:rsidP="004409AF">
            <w:pPr>
              <w:pStyle w:val="NormalIndent"/>
              <w:spacing w:line="312" w:lineRule="auto"/>
              <w:jc w:val="both"/>
              <w:rPr>
                <w:lang w:val="vi-VN"/>
              </w:rPr>
              <w:pPrChange w:id="646" w:author="Admin" w:date="2016-12-12T18:09:00Z">
                <w:pPr>
                  <w:pStyle w:val="NormalIndent"/>
                  <w:jc w:val="both"/>
                </w:pPr>
              </w:pPrChange>
            </w:pPr>
            <w:r w:rsidRPr="000D195A">
              <w:rPr>
                <w:lang w:val="vi-VN"/>
              </w:rPr>
              <w:t>No</w:t>
            </w:r>
          </w:p>
        </w:tc>
        <w:tc>
          <w:tcPr>
            <w:tcW w:w="3037" w:type="dxa"/>
            <w:shd w:val="clear" w:color="auto" w:fill="92D050"/>
          </w:tcPr>
          <w:p w:rsidR="00A514EB" w:rsidRPr="000D195A" w:rsidRDefault="00A514EB" w:rsidP="004409AF">
            <w:pPr>
              <w:pStyle w:val="NormalIndent"/>
              <w:spacing w:line="312" w:lineRule="auto"/>
              <w:jc w:val="both"/>
              <w:cnfStyle w:val="100000000000" w:firstRow="1" w:lastRow="0" w:firstColumn="0" w:lastColumn="0" w:oddVBand="0" w:evenVBand="0" w:oddHBand="0" w:evenHBand="0" w:firstRowFirstColumn="0" w:firstRowLastColumn="0" w:lastRowFirstColumn="0" w:lastRowLastColumn="0"/>
              <w:rPr>
                <w:lang w:val="vi-VN"/>
              </w:rPr>
              <w:pPrChange w:id="647" w:author="Admin" w:date="2016-12-12T18:09:00Z">
                <w:pPr>
                  <w:pStyle w:val="NormalIndent"/>
                  <w:jc w:val="both"/>
                  <w:cnfStyle w:val="100000000000" w:firstRow="1" w:lastRow="0" w:firstColumn="0" w:lastColumn="0" w:oddVBand="0" w:evenVBand="0" w:oddHBand="0" w:evenHBand="0" w:firstRowFirstColumn="0" w:firstRowLastColumn="0" w:lastRowFirstColumn="0" w:lastRowLastColumn="0"/>
                </w:pPr>
              </w:pPrChange>
            </w:pPr>
            <w:r w:rsidRPr="000D195A">
              <w:rPr>
                <w:lang w:val="vi-VN"/>
              </w:rPr>
              <w:t>Method</w:t>
            </w:r>
          </w:p>
        </w:tc>
        <w:tc>
          <w:tcPr>
            <w:tcW w:w="1412" w:type="dxa"/>
            <w:shd w:val="clear" w:color="auto" w:fill="92D050"/>
          </w:tcPr>
          <w:p w:rsidR="00A514EB" w:rsidRPr="000D195A" w:rsidRDefault="00A514EB" w:rsidP="004409AF">
            <w:pPr>
              <w:pStyle w:val="NormalIndent"/>
              <w:spacing w:line="312" w:lineRule="auto"/>
              <w:jc w:val="both"/>
              <w:cnfStyle w:val="100000000000" w:firstRow="1" w:lastRow="0" w:firstColumn="0" w:lastColumn="0" w:oddVBand="0" w:evenVBand="0" w:oddHBand="0" w:evenHBand="0" w:firstRowFirstColumn="0" w:firstRowLastColumn="0" w:lastRowFirstColumn="0" w:lastRowLastColumn="0"/>
              <w:rPr>
                <w:lang w:val="vi-VN"/>
              </w:rPr>
              <w:pPrChange w:id="648" w:author="Admin" w:date="2016-12-12T18:09:00Z">
                <w:pPr>
                  <w:pStyle w:val="NormalIndent"/>
                  <w:jc w:val="both"/>
                  <w:cnfStyle w:val="100000000000" w:firstRow="1" w:lastRow="0" w:firstColumn="0" w:lastColumn="0" w:oddVBand="0" w:evenVBand="0" w:oddHBand="0" w:evenHBand="0" w:firstRowFirstColumn="0" w:firstRowLastColumn="0" w:lastRowFirstColumn="0" w:lastRowLastColumn="0"/>
                </w:pPr>
              </w:pPrChange>
            </w:pPr>
            <w:r w:rsidRPr="000D195A">
              <w:rPr>
                <w:lang w:val="vi-VN"/>
              </w:rPr>
              <w:t>Parameter</w:t>
            </w:r>
          </w:p>
        </w:tc>
        <w:tc>
          <w:tcPr>
            <w:tcW w:w="1436" w:type="dxa"/>
            <w:shd w:val="clear" w:color="auto" w:fill="92D050"/>
          </w:tcPr>
          <w:p w:rsidR="00A514EB" w:rsidRPr="000D195A" w:rsidRDefault="00A514EB" w:rsidP="004409AF">
            <w:pPr>
              <w:pStyle w:val="NormalIndent"/>
              <w:spacing w:line="312" w:lineRule="auto"/>
              <w:jc w:val="both"/>
              <w:cnfStyle w:val="100000000000" w:firstRow="1" w:lastRow="0" w:firstColumn="0" w:lastColumn="0" w:oddVBand="0" w:evenVBand="0" w:oddHBand="0" w:evenHBand="0" w:firstRowFirstColumn="0" w:firstRowLastColumn="0" w:lastRowFirstColumn="0" w:lastRowLastColumn="0"/>
              <w:rPr>
                <w:lang w:val="vi-VN"/>
              </w:rPr>
              <w:pPrChange w:id="649" w:author="Admin" w:date="2016-12-12T18:09:00Z">
                <w:pPr>
                  <w:pStyle w:val="NormalIndent"/>
                  <w:jc w:val="both"/>
                  <w:cnfStyle w:val="100000000000" w:firstRow="1" w:lastRow="0" w:firstColumn="0" w:lastColumn="0" w:oddVBand="0" w:evenVBand="0" w:oddHBand="0" w:evenHBand="0" w:firstRowFirstColumn="0" w:firstRowLastColumn="0" w:lastRowFirstColumn="0" w:lastRowLastColumn="0"/>
                </w:pPr>
              </w:pPrChange>
            </w:pPr>
            <w:r w:rsidRPr="000D195A">
              <w:rPr>
                <w:lang w:val="vi-VN"/>
              </w:rPr>
              <w:t>Return</w:t>
            </w:r>
          </w:p>
        </w:tc>
        <w:tc>
          <w:tcPr>
            <w:tcW w:w="1894" w:type="dxa"/>
            <w:shd w:val="clear" w:color="auto" w:fill="92D050"/>
          </w:tcPr>
          <w:p w:rsidR="00A514EB" w:rsidRPr="000D195A" w:rsidRDefault="00A514EB" w:rsidP="004409AF">
            <w:pPr>
              <w:pStyle w:val="NormalIndent"/>
              <w:spacing w:line="312" w:lineRule="auto"/>
              <w:jc w:val="both"/>
              <w:cnfStyle w:val="100000000000" w:firstRow="1" w:lastRow="0" w:firstColumn="0" w:lastColumn="0" w:oddVBand="0" w:evenVBand="0" w:oddHBand="0" w:evenHBand="0" w:firstRowFirstColumn="0" w:firstRowLastColumn="0" w:lastRowFirstColumn="0" w:lastRowLastColumn="0"/>
              <w:rPr>
                <w:lang w:val="vi-VN"/>
              </w:rPr>
              <w:pPrChange w:id="650" w:author="Admin" w:date="2016-12-12T18:09:00Z">
                <w:pPr>
                  <w:pStyle w:val="NormalIndent"/>
                  <w:jc w:val="both"/>
                  <w:cnfStyle w:val="100000000000" w:firstRow="1" w:lastRow="0" w:firstColumn="0" w:lastColumn="0" w:oddVBand="0" w:evenVBand="0" w:oddHBand="0" w:evenHBand="0" w:firstRowFirstColumn="0" w:firstRowLastColumn="0" w:lastRowFirstColumn="0" w:lastRowLastColumn="0"/>
                </w:pPr>
              </w:pPrChange>
            </w:pPr>
            <w:r w:rsidRPr="000D195A">
              <w:rPr>
                <w:lang w:val="vi-VN"/>
              </w:rPr>
              <w:t>Description</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rsidR="00A514EB" w:rsidRPr="000D195A" w:rsidRDefault="00A514EB" w:rsidP="004409AF">
            <w:pPr>
              <w:pStyle w:val="comment"/>
              <w:numPr>
                <w:ilvl w:val="0"/>
                <w:numId w:val="110"/>
              </w:numPr>
              <w:spacing w:line="312" w:lineRule="auto"/>
              <w:jc w:val="both"/>
              <w:rPr>
                <w:rFonts w:ascii="Century" w:hAnsi="Century" w:cs="Times New Roman"/>
                <w:i w:val="0"/>
                <w:color w:val="000000" w:themeColor="text1"/>
                <w:sz w:val="22"/>
                <w:szCs w:val="22"/>
                <w:lang w:val="vi-VN"/>
              </w:rPr>
              <w:pPrChange w:id="651" w:author="Admin" w:date="2016-12-12T18:09:00Z">
                <w:pPr>
                  <w:pStyle w:val="comment"/>
                  <w:numPr>
                    <w:numId w:val="110"/>
                  </w:numPr>
                  <w:ind w:left="360" w:hanging="360"/>
                  <w:jc w:val="both"/>
                </w:pPr>
              </w:pPrChange>
            </w:pPr>
          </w:p>
        </w:tc>
        <w:tc>
          <w:tcPr>
            <w:tcW w:w="3037"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rPr>
                <w:lang w:val="vi-VN"/>
              </w:rPr>
              <w:pPrChange w:id="652"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AuthenFacebook</w:t>
            </w:r>
          </w:p>
        </w:tc>
        <w:tc>
          <w:tcPr>
            <w:tcW w:w="1412"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rPr>
                <w:lang w:val="vi-VN"/>
              </w:rPr>
              <w:pPrChange w:id="653"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p>
        </w:tc>
        <w:tc>
          <w:tcPr>
            <w:tcW w:w="1436"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rPr>
                <w:lang w:val="vi-VN"/>
              </w:rPr>
              <w:pPrChange w:id="654"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ActionResult</w:t>
            </w:r>
          </w:p>
        </w:tc>
        <w:tc>
          <w:tcPr>
            <w:tcW w:w="1894"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rPr>
                <w:lang w:val="vi-VN"/>
              </w:rPr>
              <w:pPrChange w:id="655"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Use to request login to Facebook</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rsidR="00A514EB" w:rsidRPr="000D195A" w:rsidRDefault="00A514EB" w:rsidP="004409AF">
            <w:pPr>
              <w:pStyle w:val="comment"/>
              <w:numPr>
                <w:ilvl w:val="0"/>
                <w:numId w:val="110"/>
              </w:numPr>
              <w:spacing w:line="312" w:lineRule="auto"/>
              <w:jc w:val="both"/>
              <w:rPr>
                <w:rFonts w:ascii="Century" w:hAnsi="Century" w:cs="Times New Roman"/>
                <w:i w:val="0"/>
                <w:color w:val="000000" w:themeColor="text1"/>
                <w:sz w:val="22"/>
                <w:szCs w:val="22"/>
                <w:lang w:val="vi-VN"/>
              </w:rPr>
              <w:pPrChange w:id="656" w:author="Admin" w:date="2016-12-12T18:09:00Z">
                <w:pPr>
                  <w:pStyle w:val="comment"/>
                  <w:numPr>
                    <w:numId w:val="110"/>
                  </w:numPr>
                  <w:ind w:left="360" w:hanging="360"/>
                  <w:jc w:val="both"/>
                </w:pPr>
              </w:pPrChange>
            </w:pPr>
          </w:p>
        </w:tc>
        <w:tc>
          <w:tcPr>
            <w:tcW w:w="3037"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rPr>
                <w:lang w:val="vi-VN"/>
              </w:rPr>
              <w:pPrChange w:id="657"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FacebookCallback</w:t>
            </w:r>
          </w:p>
        </w:tc>
        <w:tc>
          <w:tcPr>
            <w:tcW w:w="1412"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rPr>
                <w:lang w:val="vi-VN"/>
              </w:rPr>
              <w:pPrChange w:id="658"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string</w:t>
            </w:r>
          </w:p>
        </w:tc>
        <w:tc>
          <w:tcPr>
            <w:tcW w:w="1436"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rPr>
                <w:lang w:val="vi-VN"/>
              </w:rPr>
              <w:pPrChange w:id="659"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ActionResult</w:t>
            </w:r>
          </w:p>
        </w:tc>
        <w:tc>
          <w:tcPr>
            <w:tcW w:w="1894"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rPr>
                <w:lang w:val="vi-VN"/>
              </w:rPr>
              <w:pPrChange w:id="660"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Function callback, get data from Facebook</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rsidR="00A514EB" w:rsidRPr="000D195A" w:rsidRDefault="00A514EB" w:rsidP="004409AF">
            <w:pPr>
              <w:pStyle w:val="comment"/>
              <w:numPr>
                <w:ilvl w:val="0"/>
                <w:numId w:val="110"/>
              </w:numPr>
              <w:spacing w:line="312" w:lineRule="auto"/>
              <w:jc w:val="both"/>
              <w:rPr>
                <w:rFonts w:ascii="Century" w:hAnsi="Century" w:cs="Times New Roman"/>
                <w:i w:val="0"/>
                <w:color w:val="000000" w:themeColor="text1"/>
                <w:sz w:val="22"/>
                <w:szCs w:val="22"/>
                <w:lang w:val="vi-VN"/>
              </w:rPr>
              <w:pPrChange w:id="661" w:author="Admin" w:date="2016-12-12T18:09:00Z">
                <w:pPr>
                  <w:pStyle w:val="comment"/>
                  <w:numPr>
                    <w:numId w:val="110"/>
                  </w:numPr>
                  <w:ind w:left="360" w:hanging="360"/>
                  <w:jc w:val="both"/>
                </w:pPr>
              </w:pPrChange>
            </w:pPr>
          </w:p>
        </w:tc>
        <w:tc>
          <w:tcPr>
            <w:tcW w:w="3037"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pPrChange w:id="662"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ChangePass</w:t>
            </w:r>
          </w:p>
        </w:tc>
        <w:tc>
          <w:tcPr>
            <w:tcW w:w="1412"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pPrChange w:id="663"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String, string</w:t>
            </w:r>
          </w:p>
        </w:tc>
        <w:tc>
          <w:tcPr>
            <w:tcW w:w="1436"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rPr>
                <w:lang w:val="vi-VN"/>
              </w:rPr>
              <w:pPrChange w:id="664"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ActionResult</w:t>
            </w:r>
          </w:p>
        </w:tc>
        <w:tc>
          <w:tcPr>
            <w:tcW w:w="1894"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pPrChange w:id="665"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Encrypt user password to MD5 string and save to database</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rsidR="00A514EB" w:rsidRPr="000D195A" w:rsidRDefault="00A514EB" w:rsidP="004409AF">
            <w:pPr>
              <w:pStyle w:val="comment"/>
              <w:numPr>
                <w:ilvl w:val="0"/>
                <w:numId w:val="110"/>
              </w:numPr>
              <w:spacing w:line="312" w:lineRule="auto"/>
              <w:jc w:val="both"/>
              <w:rPr>
                <w:rFonts w:ascii="Century" w:hAnsi="Century" w:cs="Times New Roman"/>
                <w:i w:val="0"/>
                <w:color w:val="000000" w:themeColor="text1"/>
                <w:sz w:val="22"/>
                <w:szCs w:val="22"/>
                <w:lang w:val="vi-VN"/>
              </w:rPr>
              <w:pPrChange w:id="666" w:author="Admin" w:date="2016-12-12T18:09:00Z">
                <w:pPr>
                  <w:pStyle w:val="comment"/>
                  <w:numPr>
                    <w:numId w:val="110"/>
                  </w:numPr>
                  <w:ind w:left="360" w:hanging="360"/>
                  <w:jc w:val="both"/>
                </w:pPr>
              </w:pPrChange>
            </w:pPr>
          </w:p>
        </w:tc>
        <w:tc>
          <w:tcPr>
            <w:tcW w:w="3037"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pPrChange w:id="667"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Login</w:t>
            </w:r>
          </w:p>
        </w:tc>
        <w:tc>
          <w:tcPr>
            <w:tcW w:w="1412"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pPrChange w:id="668"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LoginInfoDTO</w:t>
            </w:r>
          </w:p>
        </w:tc>
        <w:tc>
          <w:tcPr>
            <w:tcW w:w="1436"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rPr>
                <w:lang w:val="vi-VN"/>
              </w:rPr>
              <w:pPrChange w:id="669"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ActionResult</w:t>
            </w:r>
          </w:p>
        </w:tc>
        <w:tc>
          <w:tcPr>
            <w:tcW w:w="1894"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pPrChange w:id="670"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Login user to WS system</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rsidR="00A514EB" w:rsidRPr="000D195A" w:rsidRDefault="00A514EB" w:rsidP="004409AF">
            <w:pPr>
              <w:pStyle w:val="comment"/>
              <w:numPr>
                <w:ilvl w:val="0"/>
                <w:numId w:val="110"/>
              </w:numPr>
              <w:spacing w:line="312" w:lineRule="auto"/>
              <w:jc w:val="both"/>
              <w:rPr>
                <w:rFonts w:ascii="Century" w:hAnsi="Century" w:cs="Times New Roman"/>
                <w:i w:val="0"/>
                <w:color w:val="000000" w:themeColor="text1"/>
                <w:sz w:val="22"/>
                <w:szCs w:val="22"/>
                <w:lang w:val="vi-VN"/>
              </w:rPr>
              <w:pPrChange w:id="671" w:author="Admin" w:date="2016-12-12T18:09:00Z">
                <w:pPr>
                  <w:pStyle w:val="comment"/>
                  <w:numPr>
                    <w:numId w:val="110"/>
                  </w:numPr>
                  <w:ind w:left="360" w:hanging="360"/>
                  <w:jc w:val="both"/>
                </w:pPr>
              </w:pPrChange>
            </w:pPr>
          </w:p>
        </w:tc>
        <w:tc>
          <w:tcPr>
            <w:tcW w:w="3037"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pPrChange w:id="672"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ValidateUser</w:t>
            </w:r>
          </w:p>
        </w:tc>
        <w:tc>
          <w:tcPr>
            <w:tcW w:w="1412"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pPrChange w:id="673"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String, String, bool</w:t>
            </w:r>
          </w:p>
        </w:tc>
        <w:tc>
          <w:tcPr>
            <w:tcW w:w="1436"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rPr>
                <w:lang w:val="vi-VN"/>
              </w:rPr>
              <w:pPrChange w:id="674"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ActionResult</w:t>
            </w:r>
          </w:p>
        </w:tc>
        <w:tc>
          <w:tcPr>
            <w:tcW w:w="1894"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rPr>
                <w:lang w:val="vi-VN"/>
              </w:rPr>
              <w:pPrChange w:id="675"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Receive request login with form data included user name, password and account type.</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rsidR="00A514EB" w:rsidRPr="000D195A" w:rsidRDefault="00A514EB" w:rsidP="004409AF">
            <w:pPr>
              <w:pStyle w:val="comment"/>
              <w:numPr>
                <w:ilvl w:val="0"/>
                <w:numId w:val="110"/>
              </w:numPr>
              <w:spacing w:line="312" w:lineRule="auto"/>
              <w:jc w:val="both"/>
              <w:rPr>
                <w:rFonts w:ascii="Century" w:hAnsi="Century" w:cs="Times New Roman"/>
                <w:i w:val="0"/>
                <w:color w:val="000000" w:themeColor="text1"/>
                <w:sz w:val="22"/>
                <w:szCs w:val="22"/>
                <w:lang w:val="vi-VN"/>
              </w:rPr>
              <w:pPrChange w:id="676" w:author="Admin" w:date="2016-12-12T18:09:00Z">
                <w:pPr>
                  <w:pStyle w:val="comment"/>
                  <w:numPr>
                    <w:numId w:val="110"/>
                  </w:numPr>
                  <w:ind w:left="360" w:hanging="360"/>
                  <w:jc w:val="both"/>
                </w:pPr>
              </w:pPrChange>
            </w:pPr>
          </w:p>
        </w:tc>
        <w:tc>
          <w:tcPr>
            <w:tcW w:w="3037"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pPrChange w:id="677"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Logout</w:t>
            </w:r>
          </w:p>
        </w:tc>
        <w:tc>
          <w:tcPr>
            <w:tcW w:w="1412"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pPrChange w:id="678"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p>
        </w:tc>
        <w:tc>
          <w:tcPr>
            <w:tcW w:w="1436"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rPr>
                <w:lang w:val="vi-VN"/>
              </w:rPr>
              <w:pPrChange w:id="679"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ActionResult</w:t>
            </w:r>
          </w:p>
        </w:tc>
        <w:tc>
          <w:tcPr>
            <w:tcW w:w="1894"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rPr>
                <w:lang w:val="vi-VN"/>
              </w:rPr>
              <w:pPrChange w:id="680"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Logout current user from WS.</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rsidR="00A514EB" w:rsidRPr="000D195A" w:rsidRDefault="00A514EB" w:rsidP="004409AF">
            <w:pPr>
              <w:pStyle w:val="comment"/>
              <w:numPr>
                <w:ilvl w:val="0"/>
                <w:numId w:val="110"/>
              </w:numPr>
              <w:spacing w:line="312" w:lineRule="auto"/>
              <w:jc w:val="both"/>
              <w:rPr>
                <w:rFonts w:ascii="Century" w:hAnsi="Century" w:cs="Times New Roman"/>
                <w:i w:val="0"/>
                <w:color w:val="000000" w:themeColor="text1"/>
                <w:sz w:val="22"/>
                <w:szCs w:val="22"/>
                <w:lang w:val="vi-VN"/>
              </w:rPr>
              <w:pPrChange w:id="681" w:author="Admin" w:date="2016-12-12T18:09:00Z">
                <w:pPr>
                  <w:pStyle w:val="comment"/>
                  <w:numPr>
                    <w:numId w:val="110"/>
                  </w:numPr>
                  <w:ind w:left="360" w:hanging="360"/>
                  <w:jc w:val="both"/>
                </w:pPr>
              </w:pPrChange>
            </w:pPr>
          </w:p>
        </w:tc>
        <w:tc>
          <w:tcPr>
            <w:tcW w:w="3037"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pPrChange w:id="682"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CheckExistedUserNameOrEmail</w:t>
            </w:r>
          </w:p>
        </w:tc>
        <w:tc>
          <w:tcPr>
            <w:tcW w:w="1412"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pPrChange w:id="683"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String, string</w:t>
            </w:r>
          </w:p>
        </w:tc>
        <w:tc>
          <w:tcPr>
            <w:tcW w:w="1436"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rPr>
                <w:lang w:val="vi-VN"/>
              </w:rPr>
              <w:pPrChange w:id="684"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ActionResult</w:t>
            </w:r>
          </w:p>
        </w:tc>
        <w:tc>
          <w:tcPr>
            <w:tcW w:w="1894"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pPrChange w:id="685"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Receive user account information and check if existence.</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rsidR="00A514EB" w:rsidRPr="000D195A" w:rsidRDefault="00A514EB" w:rsidP="004409AF">
            <w:pPr>
              <w:pStyle w:val="comment"/>
              <w:numPr>
                <w:ilvl w:val="0"/>
                <w:numId w:val="110"/>
              </w:numPr>
              <w:spacing w:line="312" w:lineRule="auto"/>
              <w:jc w:val="both"/>
              <w:rPr>
                <w:rFonts w:ascii="Century" w:hAnsi="Century" w:cs="Times New Roman"/>
                <w:i w:val="0"/>
                <w:color w:val="000000" w:themeColor="text1"/>
                <w:sz w:val="22"/>
                <w:szCs w:val="22"/>
                <w:lang w:val="vi-VN"/>
              </w:rPr>
              <w:pPrChange w:id="686" w:author="Admin" w:date="2016-12-12T18:09:00Z">
                <w:pPr>
                  <w:pStyle w:val="comment"/>
                  <w:numPr>
                    <w:numId w:val="110"/>
                  </w:numPr>
                  <w:ind w:left="360" w:hanging="360"/>
                  <w:jc w:val="both"/>
                </w:pPr>
              </w:pPrChange>
            </w:pPr>
          </w:p>
        </w:tc>
        <w:tc>
          <w:tcPr>
            <w:tcW w:w="3037"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pPrChange w:id="687"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CheckVerifyCode</w:t>
            </w:r>
          </w:p>
        </w:tc>
        <w:tc>
          <w:tcPr>
            <w:tcW w:w="1412"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pPrChange w:id="688"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Object, string</w:t>
            </w:r>
          </w:p>
        </w:tc>
        <w:tc>
          <w:tcPr>
            <w:tcW w:w="1436"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rPr>
                <w:lang w:val="vi-VN"/>
              </w:rPr>
              <w:pPrChange w:id="689"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ActionResult</w:t>
            </w:r>
          </w:p>
        </w:tc>
        <w:tc>
          <w:tcPr>
            <w:tcW w:w="1894"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rPr>
                <w:lang w:val="vi-VN"/>
              </w:rPr>
              <w:pPrChange w:id="690"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Receive user account information and check if verify.</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rsidR="00A514EB" w:rsidRPr="000D195A" w:rsidRDefault="00A514EB" w:rsidP="004409AF">
            <w:pPr>
              <w:pStyle w:val="comment"/>
              <w:numPr>
                <w:ilvl w:val="0"/>
                <w:numId w:val="110"/>
              </w:numPr>
              <w:spacing w:line="312" w:lineRule="auto"/>
              <w:jc w:val="both"/>
              <w:rPr>
                <w:rFonts w:ascii="Century" w:hAnsi="Century" w:cs="Times New Roman"/>
                <w:i w:val="0"/>
                <w:color w:val="000000" w:themeColor="text1"/>
                <w:sz w:val="22"/>
                <w:szCs w:val="22"/>
                <w:lang w:val="vi-VN"/>
              </w:rPr>
              <w:pPrChange w:id="691" w:author="Admin" w:date="2016-12-12T18:09:00Z">
                <w:pPr>
                  <w:pStyle w:val="comment"/>
                  <w:numPr>
                    <w:numId w:val="110"/>
                  </w:numPr>
                  <w:ind w:left="360" w:hanging="360"/>
                  <w:jc w:val="both"/>
                </w:pPr>
              </w:pPrChange>
            </w:pPr>
          </w:p>
        </w:tc>
        <w:tc>
          <w:tcPr>
            <w:tcW w:w="3037"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pPrChange w:id="692"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Register</w:t>
            </w:r>
          </w:p>
        </w:tc>
        <w:tc>
          <w:tcPr>
            <w:tcW w:w="1412"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pPrChange w:id="693"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UserRegisterDTO</w:t>
            </w:r>
          </w:p>
        </w:tc>
        <w:tc>
          <w:tcPr>
            <w:tcW w:w="1436"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rPr>
                <w:lang w:val="vi-VN"/>
              </w:rPr>
              <w:pPrChange w:id="694"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ActionResult</w:t>
            </w:r>
          </w:p>
        </w:tc>
        <w:tc>
          <w:tcPr>
            <w:tcW w:w="1894"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pPrChange w:id="695"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Receive user information register request.</w:t>
            </w:r>
          </w:p>
        </w:tc>
      </w:tr>
      <w:tr w:rsidR="00A514EB" w:rsidRPr="000D195A"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rsidR="00A514EB" w:rsidRPr="000D195A" w:rsidRDefault="00A514EB" w:rsidP="004409AF">
            <w:pPr>
              <w:pStyle w:val="comment"/>
              <w:numPr>
                <w:ilvl w:val="0"/>
                <w:numId w:val="110"/>
              </w:numPr>
              <w:spacing w:line="312" w:lineRule="auto"/>
              <w:jc w:val="both"/>
              <w:rPr>
                <w:rFonts w:ascii="Century" w:hAnsi="Century" w:cs="Times New Roman"/>
                <w:i w:val="0"/>
                <w:color w:val="000000" w:themeColor="text1"/>
                <w:sz w:val="22"/>
                <w:szCs w:val="22"/>
                <w:lang w:val="vi-VN"/>
              </w:rPr>
              <w:pPrChange w:id="696" w:author="Admin" w:date="2016-12-12T18:09:00Z">
                <w:pPr>
                  <w:pStyle w:val="comment"/>
                  <w:numPr>
                    <w:numId w:val="110"/>
                  </w:numPr>
                  <w:ind w:left="360" w:hanging="360"/>
                  <w:jc w:val="both"/>
                </w:pPr>
              </w:pPrChange>
            </w:pPr>
          </w:p>
        </w:tc>
        <w:tc>
          <w:tcPr>
            <w:tcW w:w="3037"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rPr>
                <w:lang w:val="vi-VN"/>
              </w:rPr>
              <w:pPrChange w:id="697"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Active</w:t>
            </w:r>
          </w:p>
        </w:tc>
        <w:tc>
          <w:tcPr>
            <w:tcW w:w="1412"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rPr>
                <w:lang w:val="vi-VN"/>
              </w:rPr>
              <w:pPrChange w:id="698"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string, string</w:t>
            </w:r>
          </w:p>
        </w:tc>
        <w:tc>
          <w:tcPr>
            <w:tcW w:w="1436"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rPr>
                <w:lang w:val="vi-VN"/>
              </w:rPr>
              <w:pPrChange w:id="699"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ActionResult</w:t>
            </w:r>
          </w:p>
        </w:tc>
        <w:tc>
          <w:tcPr>
            <w:tcW w:w="1894" w:type="dxa"/>
          </w:tcPr>
          <w:p w:rsidR="00A514EB" w:rsidRPr="000D195A" w:rsidRDefault="00A514EB" w:rsidP="004409AF">
            <w:pPr>
              <w:pStyle w:val="NormalIndent"/>
              <w:spacing w:line="312" w:lineRule="auto"/>
              <w:jc w:val="both"/>
              <w:cnfStyle w:val="000000000000" w:firstRow="0" w:lastRow="0" w:firstColumn="0" w:lastColumn="0" w:oddVBand="0" w:evenVBand="0" w:oddHBand="0" w:evenHBand="0" w:firstRowFirstColumn="0" w:firstRowLastColumn="0" w:lastRowFirstColumn="0" w:lastRowLastColumn="0"/>
              <w:rPr>
                <w:lang w:val="vi-VN"/>
              </w:rPr>
              <w:pPrChange w:id="700" w:author="Admin" w:date="2016-12-12T18:09: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Verify email account, active new account with code.</w:t>
            </w:r>
          </w:p>
        </w:tc>
      </w:tr>
    </w:tbl>
    <w:p w:rsidR="00A514EB" w:rsidRPr="000D195A" w:rsidRDefault="00A514EB" w:rsidP="004409AF">
      <w:pPr>
        <w:pStyle w:val="Table4-1"/>
        <w:rPr>
          <w:rFonts w:ascii="Century" w:hAnsi="Century"/>
          <w:lang w:val="vi-VN"/>
        </w:rPr>
        <w:pPrChange w:id="701" w:author="Admin" w:date="2016-12-12T18:09:00Z">
          <w:pPr>
            <w:pStyle w:val="Table4-1"/>
            <w:jc w:val="both"/>
          </w:pPr>
        </w:pPrChange>
      </w:pPr>
      <w:r w:rsidRPr="000D195A">
        <w:rPr>
          <w:rFonts w:ascii="Century" w:hAnsi="Century"/>
          <w:lang w:val="vi-VN"/>
        </w:rPr>
        <w:t>Login Controller</w:t>
      </w:r>
    </w:p>
    <w:p w:rsidR="00A514EB" w:rsidRPr="000D195A" w:rsidRDefault="00A514EB" w:rsidP="006B4A50">
      <w:pPr>
        <w:pStyle w:val="Heading6"/>
        <w:jc w:val="both"/>
        <w:rPr>
          <w:rFonts w:ascii="Century" w:hAnsi="Century"/>
          <w:lang w:val="vi-VN"/>
        </w:rPr>
      </w:pPr>
      <w:r w:rsidRPr="000D195A">
        <w:rPr>
          <w:rFonts w:ascii="Century" w:hAnsi="Century"/>
          <w:lang w:val="vi-VN"/>
        </w:rPr>
        <w:lastRenderedPageBreak/>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A514EB"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rsidR="00A514EB" w:rsidRPr="000D195A" w:rsidRDefault="00A514EB" w:rsidP="006B4A50">
            <w:pPr>
              <w:pStyle w:val="NormalIndent"/>
              <w:jc w:val="both"/>
              <w:rPr>
                <w:lang w:val="vi-VN"/>
              </w:rPr>
            </w:pPr>
            <w:r w:rsidRPr="000D195A">
              <w:rPr>
                <w:lang w:val="vi-VN"/>
              </w:rPr>
              <w:t>No</w:t>
            </w:r>
          </w:p>
        </w:tc>
        <w:tc>
          <w:tcPr>
            <w:tcW w:w="2041"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378"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3145"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rsidR="00A514EB" w:rsidRPr="000D195A" w:rsidRDefault="00A514EB" w:rsidP="006B4A50">
            <w:pPr>
              <w:pStyle w:val="comment"/>
              <w:numPr>
                <w:ilvl w:val="0"/>
                <w:numId w:val="109"/>
              </w:numPr>
              <w:jc w:val="both"/>
              <w:rPr>
                <w:rFonts w:ascii="Century" w:hAnsi="Century" w:cs="Times New Roman"/>
                <w:i w:val="0"/>
                <w:color w:val="000000" w:themeColor="text1"/>
                <w:sz w:val="22"/>
                <w:szCs w:val="22"/>
                <w:lang w:val="vi-VN"/>
              </w:rPr>
            </w:pPr>
          </w:p>
        </w:tc>
        <w:tc>
          <w:tcPr>
            <w:tcW w:w="204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Index</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14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main page of WS client.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rsidR="00A514EB" w:rsidRPr="000D195A" w:rsidRDefault="00A514EB" w:rsidP="006B4A50">
            <w:pPr>
              <w:pStyle w:val="comment"/>
              <w:numPr>
                <w:ilvl w:val="0"/>
                <w:numId w:val="109"/>
              </w:numPr>
              <w:jc w:val="both"/>
              <w:rPr>
                <w:rFonts w:ascii="Century" w:hAnsi="Century" w:cs="Times New Roman"/>
                <w:i w:val="0"/>
                <w:color w:val="000000" w:themeColor="text1"/>
                <w:sz w:val="22"/>
                <w:szCs w:val="22"/>
                <w:lang w:val="vi-VN"/>
              </w:rPr>
            </w:pPr>
          </w:p>
        </w:tc>
        <w:tc>
          <w:tcPr>
            <w:tcW w:w="204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AdminIndex</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14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main page of WS admin.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rsidR="00A514EB" w:rsidRPr="000D195A" w:rsidRDefault="00A514EB" w:rsidP="006B4A50">
            <w:pPr>
              <w:pStyle w:val="comment"/>
              <w:numPr>
                <w:ilvl w:val="0"/>
                <w:numId w:val="109"/>
              </w:numPr>
              <w:jc w:val="both"/>
              <w:rPr>
                <w:rFonts w:ascii="Century" w:hAnsi="Century" w:cs="Times New Roman"/>
                <w:i w:val="0"/>
                <w:color w:val="000000" w:themeColor="text1"/>
                <w:sz w:val="22"/>
                <w:szCs w:val="22"/>
                <w:lang w:val="vi-VN"/>
              </w:rPr>
            </w:pPr>
          </w:p>
        </w:tc>
        <w:tc>
          <w:tcPr>
            <w:tcW w:w="204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Error</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14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error page</w:t>
            </w:r>
          </w:p>
        </w:tc>
      </w:tr>
    </w:tbl>
    <w:p w:rsidR="00A514EB" w:rsidRPr="00902957" w:rsidRDefault="00A514EB" w:rsidP="004409AF">
      <w:pPr>
        <w:pStyle w:val="Table4-1"/>
        <w:rPr>
          <w:rFonts w:ascii="Century" w:hAnsi="Century"/>
          <w:lang w:val="vi-VN"/>
        </w:rPr>
        <w:pPrChange w:id="702" w:author="Admin" w:date="2016-12-12T18:09:00Z">
          <w:pPr>
            <w:pStyle w:val="Table4-1"/>
            <w:jc w:val="both"/>
          </w:pPr>
        </w:pPrChange>
      </w:pPr>
      <w:r w:rsidRPr="000D195A">
        <w:rPr>
          <w:rFonts w:ascii="Century" w:hAnsi="Century"/>
          <w:lang w:val="vi-VN"/>
        </w:rPr>
        <w:t>Home Controller</w:t>
      </w:r>
    </w:p>
    <w:p w:rsidR="00902957" w:rsidRPr="000D195A" w:rsidRDefault="00902957" w:rsidP="006B4A50">
      <w:pPr>
        <w:pStyle w:val="Heading6"/>
        <w:jc w:val="both"/>
        <w:rPr>
          <w:rFonts w:ascii="Century" w:hAnsi="Century"/>
          <w:lang w:val="vi-VN"/>
        </w:rPr>
      </w:pPr>
      <w:r>
        <w:rPr>
          <w:rFonts w:ascii="Century" w:hAnsi="Century"/>
        </w:rPr>
        <w:t>ChatHub</w:t>
      </w:r>
    </w:p>
    <w:tbl>
      <w:tblPr>
        <w:tblStyle w:val="Style1"/>
        <w:tblW w:w="0" w:type="auto"/>
        <w:tblLook w:val="04A0" w:firstRow="1" w:lastRow="0" w:firstColumn="1" w:lastColumn="0" w:noHBand="0" w:noVBand="1"/>
      </w:tblPr>
      <w:tblGrid>
        <w:gridCol w:w="517"/>
        <w:gridCol w:w="2147"/>
        <w:gridCol w:w="1218"/>
        <w:gridCol w:w="1378"/>
        <w:gridCol w:w="3145"/>
      </w:tblGrid>
      <w:tr w:rsidR="00902957" w:rsidRPr="000D195A" w:rsidTr="007467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rsidR="00902957" w:rsidRPr="000D195A" w:rsidRDefault="00902957" w:rsidP="006B4A50">
            <w:pPr>
              <w:pStyle w:val="NormalIndent"/>
              <w:jc w:val="both"/>
              <w:rPr>
                <w:lang w:val="vi-VN"/>
              </w:rPr>
            </w:pPr>
            <w:r w:rsidRPr="000D195A">
              <w:rPr>
                <w:lang w:val="vi-VN"/>
              </w:rPr>
              <w:t>No</w:t>
            </w:r>
          </w:p>
        </w:tc>
        <w:tc>
          <w:tcPr>
            <w:tcW w:w="2041" w:type="dxa"/>
            <w:shd w:val="clear" w:color="auto" w:fill="92D050"/>
          </w:tcPr>
          <w:p w:rsidR="00902957" w:rsidRPr="000D195A" w:rsidRDefault="00902957"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rsidR="00902957" w:rsidRPr="000D195A" w:rsidRDefault="00902957"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378" w:type="dxa"/>
            <w:shd w:val="clear" w:color="auto" w:fill="92D050"/>
          </w:tcPr>
          <w:p w:rsidR="00902957" w:rsidRPr="000D195A" w:rsidRDefault="00902957"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3145" w:type="dxa"/>
            <w:shd w:val="clear" w:color="auto" w:fill="92D050"/>
          </w:tcPr>
          <w:p w:rsidR="00902957" w:rsidRPr="000D195A" w:rsidRDefault="00902957"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902957" w:rsidRPr="000D195A" w:rsidTr="00746720">
        <w:trPr>
          <w:trHeight w:val="287"/>
        </w:trPr>
        <w:tc>
          <w:tcPr>
            <w:cnfStyle w:val="001000000000" w:firstRow="0" w:lastRow="0" w:firstColumn="1" w:lastColumn="0" w:oddVBand="0" w:evenVBand="0" w:oddHBand="0" w:evenHBand="0" w:firstRowFirstColumn="0" w:firstRowLastColumn="0" w:lastRowFirstColumn="0" w:lastRowLastColumn="0"/>
            <w:tcW w:w="517" w:type="dxa"/>
          </w:tcPr>
          <w:p w:rsidR="00902957" w:rsidRPr="000D195A" w:rsidRDefault="00902957" w:rsidP="006B4A50">
            <w:pPr>
              <w:pStyle w:val="comment"/>
              <w:numPr>
                <w:ilvl w:val="0"/>
                <w:numId w:val="211"/>
              </w:numPr>
              <w:jc w:val="both"/>
              <w:rPr>
                <w:rFonts w:ascii="Century" w:hAnsi="Century" w:cs="Times New Roman"/>
                <w:i w:val="0"/>
                <w:color w:val="000000" w:themeColor="text1"/>
                <w:sz w:val="22"/>
                <w:szCs w:val="22"/>
                <w:lang w:val="vi-VN"/>
              </w:rPr>
            </w:pPr>
          </w:p>
        </w:tc>
        <w:tc>
          <w:tcPr>
            <w:tcW w:w="2041" w:type="dxa"/>
          </w:tcPr>
          <w:p w:rsidR="00902957" w:rsidRPr="000D195A" w:rsidRDefault="00902957"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902957">
              <w:rPr>
                <w:lang w:val="vi-VN"/>
              </w:rPr>
              <w:t>Connect</w:t>
            </w:r>
          </w:p>
        </w:tc>
        <w:tc>
          <w:tcPr>
            <w:tcW w:w="1218" w:type="dxa"/>
          </w:tcPr>
          <w:p w:rsidR="00902957" w:rsidRPr="000D195A" w:rsidRDefault="00902957"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902957" w:rsidRPr="000D195A" w:rsidRDefault="00902957"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145" w:type="dxa"/>
          </w:tcPr>
          <w:p w:rsidR="00902957" w:rsidRPr="00902957" w:rsidRDefault="00902957" w:rsidP="006B4A50">
            <w:pPr>
              <w:pStyle w:val="NormalIndent"/>
              <w:jc w:val="both"/>
              <w:cnfStyle w:val="000000000000" w:firstRow="0" w:lastRow="0" w:firstColumn="0" w:lastColumn="0" w:oddVBand="0" w:evenVBand="0" w:oddHBand="0" w:evenHBand="0" w:firstRowFirstColumn="0" w:firstRowLastColumn="0" w:lastRowFirstColumn="0" w:lastRowLastColumn="0"/>
            </w:pPr>
            <w:r>
              <w:t>Get user information and register in hub server</w:t>
            </w:r>
          </w:p>
        </w:tc>
      </w:tr>
      <w:tr w:rsidR="00902957" w:rsidRPr="000D195A" w:rsidTr="00746720">
        <w:trPr>
          <w:trHeight w:val="287"/>
        </w:trPr>
        <w:tc>
          <w:tcPr>
            <w:cnfStyle w:val="001000000000" w:firstRow="0" w:lastRow="0" w:firstColumn="1" w:lastColumn="0" w:oddVBand="0" w:evenVBand="0" w:oddHBand="0" w:evenHBand="0" w:firstRowFirstColumn="0" w:firstRowLastColumn="0" w:lastRowFirstColumn="0" w:lastRowLastColumn="0"/>
            <w:tcW w:w="517" w:type="dxa"/>
          </w:tcPr>
          <w:p w:rsidR="00902957" w:rsidRPr="000D195A" w:rsidRDefault="00902957" w:rsidP="006B4A50">
            <w:pPr>
              <w:pStyle w:val="comment"/>
              <w:numPr>
                <w:ilvl w:val="0"/>
                <w:numId w:val="211"/>
              </w:numPr>
              <w:jc w:val="both"/>
              <w:rPr>
                <w:rFonts w:ascii="Century" w:hAnsi="Century" w:cs="Times New Roman"/>
                <w:i w:val="0"/>
                <w:color w:val="000000" w:themeColor="text1"/>
                <w:sz w:val="22"/>
                <w:szCs w:val="22"/>
                <w:lang w:val="vi-VN"/>
              </w:rPr>
            </w:pPr>
          </w:p>
        </w:tc>
        <w:tc>
          <w:tcPr>
            <w:tcW w:w="2041" w:type="dxa"/>
          </w:tcPr>
          <w:p w:rsidR="00902957" w:rsidRPr="000D195A" w:rsidRDefault="00902957"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902957">
              <w:rPr>
                <w:lang w:val="vi-VN"/>
              </w:rPr>
              <w:t>JoinRoom</w:t>
            </w:r>
          </w:p>
        </w:tc>
        <w:tc>
          <w:tcPr>
            <w:tcW w:w="1218" w:type="dxa"/>
          </w:tcPr>
          <w:p w:rsidR="00902957" w:rsidRPr="000D195A" w:rsidRDefault="00902957"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902957" w:rsidRPr="000D195A" w:rsidRDefault="00902957"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145" w:type="dxa"/>
          </w:tcPr>
          <w:p w:rsidR="00902957" w:rsidRPr="00902957" w:rsidRDefault="00902957" w:rsidP="006B4A50">
            <w:pPr>
              <w:pStyle w:val="NormalIndent"/>
              <w:jc w:val="both"/>
              <w:cnfStyle w:val="000000000000" w:firstRow="0" w:lastRow="0" w:firstColumn="0" w:lastColumn="0" w:oddVBand="0" w:evenVBand="0" w:oddHBand="0" w:evenHBand="0" w:firstRowFirstColumn="0" w:firstRowLastColumn="0" w:lastRowFirstColumn="0" w:lastRowLastColumn="0"/>
            </w:pPr>
            <w:r>
              <w:t>Get user information</w:t>
            </w:r>
          </w:p>
        </w:tc>
      </w:tr>
      <w:tr w:rsidR="00902957" w:rsidRPr="000D195A" w:rsidTr="00746720">
        <w:trPr>
          <w:trHeight w:val="287"/>
        </w:trPr>
        <w:tc>
          <w:tcPr>
            <w:cnfStyle w:val="001000000000" w:firstRow="0" w:lastRow="0" w:firstColumn="1" w:lastColumn="0" w:oddVBand="0" w:evenVBand="0" w:oddHBand="0" w:evenHBand="0" w:firstRowFirstColumn="0" w:firstRowLastColumn="0" w:lastRowFirstColumn="0" w:lastRowLastColumn="0"/>
            <w:tcW w:w="517" w:type="dxa"/>
          </w:tcPr>
          <w:p w:rsidR="00902957" w:rsidRPr="000D195A" w:rsidRDefault="00902957" w:rsidP="006B4A50">
            <w:pPr>
              <w:pStyle w:val="comment"/>
              <w:numPr>
                <w:ilvl w:val="0"/>
                <w:numId w:val="211"/>
              </w:numPr>
              <w:jc w:val="both"/>
              <w:rPr>
                <w:rFonts w:ascii="Century" w:hAnsi="Century" w:cs="Times New Roman"/>
                <w:i w:val="0"/>
                <w:color w:val="000000" w:themeColor="text1"/>
                <w:sz w:val="22"/>
                <w:szCs w:val="22"/>
                <w:lang w:val="vi-VN"/>
              </w:rPr>
            </w:pPr>
          </w:p>
        </w:tc>
        <w:tc>
          <w:tcPr>
            <w:tcW w:w="2041" w:type="dxa"/>
          </w:tcPr>
          <w:p w:rsidR="00902957" w:rsidRPr="000D195A" w:rsidRDefault="00902957"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902957">
              <w:rPr>
                <w:lang w:val="vi-VN"/>
              </w:rPr>
              <w:t>DisconnectRoom</w:t>
            </w:r>
          </w:p>
        </w:tc>
        <w:tc>
          <w:tcPr>
            <w:tcW w:w="1218" w:type="dxa"/>
          </w:tcPr>
          <w:p w:rsidR="00902957" w:rsidRPr="000D195A" w:rsidRDefault="00902957"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902957" w:rsidRPr="000D195A" w:rsidRDefault="00902957"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145" w:type="dxa"/>
          </w:tcPr>
          <w:p w:rsidR="00902957" w:rsidRPr="00902957" w:rsidRDefault="00902957" w:rsidP="006B4A50">
            <w:pPr>
              <w:pStyle w:val="NormalIndent"/>
              <w:jc w:val="both"/>
              <w:cnfStyle w:val="000000000000" w:firstRow="0" w:lastRow="0" w:firstColumn="0" w:lastColumn="0" w:oddVBand="0" w:evenVBand="0" w:oddHBand="0" w:evenHBand="0" w:firstRowFirstColumn="0" w:firstRowLastColumn="0" w:lastRowFirstColumn="0" w:lastRowLastColumn="0"/>
            </w:pPr>
            <w:r>
              <w:t>Log out from hub server</w:t>
            </w:r>
          </w:p>
        </w:tc>
      </w:tr>
      <w:tr w:rsidR="00902957" w:rsidRPr="000D195A" w:rsidTr="00746720">
        <w:trPr>
          <w:trHeight w:val="287"/>
        </w:trPr>
        <w:tc>
          <w:tcPr>
            <w:cnfStyle w:val="001000000000" w:firstRow="0" w:lastRow="0" w:firstColumn="1" w:lastColumn="0" w:oddVBand="0" w:evenVBand="0" w:oddHBand="0" w:evenHBand="0" w:firstRowFirstColumn="0" w:firstRowLastColumn="0" w:lastRowFirstColumn="0" w:lastRowLastColumn="0"/>
            <w:tcW w:w="517" w:type="dxa"/>
          </w:tcPr>
          <w:p w:rsidR="00902957" w:rsidRPr="000D195A" w:rsidRDefault="00902957" w:rsidP="006B4A50">
            <w:pPr>
              <w:pStyle w:val="comment"/>
              <w:numPr>
                <w:ilvl w:val="0"/>
                <w:numId w:val="211"/>
              </w:numPr>
              <w:jc w:val="both"/>
              <w:rPr>
                <w:rFonts w:ascii="Century" w:hAnsi="Century" w:cs="Times New Roman"/>
                <w:i w:val="0"/>
                <w:color w:val="000000" w:themeColor="text1"/>
                <w:sz w:val="22"/>
                <w:szCs w:val="22"/>
                <w:lang w:val="vi-VN"/>
              </w:rPr>
            </w:pPr>
          </w:p>
        </w:tc>
        <w:tc>
          <w:tcPr>
            <w:tcW w:w="2041" w:type="dxa"/>
          </w:tcPr>
          <w:p w:rsidR="00902957" w:rsidRPr="00902957" w:rsidRDefault="00902957"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902957">
              <w:rPr>
                <w:lang w:val="vi-VN"/>
              </w:rPr>
              <w:t>SendMessage</w:t>
            </w:r>
          </w:p>
        </w:tc>
        <w:tc>
          <w:tcPr>
            <w:tcW w:w="1218" w:type="dxa"/>
          </w:tcPr>
          <w:p w:rsidR="00902957" w:rsidRPr="000D195A" w:rsidRDefault="00902957"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902957" w:rsidRPr="000D195A" w:rsidRDefault="00902957"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145" w:type="dxa"/>
          </w:tcPr>
          <w:p w:rsidR="00902957" w:rsidRPr="00902957" w:rsidRDefault="00902957" w:rsidP="006B4A50">
            <w:pPr>
              <w:pStyle w:val="NormalIndent"/>
              <w:jc w:val="both"/>
              <w:cnfStyle w:val="000000000000" w:firstRow="0" w:lastRow="0" w:firstColumn="0" w:lastColumn="0" w:oddVBand="0" w:evenVBand="0" w:oddHBand="0" w:evenHBand="0" w:firstRowFirstColumn="0" w:firstRowLastColumn="0" w:lastRowFirstColumn="0" w:lastRowLastColumn="0"/>
            </w:pPr>
            <w:r>
              <w:t>Send message</w:t>
            </w:r>
          </w:p>
        </w:tc>
      </w:tr>
      <w:tr w:rsidR="00902957" w:rsidRPr="000D195A" w:rsidTr="00746720">
        <w:trPr>
          <w:trHeight w:val="287"/>
        </w:trPr>
        <w:tc>
          <w:tcPr>
            <w:cnfStyle w:val="001000000000" w:firstRow="0" w:lastRow="0" w:firstColumn="1" w:lastColumn="0" w:oddVBand="0" w:evenVBand="0" w:oddHBand="0" w:evenHBand="0" w:firstRowFirstColumn="0" w:firstRowLastColumn="0" w:lastRowFirstColumn="0" w:lastRowLastColumn="0"/>
            <w:tcW w:w="517" w:type="dxa"/>
          </w:tcPr>
          <w:p w:rsidR="00902957" w:rsidRPr="000D195A" w:rsidRDefault="00902957" w:rsidP="006B4A50">
            <w:pPr>
              <w:pStyle w:val="comment"/>
              <w:numPr>
                <w:ilvl w:val="0"/>
                <w:numId w:val="211"/>
              </w:numPr>
              <w:jc w:val="both"/>
              <w:rPr>
                <w:rFonts w:ascii="Century" w:hAnsi="Century" w:cs="Times New Roman"/>
                <w:i w:val="0"/>
                <w:color w:val="000000" w:themeColor="text1"/>
                <w:sz w:val="22"/>
                <w:szCs w:val="22"/>
                <w:lang w:val="vi-VN"/>
              </w:rPr>
            </w:pPr>
          </w:p>
        </w:tc>
        <w:tc>
          <w:tcPr>
            <w:tcW w:w="2041" w:type="dxa"/>
          </w:tcPr>
          <w:p w:rsidR="00902957" w:rsidRPr="00902957" w:rsidRDefault="00902957"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902957">
              <w:rPr>
                <w:lang w:val="vi-VN"/>
              </w:rPr>
              <w:t>SendMessageInRoom</w:t>
            </w:r>
          </w:p>
        </w:tc>
        <w:tc>
          <w:tcPr>
            <w:tcW w:w="1218" w:type="dxa"/>
          </w:tcPr>
          <w:p w:rsidR="00902957" w:rsidRPr="000D195A" w:rsidRDefault="00902957"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902957" w:rsidRPr="000D195A" w:rsidRDefault="00902957"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145" w:type="dxa"/>
          </w:tcPr>
          <w:p w:rsidR="00902957" w:rsidRPr="00902957" w:rsidRDefault="00902957" w:rsidP="006B4A50">
            <w:pPr>
              <w:pStyle w:val="NormalIndent"/>
              <w:jc w:val="both"/>
              <w:cnfStyle w:val="000000000000" w:firstRow="0" w:lastRow="0" w:firstColumn="0" w:lastColumn="0" w:oddVBand="0" w:evenVBand="0" w:oddHBand="0" w:evenHBand="0" w:firstRowFirstColumn="0" w:firstRowLastColumn="0" w:lastRowFirstColumn="0" w:lastRowLastColumn="0"/>
            </w:pPr>
            <w:r>
              <w:t>Chat in chat room</w:t>
            </w:r>
          </w:p>
        </w:tc>
      </w:tr>
    </w:tbl>
    <w:p w:rsidR="00902957" w:rsidRPr="000D195A" w:rsidRDefault="00902957" w:rsidP="004409AF">
      <w:pPr>
        <w:pStyle w:val="Table4-1"/>
        <w:rPr>
          <w:rFonts w:ascii="Century" w:hAnsi="Century"/>
          <w:lang w:val="vi-VN"/>
        </w:rPr>
        <w:pPrChange w:id="703" w:author="Admin" w:date="2016-12-12T18:09:00Z">
          <w:pPr>
            <w:pStyle w:val="Table4-1"/>
            <w:jc w:val="both"/>
          </w:pPr>
        </w:pPrChange>
      </w:pPr>
      <w:r>
        <w:rPr>
          <w:rFonts w:ascii="Century" w:hAnsi="Century"/>
        </w:rPr>
        <w:t>ChatHub</w:t>
      </w:r>
      <w:r w:rsidRPr="000D195A">
        <w:rPr>
          <w:rFonts w:ascii="Century" w:hAnsi="Century"/>
          <w:lang w:val="vi-VN"/>
        </w:rPr>
        <w:t xml:space="preserve"> Controller</w:t>
      </w:r>
    </w:p>
    <w:p w:rsidR="00902957" w:rsidRPr="000D195A" w:rsidRDefault="00902957" w:rsidP="006B4A50">
      <w:pPr>
        <w:pStyle w:val="Table4-1"/>
        <w:numPr>
          <w:ilvl w:val="0"/>
          <w:numId w:val="0"/>
        </w:numPr>
        <w:ind w:left="720"/>
        <w:jc w:val="both"/>
        <w:rPr>
          <w:rFonts w:ascii="Century" w:hAnsi="Century"/>
          <w:lang w:val="vi-VN"/>
        </w:rPr>
      </w:pPr>
    </w:p>
    <w:p w:rsidR="00A514EB" w:rsidRPr="000D195A" w:rsidRDefault="00A514EB" w:rsidP="006B4A50">
      <w:pPr>
        <w:pStyle w:val="Heading6"/>
        <w:jc w:val="both"/>
        <w:rPr>
          <w:rFonts w:ascii="Century" w:hAnsi="Century"/>
          <w:lang w:val="vi-VN"/>
        </w:rPr>
      </w:pPr>
      <w:r w:rsidRPr="000D195A">
        <w:rPr>
          <w:rFonts w:ascii="Century" w:hAnsi="Century"/>
          <w:lang w:val="vi-VN"/>
        </w:rPr>
        <w:t>ClientController</w:t>
      </w:r>
    </w:p>
    <w:tbl>
      <w:tblPr>
        <w:tblStyle w:val="Style1"/>
        <w:tblW w:w="0" w:type="auto"/>
        <w:tblLook w:val="04A0" w:firstRow="1" w:lastRow="0" w:firstColumn="1" w:lastColumn="0" w:noHBand="0" w:noVBand="1"/>
      </w:tblPr>
      <w:tblGrid>
        <w:gridCol w:w="515"/>
        <w:gridCol w:w="2159"/>
        <w:gridCol w:w="1218"/>
        <w:gridCol w:w="1378"/>
        <w:gridCol w:w="3029"/>
      </w:tblGrid>
      <w:tr w:rsidR="00A514EB"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rsidR="00A514EB" w:rsidRPr="000D195A" w:rsidRDefault="00A514EB" w:rsidP="006B4A50">
            <w:pPr>
              <w:pStyle w:val="NormalIndent"/>
              <w:jc w:val="both"/>
              <w:rPr>
                <w:lang w:val="vi-VN"/>
              </w:rPr>
            </w:pPr>
            <w:r w:rsidRPr="000D195A">
              <w:rPr>
                <w:lang w:val="vi-VN"/>
              </w:rPr>
              <w:t>No</w:t>
            </w:r>
          </w:p>
        </w:tc>
        <w:tc>
          <w:tcPr>
            <w:tcW w:w="2159"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378"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3029"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rsidR="00A514EB" w:rsidRPr="000D195A" w:rsidRDefault="00A514EB" w:rsidP="006B4A50">
            <w:pPr>
              <w:pStyle w:val="comment"/>
              <w:numPr>
                <w:ilvl w:val="0"/>
                <w:numId w:val="111"/>
              </w:numPr>
              <w:jc w:val="both"/>
              <w:rPr>
                <w:rFonts w:ascii="Century" w:hAnsi="Century" w:cs="Times New Roman"/>
                <w:i w:val="0"/>
                <w:color w:val="000000" w:themeColor="text1"/>
                <w:sz w:val="22"/>
                <w:szCs w:val="22"/>
                <w:lang w:val="vi-VN"/>
              </w:rPr>
            </w:pPr>
          </w:p>
        </w:tc>
        <w:tc>
          <w:tcPr>
            <w:tcW w:w="215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Home</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home page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rsidR="00A514EB" w:rsidRPr="000D195A" w:rsidRDefault="00A514EB" w:rsidP="006B4A50">
            <w:pPr>
              <w:pStyle w:val="comment"/>
              <w:numPr>
                <w:ilvl w:val="0"/>
                <w:numId w:val="111"/>
              </w:numPr>
              <w:jc w:val="both"/>
              <w:rPr>
                <w:rFonts w:ascii="Century" w:hAnsi="Century" w:cs="Times New Roman"/>
                <w:i w:val="0"/>
                <w:color w:val="000000" w:themeColor="text1"/>
                <w:sz w:val="22"/>
                <w:szCs w:val="22"/>
                <w:lang w:val="vi-VN"/>
              </w:rPr>
            </w:pPr>
          </w:p>
        </w:tc>
        <w:tc>
          <w:tcPr>
            <w:tcW w:w="215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Register</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Register page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rsidR="00A514EB" w:rsidRPr="000D195A" w:rsidRDefault="00A514EB" w:rsidP="006B4A50">
            <w:pPr>
              <w:pStyle w:val="comment"/>
              <w:numPr>
                <w:ilvl w:val="0"/>
                <w:numId w:val="111"/>
              </w:numPr>
              <w:jc w:val="both"/>
              <w:rPr>
                <w:rFonts w:ascii="Century" w:hAnsi="Century" w:cs="Times New Roman"/>
                <w:i w:val="0"/>
                <w:color w:val="000000" w:themeColor="text1"/>
                <w:sz w:val="22"/>
                <w:szCs w:val="22"/>
                <w:lang w:val="vi-VN"/>
              </w:rPr>
            </w:pPr>
          </w:p>
        </w:tc>
        <w:tc>
          <w:tcPr>
            <w:tcW w:w="215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RegisterSuccess</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register successful page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rsidR="00A514EB" w:rsidRPr="000D195A" w:rsidRDefault="00A514EB" w:rsidP="006B4A50">
            <w:pPr>
              <w:pStyle w:val="comment"/>
              <w:numPr>
                <w:ilvl w:val="0"/>
                <w:numId w:val="111"/>
              </w:numPr>
              <w:jc w:val="both"/>
              <w:rPr>
                <w:rFonts w:ascii="Century" w:hAnsi="Century" w:cs="Times New Roman"/>
                <w:i w:val="0"/>
                <w:color w:val="000000" w:themeColor="text1"/>
                <w:sz w:val="22"/>
                <w:szCs w:val="22"/>
                <w:lang w:val="vi-VN"/>
              </w:rPr>
            </w:pPr>
          </w:p>
        </w:tc>
        <w:tc>
          <w:tcPr>
            <w:tcW w:w="215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ForgotPassword</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ForgotPassword page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rsidR="00A514EB" w:rsidRPr="000D195A" w:rsidRDefault="00A514EB" w:rsidP="006B4A50">
            <w:pPr>
              <w:pStyle w:val="comment"/>
              <w:numPr>
                <w:ilvl w:val="0"/>
                <w:numId w:val="111"/>
              </w:numPr>
              <w:jc w:val="both"/>
              <w:rPr>
                <w:rFonts w:ascii="Century" w:hAnsi="Century" w:cs="Times New Roman"/>
                <w:i w:val="0"/>
                <w:color w:val="000000" w:themeColor="text1"/>
                <w:sz w:val="22"/>
                <w:szCs w:val="22"/>
                <w:lang w:val="vi-VN"/>
              </w:rPr>
            </w:pPr>
          </w:p>
        </w:tc>
        <w:tc>
          <w:tcPr>
            <w:tcW w:w="215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Message</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message list page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rsidR="00A514EB" w:rsidRPr="000D195A" w:rsidRDefault="00A514EB" w:rsidP="006B4A50">
            <w:pPr>
              <w:pStyle w:val="comment"/>
              <w:numPr>
                <w:ilvl w:val="0"/>
                <w:numId w:val="111"/>
              </w:numPr>
              <w:jc w:val="both"/>
              <w:rPr>
                <w:rFonts w:ascii="Century" w:hAnsi="Century" w:cs="Times New Roman"/>
                <w:i w:val="0"/>
                <w:color w:val="000000" w:themeColor="text1"/>
                <w:sz w:val="22"/>
                <w:szCs w:val="22"/>
                <w:lang w:val="vi-VN"/>
              </w:rPr>
            </w:pPr>
          </w:p>
        </w:tc>
        <w:tc>
          <w:tcPr>
            <w:tcW w:w="215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Profile</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Profile page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rsidR="00A514EB" w:rsidRPr="000D195A" w:rsidRDefault="00A514EB" w:rsidP="006B4A50">
            <w:pPr>
              <w:pStyle w:val="comment"/>
              <w:numPr>
                <w:ilvl w:val="0"/>
                <w:numId w:val="111"/>
              </w:numPr>
              <w:jc w:val="both"/>
              <w:rPr>
                <w:rFonts w:ascii="Century" w:hAnsi="Century" w:cs="Times New Roman"/>
                <w:i w:val="0"/>
                <w:color w:val="000000" w:themeColor="text1"/>
                <w:sz w:val="22"/>
                <w:szCs w:val="22"/>
                <w:lang w:val="vi-VN"/>
              </w:rPr>
            </w:pPr>
          </w:p>
        </w:tc>
        <w:tc>
          <w:tcPr>
            <w:tcW w:w="215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Search</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Search page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rsidR="00A514EB" w:rsidRPr="000D195A" w:rsidRDefault="00A514EB" w:rsidP="006B4A50">
            <w:pPr>
              <w:pStyle w:val="comment"/>
              <w:numPr>
                <w:ilvl w:val="0"/>
                <w:numId w:val="111"/>
              </w:numPr>
              <w:jc w:val="both"/>
              <w:rPr>
                <w:rFonts w:ascii="Century" w:hAnsi="Century" w:cs="Times New Roman"/>
                <w:i w:val="0"/>
                <w:color w:val="000000" w:themeColor="text1"/>
                <w:sz w:val="22"/>
                <w:szCs w:val="22"/>
                <w:lang w:val="vi-VN"/>
              </w:rPr>
            </w:pPr>
          </w:p>
        </w:tc>
        <w:tc>
          <w:tcPr>
            <w:tcW w:w="215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Login</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Display </w:t>
            </w:r>
            <w:r w:rsidRPr="000D195A">
              <w:t>login</w:t>
            </w:r>
            <w:r w:rsidRPr="000D195A">
              <w:rPr>
                <w:lang w:val="vi-VN"/>
              </w:rPr>
              <w:t xml:space="preserve"> page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rsidR="00A514EB" w:rsidRPr="000D195A" w:rsidRDefault="00A514EB" w:rsidP="006B4A50">
            <w:pPr>
              <w:pStyle w:val="comment"/>
              <w:numPr>
                <w:ilvl w:val="0"/>
                <w:numId w:val="111"/>
              </w:numPr>
              <w:jc w:val="both"/>
              <w:rPr>
                <w:rFonts w:ascii="Century" w:hAnsi="Century" w:cs="Times New Roman"/>
                <w:i w:val="0"/>
                <w:color w:val="000000" w:themeColor="text1"/>
                <w:sz w:val="22"/>
                <w:szCs w:val="22"/>
                <w:lang w:val="vi-VN"/>
              </w:rPr>
            </w:pPr>
          </w:p>
        </w:tc>
        <w:tc>
          <w:tcPr>
            <w:tcW w:w="215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Discussion</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Discussion page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rsidR="00A514EB" w:rsidRPr="000D195A" w:rsidRDefault="00A514EB" w:rsidP="006B4A50">
            <w:pPr>
              <w:pStyle w:val="comment"/>
              <w:numPr>
                <w:ilvl w:val="0"/>
                <w:numId w:val="111"/>
              </w:numPr>
              <w:jc w:val="both"/>
              <w:rPr>
                <w:rFonts w:ascii="Century" w:hAnsi="Century" w:cs="Times New Roman"/>
                <w:i w:val="0"/>
                <w:color w:val="000000" w:themeColor="text1"/>
                <w:sz w:val="22"/>
                <w:szCs w:val="22"/>
                <w:lang w:val="vi-VN"/>
              </w:rPr>
            </w:pPr>
          </w:p>
        </w:tc>
        <w:tc>
          <w:tcPr>
            <w:tcW w:w="215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ThreadDetail</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Thread</w:t>
            </w:r>
            <w:r w:rsidRPr="000D195A">
              <w:t xml:space="preserve"> </w:t>
            </w:r>
            <w:r w:rsidRPr="000D195A">
              <w:rPr>
                <w:lang w:val="vi-VN"/>
              </w:rPr>
              <w:t>Detail page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rsidR="00A514EB" w:rsidRPr="000D195A" w:rsidRDefault="00A514EB" w:rsidP="006B4A50">
            <w:pPr>
              <w:pStyle w:val="comment"/>
              <w:numPr>
                <w:ilvl w:val="0"/>
                <w:numId w:val="111"/>
              </w:numPr>
              <w:jc w:val="both"/>
              <w:rPr>
                <w:rFonts w:ascii="Century" w:hAnsi="Century" w:cs="Times New Roman"/>
                <w:i w:val="0"/>
                <w:color w:val="000000" w:themeColor="text1"/>
                <w:sz w:val="22"/>
                <w:szCs w:val="22"/>
                <w:lang w:val="vi-VN"/>
              </w:rPr>
            </w:pPr>
          </w:p>
        </w:tc>
        <w:tc>
          <w:tcPr>
            <w:tcW w:w="215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CreateDiscussion</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Create</w:t>
            </w:r>
            <w:r w:rsidRPr="000D195A">
              <w:t xml:space="preserve"> </w:t>
            </w:r>
            <w:r w:rsidRPr="000D195A">
              <w:rPr>
                <w:lang w:val="vi-VN"/>
              </w:rPr>
              <w:t>Discussion page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rsidR="00A514EB" w:rsidRPr="000D195A" w:rsidRDefault="00A514EB" w:rsidP="006B4A50">
            <w:pPr>
              <w:pStyle w:val="comment"/>
              <w:numPr>
                <w:ilvl w:val="0"/>
                <w:numId w:val="111"/>
              </w:numPr>
              <w:jc w:val="both"/>
              <w:rPr>
                <w:rFonts w:ascii="Century" w:hAnsi="Century" w:cs="Times New Roman"/>
                <w:i w:val="0"/>
                <w:color w:val="000000" w:themeColor="text1"/>
                <w:sz w:val="22"/>
                <w:szCs w:val="22"/>
                <w:lang w:val="vi-VN"/>
              </w:rPr>
            </w:pPr>
          </w:p>
        </w:tc>
        <w:tc>
          <w:tcPr>
            <w:tcW w:w="215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Event page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rsidR="00A514EB" w:rsidRPr="000D195A" w:rsidRDefault="00A514EB" w:rsidP="006B4A50">
            <w:pPr>
              <w:pStyle w:val="comment"/>
              <w:numPr>
                <w:ilvl w:val="0"/>
                <w:numId w:val="111"/>
              </w:numPr>
              <w:jc w:val="both"/>
              <w:rPr>
                <w:rFonts w:ascii="Century" w:hAnsi="Century" w:cs="Times New Roman"/>
                <w:i w:val="0"/>
                <w:color w:val="000000" w:themeColor="text1"/>
                <w:sz w:val="22"/>
                <w:szCs w:val="22"/>
                <w:lang w:val="vi-VN"/>
              </w:rPr>
            </w:pPr>
          </w:p>
        </w:tc>
        <w:tc>
          <w:tcPr>
            <w:tcW w:w="215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CreateEvent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Create</w:t>
            </w:r>
            <w:r w:rsidRPr="000D195A">
              <w:t xml:space="preserve"> </w:t>
            </w:r>
            <w:r w:rsidRPr="000D195A">
              <w:rPr>
                <w:lang w:val="vi-VN"/>
              </w:rPr>
              <w:t>Event page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rsidR="00A514EB" w:rsidRPr="000D195A" w:rsidRDefault="00A514EB" w:rsidP="006B4A50">
            <w:pPr>
              <w:pStyle w:val="comment"/>
              <w:numPr>
                <w:ilvl w:val="0"/>
                <w:numId w:val="111"/>
              </w:numPr>
              <w:jc w:val="both"/>
              <w:rPr>
                <w:rFonts w:ascii="Century" w:hAnsi="Century" w:cs="Times New Roman"/>
                <w:i w:val="0"/>
                <w:color w:val="000000" w:themeColor="text1"/>
                <w:sz w:val="22"/>
                <w:szCs w:val="22"/>
                <w:lang w:val="vi-VN"/>
              </w:rPr>
            </w:pPr>
          </w:p>
        </w:tc>
        <w:tc>
          <w:tcPr>
            <w:tcW w:w="215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EventDetail</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rPr>
                <w:lang w:val="vi-VN"/>
              </w:rPr>
              <w:t>Display Event</w:t>
            </w:r>
            <w:r w:rsidRPr="000D195A">
              <w:t xml:space="preserve"> </w:t>
            </w:r>
            <w:r w:rsidRPr="000D195A">
              <w:rPr>
                <w:lang w:val="vi-VN"/>
              </w:rPr>
              <w:t>Detail</w:t>
            </w:r>
            <w:r w:rsidRPr="000D195A">
              <w:t xml:space="preserve"> page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rsidR="00A514EB" w:rsidRPr="000D195A" w:rsidRDefault="00A514EB" w:rsidP="006B4A50">
            <w:pPr>
              <w:pStyle w:val="comment"/>
              <w:numPr>
                <w:ilvl w:val="0"/>
                <w:numId w:val="111"/>
              </w:numPr>
              <w:jc w:val="both"/>
              <w:rPr>
                <w:rFonts w:ascii="Century" w:hAnsi="Century" w:cs="Times New Roman"/>
                <w:i w:val="0"/>
                <w:color w:val="000000" w:themeColor="text1"/>
                <w:sz w:val="22"/>
                <w:szCs w:val="22"/>
                <w:lang w:val="vi-VN"/>
              </w:rPr>
            </w:pPr>
          </w:p>
        </w:tc>
        <w:tc>
          <w:tcPr>
            <w:tcW w:w="215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Display Organization </w:t>
            </w:r>
            <w:r w:rsidRPr="000D195A">
              <w:t xml:space="preserve"> </w:t>
            </w:r>
            <w:r w:rsidRPr="000D195A">
              <w:rPr>
                <w:lang w:val="vi-VN"/>
              </w:rPr>
              <w:t>page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rsidR="00A514EB" w:rsidRPr="000D195A" w:rsidRDefault="00A514EB" w:rsidP="006B4A50">
            <w:pPr>
              <w:pStyle w:val="comment"/>
              <w:numPr>
                <w:ilvl w:val="0"/>
                <w:numId w:val="111"/>
              </w:numPr>
              <w:jc w:val="both"/>
              <w:rPr>
                <w:rFonts w:ascii="Century" w:hAnsi="Century" w:cs="Times New Roman"/>
                <w:i w:val="0"/>
                <w:color w:val="000000" w:themeColor="text1"/>
                <w:sz w:val="22"/>
                <w:szCs w:val="22"/>
                <w:lang w:val="vi-VN"/>
              </w:rPr>
            </w:pPr>
          </w:p>
        </w:tc>
        <w:tc>
          <w:tcPr>
            <w:tcW w:w="215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OrganizationDetail</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Organization</w:t>
            </w:r>
            <w:r w:rsidRPr="000D195A">
              <w:t xml:space="preserve"> </w:t>
            </w:r>
            <w:r w:rsidRPr="000D195A">
              <w:rPr>
                <w:lang w:val="vi-VN"/>
              </w:rPr>
              <w:t xml:space="preserve">Detail </w:t>
            </w:r>
            <w:r w:rsidRPr="000D195A">
              <w:t xml:space="preserve"> </w:t>
            </w:r>
            <w:r w:rsidRPr="000D195A">
              <w:rPr>
                <w:lang w:val="vi-VN"/>
              </w:rPr>
              <w:t>page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rsidR="00A514EB" w:rsidRPr="000D195A" w:rsidRDefault="00A514EB" w:rsidP="006B4A50">
            <w:pPr>
              <w:pStyle w:val="comment"/>
              <w:numPr>
                <w:ilvl w:val="0"/>
                <w:numId w:val="111"/>
              </w:numPr>
              <w:jc w:val="both"/>
              <w:rPr>
                <w:rFonts w:ascii="Century" w:hAnsi="Century" w:cs="Times New Roman"/>
                <w:i w:val="0"/>
                <w:color w:val="000000" w:themeColor="text1"/>
                <w:sz w:val="22"/>
                <w:szCs w:val="22"/>
                <w:lang w:val="vi-VN"/>
              </w:rPr>
            </w:pPr>
          </w:p>
        </w:tc>
        <w:tc>
          <w:tcPr>
            <w:tcW w:w="215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CreateOrganization</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Create</w:t>
            </w:r>
            <w:r w:rsidRPr="000D195A">
              <w:t xml:space="preserve"> </w:t>
            </w:r>
            <w:r w:rsidRPr="000D195A">
              <w:rPr>
                <w:lang w:val="vi-VN"/>
              </w:rPr>
              <w:t>Organization page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rsidR="00A514EB" w:rsidRPr="000D195A" w:rsidRDefault="00A514EB" w:rsidP="006B4A50">
            <w:pPr>
              <w:pStyle w:val="comment"/>
              <w:numPr>
                <w:ilvl w:val="0"/>
                <w:numId w:val="111"/>
              </w:numPr>
              <w:jc w:val="both"/>
              <w:rPr>
                <w:rFonts w:ascii="Century" w:hAnsi="Century" w:cs="Times New Roman"/>
                <w:i w:val="0"/>
                <w:color w:val="000000" w:themeColor="text1"/>
                <w:sz w:val="22"/>
                <w:szCs w:val="22"/>
                <w:lang w:val="vi-VN"/>
              </w:rPr>
            </w:pPr>
          </w:p>
        </w:tc>
        <w:tc>
          <w:tcPr>
            <w:tcW w:w="215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EditOrganization</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Edit</w:t>
            </w:r>
            <w:r w:rsidRPr="000D195A">
              <w:t xml:space="preserve"> </w:t>
            </w:r>
            <w:r w:rsidRPr="000D195A">
              <w:rPr>
                <w:lang w:val="vi-VN"/>
              </w:rPr>
              <w:t>Organization page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rsidR="00A514EB" w:rsidRPr="000D195A" w:rsidRDefault="00A514EB" w:rsidP="006B4A50">
            <w:pPr>
              <w:pStyle w:val="comment"/>
              <w:numPr>
                <w:ilvl w:val="0"/>
                <w:numId w:val="111"/>
              </w:numPr>
              <w:jc w:val="both"/>
              <w:rPr>
                <w:rFonts w:ascii="Century" w:hAnsi="Century" w:cs="Times New Roman"/>
                <w:i w:val="0"/>
                <w:color w:val="000000" w:themeColor="text1"/>
                <w:sz w:val="22"/>
                <w:szCs w:val="22"/>
                <w:lang w:val="vi-VN"/>
              </w:rPr>
            </w:pPr>
          </w:p>
        </w:tc>
        <w:tc>
          <w:tcPr>
            <w:tcW w:w="215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Donate</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Donation page</w:t>
            </w:r>
          </w:p>
        </w:tc>
      </w:tr>
      <w:tr w:rsidR="00A514EB" w:rsidRPr="000D195A" w:rsidTr="00A514EB">
        <w:trPr>
          <w:trHeight w:val="800"/>
        </w:trPr>
        <w:tc>
          <w:tcPr>
            <w:cnfStyle w:val="001000000000" w:firstRow="0" w:lastRow="0" w:firstColumn="1" w:lastColumn="0" w:oddVBand="0" w:evenVBand="0" w:oddHBand="0" w:evenHBand="0" w:firstRowFirstColumn="0" w:firstRowLastColumn="0" w:lastRowFirstColumn="0" w:lastRowLastColumn="0"/>
            <w:tcW w:w="515" w:type="dxa"/>
          </w:tcPr>
          <w:p w:rsidR="00A514EB" w:rsidRPr="000D195A" w:rsidRDefault="00A514EB" w:rsidP="006B4A50">
            <w:pPr>
              <w:pStyle w:val="comment"/>
              <w:numPr>
                <w:ilvl w:val="0"/>
                <w:numId w:val="111"/>
              </w:numPr>
              <w:jc w:val="both"/>
              <w:rPr>
                <w:rFonts w:ascii="Century" w:hAnsi="Century" w:cs="Times New Roman"/>
                <w:i w:val="0"/>
                <w:color w:val="000000" w:themeColor="text1"/>
                <w:sz w:val="22"/>
                <w:szCs w:val="22"/>
                <w:lang w:val="vi-VN"/>
              </w:rPr>
            </w:pPr>
          </w:p>
        </w:tc>
        <w:tc>
          <w:tcPr>
            <w:tcW w:w="215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DonationComplete</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Display </w:t>
            </w:r>
            <w:r w:rsidRPr="000D195A">
              <w:t>donation successful</w:t>
            </w:r>
            <w:r w:rsidRPr="000D195A">
              <w:rPr>
                <w:lang w:val="vi-VN"/>
              </w:rPr>
              <w:t xml:space="preserve"> page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rsidR="00A514EB" w:rsidRPr="000D195A" w:rsidRDefault="00A514EB" w:rsidP="006B4A50">
            <w:pPr>
              <w:pStyle w:val="comment"/>
              <w:numPr>
                <w:ilvl w:val="0"/>
                <w:numId w:val="111"/>
              </w:numPr>
              <w:jc w:val="both"/>
              <w:rPr>
                <w:rFonts w:ascii="Century" w:hAnsi="Century" w:cs="Times New Roman"/>
                <w:i w:val="0"/>
                <w:color w:val="000000" w:themeColor="text1"/>
                <w:sz w:val="22"/>
                <w:szCs w:val="22"/>
                <w:lang w:val="vi-VN"/>
              </w:rPr>
            </w:pPr>
          </w:p>
        </w:tc>
        <w:tc>
          <w:tcPr>
            <w:tcW w:w="215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Error</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Display </w:t>
            </w:r>
            <w:r w:rsidRPr="000D195A">
              <w:t>error</w:t>
            </w:r>
            <w:r w:rsidRPr="000D195A">
              <w:rPr>
                <w:lang w:val="vi-VN"/>
              </w:rPr>
              <w:t xml:space="preserve"> page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rsidR="00A514EB" w:rsidRPr="000D195A" w:rsidRDefault="00A514EB" w:rsidP="006B4A50">
            <w:pPr>
              <w:pStyle w:val="comment"/>
              <w:numPr>
                <w:ilvl w:val="0"/>
                <w:numId w:val="111"/>
              </w:numPr>
              <w:jc w:val="both"/>
              <w:rPr>
                <w:rFonts w:ascii="Century" w:hAnsi="Century" w:cs="Times New Roman"/>
                <w:i w:val="0"/>
                <w:color w:val="000000" w:themeColor="text1"/>
                <w:sz w:val="22"/>
                <w:szCs w:val="22"/>
                <w:lang w:val="vi-VN"/>
              </w:rPr>
            </w:pPr>
          </w:p>
        </w:tc>
        <w:tc>
          <w:tcPr>
            <w:tcW w:w="215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VerifyAccount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rPr>
                <w:lang w:val="vi-VN"/>
              </w:rPr>
              <w:t xml:space="preserve">Display </w:t>
            </w:r>
            <w:r w:rsidRPr="000D195A">
              <w:t>verify account</w:t>
            </w:r>
            <w:r w:rsidRPr="000D195A">
              <w:rPr>
                <w:lang w:val="vi-VN"/>
              </w:rPr>
              <w:t xml:space="preserve"> page</w:t>
            </w:r>
            <w:r w:rsidRPr="000D195A">
              <w:t xml:space="preserve"> when user finish sign-up their account.</w:t>
            </w:r>
          </w:p>
        </w:tc>
      </w:tr>
    </w:tbl>
    <w:p w:rsidR="00A514EB" w:rsidRPr="000D195A" w:rsidRDefault="00A514EB" w:rsidP="004409AF">
      <w:pPr>
        <w:pStyle w:val="Table4-1"/>
        <w:rPr>
          <w:rFonts w:ascii="Century" w:hAnsi="Century"/>
          <w:lang w:val="vi-VN"/>
        </w:rPr>
        <w:pPrChange w:id="704" w:author="Admin" w:date="2016-12-12T18:09:00Z">
          <w:pPr>
            <w:pStyle w:val="Table4-1"/>
            <w:jc w:val="both"/>
          </w:pPr>
        </w:pPrChange>
      </w:pPr>
      <w:r w:rsidRPr="000D195A">
        <w:rPr>
          <w:rFonts w:ascii="Century" w:hAnsi="Century"/>
          <w:lang w:val="vi-VN"/>
        </w:rPr>
        <w:t>ClientController</w:t>
      </w:r>
    </w:p>
    <w:p w:rsidR="00A514EB" w:rsidRPr="000D195A" w:rsidRDefault="00A514EB" w:rsidP="006B4A50">
      <w:pPr>
        <w:pStyle w:val="Heading6"/>
        <w:jc w:val="both"/>
        <w:rPr>
          <w:rFonts w:ascii="Century" w:hAnsi="Century"/>
          <w:lang w:val="vi-VN"/>
        </w:rPr>
      </w:pPr>
      <w:r w:rsidRPr="000D195A">
        <w:rPr>
          <w:rFonts w:ascii="Century" w:hAnsi="Century"/>
          <w:lang w:val="vi-VN"/>
        </w:rPr>
        <w:t>AdminController</w:t>
      </w:r>
    </w:p>
    <w:tbl>
      <w:tblPr>
        <w:tblStyle w:val="Style1"/>
        <w:tblW w:w="0" w:type="auto"/>
        <w:tblLook w:val="04A0" w:firstRow="1" w:lastRow="0" w:firstColumn="1" w:lastColumn="0" w:noHBand="0" w:noVBand="1"/>
      </w:tblPr>
      <w:tblGrid>
        <w:gridCol w:w="512"/>
        <w:gridCol w:w="2355"/>
        <w:gridCol w:w="1218"/>
        <w:gridCol w:w="1378"/>
        <w:gridCol w:w="2836"/>
      </w:tblGrid>
      <w:tr w:rsidR="00A514EB" w:rsidRPr="000D195A" w:rsidTr="00553B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rsidR="00A514EB" w:rsidRPr="000D195A" w:rsidRDefault="00A514EB" w:rsidP="006B4A50">
            <w:pPr>
              <w:pStyle w:val="NormalIndent"/>
              <w:jc w:val="both"/>
              <w:rPr>
                <w:lang w:val="vi-VN"/>
              </w:rPr>
            </w:pPr>
            <w:r w:rsidRPr="000D195A">
              <w:rPr>
                <w:lang w:val="vi-VN"/>
              </w:rPr>
              <w:t>No</w:t>
            </w:r>
          </w:p>
        </w:tc>
        <w:tc>
          <w:tcPr>
            <w:tcW w:w="2355"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378"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836"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A514EB" w:rsidRPr="000D195A" w:rsidRDefault="00A514EB"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Dashboard</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dashboard page.</w:t>
            </w:r>
          </w:p>
        </w:tc>
      </w:tr>
      <w:tr w:rsidR="00A514EB"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A514EB" w:rsidRPr="000D195A" w:rsidRDefault="00A514EB"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AdminLogin</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Project Dashboard page</w:t>
            </w:r>
          </w:p>
        </w:tc>
      </w:tr>
      <w:tr w:rsidR="00A514EB"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A514EB" w:rsidRPr="000D195A" w:rsidRDefault="00A514EB"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UserDashBoard</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Project List page</w:t>
            </w:r>
          </w:p>
        </w:tc>
      </w:tr>
      <w:tr w:rsidR="00A514EB"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A514EB" w:rsidRPr="000D195A" w:rsidRDefault="00A514EB"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UserList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project detail page</w:t>
            </w:r>
          </w:p>
        </w:tc>
      </w:tr>
      <w:tr w:rsidR="00A514EB"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A514EB" w:rsidRPr="000D195A" w:rsidRDefault="00A514EB"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UserProfile</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slide page.</w:t>
            </w:r>
          </w:p>
        </w:tc>
      </w:tr>
      <w:tr w:rsidR="00A514EB"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A514EB" w:rsidRPr="000D195A" w:rsidRDefault="00A514EB"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ThreadDashBoard</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rPr>
                <w:lang w:val="vi-VN"/>
              </w:rPr>
              <w:t>ActionRes</w:t>
            </w:r>
            <w:r w:rsidR="00553BCC" w:rsidRPr="000D195A">
              <w:t>ult</w:t>
            </w:r>
          </w:p>
        </w:tc>
        <w:tc>
          <w:tcPr>
            <w:tcW w:w="283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message list for admin.</w:t>
            </w:r>
          </w:p>
        </w:tc>
      </w:tr>
      <w:tr w:rsidR="00A514EB"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A514EB" w:rsidRPr="000D195A" w:rsidRDefault="00A514EB"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ThreadList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message detail for admin.</w:t>
            </w:r>
          </w:p>
        </w:tc>
      </w:tr>
      <w:tr w:rsidR="00A514EB"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A514EB" w:rsidRPr="000D195A" w:rsidRDefault="00A514EB"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ThreadDetail</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User Dashboard project page</w:t>
            </w:r>
          </w:p>
        </w:tc>
      </w:tr>
      <w:tr w:rsidR="00A514EB"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A514EB" w:rsidRPr="000D195A" w:rsidRDefault="00A514EB"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EventDashBoard</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User List page</w:t>
            </w:r>
          </w:p>
        </w:tc>
      </w:tr>
      <w:tr w:rsidR="00A514EB"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A514EB" w:rsidRPr="000D195A" w:rsidRDefault="00A514EB"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EventList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profile of a user page</w:t>
            </w:r>
          </w:p>
        </w:tc>
      </w:tr>
      <w:tr w:rsidR="00553BCC"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553BCC" w:rsidRPr="000D195A" w:rsidRDefault="00553BCC"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EventType</w:t>
            </w:r>
          </w:p>
        </w:tc>
        <w:tc>
          <w:tcPr>
            <w:tcW w:w="1218"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backing list page.</w:t>
            </w:r>
          </w:p>
        </w:tc>
      </w:tr>
      <w:tr w:rsidR="00553BCC"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553BCC" w:rsidRPr="000D195A" w:rsidRDefault="00553BCC"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EventDetail</w:t>
            </w:r>
          </w:p>
        </w:tc>
        <w:tc>
          <w:tcPr>
            <w:tcW w:w="1218"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category page.</w:t>
            </w:r>
          </w:p>
        </w:tc>
      </w:tr>
      <w:tr w:rsidR="00553BCC"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553BCC" w:rsidRPr="000D195A" w:rsidRDefault="00553BCC"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OrganizationDashBoard</w:t>
            </w:r>
          </w:p>
        </w:tc>
        <w:tc>
          <w:tcPr>
            <w:tcW w:w="1218"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report user page.</w:t>
            </w:r>
          </w:p>
        </w:tc>
      </w:tr>
      <w:tr w:rsidR="00553BCC"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553BCC" w:rsidRPr="000D195A" w:rsidRDefault="00553BCC"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OrganizationList</w:t>
            </w:r>
          </w:p>
        </w:tc>
        <w:tc>
          <w:tcPr>
            <w:tcW w:w="1218"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report project page</w:t>
            </w:r>
          </w:p>
        </w:tc>
      </w:tr>
      <w:tr w:rsidR="00A514EB"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A514EB" w:rsidRPr="000D195A" w:rsidRDefault="00A514EB"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RegisterOrganization</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Error page.</w:t>
            </w:r>
          </w:p>
        </w:tc>
      </w:tr>
      <w:tr w:rsidR="00A514EB"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A514EB" w:rsidRPr="000D195A" w:rsidRDefault="00A514EB"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OrganizationDetail</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404 not found page.</w:t>
            </w:r>
          </w:p>
        </w:tc>
      </w:tr>
      <w:tr w:rsidR="00553BCC"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553BCC" w:rsidRPr="000D195A" w:rsidRDefault="00553BCC"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DonationInfo</w:t>
            </w:r>
          </w:p>
        </w:tc>
        <w:tc>
          <w:tcPr>
            <w:tcW w:w="1218"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 xml:space="preserve">Display </w:t>
            </w:r>
            <w:r w:rsidRPr="000D195A">
              <w:rPr>
                <w:lang w:val="vi-VN"/>
              </w:rPr>
              <w:t>DonationInfo</w:t>
            </w:r>
          </w:p>
        </w:tc>
      </w:tr>
      <w:tr w:rsidR="00553BCC"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553BCC" w:rsidRPr="000D195A" w:rsidRDefault="00553BCC"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ReportUser</w:t>
            </w:r>
          </w:p>
        </w:tc>
        <w:tc>
          <w:tcPr>
            <w:tcW w:w="1218"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Display</w:t>
            </w:r>
            <w:r w:rsidRPr="000D195A">
              <w:rPr>
                <w:lang w:val="vi-VN"/>
              </w:rPr>
              <w:t xml:space="preserve"> ReportUser</w:t>
            </w:r>
          </w:p>
        </w:tc>
      </w:tr>
      <w:tr w:rsidR="00553BCC"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553BCC" w:rsidRPr="000D195A" w:rsidRDefault="00553BCC"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ReportUserDetail</w:t>
            </w:r>
          </w:p>
        </w:tc>
        <w:tc>
          <w:tcPr>
            <w:tcW w:w="1218"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Display</w:t>
            </w:r>
            <w:r w:rsidRPr="000D195A">
              <w:rPr>
                <w:lang w:val="vi-VN"/>
              </w:rPr>
              <w:t xml:space="preserve"> ReportUserDetail</w:t>
            </w:r>
          </w:p>
        </w:tc>
      </w:tr>
      <w:tr w:rsidR="00553BCC"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553BCC" w:rsidRPr="000D195A" w:rsidRDefault="00553BCC"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ReportOrganization</w:t>
            </w:r>
          </w:p>
        </w:tc>
        <w:tc>
          <w:tcPr>
            <w:tcW w:w="1218"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Display</w:t>
            </w:r>
            <w:r w:rsidRPr="000D195A">
              <w:rPr>
                <w:lang w:val="vi-VN"/>
              </w:rPr>
              <w:t xml:space="preserve"> ReportOrganization</w:t>
            </w:r>
          </w:p>
        </w:tc>
      </w:tr>
      <w:tr w:rsidR="00553BCC"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553BCC" w:rsidRPr="000D195A" w:rsidRDefault="00553BCC"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ReportEvent</w:t>
            </w:r>
          </w:p>
        </w:tc>
        <w:tc>
          <w:tcPr>
            <w:tcW w:w="1218"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Display</w:t>
            </w:r>
            <w:r w:rsidRPr="000D195A">
              <w:rPr>
                <w:lang w:val="vi-VN"/>
              </w:rPr>
              <w:t xml:space="preserve"> ReportEvent</w:t>
            </w:r>
          </w:p>
        </w:tc>
      </w:tr>
      <w:tr w:rsidR="00553BCC"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553BCC" w:rsidRPr="000D195A" w:rsidRDefault="00553BCC"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ReportThread</w:t>
            </w:r>
          </w:p>
        </w:tc>
        <w:tc>
          <w:tcPr>
            <w:tcW w:w="1218"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Display</w:t>
            </w:r>
            <w:r w:rsidRPr="000D195A">
              <w:rPr>
                <w:lang w:val="vi-VN"/>
              </w:rPr>
              <w:t xml:space="preserve"> ReportThread</w:t>
            </w:r>
          </w:p>
        </w:tc>
      </w:tr>
      <w:tr w:rsidR="00553BCC" w:rsidRPr="000D195A"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rsidR="00553BCC" w:rsidRPr="000D195A" w:rsidRDefault="00553BCC" w:rsidP="006B4A50">
            <w:pPr>
              <w:pStyle w:val="comment"/>
              <w:numPr>
                <w:ilvl w:val="0"/>
                <w:numId w:val="112"/>
              </w:numPr>
              <w:jc w:val="both"/>
              <w:rPr>
                <w:rFonts w:ascii="Century" w:hAnsi="Century" w:cs="Times New Roman"/>
                <w:i w:val="0"/>
                <w:color w:val="000000" w:themeColor="text1"/>
                <w:sz w:val="22"/>
                <w:szCs w:val="22"/>
                <w:lang w:val="vi-VN"/>
              </w:rPr>
            </w:pPr>
          </w:p>
        </w:tc>
        <w:tc>
          <w:tcPr>
            <w:tcW w:w="2355"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Index</w:t>
            </w:r>
          </w:p>
        </w:tc>
        <w:tc>
          <w:tcPr>
            <w:tcW w:w="1218"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rsidR="00553BCC" w:rsidRPr="000D195A" w:rsidRDefault="00553BCC"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Display</w:t>
            </w:r>
            <w:r w:rsidRPr="000D195A">
              <w:rPr>
                <w:lang w:val="vi-VN"/>
              </w:rPr>
              <w:t xml:space="preserve"> Index</w:t>
            </w:r>
          </w:p>
        </w:tc>
      </w:tr>
    </w:tbl>
    <w:p w:rsidR="00A514EB" w:rsidRPr="000D195A" w:rsidRDefault="00A514EB" w:rsidP="004409AF">
      <w:pPr>
        <w:pStyle w:val="Table4-1"/>
        <w:rPr>
          <w:rFonts w:ascii="Century" w:hAnsi="Century"/>
          <w:lang w:val="vi-VN"/>
        </w:rPr>
        <w:pPrChange w:id="705" w:author="Admin" w:date="2016-12-12T18:09:00Z">
          <w:pPr>
            <w:pStyle w:val="Table4-1"/>
            <w:jc w:val="both"/>
          </w:pPr>
        </w:pPrChange>
      </w:pPr>
      <w:r w:rsidRPr="000D195A">
        <w:rPr>
          <w:rFonts w:ascii="Century" w:hAnsi="Century"/>
          <w:lang w:val="vi-VN"/>
        </w:rPr>
        <w:t>AdminPartialController</w:t>
      </w:r>
    </w:p>
    <w:p w:rsidR="00A514EB" w:rsidRPr="000D195A" w:rsidRDefault="00A514EB" w:rsidP="006B4A50">
      <w:pPr>
        <w:pStyle w:val="Heading6"/>
        <w:jc w:val="both"/>
        <w:rPr>
          <w:rFonts w:ascii="Century" w:hAnsi="Century"/>
          <w:lang w:val="vi-VN"/>
        </w:rPr>
      </w:pPr>
      <w:r w:rsidRPr="000D195A">
        <w:rPr>
          <w:rFonts w:ascii="Century" w:hAnsi="Century"/>
        </w:rPr>
        <w:t>ForgotPasswordController</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A514EB"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rsidR="00A514EB" w:rsidRPr="000D195A" w:rsidRDefault="00A514EB" w:rsidP="006B4A50">
            <w:pPr>
              <w:pStyle w:val="NormalIndent"/>
              <w:jc w:val="both"/>
              <w:rPr>
                <w:lang w:val="vi-VN"/>
              </w:rPr>
            </w:pPr>
            <w:r w:rsidRPr="000D195A">
              <w:rPr>
                <w:lang w:val="vi-VN"/>
              </w:rPr>
              <w:t>No</w:t>
            </w:r>
          </w:p>
        </w:tc>
        <w:tc>
          <w:tcPr>
            <w:tcW w:w="2477"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60"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890"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184"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rsidR="00A514EB" w:rsidRPr="000D195A" w:rsidRDefault="00A514EB" w:rsidP="006B4A50">
            <w:pPr>
              <w:pStyle w:val="comment"/>
              <w:numPr>
                <w:ilvl w:val="0"/>
                <w:numId w:val="113"/>
              </w:numPr>
              <w:ind w:right="110"/>
              <w:jc w:val="both"/>
              <w:rPr>
                <w:rFonts w:ascii="Century" w:hAnsi="Century" w:cs="Times New Roman"/>
                <w:i w:val="0"/>
                <w:color w:val="000000" w:themeColor="text1"/>
                <w:sz w:val="22"/>
                <w:szCs w:val="22"/>
                <w:lang w:val="vi-VN"/>
              </w:rPr>
            </w:pPr>
          </w:p>
        </w:tc>
        <w:tc>
          <w:tcPr>
            <w:tcW w:w="247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ValidateUser</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18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Receive user data and validate.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rsidR="00A514EB" w:rsidRPr="000D195A" w:rsidRDefault="00A514EB" w:rsidP="006B4A50">
            <w:pPr>
              <w:pStyle w:val="comment"/>
              <w:numPr>
                <w:ilvl w:val="0"/>
                <w:numId w:val="113"/>
              </w:numPr>
              <w:jc w:val="both"/>
              <w:rPr>
                <w:rFonts w:ascii="Century" w:hAnsi="Century" w:cs="Times New Roman"/>
                <w:i w:val="0"/>
                <w:color w:val="000000" w:themeColor="text1"/>
                <w:sz w:val="22"/>
                <w:szCs w:val="22"/>
                <w:lang w:val="vi-VN"/>
              </w:rPr>
            </w:pPr>
          </w:p>
        </w:tc>
        <w:tc>
          <w:tcPr>
            <w:tcW w:w="247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Index</w:t>
            </w:r>
          </w:p>
        </w:tc>
        <w:tc>
          <w:tcPr>
            <w:tcW w:w="126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18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rPr>
                <w:lang w:val="vi-VN"/>
              </w:rPr>
              <w:t>Reset password to random string for a user and send to user’s email.</w:t>
            </w:r>
          </w:p>
        </w:tc>
      </w:tr>
    </w:tbl>
    <w:p w:rsidR="004409AF" w:rsidRDefault="00A514EB" w:rsidP="004409AF">
      <w:pPr>
        <w:pStyle w:val="Table4-1"/>
        <w:rPr>
          <w:ins w:id="706" w:author="Admin" w:date="2016-12-12T18:09:00Z"/>
          <w:rFonts w:ascii="Century" w:hAnsi="Century"/>
          <w:lang w:val="vi-VN"/>
        </w:rPr>
      </w:pPr>
      <w:r w:rsidRPr="000D195A">
        <w:rPr>
          <w:rFonts w:ascii="Century" w:hAnsi="Century"/>
          <w:lang w:val="vi-VN"/>
        </w:rPr>
        <w:t xml:space="preserve">User </w:t>
      </w:r>
      <w:r w:rsidRPr="000D195A">
        <w:rPr>
          <w:rFonts w:ascii="Century" w:hAnsi="Century"/>
        </w:rPr>
        <w:t>ForgotPassword</w:t>
      </w:r>
      <w:r w:rsidRPr="000D195A">
        <w:rPr>
          <w:rFonts w:ascii="Century" w:hAnsi="Century"/>
          <w:lang w:val="vi-VN"/>
        </w:rPr>
        <w:t xml:space="preserve"> Controller</w:t>
      </w:r>
    </w:p>
    <w:p w:rsidR="004409AF" w:rsidRDefault="004409AF">
      <w:pPr>
        <w:rPr>
          <w:ins w:id="707" w:author="Admin" w:date="2016-12-12T18:09:00Z"/>
          <w:rFonts w:ascii="Century" w:hAnsi="Century"/>
          <w:b/>
          <w:lang w:val="vi-VN"/>
        </w:rPr>
      </w:pPr>
      <w:ins w:id="708" w:author="Admin" w:date="2016-12-12T18:09:00Z">
        <w:r>
          <w:rPr>
            <w:rFonts w:ascii="Century" w:hAnsi="Century"/>
            <w:lang w:val="vi-VN"/>
          </w:rPr>
          <w:br w:type="page"/>
        </w:r>
      </w:ins>
    </w:p>
    <w:p w:rsidR="00A514EB" w:rsidRPr="004409AF" w:rsidRDefault="00A514EB" w:rsidP="004409AF">
      <w:pPr>
        <w:pStyle w:val="Table4-1"/>
        <w:numPr>
          <w:ilvl w:val="0"/>
          <w:numId w:val="0"/>
        </w:numPr>
        <w:ind w:left="720"/>
        <w:jc w:val="left"/>
        <w:rPr>
          <w:rFonts w:ascii="Century" w:hAnsi="Century"/>
          <w:sz w:val="2"/>
          <w:lang w:val="vi-VN"/>
          <w:rPrChange w:id="709" w:author="Admin" w:date="2016-12-12T18:09:00Z">
            <w:rPr>
              <w:rFonts w:ascii="Century" w:hAnsi="Century"/>
              <w:lang w:val="vi-VN"/>
            </w:rPr>
          </w:rPrChange>
        </w:rPr>
        <w:pPrChange w:id="710" w:author="Admin" w:date="2016-12-12T18:09:00Z">
          <w:pPr>
            <w:pStyle w:val="Table4-1"/>
            <w:jc w:val="both"/>
          </w:pPr>
        </w:pPrChange>
      </w:pPr>
    </w:p>
    <w:p w:rsidR="00A514EB" w:rsidRPr="000D195A" w:rsidRDefault="00A514EB" w:rsidP="006B4A50">
      <w:pPr>
        <w:pStyle w:val="Heading6"/>
        <w:jc w:val="both"/>
        <w:rPr>
          <w:rFonts w:ascii="Century" w:hAnsi="Century"/>
        </w:rPr>
      </w:pPr>
      <w:r w:rsidRPr="000D195A">
        <w:rPr>
          <w:rFonts w:ascii="Century" w:hAnsi="Century"/>
        </w:rPr>
        <w:t>DonationController</w:t>
      </w:r>
    </w:p>
    <w:p w:rsidR="00553BCC" w:rsidRPr="004409AF" w:rsidRDefault="00553BCC" w:rsidP="006B4A50">
      <w:pPr>
        <w:jc w:val="both"/>
        <w:rPr>
          <w:rFonts w:ascii="Century" w:hAnsi="Century"/>
          <w:sz w:val="2"/>
          <w:rPrChange w:id="711" w:author="Admin" w:date="2016-12-12T18:09:00Z">
            <w:rPr>
              <w:rFonts w:ascii="Century" w:hAnsi="Century"/>
            </w:rPr>
          </w:rPrChange>
        </w:rPr>
      </w:pPr>
    </w:p>
    <w:p w:rsidR="00553BCC" w:rsidRPr="004409AF" w:rsidRDefault="00553BCC" w:rsidP="006B4A50">
      <w:pPr>
        <w:jc w:val="both"/>
        <w:rPr>
          <w:rFonts w:ascii="Century" w:hAnsi="Century"/>
          <w:sz w:val="2"/>
          <w:rPrChange w:id="712" w:author="Admin" w:date="2016-12-12T18:09:00Z">
            <w:rPr>
              <w:rFonts w:ascii="Century" w:hAnsi="Century"/>
            </w:rPr>
          </w:rPrChange>
        </w:rPr>
      </w:pPr>
    </w:p>
    <w:tbl>
      <w:tblPr>
        <w:tblStyle w:val="Style1"/>
        <w:tblW w:w="0" w:type="auto"/>
        <w:tblLook w:val="04A0" w:firstRow="1" w:lastRow="0" w:firstColumn="1" w:lastColumn="0" w:noHBand="0" w:noVBand="1"/>
      </w:tblPr>
      <w:tblGrid>
        <w:gridCol w:w="491"/>
        <w:gridCol w:w="2933"/>
        <w:gridCol w:w="1218"/>
        <w:gridCol w:w="1992"/>
        <w:gridCol w:w="1665"/>
      </w:tblGrid>
      <w:tr w:rsidR="00A514EB"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rsidR="00A514EB" w:rsidRPr="000D195A" w:rsidRDefault="00A514EB" w:rsidP="006B4A50">
            <w:pPr>
              <w:pStyle w:val="NormalIndent"/>
              <w:jc w:val="both"/>
              <w:rPr>
                <w:lang w:val="vi-VN"/>
              </w:rPr>
            </w:pPr>
            <w:r w:rsidRPr="000D195A">
              <w:rPr>
                <w:lang w:val="vi-VN"/>
              </w:rPr>
              <w:t>No</w:t>
            </w:r>
          </w:p>
        </w:tc>
        <w:tc>
          <w:tcPr>
            <w:tcW w:w="2933"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992"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665"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rsidR="00A514EB" w:rsidRPr="000D195A" w:rsidRDefault="00A514EB" w:rsidP="006B4A50">
            <w:pPr>
              <w:pStyle w:val="comment"/>
              <w:numPr>
                <w:ilvl w:val="0"/>
                <w:numId w:val="114"/>
              </w:numPr>
              <w:jc w:val="both"/>
              <w:rPr>
                <w:rFonts w:ascii="Century" w:hAnsi="Century" w:cs="Times New Roman"/>
                <w:i w:val="0"/>
                <w:color w:val="000000" w:themeColor="text1"/>
                <w:sz w:val="22"/>
                <w:szCs w:val="22"/>
                <w:lang w:val="vi-VN"/>
              </w:rPr>
            </w:pPr>
          </w:p>
        </w:tc>
        <w:tc>
          <w:tcPr>
            <w:tcW w:w="293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CheckOutNganLuong</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Object</w:t>
            </w:r>
          </w:p>
        </w:tc>
        <w:tc>
          <w:tcPr>
            <w:tcW w:w="1992"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ActionResult</w:t>
            </w:r>
          </w:p>
        </w:tc>
        <w:tc>
          <w:tcPr>
            <w:tcW w:w="166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data from form and set to nganluongAPI</w:t>
            </w:r>
          </w:p>
        </w:tc>
      </w:tr>
    </w:tbl>
    <w:p w:rsidR="00A514EB" w:rsidRPr="000D195A" w:rsidRDefault="00A514EB" w:rsidP="004409AF">
      <w:pPr>
        <w:pStyle w:val="Table4-1"/>
        <w:rPr>
          <w:rFonts w:ascii="Century" w:hAnsi="Century"/>
          <w:lang w:val="vi-VN"/>
        </w:rPr>
        <w:pPrChange w:id="713" w:author="Admin" w:date="2016-12-12T18:09:00Z">
          <w:pPr>
            <w:pStyle w:val="Table4-1"/>
            <w:jc w:val="both"/>
          </w:pPr>
        </w:pPrChange>
      </w:pPr>
      <w:r w:rsidRPr="000D195A">
        <w:rPr>
          <w:rFonts w:ascii="Century" w:hAnsi="Century"/>
        </w:rPr>
        <w:t>Donation</w:t>
      </w:r>
      <w:r w:rsidRPr="000D195A">
        <w:rPr>
          <w:rFonts w:ascii="Century" w:hAnsi="Century"/>
          <w:lang w:val="vi-VN"/>
        </w:rPr>
        <w:t xml:space="preserve"> Controller</w:t>
      </w:r>
    </w:p>
    <w:p w:rsidR="00A514EB" w:rsidRPr="000D195A" w:rsidRDefault="00A514EB" w:rsidP="006B4A50">
      <w:pPr>
        <w:jc w:val="both"/>
        <w:rPr>
          <w:rFonts w:ascii="Century" w:hAnsi="Century"/>
          <w:lang w:val="vi-VN"/>
        </w:rPr>
      </w:pPr>
    </w:p>
    <w:p w:rsidR="00A514EB" w:rsidRPr="000D195A" w:rsidRDefault="00A514EB" w:rsidP="006B4A50">
      <w:pPr>
        <w:pStyle w:val="Heading6"/>
        <w:jc w:val="both"/>
        <w:rPr>
          <w:rFonts w:ascii="Century" w:hAnsi="Century"/>
          <w:lang w:val="vi-VN"/>
        </w:rPr>
      </w:pPr>
      <w:r w:rsidRPr="000D195A">
        <w:rPr>
          <w:rFonts w:ascii="Century" w:hAnsi="Century"/>
        </w:rPr>
        <w:t>EventPageController</w:t>
      </w:r>
    </w:p>
    <w:tbl>
      <w:tblPr>
        <w:tblStyle w:val="Style1"/>
        <w:tblW w:w="0" w:type="auto"/>
        <w:tblLook w:val="04A0" w:firstRow="1" w:lastRow="0" w:firstColumn="1" w:lastColumn="0" w:noHBand="0" w:noVBand="1"/>
      </w:tblPr>
      <w:tblGrid>
        <w:gridCol w:w="491"/>
        <w:gridCol w:w="2933"/>
        <w:gridCol w:w="1218"/>
        <w:gridCol w:w="1992"/>
        <w:gridCol w:w="1665"/>
      </w:tblGrid>
      <w:tr w:rsidR="00A514EB"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rsidR="00A514EB" w:rsidRPr="000D195A" w:rsidRDefault="00A514EB" w:rsidP="006B4A50">
            <w:pPr>
              <w:pStyle w:val="NormalIndent"/>
              <w:jc w:val="both"/>
              <w:rPr>
                <w:lang w:val="vi-VN"/>
              </w:rPr>
            </w:pPr>
            <w:r w:rsidRPr="000D195A">
              <w:rPr>
                <w:lang w:val="vi-VN"/>
              </w:rPr>
              <w:t>No</w:t>
            </w:r>
          </w:p>
        </w:tc>
        <w:tc>
          <w:tcPr>
            <w:tcW w:w="2933"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992"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665"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rsidR="00A514EB" w:rsidRPr="000D195A" w:rsidRDefault="00A514EB" w:rsidP="006B4A50">
            <w:pPr>
              <w:pStyle w:val="comment"/>
              <w:numPr>
                <w:ilvl w:val="0"/>
                <w:numId w:val="180"/>
              </w:numPr>
              <w:jc w:val="both"/>
              <w:rPr>
                <w:rFonts w:ascii="Century" w:hAnsi="Century" w:cs="Times New Roman"/>
                <w:i w:val="0"/>
                <w:color w:val="000000" w:themeColor="text1"/>
                <w:sz w:val="22"/>
                <w:szCs w:val="22"/>
                <w:lang w:val="vi-VN"/>
              </w:rPr>
            </w:pPr>
          </w:p>
        </w:tc>
        <w:tc>
          <w:tcPr>
            <w:tcW w:w="293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CreateEvent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Object,</w:t>
            </w:r>
          </w:p>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Object</w:t>
            </w:r>
          </w:p>
        </w:tc>
        <w:tc>
          <w:tcPr>
            <w:tcW w:w="1992"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ActionResult</w:t>
            </w:r>
          </w:p>
        </w:tc>
        <w:tc>
          <w:tcPr>
            <w:tcW w:w="166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Receive creating information of event</w:t>
            </w:r>
          </w:p>
        </w:tc>
      </w:tr>
    </w:tbl>
    <w:p w:rsidR="00A514EB" w:rsidRPr="000D195A" w:rsidRDefault="00A514EB" w:rsidP="004409AF">
      <w:pPr>
        <w:pStyle w:val="Table4-1"/>
        <w:rPr>
          <w:rFonts w:ascii="Century" w:hAnsi="Century"/>
          <w:lang w:val="vi-VN"/>
        </w:rPr>
        <w:pPrChange w:id="714" w:author="Admin" w:date="2016-12-12T18:09:00Z">
          <w:pPr>
            <w:pStyle w:val="Table4-1"/>
            <w:jc w:val="both"/>
          </w:pPr>
        </w:pPrChange>
      </w:pPr>
      <w:r w:rsidRPr="000D195A">
        <w:rPr>
          <w:rFonts w:ascii="Century" w:hAnsi="Century"/>
        </w:rPr>
        <w:t>Event</w:t>
      </w:r>
      <w:r w:rsidRPr="000D195A">
        <w:rPr>
          <w:rFonts w:ascii="Century" w:hAnsi="Century"/>
          <w:lang w:val="vi-VN"/>
        </w:rPr>
        <w:t>Controller</w:t>
      </w:r>
    </w:p>
    <w:p w:rsidR="00A514EB" w:rsidRPr="000D195A" w:rsidRDefault="00A514EB" w:rsidP="006B4A50">
      <w:pPr>
        <w:pStyle w:val="Heading6"/>
        <w:jc w:val="both"/>
        <w:rPr>
          <w:rFonts w:ascii="Century" w:hAnsi="Century"/>
          <w:lang w:val="vi-VN"/>
        </w:rPr>
      </w:pPr>
      <w:r w:rsidRPr="000D195A">
        <w:rPr>
          <w:rFonts w:ascii="Century" w:hAnsi="Century"/>
        </w:rPr>
        <w:t>ThreadController</w:t>
      </w:r>
    </w:p>
    <w:tbl>
      <w:tblPr>
        <w:tblStyle w:val="Style1"/>
        <w:tblW w:w="0" w:type="auto"/>
        <w:tblLook w:val="04A0" w:firstRow="1" w:lastRow="0" w:firstColumn="1" w:lastColumn="0" w:noHBand="0" w:noVBand="1"/>
      </w:tblPr>
      <w:tblGrid>
        <w:gridCol w:w="491"/>
        <w:gridCol w:w="2933"/>
        <w:gridCol w:w="1218"/>
        <w:gridCol w:w="1992"/>
        <w:gridCol w:w="1665"/>
      </w:tblGrid>
      <w:tr w:rsidR="00A514EB"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rsidR="00A514EB" w:rsidRPr="000D195A" w:rsidRDefault="00A514EB" w:rsidP="006B4A50">
            <w:pPr>
              <w:pStyle w:val="NormalIndent"/>
              <w:jc w:val="both"/>
              <w:rPr>
                <w:lang w:val="vi-VN"/>
              </w:rPr>
            </w:pPr>
            <w:r w:rsidRPr="000D195A">
              <w:rPr>
                <w:lang w:val="vi-VN"/>
              </w:rPr>
              <w:t>No</w:t>
            </w:r>
          </w:p>
        </w:tc>
        <w:tc>
          <w:tcPr>
            <w:tcW w:w="2933"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992"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665"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rsidR="00A514EB" w:rsidRPr="000D195A" w:rsidRDefault="00A514EB" w:rsidP="006B4A50">
            <w:pPr>
              <w:pStyle w:val="comment"/>
              <w:numPr>
                <w:ilvl w:val="0"/>
                <w:numId w:val="181"/>
              </w:numPr>
              <w:jc w:val="both"/>
              <w:rPr>
                <w:rFonts w:ascii="Century" w:hAnsi="Century" w:cs="Times New Roman"/>
                <w:i w:val="0"/>
                <w:color w:val="000000" w:themeColor="text1"/>
                <w:sz w:val="22"/>
                <w:szCs w:val="22"/>
                <w:lang w:val="vi-VN"/>
              </w:rPr>
            </w:pPr>
          </w:p>
        </w:tc>
        <w:tc>
          <w:tcPr>
            <w:tcW w:w="293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CreateDiscussion</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Object, Object</w:t>
            </w:r>
          </w:p>
        </w:tc>
        <w:tc>
          <w:tcPr>
            <w:tcW w:w="1992"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ActionResult</w:t>
            </w:r>
          </w:p>
        </w:tc>
        <w:tc>
          <w:tcPr>
            <w:tcW w:w="166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Receive creating data of thread</w:t>
            </w:r>
          </w:p>
        </w:tc>
      </w:tr>
    </w:tbl>
    <w:p w:rsidR="00A514EB" w:rsidRPr="000D195A" w:rsidRDefault="00A514EB" w:rsidP="004409AF">
      <w:pPr>
        <w:pStyle w:val="Table4-1"/>
        <w:rPr>
          <w:rFonts w:ascii="Century" w:hAnsi="Century"/>
          <w:lang w:val="vi-VN"/>
        </w:rPr>
        <w:pPrChange w:id="715" w:author="Admin" w:date="2016-12-12T18:09:00Z">
          <w:pPr>
            <w:pStyle w:val="Table4-1"/>
            <w:jc w:val="both"/>
          </w:pPr>
        </w:pPrChange>
      </w:pPr>
      <w:r w:rsidRPr="000D195A">
        <w:rPr>
          <w:rFonts w:ascii="Century" w:hAnsi="Century"/>
        </w:rPr>
        <w:t>Thread</w:t>
      </w:r>
      <w:r w:rsidRPr="000D195A">
        <w:rPr>
          <w:rFonts w:ascii="Century" w:hAnsi="Century"/>
          <w:lang w:val="vi-VN"/>
        </w:rPr>
        <w:t xml:space="preserve"> Controller</w:t>
      </w:r>
    </w:p>
    <w:p w:rsidR="00A514EB" w:rsidRPr="000D195A" w:rsidRDefault="00A514EB" w:rsidP="006B4A50">
      <w:pPr>
        <w:pStyle w:val="Heading6"/>
        <w:jc w:val="both"/>
        <w:rPr>
          <w:rFonts w:ascii="Century" w:hAnsi="Century"/>
          <w:lang w:val="vi-VN"/>
        </w:rPr>
      </w:pPr>
      <w:r w:rsidRPr="000D195A">
        <w:rPr>
          <w:rFonts w:ascii="Century" w:hAnsi="Century"/>
        </w:rPr>
        <w:t>OrganizationController</w:t>
      </w:r>
    </w:p>
    <w:tbl>
      <w:tblPr>
        <w:tblStyle w:val="Style1"/>
        <w:tblW w:w="0" w:type="auto"/>
        <w:tblLook w:val="04A0" w:firstRow="1" w:lastRow="0" w:firstColumn="1" w:lastColumn="0" w:noHBand="0" w:noVBand="1"/>
      </w:tblPr>
      <w:tblGrid>
        <w:gridCol w:w="491"/>
        <w:gridCol w:w="2933"/>
        <w:gridCol w:w="1218"/>
        <w:gridCol w:w="1992"/>
        <w:gridCol w:w="1665"/>
      </w:tblGrid>
      <w:tr w:rsidR="00A514EB"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rsidR="00A514EB" w:rsidRPr="000D195A" w:rsidRDefault="00A514EB" w:rsidP="006B4A50">
            <w:pPr>
              <w:pStyle w:val="NormalIndent"/>
              <w:jc w:val="both"/>
              <w:rPr>
                <w:lang w:val="vi-VN"/>
              </w:rPr>
            </w:pPr>
            <w:r w:rsidRPr="000D195A">
              <w:rPr>
                <w:lang w:val="vi-VN"/>
              </w:rPr>
              <w:t>No</w:t>
            </w:r>
          </w:p>
        </w:tc>
        <w:tc>
          <w:tcPr>
            <w:tcW w:w="2933"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992"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665"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rsidR="00A514EB" w:rsidRPr="000D195A" w:rsidRDefault="00A514EB" w:rsidP="006B4A50">
            <w:pPr>
              <w:pStyle w:val="comment"/>
              <w:numPr>
                <w:ilvl w:val="0"/>
                <w:numId w:val="182"/>
              </w:numPr>
              <w:jc w:val="both"/>
              <w:rPr>
                <w:rFonts w:ascii="Century" w:hAnsi="Century" w:cs="Times New Roman"/>
                <w:i w:val="0"/>
                <w:color w:val="000000" w:themeColor="text1"/>
                <w:sz w:val="22"/>
                <w:szCs w:val="22"/>
                <w:lang w:val="vi-VN"/>
              </w:rPr>
            </w:pPr>
          </w:p>
        </w:tc>
        <w:tc>
          <w:tcPr>
            <w:tcW w:w="293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CreateOrganization</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Object, Object</w:t>
            </w:r>
          </w:p>
        </w:tc>
        <w:tc>
          <w:tcPr>
            <w:tcW w:w="1992"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ActionResult</w:t>
            </w:r>
          </w:p>
        </w:tc>
        <w:tc>
          <w:tcPr>
            <w:tcW w:w="166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 xml:space="preserve">Receive creating data of organization  </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rsidR="00A514EB" w:rsidRPr="000D195A" w:rsidRDefault="00A514EB" w:rsidP="006B4A50">
            <w:pPr>
              <w:pStyle w:val="comment"/>
              <w:numPr>
                <w:ilvl w:val="0"/>
                <w:numId w:val="182"/>
              </w:numPr>
              <w:jc w:val="both"/>
              <w:rPr>
                <w:rFonts w:ascii="Century" w:hAnsi="Century" w:cs="Times New Roman"/>
                <w:i w:val="0"/>
                <w:color w:val="000000" w:themeColor="text1"/>
                <w:sz w:val="22"/>
                <w:szCs w:val="22"/>
                <w:lang w:val="vi-VN"/>
              </w:rPr>
            </w:pPr>
          </w:p>
        </w:tc>
        <w:tc>
          <w:tcPr>
            <w:tcW w:w="293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EditOrganization</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Object, Object</w:t>
            </w:r>
          </w:p>
        </w:tc>
        <w:tc>
          <w:tcPr>
            <w:tcW w:w="1992"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ActionResult</w:t>
            </w:r>
          </w:p>
        </w:tc>
        <w:tc>
          <w:tcPr>
            <w:tcW w:w="166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 xml:space="preserve">Receive update data of organization  </w:t>
            </w:r>
          </w:p>
        </w:tc>
      </w:tr>
    </w:tbl>
    <w:p w:rsidR="00A514EB" w:rsidRPr="000D195A" w:rsidDel="004409AF" w:rsidRDefault="00A514EB" w:rsidP="004409AF">
      <w:pPr>
        <w:pStyle w:val="Table4-1"/>
        <w:rPr>
          <w:del w:id="716" w:author="Admin" w:date="2016-12-12T18:09:00Z"/>
          <w:rFonts w:ascii="Century" w:hAnsi="Century"/>
          <w:lang w:val="vi-VN"/>
        </w:rPr>
        <w:pPrChange w:id="717" w:author="Admin" w:date="2016-12-12T18:09:00Z">
          <w:pPr>
            <w:pStyle w:val="Table4-1"/>
            <w:jc w:val="both"/>
          </w:pPr>
        </w:pPrChange>
      </w:pPr>
      <w:r w:rsidRPr="000D195A">
        <w:rPr>
          <w:rFonts w:ascii="Century" w:hAnsi="Century"/>
        </w:rPr>
        <w:t>Organization</w:t>
      </w:r>
      <w:r w:rsidRPr="000D195A">
        <w:rPr>
          <w:rFonts w:ascii="Century" w:hAnsi="Century"/>
          <w:lang w:val="vi-VN"/>
        </w:rPr>
        <w:t xml:space="preserve"> Controller</w:t>
      </w:r>
    </w:p>
    <w:p w:rsidR="00553BCC" w:rsidRPr="004409AF" w:rsidDel="004409AF" w:rsidRDefault="00553BCC" w:rsidP="006B4A50">
      <w:pPr>
        <w:pStyle w:val="Table4-1"/>
        <w:numPr>
          <w:ilvl w:val="0"/>
          <w:numId w:val="0"/>
        </w:numPr>
        <w:ind w:left="720" w:hanging="360"/>
        <w:jc w:val="both"/>
        <w:rPr>
          <w:del w:id="718" w:author="Admin" w:date="2016-12-12T18:09:00Z"/>
          <w:rFonts w:ascii="Century" w:hAnsi="Century"/>
          <w:lang w:val="vi-VN"/>
          <w:rPrChange w:id="719" w:author="Admin" w:date="2016-12-12T18:09:00Z">
            <w:rPr>
              <w:del w:id="720" w:author="Admin" w:date="2016-12-12T18:09:00Z"/>
              <w:rFonts w:ascii="Century" w:hAnsi="Century"/>
              <w:lang w:val="vi-VN"/>
            </w:rPr>
          </w:rPrChange>
        </w:rPr>
        <w:pPrChange w:id="721" w:author="Admin" w:date="2016-12-12T18:09:00Z">
          <w:pPr>
            <w:pStyle w:val="Table4-1"/>
            <w:numPr>
              <w:numId w:val="0"/>
            </w:numPr>
            <w:jc w:val="both"/>
          </w:pPr>
        </w:pPrChange>
      </w:pPr>
    </w:p>
    <w:p w:rsidR="00553BCC" w:rsidRPr="004409AF" w:rsidRDefault="00553BCC" w:rsidP="004409AF">
      <w:pPr>
        <w:pStyle w:val="Table4-1"/>
        <w:rPr>
          <w:rFonts w:ascii="Century" w:hAnsi="Century"/>
          <w:rPrChange w:id="722" w:author="Admin" w:date="2016-12-12T18:09:00Z">
            <w:rPr>
              <w:rFonts w:ascii="Century" w:hAnsi="Century"/>
              <w:lang w:val="vi-VN"/>
            </w:rPr>
          </w:rPrChange>
        </w:rPr>
        <w:pPrChange w:id="723" w:author="Admin" w:date="2016-12-12T18:09:00Z">
          <w:pPr>
            <w:pStyle w:val="Table4-1"/>
            <w:numPr>
              <w:numId w:val="0"/>
            </w:numPr>
            <w:jc w:val="both"/>
          </w:pPr>
        </w:pPrChange>
      </w:pPr>
    </w:p>
    <w:p w:rsidR="00A514EB" w:rsidRPr="000D195A" w:rsidRDefault="00A514EB" w:rsidP="006B4A50">
      <w:pPr>
        <w:pStyle w:val="Heading6"/>
        <w:jc w:val="both"/>
        <w:rPr>
          <w:rFonts w:ascii="Century" w:hAnsi="Century"/>
          <w:lang w:val="vi-VN"/>
        </w:rPr>
      </w:pPr>
      <w:r w:rsidRPr="000D195A">
        <w:rPr>
          <w:rFonts w:ascii="Century" w:hAnsi="Century"/>
        </w:rPr>
        <w:t>SearchController</w:t>
      </w:r>
    </w:p>
    <w:tbl>
      <w:tblPr>
        <w:tblStyle w:val="Style1"/>
        <w:tblW w:w="0" w:type="auto"/>
        <w:tblLook w:val="04A0" w:firstRow="1" w:lastRow="0" w:firstColumn="1" w:lastColumn="0" w:noHBand="0" w:noVBand="1"/>
      </w:tblPr>
      <w:tblGrid>
        <w:gridCol w:w="491"/>
        <w:gridCol w:w="2933"/>
        <w:gridCol w:w="1218"/>
        <w:gridCol w:w="1992"/>
        <w:gridCol w:w="1665"/>
      </w:tblGrid>
      <w:tr w:rsidR="00A514EB"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rsidR="00A514EB" w:rsidRPr="000D195A" w:rsidRDefault="00A514EB" w:rsidP="006B4A50">
            <w:pPr>
              <w:pStyle w:val="NormalIndent"/>
              <w:jc w:val="both"/>
              <w:rPr>
                <w:lang w:val="vi-VN"/>
              </w:rPr>
            </w:pPr>
            <w:r w:rsidRPr="000D195A">
              <w:rPr>
                <w:lang w:val="vi-VN"/>
              </w:rPr>
              <w:t>No</w:t>
            </w:r>
          </w:p>
        </w:tc>
        <w:tc>
          <w:tcPr>
            <w:tcW w:w="2933"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992"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665"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rsidR="00A514EB" w:rsidRPr="000D195A" w:rsidRDefault="00A514EB" w:rsidP="006B4A50">
            <w:pPr>
              <w:pStyle w:val="comment"/>
              <w:numPr>
                <w:ilvl w:val="0"/>
                <w:numId w:val="183"/>
              </w:numPr>
              <w:jc w:val="both"/>
              <w:rPr>
                <w:rFonts w:ascii="Century" w:hAnsi="Century" w:cs="Times New Roman"/>
                <w:i w:val="0"/>
                <w:color w:val="000000" w:themeColor="text1"/>
                <w:sz w:val="22"/>
                <w:szCs w:val="22"/>
                <w:lang w:val="vi-VN"/>
              </w:rPr>
            </w:pPr>
          </w:p>
        </w:tc>
        <w:tc>
          <w:tcPr>
            <w:tcW w:w="293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Index</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p>
        </w:tc>
        <w:tc>
          <w:tcPr>
            <w:tcW w:w="1992"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ActionResult</w:t>
            </w:r>
          </w:p>
        </w:tc>
        <w:tc>
          <w:tcPr>
            <w:tcW w:w="166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Display searching page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rsidR="00A514EB" w:rsidRPr="000D195A" w:rsidRDefault="00A514EB" w:rsidP="006B4A50">
            <w:pPr>
              <w:pStyle w:val="comment"/>
              <w:numPr>
                <w:ilvl w:val="0"/>
                <w:numId w:val="183"/>
              </w:numPr>
              <w:jc w:val="both"/>
              <w:rPr>
                <w:rFonts w:ascii="Century" w:hAnsi="Century" w:cs="Times New Roman"/>
                <w:i w:val="0"/>
                <w:color w:val="000000" w:themeColor="text1"/>
                <w:sz w:val="22"/>
                <w:szCs w:val="22"/>
                <w:lang w:val="vi-VN"/>
              </w:rPr>
            </w:pPr>
          </w:p>
        </w:tc>
        <w:tc>
          <w:tcPr>
            <w:tcW w:w="293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SearchResult</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String,</w:t>
            </w:r>
          </w:p>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string</w:t>
            </w:r>
          </w:p>
        </w:tc>
        <w:tc>
          <w:tcPr>
            <w:tcW w:w="1992"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ActionResult</w:t>
            </w:r>
          </w:p>
        </w:tc>
        <w:tc>
          <w:tcPr>
            <w:tcW w:w="166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Display search result below searching page</w:t>
            </w:r>
          </w:p>
        </w:tc>
      </w:tr>
    </w:tbl>
    <w:p w:rsidR="00A514EB" w:rsidRPr="000D195A" w:rsidRDefault="00A514EB" w:rsidP="004409AF">
      <w:pPr>
        <w:pStyle w:val="Table4-1"/>
        <w:rPr>
          <w:rFonts w:ascii="Century" w:hAnsi="Century"/>
          <w:lang w:val="vi-VN"/>
        </w:rPr>
        <w:pPrChange w:id="724" w:author="Admin" w:date="2016-12-12T18:10:00Z">
          <w:pPr>
            <w:pStyle w:val="Table4-1"/>
            <w:jc w:val="both"/>
          </w:pPr>
        </w:pPrChange>
      </w:pPr>
      <w:r w:rsidRPr="000D195A">
        <w:rPr>
          <w:rFonts w:ascii="Century" w:hAnsi="Century"/>
        </w:rPr>
        <w:t>Search</w:t>
      </w:r>
      <w:r w:rsidR="00553BCC" w:rsidRPr="000D195A">
        <w:rPr>
          <w:rFonts w:ascii="Century" w:hAnsi="Century"/>
          <w:lang w:val="vi-VN"/>
        </w:rPr>
        <w:t xml:space="preserve"> Controller</w:t>
      </w:r>
    </w:p>
    <w:p w:rsidR="00A514EB" w:rsidRPr="000D195A" w:rsidRDefault="00A514EB" w:rsidP="006B4A50">
      <w:pPr>
        <w:pStyle w:val="Heading6"/>
        <w:jc w:val="both"/>
        <w:rPr>
          <w:rFonts w:ascii="Century" w:hAnsi="Century"/>
          <w:lang w:val="vi-VN"/>
        </w:rPr>
      </w:pPr>
      <w:r w:rsidRPr="000D195A">
        <w:rPr>
          <w:rFonts w:ascii="Century" w:hAnsi="Century"/>
        </w:rPr>
        <w:t>Web</w:t>
      </w:r>
      <w:r w:rsidRPr="000D195A">
        <w:rPr>
          <w:rFonts w:ascii="Century" w:hAnsi="Century"/>
          <w:lang w:val="vi-VN"/>
        </w:rPr>
        <w:t>ApiController</w:t>
      </w:r>
    </w:p>
    <w:p w:rsidR="00A514EB" w:rsidRPr="000D195A" w:rsidRDefault="00A514EB" w:rsidP="006B4A50">
      <w:pPr>
        <w:pStyle w:val="Heading7"/>
        <w:jc w:val="both"/>
        <w:rPr>
          <w:rFonts w:ascii="Century" w:hAnsi="Century"/>
          <w:i w:val="0"/>
        </w:rPr>
      </w:pPr>
      <w:r w:rsidRPr="000D195A">
        <w:rPr>
          <w:rFonts w:ascii="Century" w:hAnsi="Century"/>
          <w:i w:val="0"/>
        </w:rPr>
        <w:t>UserController</w:t>
      </w:r>
    </w:p>
    <w:tbl>
      <w:tblPr>
        <w:tblStyle w:val="Style1"/>
        <w:tblW w:w="0" w:type="auto"/>
        <w:tblLook w:val="04A0" w:firstRow="1" w:lastRow="0" w:firstColumn="1" w:lastColumn="0" w:noHBand="0" w:noVBand="1"/>
      </w:tblPr>
      <w:tblGrid>
        <w:gridCol w:w="487"/>
        <w:gridCol w:w="3141"/>
        <w:gridCol w:w="1218"/>
        <w:gridCol w:w="1992"/>
        <w:gridCol w:w="1461"/>
      </w:tblGrid>
      <w:tr w:rsidR="00A514EB"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rsidR="00A514EB" w:rsidRPr="000D195A" w:rsidRDefault="00A514EB" w:rsidP="006B4A50">
            <w:pPr>
              <w:pStyle w:val="NormalIndent"/>
              <w:jc w:val="both"/>
              <w:rPr>
                <w:lang w:val="vi-VN"/>
              </w:rPr>
            </w:pPr>
            <w:r w:rsidRPr="000D195A">
              <w:rPr>
                <w:lang w:val="vi-VN"/>
              </w:rPr>
              <w:t>No</w:t>
            </w:r>
          </w:p>
        </w:tc>
        <w:tc>
          <w:tcPr>
            <w:tcW w:w="3141"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992"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461"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rsidR="00A514EB" w:rsidRPr="000D195A" w:rsidRDefault="00A514EB" w:rsidP="006B4A50">
            <w:pPr>
              <w:pStyle w:val="comment"/>
              <w:numPr>
                <w:ilvl w:val="0"/>
                <w:numId w:val="115"/>
              </w:numPr>
              <w:jc w:val="both"/>
              <w:rPr>
                <w:rFonts w:ascii="Century" w:hAnsi="Century" w:cs="Times New Roman"/>
                <w:i w:val="0"/>
                <w:color w:val="000000" w:themeColor="text1"/>
                <w:sz w:val="22"/>
                <w:szCs w:val="22"/>
                <w:lang w:val="vi-VN"/>
              </w:rPr>
            </w:pPr>
          </w:p>
        </w:tc>
        <w:tc>
          <w:tcPr>
            <w:tcW w:w="314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CheckLoginStatus</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992"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46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Check status login of user</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rsidR="00A514EB" w:rsidRPr="000D195A" w:rsidRDefault="00A514EB" w:rsidP="006B4A50">
            <w:pPr>
              <w:pStyle w:val="comment"/>
              <w:numPr>
                <w:ilvl w:val="0"/>
                <w:numId w:val="115"/>
              </w:numPr>
              <w:jc w:val="both"/>
              <w:rPr>
                <w:rFonts w:ascii="Century" w:hAnsi="Century" w:cs="Times New Roman"/>
                <w:i w:val="0"/>
                <w:color w:val="000000" w:themeColor="text1"/>
                <w:sz w:val="22"/>
                <w:szCs w:val="22"/>
                <w:lang w:val="vi-VN"/>
              </w:rPr>
            </w:pPr>
          </w:p>
        </w:tc>
        <w:tc>
          <w:tcPr>
            <w:tcW w:w="314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GetCreatedThreadOfUser</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string</w:t>
            </w:r>
          </w:p>
        </w:tc>
        <w:tc>
          <w:tcPr>
            <w:tcW w:w="1992"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46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Get list </w:t>
            </w:r>
            <w:r w:rsidRPr="000D195A">
              <w:t>thread created of</w:t>
            </w:r>
            <w:r w:rsidRPr="000D195A">
              <w:rPr>
                <w:lang w:val="vi-VN"/>
              </w:rPr>
              <w:t xml:space="preserve"> current user</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rsidR="00A514EB" w:rsidRPr="000D195A" w:rsidRDefault="00A514EB" w:rsidP="006B4A50">
            <w:pPr>
              <w:pStyle w:val="comment"/>
              <w:numPr>
                <w:ilvl w:val="0"/>
                <w:numId w:val="115"/>
              </w:numPr>
              <w:jc w:val="both"/>
              <w:rPr>
                <w:rFonts w:ascii="Century" w:hAnsi="Century" w:cs="Times New Roman"/>
                <w:i w:val="0"/>
                <w:color w:val="000000" w:themeColor="text1"/>
                <w:sz w:val="22"/>
                <w:szCs w:val="22"/>
                <w:lang w:val="vi-VN"/>
              </w:rPr>
            </w:pPr>
          </w:p>
        </w:tc>
        <w:tc>
          <w:tcPr>
            <w:tcW w:w="314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GetCurrentUser</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string</w:t>
            </w:r>
          </w:p>
        </w:tc>
        <w:tc>
          <w:tcPr>
            <w:tcW w:w="1992"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46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current user.</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rsidR="00A514EB" w:rsidRPr="000D195A" w:rsidRDefault="00A514EB" w:rsidP="006B4A50">
            <w:pPr>
              <w:pStyle w:val="comment"/>
              <w:numPr>
                <w:ilvl w:val="0"/>
                <w:numId w:val="115"/>
              </w:numPr>
              <w:jc w:val="both"/>
              <w:rPr>
                <w:rFonts w:ascii="Century" w:hAnsi="Century" w:cs="Times New Roman"/>
                <w:i w:val="0"/>
                <w:color w:val="000000" w:themeColor="text1"/>
                <w:sz w:val="22"/>
                <w:szCs w:val="22"/>
                <w:lang w:val="vi-VN"/>
              </w:rPr>
            </w:pPr>
          </w:p>
        </w:tc>
        <w:tc>
          <w:tcPr>
            <w:tcW w:w="314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GetCurrentUserId</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992"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46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current user id.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rsidR="00A514EB" w:rsidRPr="000D195A" w:rsidRDefault="00A514EB" w:rsidP="006B4A50">
            <w:pPr>
              <w:pStyle w:val="comment"/>
              <w:numPr>
                <w:ilvl w:val="0"/>
                <w:numId w:val="115"/>
              </w:numPr>
              <w:jc w:val="both"/>
              <w:rPr>
                <w:rFonts w:ascii="Century" w:hAnsi="Century" w:cs="Times New Roman"/>
                <w:i w:val="0"/>
                <w:color w:val="000000" w:themeColor="text1"/>
                <w:sz w:val="22"/>
                <w:szCs w:val="22"/>
                <w:lang w:val="vi-VN"/>
              </w:rPr>
            </w:pPr>
          </w:p>
        </w:tc>
        <w:tc>
          <w:tcPr>
            <w:tcW w:w="314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GeUsertDonationInformation</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string</w:t>
            </w:r>
          </w:p>
        </w:tc>
        <w:tc>
          <w:tcPr>
            <w:tcW w:w="1992"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46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rPr>
                <w:lang w:val="vi-VN"/>
              </w:rPr>
              <w:t xml:space="preserve">Get </w:t>
            </w:r>
            <w:r w:rsidRPr="000D195A">
              <w:t>information of user who donate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rsidR="00A514EB" w:rsidRPr="000D195A" w:rsidRDefault="00A514EB" w:rsidP="006B4A50">
            <w:pPr>
              <w:pStyle w:val="comment"/>
              <w:numPr>
                <w:ilvl w:val="0"/>
                <w:numId w:val="115"/>
              </w:numPr>
              <w:jc w:val="both"/>
              <w:rPr>
                <w:rFonts w:ascii="Century" w:hAnsi="Century" w:cs="Times New Roman"/>
                <w:i w:val="0"/>
                <w:color w:val="000000" w:themeColor="text1"/>
                <w:sz w:val="22"/>
                <w:szCs w:val="22"/>
                <w:lang w:val="vi-VN"/>
              </w:rPr>
            </w:pPr>
          </w:p>
        </w:tc>
        <w:tc>
          <w:tcPr>
            <w:tcW w:w="314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UpdateUserInfo</w:t>
            </w:r>
          </w:p>
        </w:tc>
        <w:tc>
          <w:tcPr>
            <w:tcW w:w="121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Object</w:t>
            </w:r>
          </w:p>
        </w:tc>
        <w:tc>
          <w:tcPr>
            <w:tcW w:w="1992"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46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Update user information</w:t>
            </w:r>
          </w:p>
        </w:tc>
      </w:tr>
    </w:tbl>
    <w:p w:rsidR="00A514EB" w:rsidRPr="000D195A" w:rsidRDefault="00A514EB" w:rsidP="004409AF">
      <w:pPr>
        <w:pStyle w:val="Table4-1"/>
        <w:rPr>
          <w:rFonts w:ascii="Century" w:hAnsi="Century"/>
          <w:lang w:val="vi-VN"/>
        </w:rPr>
        <w:pPrChange w:id="725" w:author="Admin" w:date="2016-12-12T18:10:00Z">
          <w:pPr>
            <w:pStyle w:val="Table4-1"/>
            <w:jc w:val="both"/>
          </w:pPr>
        </w:pPrChange>
      </w:pPr>
      <w:r w:rsidRPr="000D195A">
        <w:rPr>
          <w:rFonts w:ascii="Century" w:hAnsi="Century"/>
        </w:rPr>
        <w:t>UserController</w:t>
      </w:r>
      <w:r w:rsidRPr="000D195A">
        <w:rPr>
          <w:rFonts w:ascii="Century" w:hAnsi="Century"/>
          <w:lang w:val="vi-VN"/>
        </w:rPr>
        <w:t xml:space="preserve"> Controller</w:t>
      </w:r>
    </w:p>
    <w:p w:rsidR="00A514EB" w:rsidRPr="000D195A" w:rsidRDefault="00A514EB" w:rsidP="006B4A50">
      <w:pPr>
        <w:pStyle w:val="Heading7"/>
        <w:jc w:val="both"/>
        <w:rPr>
          <w:rFonts w:ascii="Century" w:hAnsi="Century"/>
          <w:i w:val="0"/>
          <w:lang w:val="vi-VN"/>
        </w:rPr>
      </w:pPr>
      <w:r w:rsidRPr="000D195A">
        <w:rPr>
          <w:rFonts w:ascii="Century" w:hAnsi="Century"/>
          <w:i w:val="0"/>
          <w:lang w:val="vi-VN"/>
        </w:rPr>
        <w:t>ThreadController</w:t>
      </w:r>
    </w:p>
    <w:tbl>
      <w:tblPr>
        <w:tblStyle w:val="Style1"/>
        <w:tblW w:w="0" w:type="auto"/>
        <w:tblLayout w:type="fixed"/>
        <w:tblLook w:val="04A0" w:firstRow="1" w:lastRow="0" w:firstColumn="1" w:lastColumn="0" w:noHBand="0" w:noVBand="1"/>
      </w:tblPr>
      <w:tblGrid>
        <w:gridCol w:w="489"/>
        <w:gridCol w:w="3211"/>
        <w:gridCol w:w="705"/>
        <w:gridCol w:w="1890"/>
        <w:gridCol w:w="2004"/>
      </w:tblGrid>
      <w:tr w:rsidR="00A514EB"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 w:type="dxa"/>
            <w:shd w:val="clear" w:color="auto" w:fill="92D050"/>
          </w:tcPr>
          <w:p w:rsidR="00A514EB" w:rsidRPr="000D195A" w:rsidRDefault="00A514EB" w:rsidP="006B4A50">
            <w:pPr>
              <w:pStyle w:val="NormalIndent"/>
              <w:jc w:val="both"/>
              <w:rPr>
                <w:lang w:val="vi-VN"/>
              </w:rPr>
            </w:pPr>
            <w:r w:rsidRPr="000D195A">
              <w:rPr>
                <w:lang w:val="vi-VN"/>
              </w:rPr>
              <w:t>No</w:t>
            </w:r>
          </w:p>
        </w:tc>
        <w:tc>
          <w:tcPr>
            <w:tcW w:w="3211"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705"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890"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004"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rsidR="00A514EB" w:rsidRPr="000D195A" w:rsidRDefault="00A514EB" w:rsidP="006B4A50">
            <w:pPr>
              <w:pStyle w:val="comment"/>
              <w:numPr>
                <w:ilvl w:val="0"/>
                <w:numId w:val="118"/>
              </w:numPr>
              <w:jc w:val="both"/>
              <w:rPr>
                <w:rFonts w:ascii="Century" w:hAnsi="Century" w:cs="Times New Roman"/>
                <w:i w:val="0"/>
                <w:color w:val="000000" w:themeColor="text1"/>
                <w:sz w:val="22"/>
                <w:szCs w:val="22"/>
                <w:lang w:val="vi-VN"/>
              </w:rPr>
            </w:pPr>
          </w:p>
        </w:tc>
        <w:tc>
          <w:tcPr>
            <w:tcW w:w="32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AddComment</w:t>
            </w:r>
          </w:p>
        </w:tc>
        <w:tc>
          <w:tcPr>
            <w:tcW w:w="70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Object</w:t>
            </w: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Add a comment to thread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rsidR="00A514EB" w:rsidRPr="000D195A" w:rsidRDefault="00A514EB" w:rsidP="006B4A50">
            <w:pPr>
              <w:pStyle w:val="comment"/>
              <w:numPr>
                <w:ilvl w:val="0"/>
                <w:numId w:val="118"/>
              </w:numPr>
              <w:jc w:val="both"/>
              <w:rPr>
                <w:rFonts w:ascii="Century" w:hAnsi="Century" w:cs="Times New Roman"/>
                <w:i w:val="0"/>
                <w:color w:val="000000" w:themeColor="text1"/>
                <w:sz w:val="22"/>
                <w:szCs w:val="22"/>
                <w:lang w:val="vi-VN"/>
              </w:rPr>
            </w:pPr>
          </w:p>
        </w:tc>
        <w:tc>
          <w:tcPr>
            <w:tcW w:w="32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AddSubComment</w:t>
            </w:r>
          </w:p>
        </w:tc>
        <w:tc>
          <w:tcPr>
            <w:tcW w:w="70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Add a sub comment to thread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rsidR="00A514EB" w:rsidRPr="000D195A" w:rsidRDefault="00A514EB" w:rsidP="006B4A50">
            <w:pPr>
              <w:pStyle w:val="comment"/>
              <w:numPr>
                <w:ilvl w:val="0"/>
                <w:numId w:val="118"/>
              </w:numPr>
              <w:jc w:val="both"/>
              <w:rPr>
                <w:rFonts w:ascii="Century" w:hAnsi="Century" w:cs="Times New Roman"/>
                <w:i w:val="0"/>
                <w:color w:val="000000" w:themeColor="text1"/>
                <w:sz w:val="22"/>
                <w:szCs w:val="22"/>
                <w:lang w:val="vi-VN"/>
              </w:rPr>
            </w:pPr>
          </w:p>
        </w:tc>
        <w:tc>
          <w:tcPr>
            <w:tcW w:w="32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ChangeLikeState</w:t>
            </w:r>
          </w:p>
        </w:tc>
        <w:tc>
          <w:tcPr>
            <w:tcW w:w="70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int</w:t>
            </w: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Change like status of thread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rsidR="00A514EB" w:rsidRPr="000D195A" w:rsidRDefault="00A514EB" w:rsidP="006B4A50">
            <w:pPr>
              <w:pStyle w:val="comment"/>
              <w:numPr>
                <w:ilvl w:val="0"/>
                <w:numId w:val="118"/>
              </w:numPr>
              <w:jc w:val="both"/>
              <w:rPr>
                <w:rFonts w:ascii="Century" w:hAnsi="Century" w:cs="Times New Roman"/>
                <w:i w:val="0"/>
                <w:color w:val="000000" w:themeColor="text1"/>
                <w:sz w:val="22"/>
                <w:szCs w:val="22"/>
                <w:lang w:val="vi-VN"/>
              </w:rPr>
            </w:pPr>
          </w:p>
        </w:tc>
        <w:tc>
          <w:tcPr>
            <w:tcW w:w="32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ChangeLikeStateForComment</w:t>
            </w:r>
          </w:p>
        </w:tc>
        <w:tc>
          <w:tcPr>
            <w:tcW w:w="70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Change like status of comment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rsidR="00A514EB" w:rsidRPr="000D195A" w:rsidRDefault="00A514EB" w:rsidP="006B4A50">
            <w:pPr>
              <w:pStyle w:val="comment"/>
              <w:numPr>
                <w:ilvl w:val="0"/>
                <w:numId w:val="118"/>
              </w:numPr>
              <w:jc w:val="both"/>
              <w:rPr>
                <w:rFonts w:ascii="Century" w:hAnsi="Century" w:cs="Times New Roman"/>
                <w:i w:val="0"/>
                <w:color w:val="000000" w:themeColor="text1"/>
                <w:sz w:val="22"/>
                <w:szCs w:val="22"/>
                <w:lang w:val="vi-VN"/>
              </w:rPr>
            </w:pPr>
          </w:p>
        </w:tc>
        <w:tc>
          <w:tcPr>
            <w:tcW w:w="32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CheckCurrentUserIsLikedOrNot</w:t>
            </w:r>
          </w:p>
        </w:tc>
        <w:tc>
          <w:tcPr>
            <w:tcW w:w="70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Check current like status of user</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rsidR="00A514EB" w:rsidRPr="000D195A" w:rsidRDefault="00A514EB" w:rsidP="006B4A50">
            <w:pPr>
              <w:pStyle w:val="comment"/>
              <w:numPr>
                <w:ilvl w:val="0"/>
                <w:numId w:val="118"/>
              </w:numPr>
              <w:jc w:val="both"/>
              <w:rPr>
                <w:rFonts w:ascii="Century" w:hAnsi="Century" w:cs="Times New Roman"/>
                <w:i w:val="0"/>
                <w:color w:val="000000" w:themeColor="text1"/>
                <w:sz w:val="22"/>
                <w:szCs w:val="22"/>
                <w:lang w:val="vi-VN"/>
              </w:rPr>
            </w:pPr>
          </w:p>
        </w:tc>
        <w:tc>
          <w:tcPr>
            <w:tcW w:w="32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CheckExistedSubCommentOrNot</w:t>
            </w:r>
          </w:p>
        </w:tc>
        <w:tc>
          <w:tcPr>
            <w:tcW w:w="70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int</w:t>
            </w: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Check current like status of sub comment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rsidR="00A514EB" w:rsidRPr="000D195A" w:rsidRDefault="00A514EB" w:rsidP="006B4A50">
            <w:pPr>
              <w:pStyle w:val="comment"/>
              <w:numPr>
                <w:ilvl w:val="0"/>
                <w:numId w:val="118"/>
              </w:numPr>
              <w:jc w:val="both"/>
              <w:rPr>
                <w:rFonts w:ascii="Century" w:hAnsi="Century" w:cs="Times New Roman"/>
                <w:i w:val="0"/>
                <w:color w:val="000000" w:themeColor="text1"/>
                <w:sz w:val="22"/>
                <w:szCs w:val="22"/>
                <w:lang w:val="vi-VN"/>
              </w:rPr>
            </w:pPr>
          </w:p>
        </w:tc>
        <w:tc>
          <w:tcPr>
            <w:tcW w:w="32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CountLikeInCommentThread</w:t>
            </w:r>
          </w:p>
        </w:tc>
        <w:tc>
          <w:tcPr>
            <w:tcW w:w="70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Count number like of a comment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rsidR="00A514EB" w:rsidRPr="000D195A" w:rsidRDefault="00A514EB" w:rsidP="006B4A50">
            <w:pPr>
              <w:pStyle w:val="comment"/>
              <w:numPr>
                <w:ilvl w:val="0"/>
                <w:numId w:val="118"/>
              </w:numPr>
              <w:jc w:val="both"/>
              <w:rPr>
                <w:rFonts w:ascii="Century" w:hAnsi="Century" w:cs="Times New Roman"/>
                <w:i w:val="0"/>
                <w:color w:val="000000" w:themeColor="text1"/>
                <w:sz w:val="22"/>
                <w:szCs w:val="22"/>
                <w:lang w:val="vi-VN"/>
              </w:rPr>
            </w:pPr>
          </w:p>
        </w:tc>
        <w:tc>
          <w:tcPr>
            <w:tcW w:w="32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CountLikeInThread</w:t>
            </w:r>
          </w:p>
        </w:tc>
        <w:tc>
          <w:tcPr>
            <w:tcW w:w="70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Count number like of a thread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rsidR="00A514EB" w:rsidRPr="000D195A" w:rsidRDefault="00A514EB" w:rsidP="006B4A50">
            <w:pPr>
              <w:pStyle w:val="comment"/>
              <w:numPr>
                <w:ilvl w:val="0"/>
                <w:numId w:val="118"/>
              </w:numPr>
              <w:jc w:val="both"/>
              <w:rPr>
                <w:rFonts w:ascii="Century" w:hAnsi="Century" w:cs="Times New Roman"/>
                <w:i w:val="0"/>
                <w:color w:val="000000" w:themeColor="text1"/>
                <w:sz w:val="22"/>
                <w:szCs w:val="22"/>
                <w:lang w:val="vi-VN"/>
              </w:rPr>
            </w:pPr>
          </w:p>
        </w:tc>
        <w:tc>
          <w:tcPr>
            <w:tcW w:w="32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DeleteComment</w:t>
            </w:r>
          </w:p>
        </w:tc>
        <w:tc>
          <w:tcPr>
            <w:tcW w:w="70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Delete comment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rsidR="00A514EB" w:rsidRPr="000D195A" w:rsidRDefault="00A514EB" w:rsidP="006B4A50">
            <w:pPr>
              <w:pStyle w:val="comment"/>
              <w:numPr>
                <w:ilvl w:val="0"/>
                <w:numId w:val="118"/>
              </w:numPr>
              <w:jc w:val="both"/>
              <w:rPr>
                <w:rFonts w:ascii="Century" w:hAnsi="Century" w:cs="Times New Roman"/>
                <w:i w:val="0"/>
                <w:color w:val="000000" w:themeColor="text1"/>
                <w:sz w:val="22"/>
                <w:szCs w:val="22"/>
                <w:lang w:val="vi-VN"/>
              </w:rPr>
            </w:pPr>
          </w:p>
        </w:tc>
        <w:tc>
          <w:tcPr>
            <w:tcW w:w="32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DeleteSubComment</w:t>
            </w:r>
          </w:p>
        </w:tc>
        <w:tc>
          <w:tcPr>
            <w:tcW w:w="70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Delete sub comment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rsidR="00A514EB" w:rsidRPr="000D195A" w:rsidRDefault="00A514EB" w:rsidP="006B4A50">
            <w:pPr>
              <w:pStyle w:val="comment"/>
              <w:numPr>
                <w:ilvl w:val="0"/>
                <w:numId w:val="118"/>
              </w:numPr>
              <w:jc w:val="both"/>
              <w:rPr>
                <w:rFonts w:ascii="Century" w:hAnsi="Century" w:cs="Times New Roman"/>
                <w:i w:val="0"/>
                <w:color w:val="000000" w:themeColor="text1"/>
                <w:sz w:val="22"/>
                <w:szCs w:val="22"/>
                <w:lang w:val="vi-VN"/>
              </w:rPr>
            </w:pPr>
          </w:p>
        </w:tc>
        <w:tc>
          <w:tcPr>
            <w:tcW w:w="32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GetAllComment</w:t>
            </w:r>
          </w:p>
        </w:tc>
        <w:tc>
          <w:tcPr>
            <w:tcW w:w="70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List all comment in thread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rsidR="00A514EB" w:rsidRPr="000D195A" w:rsidRDefault="00A514EB" w:rsidP="006B4A50">
            <w:pPr>
              <w:pStyle w:val="comment"/>
              <w:numPr>
                <w:ilvl w:val="0"/>
                <w:numId w:val="118"/>
              </w:numPr>
              <w:jc w:val="both"/>
              <w:rPr>
                <w:rFonts w:ascii="Century" w:hAnsi="Century" w:cs="Times New Roman"/>
                <w:i w:val="0"/>
                <w:color w:val="000000" w:themeColor="text1"/>
                <w:sz w:val="22"/>
                <w:szCs w:val="22"/>
                <w:lang w:val="vi-VN"/>
              </w:rPr>
            </w:pPr>
          </w:p>
        </w:tc>
        <w:tc>
          <w:tcPr>
            <w:tcW w:w="32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GetAllSubComment</w:t>
            </w:r>
          </w:p>
        </w:tc>
        <w:tc>
          <w:tcPr>
            <w:tcW w:w="70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List all sub comment in thread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rsidR="00A514EB" w:rsidRPr="000D195A" w:rsidRDefault="00A514EB" w:rsidP="006B4A50">
            <w:pPr>
              <w:pStyle w:val="comment"/>
              <w:numPr>
                <w:ilvl w:val="0"/>
                <w:numId w:val="118"/>
              </w:numPr>
              <w:jc w:val="both"/>
              <w:rPr>
                <w:rFonts w:ascii="Century" w:hAnsi="Century" w:cs="Times New Roman"/>
                <w:i w:val="0"/>
                <w:color w:val="000000" w:themeColor="text1"/>
                <w:sz w:val="22"/>
                <w:szCs w:val="22"/>
                <w:lang w:val="vi-VN"/>
              </w:rPr>
            </w:pPr>
          </w:p>
        </w:tc>
        <w:tc>
          <w:tcPr>
            <w:tcW w:w="32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GetNewestThread</w:t>
            </w:r>
          </w:p>
        </w:tc>
        <w:tc>
          <w:tcPr>
            <w:tcW w:w="70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List all newest thread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rsidR="00A514EB" w:rsidRPr="000D195A" w:rsidRDefault="00A514EB" w:rsidP="006B4A50">
            <w:pPr>
              <w:pStyle w:val="comment"/>
              <w:numPr>
                <w:ilvl w:val="0"/>
                <w:numId w:val="118"/>
              </w:numPr>
              <w:jc w:val="both"/>
              <w:rPr>
                <w:rFonts w:ascii="Century" w:hAnsi="Century" w:cs="Times New Roman"/>
                <w:i w:val="0"/>
                <w:color w:val="000000" w:themeColor="text1"/>
                <w:sz w:val="22"/>
                <w:szCs w:val="22"/>
                <w:lang w:val="vi-VN"/>
              </w:rPr>
            </w:pPr>
          </w:p>
        </w:tc>
        <w:tc>
          <w:tcPr>
            <w:tcW w:w="32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GetSubCommentByCommentId</w:t>
            </w:r>
          </w:p>
        </w:tc>
        <w:tc>
          <w:tcPr>
            <w:tcW w:w="70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List all sub comment by ID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rsidR="00A514EB" w:rsidRPr="000D195A" w:rsidRDefault="00A514EB" w:rsidP="006B4A50">
            <w:pPr>
              <w:pStyle w:val="comment"/>
              <w:numPr>
                <w:ilvl w:val="0"/>
                <w:numId w:val="118"/>
              </w:numPr>
              <w:jc w:val="both"/>
              <w:rPr>
                <w:rFonts w:ascii="Century" w:hAnsi="Century" w:cs="Times New Roman"/>
                <w:i w:val="0"/>
                <w:color w:val="000000" w:themeColor="text1"/>
                <w:sz w:val="22"/>
                <w:szCs w:val="22"/>
                <w:lang w:val="vi-VN"/>
              </w:rPr>
            </w:pPr>
          </w:p>
        </w:tc>
        <w:tc>
          <w:tcPr>
            <w:tcW w:w="32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GetThreadById</w:t>
            </w:r>
          </w:p>
        </w:tc>
        <w:tc>
          <w:tcPr>
            <w:tcW w:w="70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List all thread by same creator</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rsidR="00A514EB" w:rsidRPr="000D195A" w:rsidRDefault="00A514EB" w:rsidP="006B4A50">
            <w:pPr>
              <w:pStyle w:val="comment"/>
              <w:numPr>
                <w:ilvl w:val="0"/>
                <w:numId w:val="118"/>
              </w:numPr>
              <w:jc w:val="both"/>
              <w:rPr>
                <w:rFonts w:ascii="Century" w:hAnsi="Century" w:cs="Times New Roman"/>
                <w:i w:val="0"/>
                <w:color w:val="000000" w:themeColor="text1"/>
                <w:sz w:val="22"/>
                <w:szCs w:val="22"/>
                <w:lang w:val="vi-VN"/>
              </w:rPr>
            </w:pPr>
          </w:p>
        </w:tc>
        <w:tc>
          <w:tcPr>
            <w:tcW w:w="3211"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GetTopThreadByCreatedDate</w:t>
            </w:r>
          </w:p>
        </w:tc>
        <w:tc>
          <w:tcPr>
            <w:tcW w:w="705"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List top thread order by created date</w:t>
            </w:r>
          </w:p>
        </w:tc>
      </w:tr>
    </w:tbl>
    <w:p w:rsidR="004409AF" w:rsidRDefault="00A514EB" w:rsidP="004409AF">
      <w:pPr>
        <w:pStyle w:val="Table4-1"/>
        <w:rPr>
          <w:ins w:id="726" w:author="Admin" w:date="2016-12-12T18:10:00Z"/>
          <w:rFonts w:ascii="Century" w:hAnsi="Century"/>
          <w:lang w:val="vi-VN"/>
        </w:rPr>
      </w:pPr>
      <w:r w:rsidRPr="000D195A">
        <w:rPr>
          <w:rFonts w:ascii="Century" w:hAnsi="Century"/>
        </w:rPr>
        <w:t>Thread</w:t>
      </w:r>
      <w:r w:rsidRPr="000D195A">
        <w:rPr>
          <w:rFonts w:ascii="Century" w:hAnsi="Century"/>
          <w:lang w:val="vi-VN"/>
        </w:rPr>
        <w:t xml:space="preserve"> Controller</w:t>
      </w:r>
    </w:p>
    <w:p w:rsidR="004409AF" w:rsidRDefault="004409AF">
      <w:pPr>
        <w:rPr>
          <w:ins w:id="727" w:author="Admin" w:date="2016-12-12T18:10:00Z"/>
          <w:rFonts w:ascii="Century" w:hAnsi="Century"/>
          <w:b/>
          <w:lang w:val="vi-VN"/>
        </w:rPr>
      </w:pPr>
      <w:ins w:id="728" w:author="Admin" w:date="2016-12-12T18:10:00Z">
        <w:r>
          <w:rPr>
            <w:rFonts w:ascii="Century" w:hAnsi="Century"/>
            <w:lang w:val="vi-VN"/>
          </w:rPr>
          <w:br w:type="page"/>
        </w:r>
      </w:ins>
    </w:p>
    <w:p w:rsidR="00A514EB" w:rsidRPr="004409AF" w:rsidRDefault="00A514EB" w:rsidP="004409AF">
      <w:pPr>
        <w:pStyle w:val="Table4-1"/>
        <w:numPr>
          <w:ilvl w:val="0"/>
          <w:numId w:val="0"/>
        </w:numPr>
        <w:ind w:left="720"/>
        <w:jc w:val="left"/>
        <w:rPr>
          <w:rFonts w:ascii="Century" w:hAnsi="Century"/>
          <w:sz w:val="2"/>
          <w:lang w:val="vi-VN"/>
          <w:rPrChange w:id="729" w:author="Admin" w:date="2016-12-12T18:10:00Z">
            <w:rPr>
              <w:rFonts w:ascii="Century" w:hAnsi="Century"/>
              <w:lang w:val="vi-VN"/>
            </w:rPr>
          </w:rPrChange>
        </w:rPr>
        <w:pPrChange w:id="730" w:author="Admin" w:date="2016-12-12T18:10:00Z">
          <w:pPr>
            <w:pStyle w:val="Table4-1"/>
            <w:jc w:val="both"/>
          </w:pPr>
        </w:pPrChange>
      </w:pPr>
    </w:p>
    <w:p w:rsidR="00A514EB" w:rsidRPr="000D195A" w:rsidRDefault="00A514EB" w:rsidP="006B4A50">
      <w:pPr>
        <w:pStyle w:val="Heading7"/>
        <w:jc w:val="both"/>
        <w:rPr>
          <w:rFonts w:ascii="Century" w:hAnsi="Century"/>
          <w:i w:val="0"/>
          <w:lang w:val="vi-VN"/>
        </w:rPr>
      </w:pPr>
      <w:r w:rsidRPr="000D195A">
        <w:rPr>
          <w:rFonts w:ascii="Century" w:hAnsi="Century"/>
          <w:i w:val="0"/>
        </w:rPr>
        <w:t>Event</w:t>
      </w:r>
      <w:r w:rsidRPr="000D195A">
        <w:rPr>
          <w:rFonts w:ascii="Century" w:hAnsi="Century"/>
          <w:i w:val="0"/>
          <w:lang w:val="vi-VN"/>
        </w:rPr>
        <w:t>Controller</w:t>
      </w:r>
    </w:p>
    <w:tbl>
      <w:tblPr>
        <w:tblStyle w:val="Style1"/>
        <w:tblW w:w="0" w:type="auto"/>
        <w:tblLayout w:type="fixed"/>
        <w:tblLook w:val="04A0" w:firstRow="1" w:lastRow="0" w:firstColumn="1" w:lastColumn="0" w:noHBand="0" w:noVBand="1"/>
      </w:tblPr>
      <w:tblGrid>
        <w:gridCol w:w="467"/>
        <w:gridCol w:w="3308"/>
        <w:gridCol w:w="1080"/>
        <w:gridCol w:w="1890"/>
        <w:gridCol w:w="1554"/>
      </w:tblGrid>
      <w:tr w:rsidR="00A514EB"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 w:type="dxa"/>
            <w:shd w:val="clear" w:color="auto" w:fill="92D050"/>
          </w:tcPr>
          <w:p w:rsidR="00A514EB" w:rsidRPr="000D195A" w:rsidRDefault="00A514EB" w:rsidP="006B4A50">
            <w:pPr>
              <w:pStyle w:val="NormalIndent"/>
              <w:jc w:val="both"/>
              <w:rPr>
                <w:lang w:val="vi-VN"/>
              </w:rPr>
            </w:pPr>
            <w:r w:rsidRPr="000D195A">
              <w:rPr>
                <w:lang w:val="vi-VN"/>
              </w:rPr>
              <w:t>No</w:t>
            </w:r>
          </w:p>
        </w:tc>
        <w:tc>
          <w:tcPr>
            <w:tcW w:w="3308"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080"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890"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554"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rsidR="00A514EB" w:rsidRPr="000D195A" w:rsidRDefault="00A514EB" w:rsidP="006B4A50">
            <w:pPr>
              <w:pStyle w:val="comment"/>
              <w:numPr>
                <w:ilvl w:val="0"/>
                <w:numId w:val="117"/>
              </w:numPr>
              <w:jc w:val="both"/>
              <w:rPr>
                <w:rFonts w:ascii="Century" w:hAnsi="Century" w:cs="Times New Roman"/>
                <w:i w:val="0"/>
                <w:color w:val="000000" w:themeColor="text1"/>
                <w:sz w:val="22"/>
                <w:szCs w:val="22"/>
                <w:lang w:val="vi-VN"/>
              </w:rPr>
            </w:pPr>
          </w:p>
        </w:tc>
        <w:tc>
          <w:tcPr>
            <w:tcW w:w="330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AddComment</w:t>
            </w:r>
          </w:p>
        </w:tc>
        <w:tc>
          <w:tcPr>
            <w:tcW w:w="10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Object</w:t>
            </w: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Add a comment to thread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rsidR="00A514EB" w:rsidRPr="000D195A" w:rsidRDefault="00A514EB" w:rsidP="006B4A50">
            <w:pPr>
              <w:pStyle w:val="comment"/>
              <w:numPr>
                <w:ilvl w:val="0"/>
                <w:numId w:val="117"/>
              </w:numPr>
              <w:jc w:val="both"/>
              <w:rPr>
                <w:rFonts w:ascii="Century" w:hAnsi="Century" w:cs="Times New Roman"/>
                <w:i w:val="0"/>
                <w:color w:val="000000" w:themeColor="text1"/>
                <w:sz w:val="22"/>
                <w:szCs w:val="22"/>
                <w:lang w:val="vi-VN"/>
              </w:rPr>
            </w:pPr>
          </w:p>
        </w:tc>
        <w:tc>
          <w:tcPr>
            <w:tcW w:w="330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AddSubComment</w:t>
            </w:r>
          </w:p>
        </w:tc>
        <w:tc>
          <w:tcPr>
            <w:tcW w:w="10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Add a sub comment to thread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rsidR="00A514EB" w:rsidRPr="000D195A" w:rsidRDefault="00A514EB" w:rsidP="006B4A50">
            <w:pPr>
              <w:pStyle w:val="comment"/>
              <w:numPr>
                <w:ilvl w:val="0"/>
                <w:numId w:val="117"/>
              </w:numPr>
              <w:jc w:val="both"/>
              <w:rPr>
                <w:rFonts w:ascii="Century" w:hAnsi="Century" w:cs="Times New Roman"/>
                <w:i w:val="0"/>
                <w:color w:val="000000" w:themeColor="text1"/>
                <w:sz w:val="22"/>
                <w:szCs w:val="22"/>
                <w:lang w:val="vi-VN"/>
              </w:rPr>
            </w:pPr>
          </w:p>
        </w:tc>
        <w:tc>
          <w:tcPr>
            <w:tcW w:w="330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ChangeLikeState</w:t>
            </w:r>
          </w:p>
        </w:tc>
        <w:tc>
          <w:tcPr>
            <w:tcW w:w="10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int</w:t>
            </w: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Change like status of thread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rsidR="00A514EB" w:rsidRPr="000D195A" w:rsidRDefault="00A514EB" w:rsidP="006B4A50">
            <w:pPr>
              <w:pStyle w:val="comment"/>
              <w:numPr>
                <w:ilvl w:val="0"/>
                <w:numId w:val="117"/>
              </w:numPr>
              <w:jc w:val="both"/>
              <w:rPr>
                <w:rFonts w:ascii="Century" w:hAnsi="Century" w:cs="Times New Roman"/>
                <w:i w:val="0"/>
                <w:color w:val="000000" w:themeColor="text1"/>
                <w:sz w:val="22"/>
                <w:szCs w:val="22"/>
                <w:lang w:val="vi-VN"/>
              </w:rPr>
            </w:pPr>
          </w:p>
        </w:tc>
        <w:tc>
          <w:tcPr>
            <w:tcW w:w="330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ChangeLikeStateForComment</w:t>
            </w:r>
          </w:p>
        </w:tc>
        <w:tc>
          <w:tcPr>
            <w:tcW w:w="10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Change like status of comment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rsidR="00A514EB" w:rsidRPr="000D195A" w:rsidRDefault="00A514EB" w:rsidP="006B4A50">
            <w:pPr>
              <w:pStyle w:val="comment"/>
              <w:numPr>
                <w:ilvl w:val="0"/>
                <w:numId w:val="117"/>
              </w:numPr>
              <w:jc w:val="both"/>
              <w:rPr>
                <w:rFonts w:ascii="Century" w:hAnsi="Century" w:cs="Times New Roman"/>
                <w:i w:val="0"/>
                <w:color w:val="000000" w:themeColor="text1"/>
                <w:sz w:val="22"/>
                <w:szCs w:val="22"/>
                <w:lang w:val="vi-VN"/>
              </w:rPr>
            </w:pPr>
          </w:p>
        </w:tc>
        <w:tc>
          <w:tcPr>
            <w:tcW w:w="330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CheckCurrentUserIsLikedOrNot</w:t>
            </w:r>
          </w:p>
        </w:tc>
        <w:tc>
          <w:tcPr>
            <w:tcW w:w="10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Check current like status of user</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rsidR="00A514EB" w:rsidRPr="000D195A" w:rsidRDefault="00A514EB" w:rsidP="006B4A50">
            <w:pPr>
              <w:pStyle w:val="comment"/>
              <w:numPr>
                <w:ilvl w:val="0"/>
                <w:numId w:val="117"/>
              </w:numPr>
              <w:jc w:val="both"/>
              <w:rPr>
                <w:rFonts w:ascii="Century" w:hAnsi="Century" w:cs="Times New Roman"/>
                <w:i w:val="0"/>
                <w:color w:val="000000" w:themeColor="text1"/>
                <w:sz w:val="22"/>
                <w:szCs w:val="22"/>
                <w:lang w:val="vi-VN"/>
              </w:rPr>
            </w:pPr>
          </w:p>
        </w:tc>
        <w:tc>
          <w:tcPr>
            <w:tcW w:w="330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CheckExistedSubCommentOrNot</w:t>
            </w:r>
          </w:p>
        </w:tc>
        <w:tc>
          <w:tcPr>
            <w:tcW w:w="10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int</w:t>
            </w: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Check current like status of sub comment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rsidR="00A514EB" w:rsidRPr="000D195A" w:rsidRDefault="00A514EB" w:rsidP="006B4A50">
            <w:pPr>
              <w:pStyle w:val="comment"/>
              <w:numPr>
                <w:ilvl w:val="0"/>
                <w:numId w:val="117"/>
              </w:numPr>
              <w:jc w:val="both"/>
              <w:rPr>
                <w:rFonts w:ascii="Century" w:hAnsi="Century" w:cs="Times New Roman"/>
                <w:i w:val="0"/>
                <w:color w:val="000000" w:themeColor="text1"/>
                <w:sz w:val="22"/>
                <w:szCs w:val="22"/>
                <w:lang w:val="vi-VN"/>
              </w:rPr>
            </w:pPr>
          </w:p>
        </w:tc>
        <w:tc>
          <w:tcPr>
            <w:tcW w:w="330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CountLikeInCommentEvent</w:t>
            </w:r>
          </w:p>
        </w:tc>
        <w:tc>
          <w:tcPr>
            <w:tcW w:w="10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Count number like of a comment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rsidR="00A514EB" w:rsidRPr="000D195A" w:rsidRDefault="00A514EB" w:rsidP="006B4A50">
            <w:pPr>
              <w:pStyle w:val="comment"/>
              <w:numPr>
                <w:ilvl w:val="0"/>
                <w:numId w:val="117"/>
              </w:numPr>
              <w:jc w:val="both"/>
              <w:rPr>
                <w:rFonts w:ascii="Century" w:hAnsi="Century" w:cs="Times New Roman"/>
                <w:i w:val="0"/>
                <w:color w:val="000000" w:themeColor="text1"/>
                <w:sz w:val="22"/>
                <w:szCs w:val="22"/>
                <w:lang w:val="vi-VN"/>
              </w:rPr>
            </w:pPr>
          </w:p>
        </w:tc>
        <w:tc>
          <w:tcPr>
            <w:tcW w:w="330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CountLikeInEvent</w:t>
            </w:r>
          </w:p>
        </w:tc>
        <w:tc>
          <w:tcPr>
            <w:tcW w:w="10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Count number like of a event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rsidR="00A514EB" w:rsidRPr="000D195A" w:rsidRDefault="00A514EB" w:rsidP="006B4A50">
            <w:pPr>
              <w:pStyle w:val="comment"/>
              <w:numPr>
                <w:ilvl w:val="0"/>
                <w:numId w:val="117"/>
              </w:numPr>
              <w:jc w:val="both"/>
              <w:rPr>
                <w:rFonts w:ascii="Century" w:hAnsi="Century" w:cs="Times New Roman"/>
                <w:i w:val="0"/>
                <w:color w:val="000000" w:themeColor="text1"/>
                <w:sz w:val="22"/>
                <w:szCs w:val="22"/>
                <w:lang w:val="vi-VN"/>
              </w:rPr>
            </w:pPr>
          </w:p>
        </w:tc>
        <w:tc>
          <w:tcPr>
            <w:tcW w:w="330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DeleteComment</w:t>
            </w:r>
          </w:p>
        </w:tc>
        <w:tc>
          <w:tcPr>
            <w:tcW w:w="10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Delete comment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rsidR="00A514EB" w:rsidRPr="000D195A" w:rsidRDefault="00A514EB" w:rsidP="006B4A50">
            <w:pPr>
              <w:pStyle w:val="comment"/>
              <w:numPr>
                <w:ilvl w:val="0"/>
                <w:numId w:val="117"/>
              </w:numPr>
              <w:jc w:val="both"/>
              <w:rPr>
                <w:rFonts w:ascii="Century" w:hAnsi="Century" w:cs="Times New Roman"/>
                <w:i w:val="0"/>
                <w:color w:val="000000" w:themeColor="text1"/>
                <w:sz w:val="22"/>
                <w:szCs w:val="22"/>
                <w:lang w:val="vi-VN"/>
              </w:rPr>
            </w:pPr>
          </w:p>
        </w:tc>
        <w:tc>
          <w:tcPr>
            <w:tcW w:w="330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DeleteSubComment</w:t>
            </w:r>
          </w:p>
        </w:tc>
        <w:tc>
          <w:tcPr>
            <w:tcW w:w="10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Delete sub comment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rsidR="00A514EB" w:rsidRPr="000D195A" w:rsidRDefault="00A514EB" w:rsidP="006B4A50">
            <w:pPr>
              <w:pStyle w:val="comment"/>
              <w:numPr>
                <w:ilvl w:val="0"/>
                <w:numId w:val="117"/>
              </w:numPr>
              <w:jc w:val="both"/>
              <w:rPr>
                <w:rFonts w:ascii="Century" w:hAnsi="Century" w:cs="Times New Roman"/>
                <w:i w:val="0"/>
                <w:color w:val="000000" w:themeColor="text1"/>
                <w:sz w:val="22"/>
                <w:szCs w:val="22"/>
                <w:lang w:val="vi-VN"/>
              </w:rPr>
            </w:pPr>
          </w:p>
        </w:tc>
        <w:tc>
          <w:tcPr>
            <w:tcW w:w="330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GetAllComment</w:t>
            </w:r>
          </w:p>
        </w:tc>
        <w:tc>
          <w:tcPr>
            <w:tcW w:w="10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List all comment in event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rsidR="00A514EB" w:rsidRPr="000D195A" w:rsidRDefault="00A514EB" w:rsidP="006B4A50">
            <w:pPr>
              <w:pStyle w:val="comment"/>
              <w:numPr>
                <w:ilvl w:val="0"/>
                <w:numId w:val="117"/>
              </w:numPr>
              <w:jc w:val="both"/>
              <w:rPr>
                <w:rFonts w:ascii="Century" w:hAnsi="Century" w:cs="Times New Roman"/>
                <w:i w:val="0"/>
                <w:color w:val="000000" w:themeColor="text1"/>
                <w:sz w:val="22"/>
                <w:szCs w:val="22"/>
                <w:lang w:val="vi-VN"/>
              </w:rPr>
            </w:pPr>
          </w:p>
        </w:tc>
        <w:tc>
          <w:tcPr>
            <w:tcW w:w="330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GetAllSubComment</w:t>
            </w:r>
          </w:p>
        </w:tc>
        <w:tc>
          <w:tcPr>
            <w:tcW w:w="10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List all sub comment in event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rsidR="00A514EB" w:rsidRPr="000D195A" w:rsidRDefault="00A514EB" w:rsidP="006B4A50">
            <w:pPr>
              <w:pStyle w:val="comment"/>
              <w:numPr>
                <w:ilvl w:val="0"/>
                <w:numId w:val="117"/>
              </w:numPr>
              <w:jc w:val="both"/>
              <w:rPr>
                <w:rFonts w:ascii="Century" w:hAnsi="Century" w:cs="Times New Roman"/>
                <w:i w:val="0"/>
                <w:color w:val="000000" w:themeColor="text1"/>
                <w:sz w:val="22"/>
                <w:szCs w:val="22"/>
                <w:lang w:val="vi-VN"/>
              </w:rPr>
            </w:pPr>
          </w:p>
        </w:tc>
        <w:tc>
          <w:tcPr>
            <w:tcW w:w="330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GetNewestEvent</w:t>
            </w:r>
          </w:p>
        </w:tc>
        <w:tc>
          <w:tcPr>
            <w:tcW w:w="10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List all newest thread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rsidR="00A514EB" w:rsidRPr="000D195A" w:rsidRDefault="00A514EB" w:rsidP="006B4A50">
            <w:pPr>
              <w:pStyle w:val="comment"/>
              <w:numPr>
                <w:ilvl w:val="0"/>
                <w:numId w:val="117"/>
              </w:numPr>
              <w:jc w:val="both"/>
              <w:rPr>
                <w:rFonts w:ascii="Century" w:hAnsi="Century" w:cs="Times New Roman"/>
                <w:i w:val="0"/>
                <w:color w:val="000000" w:themeColor="text1"/>
                <w:sz w:val="22"/>
                <w:szCs w:val="22"/>
                <w:lang w:val="vi-VN"/>
              </w:rPr>
            </w:pPr>
          </w:p>
        </w:tc>
        <w:tc>
          <w:tcPr>
            <w:tcW w:w="330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GetSubCommentByCommentId</w:t>
            </w:r>
          </w:p>
        </w:tc>
        <w:tc>
          <w:tcPr>
            <w:tcW w:w="10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List all sub comment by ID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rsidR="00A514EB" w:rsidRPr="000D195A" w:rsidRDefault="00A514EB" w:rsidP="006B4A50">
            <w:pPr>
              <w:pStyle w:val="comment"/>
              <w:numPr>
                <w:ilvl w:val="0"/>
                <w:numId w:val="117"/>
              </w:numPr>
              <w:jc w:val="both"/>
              <w:rPr>
                <w:rFonts w:ascii="Century" w:hAnsi="Century" w:cs="Times New Roman"/>
                <w:i w:val="0"/>
                <w:color w:val="000000" w:themeColor="text1"/>
                <w:sz w:val="22"/>
                <w:szCs w:val="22"/>
                <w:lang w:val="vi-VN"/>
              </w:rPr>
            </w:pPr>
          </w:p>
        </w:tc>
        <w:tc>
          <w:tcPr>
            <w:tcW w:w="330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GetEventById</w:t>
            </w:r>
          </w:p>
        </w:tc>
        <w:tc>
          <w:tcPr>
            <w:tcW w:w="10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List all thread by same creator</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rsidR="00A514EB" w:rsidRPr="000D195A" w:rsidRDefault="00A514EB" w:rsidP="006B4A50">
            <w:pPr>
              <w:pStyle w:val="comment"/>
              <w:numPr>
                <w:ilvl w:val="0"/>
                <w:numId w:val="117"/>
              </w:numPr>
              <w:jc w:val="both"/>
              <w:rPr>
                <w:rFonts w:ascii="Century" w:hAnsi="Century" w:cs="Times New Roman"/>
                <w:i w:val="0"/>
                <w:color w:val="000000" w:themeColor="text1"/>
                <w:sz w:val="22"/>
                <w:szCs w:val="22"/>
                <w:lang w:val="vi-VN"/>
              </w:rPr>
            </w:pPr>
          </w:p>
        </w:tc>
        <w:tc>
          <w:tcPr>
            <w:tcW w:w="330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GetTopEventByCreatedDate</w:t>
            </w:r>
          </w:p>
        </w:tc>
        <w:tc>
          <w:tcPr>
            <w:tcW w:w="10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List top thread order by created date</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rsidR="00A514EB" w:rsidRPr="000D195A" w:rsidRDefault="00A514EB" w:rsidP="006B4A50">
            <w:pPr>
              <w:pStyle w:val="comment"/>
              <w:numPr>
                <w:ilvl w:val="0"/>
                <w:numId w:val="117"/>
              </w:numPr>
              <w:jc w:val="both"/>
              <w:rPr>
                <w:rFonts w:ascii="Century" w:hAnsi="Century" w:cs="Times New Roman"/>
                <w:i w:val="0"/>
                <w:color w:val="000000" w:themeColor="text1"/>
                <w:sz w:val="22"/>
                <w:szCs w:val="22"/>
                <w:lang w:val="vi-VN"/>
              </w:rPr>
            </w:pPr>
          </w:p>
        </w:tc>
        <w:tc>
          <w:tcPr>
            <w:tcW w:w="330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GetpublicMessage</w:t>
            </w:r>
          </w:p>
        </w:tc>
        <w:tc>
          <w:tcPr>
            <w:tcW w:w="10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Int</w:t>
            </w: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message in chat room</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rsidR="00A514EB" w:rsidRPr="000D195A" w:rsidRDefault="00A514EB" w:rsidP="006B4A50">
            <w:pPr>
              <w:pStyle w:val="comment"/>
              <w:numPr>
                <w:ilvl w:val="0"/>
                <w:numId w:val="117"/>
              </w:numPr>
              <w:jc w:val="both"/>
              <w:rPr>
                <w:rFonts w:ascii="Century" w:hAnsi="Century" w:cs="Times New Roman"/>
                <w:i w:val="0"/>
                <w:color w:val="000000" w:themeColor="text1"/>
                <w:sz w:val="22"/>
                <w:szCs w:val="22"/>
                <w:lang w:val="vi-VN"/>
              </w:rPr>
            </w:pPr>
          </w:p>
        </w:tc>
        <w:tc>
          <w:tcPr>
            <w:tcW w:w="330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GetDonatorInEvent</w:t>
            </w:r>
          </w:p>
        </w:tc>
        <w:tc>
          <w:tcPr>
            <w:tcW w:w="10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int</w:t>
            </w: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 donor of event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rsidR="00A514EB" w:rsidRPr="000D195A" w:rsidRDefault="00A514EB" w:rsidP="006B4A50">
            <w:pPr>
              <w:pStyle w:val="comment"/>
              <w:numPr>
                <w:ilvl w:val="0"/>
                <w:numId w:val="117"/>
              </w:numPr>
              <w:jc w:val="both"/>
              <w:rPr>
                <w:rFonts w:ascii="Century" w:hAnsi="Century" w:cs="Times New Roman"/>
                <w:i w:val="0"/>
                <w:color w:val="000000" w:themeColor="text1"/>
                <w:sz w:val="22"/>
                <w:szCs w:val="22"/>
                <w:lang w:val="vi-VN"/>
              </w:rPr>
            </w:pPr>
          </w:p>
        </w:tc>
        <w:tc>
          <w:tcPr>
            <w:tcW w:w="330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OrderEventListOfOrganizationByPoint</w:t>
            </w:r>
          </w:p>
        </w:tc>
        <w:tc>
          <w:tcPr>
            <w:tcW w:w="10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int</w:t>
            </w: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List event order by organization’s point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rsidR="00A514EB" w:rsidRPr="000D195A" w:rsidRDefault="00A514EB" w:rsidP="006B4A50">
            <w:pPr>
              <w:pStyle w:val="comment"/>
              <w:numPr>
                <w:ilvl w:val="0"/>
                <w:numId w:val="117"/>
              </w:numPr>
              <w:jc w:val="both"/>
              <w:rPr>
                <w:rFonts w:ascii="Century" w:hAnsi="Century" w:cs="Times New Roman"/>
                <w:i w:val="0"/>
                <w:color w:val="000000" w:themeColor="text1"/>
                <w:sz w:val="22"/>
                <w:szCs w:val="22"/>
                <w:lang w:val="vi-VN"/>
              </w:rPr>
            </w:pPr>
          </w:p>
        </w:tc>
        <w:tc>
          <w:tcPr>
            <w:tcW w:w="3308"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OrderEventListOfOrganizationByStatus</w:t>
            </w:r>
          </w:p>
        </w:tc>
        <w:tc>
          <w:tcPr>
            <w:tcW w:w="108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Int, bool</w:t>
            </w:r>
          </w:p>
        </w:tc>
        <w:tc>
          <w:tcPr>
            <w:tcW w:w="189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List event order by organization status</w:t>
            </w:r>
          </w:p>
        </w:tc>
      </w:tr>
    </w:tbl>
    <w:p w:rsidR="004409AF" w:rsidRDefault="00A514EB" w:rsidP="004409AF">
      <w:pPr>
        <w:pStyle w:val="Table4-1"/>
        <w:rPr>
          <w:ins w:id="731" w:author="Admin" w:date="2016-12-12T18:10:00Z"/>
          <w:rFonts w:ascii="Century" w:hAnsi="Century"/>
          <w:lang w:val="vi-VN"/>
        </w:rPr>
      </w:pPr>
      <w:r w:rsidRPr="000D195A">
        <w:rPr>
          <w:rFonts w:ascii="Century" w:hAnsi="Century"/>
        </w:rPr>
        <w:t>Event</w:t>
      </w:r>
      <w:r w:rsidRPr="000D195A">
        <w:rPr>
          <w:rFonts w:ascii="Century" w:hAnsi="Century"/>
          <w:lang w:val="vi-VN"/>
        </w:rPr>
        <w:t xml:space="preserve"> Controller</w:t>
      </w:r>
    </w:p>
    <w:p w:rsidR="004409AF" w:rsidRDefault="004409AF">
      <w:pPr>
        <w:rPr>
          <w:ins w:id="732" w:author="Admin" w:date="2016-12-12T18:10:00Z"/>
          <w:rFonts w:ascii="Century" w:hAnsi="Century"/>
          <w:b/>
          <w:lang w:val="vi-VN"/>
        </w:rPr>
      </w:pPr>
      <w:ins w:id="733" w:author="Admin" w:date="2016-12-12T18:10:00Z">
        <w:r>
          <w:rPr>
            <w:rFonts w:ascii="Century" w:hAnsi="Century"/>
            <w:lang w:val="vi-VN"/>
          </w:rPr>
          <w:br w:type="page"/>
        </w:r>
      </w:ins>
    </w:p>
    <w:p w:rsidR="00A514EB" w:rsidRPr="004409AF" w:rsidRDefault="00A514EB" w:rsidP="004409AF">
      <w:pPr>
        <w:pStyle w:val="Table4-1"/>
        <w:numPr>
          <w:ilvl w:val="0"/>
          <w:numId w:val="0"/>
        </w:numPr>
        <w:ind w:left="720"/>
        <w:jc w:val="left"/>
        <w:rPr>
          <w:rFonts w:ascii="Century" w:hAnsi="Century"/>
          <w:sz w:val="2"/>
          <w:lang w:val="vi-VN"/>
          <w:rPrChange w:id="734" w:author="Admin" w:date="2016-12-12T18:10:00Z">
            <w:rPr>
              <w:rFonts w:ascii="Century" w:hAnsi="Century"/>
              <w:lang w:val="vi-VN"/>
            </w:rPr>
          </w:rPrChange>
        </w:rPr>
        <w:pPrChange w:id="735" w:author="Admin" w:date="2016-12-12T18:10:00Z">
          <w:pPr>
            <w:pStyle w:val="Table4-1"/>
            <w:jc w:val="both"/>
          </w:pPr>
        </w:pPrChange>
      </w:pPr>
    </w:p>
    <w:p w:rsidR="00A514EB" w:rsidRPr="000D195A" w:rsidRDefault="00A514EB" w:rsidP="006B4A50">
      <w:pPr>
        <w:pStyle w:val="Heading7"/>
        <w:jc w:val="both"/>
        <w:rPr>
          <w:rFonts w:ascii="Century" w:hAnsi="Century"/>
          <w:i w:val="0"/>
          <w:lang w:val="vi-VN"/>
        </w:rPr>
      </w:pPr>
      <w:r w:rsidRPr="000D195A">
        <w:rPr>
          <w:rFonts w:ascii="Century" w:hAnsi="Century"/>
          <w:i w:val="0"/>
        </w:rPr>
        <w:t>Organization</w:t>
      </w:r>
      <w:r w:rsidRPr="000D195A">
        <w:rPr>
          <w:rFonts w:ascii="Century" w:hAnsi="Century"/>
          <w:i w:val="0"/>
          <w:lang w:val="vi-VN"/>
        </w:rPr>
        <w:t>Controller</w:t>
      </w:r>
    </w:p>
    <w:tbl>
      <w:tblPr>
        <w:tblStyle w:val="Style1"/>
        <w:tblW w:w="8725" w:type="dxa"/>
        <w:tblLayout w:type="fixed"/>
        <w:tblLook w:val="04A0" w:firstRow="1" w:lastRow="0" w:firstColumn="1" w:lastColumn="0" w:noHBand="0" w:noVBand="1"/>
      </w:tblPr>
      <w:tblGrid>
        <w:gridCol w:w="485"/>
        <w:gridCol w:w="3447"/>
        <w:gridCol w:w="1103"/>
        <w:gridCol w:w="1620"/>
        <w:gridCol w:w="2070"/>
      </w:tblGrid>
      <w:tr w:rsidR="00A514EB"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shd w:val="clear" w:color="auto" w:fill="92D050"/>
          </w:tcPr>
          <w:p w:rsidR="00A514EB" w:rsidRPr="000D195A" w:rsidRDefault="00A514EB" w:rsidP="006B4A50">
            <w:pPr>
              <w:pStyle w:val="NormalIndent"/>
              <w:jc w:val="both"/>
              <w:rPr>
                <w:lang w:val="vi-VN"/>
              </w:rPr>
            </w:pPr>
            <w:r w:rsidRPr="000D195A">
              <w:rPr>
                <w:lang w:val="vi-VN"/>
              </w:rPr>
              <w:t>No</w:t>
            </w:r>
          </w:p>
        </w:tc>
        <w:tc>
          <w:tcPr>
            <w:tcW w:w="3447"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103"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620"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070" w:type="dxa"/>
            <w:shd w:val="clear" w:color="auto" w:fill="92D050"/>
          </w:tcPr>
          <w:p w:rsidR="00A514EB" w:rsidRPr="000D195A" w:rsidRDefault="00A514EB" w:rsidP="006B4A50">
            <w:pPr>
              <w:pStyle w:val="NormalIndent"/>
              <w:jc w:val="both"/>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rsidR="00A514EB" w:rsidRPr="000D195A" w:rsidRDefault="00A514EB" w:rsidP="006B4A50">
            <w:pPr>
              <w:pStyle w:val="comment"/>
              <w:numPr>
                <w:ilvl w:val="0"/>
                <w:numId w:val="116"/>
              </w:numPr>
              <w:jc w:val="both"/>
              <w:rPr>
                <w:rFonts w:ascii="Century" w:hAnsi="Century" w:cs="Times New Roman"/>
                <w:i w:val="0"/>
                <w:color w:val="000000" w:themeColor="text1"/>
                <w:sz w:val="22"/>
                <w:szCs w:val="22"/>
                <w:lang w:val="vi-VN"/>
              </w:rPr>
            </w:pPr>
          </w:p>
        </w:tc>
        <w:tc>
          <w:tcPr>
            <w:tcW w:w="344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GetAllOrganization</w:t>
            </w:r>
          </w:p>
        </w:tc>
        <w:tc>
          <w:tcPr>
            <w:tcW w:w="110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6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7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List all organization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rsidR="00A514EB" w:rsidRPr="000D195A" w:rsidRDefault="00A514EB" w:rsidP="006B4A50">
            <w:pPr>
              <w:pStyle w:val="comment"/>
              <w:numPr>
                <w:ilvl w:val="0"/>
                <w:numId w:val="116"/>
              </w:numPr>
              <w:jc w:val="both"/>
              <w:rPr>
                <w:rFonts w:ascii="Century" w:hAnsi="Century" w:cs="Times New Roman"/>
                <w:i w:val="0"/>
                <w:color w:val="000000" w:themeColor="text1"/>
                <w:sz w:val="22"/>
                <w:szCs w:val="22"/>
                <w:lang w:val="vi-VN"/>
              </w:rPr>
            </w:pPr>
          </w:p>
        </w:tc>
        <w:tc>
          <w:tcPr>
            <w:tcW w:w="344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GetAllOrganizationWaitForAccept</w:t>
            </w:r>
          </w:p>
        </w:tc>
        <w:tc>
          <w:tcPr>
            <w:tcW w:w="110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6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7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List all organizations waiting for accept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rsidR="00A514EB" w:rsidRPr="000D195A" w:rsidRDefault="00A514EB" w:rsidP="006B4A50">
            <w:pPr>
              <w:pStyle w:val="comment"/>
              <w:numPr>
                <w:ilvl w:val="0"/>
                <w:numId w:val="116"/>
              </w:numPr>
              <w:jc w:val="both"/>
              <w:rPr>
                <w:rFonts w:ascii="Century" w:hAnsi="Century" w:cs="Times New Roman"/>
                <w:i w:val="0"/>
                <w:color w:val="000000" w:themeColor="text1"/>
                <w:sz w:val="22"/>
                <w:szCs w:val="22"/>
                <w:lang w:val="vi-VN"/>
              </w:rPr>
            </w:pPr>
          </w:p>
        </w:tc>
        <w:tc>
          <w:tcPr>
            <w:tcW w:w="344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GetOrganizationSortByPoint</w:t>
            </w:r>
          </w:p>
        </w:tc>
        <w:tc>
          <w:tcPr>
            <w:tcW w:w="110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16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7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List all organization order by activity point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rsidR="00A514EB" w:rsidRPr="000D195A" w:rsidRDefault="00A514EB" w:rsidP="006B4A50">
            <w:pPr>
              <w:pStyle w:val="comment"/>
              <w:numPr>
                <w:ilvl w:val="0"/>
                <w:numId w:val="116"/>
              </w:numPr>
              <w:jc w:val="both"/>
              <w:rPr>
                <w:rFonts w:ascii="Century" w:hAnsi="Century" w:cs="Times New Roman"/>
                <w:i w:val="0"/>
                <w:color w:val="000000" w:themeColor="text1"/>
                <w:sz w:val="22"/>
                <w:szCs w:val="22"/>
                <w:lang w:val="vi-VN"/>
              </w:rPr>
            </w:pPr>
          </w:p>
        </w:tc>
        <w:tc>
          <w:tcPr>
            <w:tcW w:w="344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GetOrganizationUsingId</w:t>
            </w:r>
          </w:p>
        </w:tc>
        <w:tc>
          <w:tcPr>
            <w:tcW w:w="110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p>
        </w:tc>
        <w:tc>
          <w:tcPr>
            <w:tcW w:w="16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7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List organization by ID</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rsidR="00A514EB" w:rsidRPr="000D195A" w:rsidRDefault="00A514EB" w:rsidP="006B4A50">
            <w:pPr>
              <w:pStyle w:val="comment"/>
              <w:numPr>
                <w:ilvl w:val="0"/>
                <w:numId w:val="116"/>
              </w:numPr>
              <w:jc w:val="both"/>
              <w:rPr>
                <w:rFonts w:ascii="Century" w:hAnsi="Century" w:cs="Times New Roman"/>
                <w:i w:val="0"/>
                <w:color w:val="000000" w:themeColor="text1"/>
                <w:sz w:val="22"/>
                <w:szCs w:val="22"/>
                <w:lang w:val="vi-VN"/>
              </w:rPr>
            </w:pPr>
          </w:p>
        </w:tc>
        <w:tc>
          <w:tcPr>
            <w:tcW w:w="344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GetRankOfOrganization</w:t>
            </w:r>
          </w:p>
        </w:tc>
        <w:tc>
          <w:tcPr>
            <w:tcW w:w="110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p>
        </w:tc>
        <w:tc>
          <w:tcPr>
            <w:tcW w:w="16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7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r w:rsidRPr="000D195A">
              <w:t>List rank of organization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rsidR="00A514EB" w:rsidRPr="000D195A" w:rsidRDefault="00A514EB" w:rsidP="006B4A50">
            <w:pPr>
              <w:pStyle w:val="comment"/>
              <w:numPr>
                <w:ilvl w:val="0"/>
                <w:numId w:val="116"/>
              </w:numPr>
              <w:jc w:val="both"/>
              <w:rPr>
                <w:rFonts w:ascii="Century" w:hAnsi="Century" w:cs="Times New Roman"/>
                <w:i w:val="0"/>
                <w:color w:val="000000" w:themeColor="text1"/>
                <w:sz w:val="22"/>
                <w:szCs w:val="22"/>
                <w:lang w:val="vi-VN"/>
              </w:rPr>
            </w:pPr>
          </w:p>
        </w:tc>
        <w:tc>
          <w:tcPr>
            <w:tcW w:w="3447"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GetTopThreeOrganization</w:t>
            </w:r>
          </w:p>
        </w:tc>
        <w:tc>
          <w:tcPr>
            <w:tcW w:w="1103"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p>
        </w:tc>
        <w:tc>
          <w:tcPr>
            <w:tcW w:w="162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rsidR="00A514EB" w:rsidRPr="000D195A" w:rsidRDefault="00A514EB" w:rsidP="006B4A50">
            <w:pPr>
              <w:pStyle w:val="NormalIndent"/>
              <w:jc w:val="both"/>
              <w:cnfStyle w:val="000000000000" w:firstRow="0" w:lastRow="0" w:firstColumn="0" w:lastColumn="0" w:oddVBand="0" w:evenVBand="0" w:oddHBand="0" w:evenHBand="0" w:firstRowFirstColumn="0" w:firstRowLastColumn="0" w:lastRowFirstColumn="0" w:lastRowLastColumn="0"/>
            </w:pPr>
            <w:r w:rsidRPr="000D195A">
              <w:t>List top 3 organizations</w:t>
            </w:r>
          </w:p>
        </w:tc>
      </w:tr>
    </w:tbl>
    <w:p w:rsidR="00A514EB" w:rsidRPr="000D195A" w:rsidRDefault="00A514EB" w:rsidP="004409AF">
      <w:pPr>
        <w:pStyle w:val="Table4-1"/>
        <w:rPr>
          <w:rFonts w:ascii="Century" w:hAnsi="Century"/>
          <w:lang w:val="vi-VN"/>
        </w:rPr>
        <w:pPrChange w:id="736" w:author="Admin" w:date="2016-12-12T18:10:00Z">
          <w:pPr>
            <w:pStyle w:val="Table4-1"/>
            <w:jc w:val="both"/>
          </w:pPr>
        </w:pPrChange>
      </w:pPr>
      <w:r w:rsidRPr="000D195A">
        <w:rPr>
          <w:rFonts w:ascii="Century" w:hAnsi="Century"/>
        </w:rPr>
        <w:t>Organization</w:t>
      </w:r>
      <w:r w:rsidRPr="000D195A">
        <w:rPr>
          <w:rFonts w:ascii="Century" w:hAnsi="Century"/>
          <w:lang w:val="vi-VN"/>
        </w:rPr>
        <w:t xml:space="preserve"> Controller</w:t>
      </w:r>
    </w:p>
    <w:p w:rsidR="00A514EB" w:rsidRPr="000D195A" w:rsidRDefault="00A514EB" w:rsidP="006B4A50">
      <w:pPr>
        <w:pStyle w:val="Heading7"/>
        <w:jc w:val="both"/>
        <w:rPr>
          <w:rFonts w:ascii="Century" w:hAnsi="Century"/>
          <w:i w:val="0"/>
          <w:lang w:val="vi-VN"/>
        </w:rPr>
      </w:pPr>
      <w:r w:rsidRPr="000D195A">
        <w:rPr>
          <w:rFonts w:ascii="Century" w:hAnsi="Century"/>
          <w:i w:val="0"/>
          <w:lang w:val="vi-VN"/>
        </w:rPr>
        <w:t>ReportApiController</w:t>
      </w:r>
    </w:p>
    <w:tbl>
      <w:tblPr>
        <w:tblStyle w:val="Style1"/>
        <w:tblW w:w="0" w:type="auto"/>
        <w:tblLook w:val="04A0" w:firstRow="1" w:lastRow="0" w:firstColumn="1" w:lastColumn="0" w:noHBand="0" w:noVBand="1"/>
      </w:tblPr>
      <w:tblGrid>
        <w:gridCol w:w="488"/>
        <w:gridCol w:w="3246"/>
        <w:gridCol w:w="1218"/>
        <w:gridCol w:w="1842"/>
        <w:gridCol w:w="1505"/>
      </w:tblGrid>
      <w:tr w:rsidR="00A514EB" w:rsidRPr="000D195A"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rsidR="00A514EB" w:rsidRPr="000D195A" w:rsidRDefault="00A514EB" w:rsidP="004409AF">
            <w:pPr>
              <w:pStyle w:val="NormalIndent"/>
              <w:spacing w:line="336" w:lineRule="auto"/>
              <w:jc w:val="both"/>
              <w:rPr>
                <w:lang w:val="vi-VN"/>
              </w:rPr>
              <w:pPrChange w:id="737" w:author="Admin" w:date="2016-12-12T18:10:00Z">
                <w:pPr>
                  <w:pStyle w:val="NormalIndent"/>
                  <w:jc w:val="both"/>
                </w:pPr>
              </w:pPrChange>
            </w:pPr>
            <w:r w:rsidRPr="000D195A">
              <w:rPr>
                <w:lang w:val="vi-VN"/>
              </w:rPr>
              <w:t>No</w:t>
            </w:r>
          </w:p>
        </w:tc>
        <w:tc>
          <w:tcPr>
            <w:tcW w:w="3246" w:type="dxa"/>
            <w:shd w:val="clear" w:color="auto" w:fill="92D050"/>
          </w:tcPr>
          <w:p w:rsidR="00A514EB" w:rsidRPr="000D195A" w:rsidRDefault="00A514EB" w:rsidP="004409AF">
            <w:pPr>
              <w:pStyle w:val="NormalIndent"/>
              <w:spacing w:line="336" w:lineRule="auto"/>
              <w:jc w:val="both"/>
              <w:cnfStyle w:val="100000000000" w:firstRow="1" w:lastRow="0" w:firstColumn="0" w:lastColumn="0" w:oddVBand="0" w:evenVBand="0" w:oddHBand="0" w:evenHBand="0" w:firstRowFirstColumn="0" w:firstRowLastColumn="0" w:lastRowFirstColumn="0" w:lastRowLastColumn="0"/>
              <w:rPr>
                <w:lang w:val="vi-VN"/>
              </w:rPr>
              <w:pPrChange w:id="738" w:author="Admin" w:date="2016-12-12T18:10:00Z">
                <w:pPr>
                  <w:pStyle w:val="NormalIndent"/>
                  <w:jc w:val="both"/>
                  <w:cnfStyle w:val="100000000000" w:firstRow="1" w:lastRow="0" w:firstColumn="0" w:lastColumn="0" w:oddVBand="0" w:evenVBand="0" w:oddHBand="0" w:evenHBand="0" w:firstRowFirstColumn="0" w:firstRowLastColumn="0" w:lastRowFirstColumn="0" w:lastRowLastColumn="0"/>
                </w:pPr>
              </w:pPrChange>
            </w:pPr>
            <w:r w:rsidRPr="000D195A">
              <w:rPr>
                <w:lang w:val="vi-VN"/>
              </w:rPr>
              <w:t>Method</w:t>
            </w:r>
          </w:p>
        </w:tc>
        <w:tc>
          <w:tcPr>
            <w:tcW w:w="1218" w:type="dxa"/>
            <w:shd w:val="clear" w:color="auto" w:fill="92D050"/>
          </w:tcPr>
          <w:p w:rsidR="00A514EB" w:rsidRPr="000D195A" w:rsidRDefault="00A514EB" w:rsidP="004409AF">
            <w:pPr>
              <w:pStyle w:val="NormalIndent"/>
              <w:spacing w:line="336" w:lineRule="auto"/>
              <w:jc w:val="both"/>
              <w:cnfStyle w:val="100000000000" w:firstRow="1" w:lastRow="0" w:firstColumn="0" w:lastColumn="0" w:oddVBand="0" w:evenVBand="0" w:oddHBand="0" w:evenHBand="0" w:firstRowFirstColumn="0" w:firstRowLastColumn="0" w:lastRowFirstColumn="0" w:lastRowLastColumn="0"/>
              <w:rPr>
                <w:lang w:val="vi-VN"/>
              </w:rPr>
              <w:pPrChange w:id="739" w:author="Admin" w:date="2016-12-12T18:10:00Z">
                <w:pPr>
                  <w:pStyle w:val="NormalIndent"/>
                  <w:jc w:val="both"/>
                  <w:cnfStyle w:val="100000000000" w:firstRow="1" w:lastRow="0" w:firstColumn="0" w:lastColumn="0" w:oddVBand="0" w:evenVBand="0" w:oddHBand="0" w:evenHBand="0" w:firstRowFirstColumn="0" w:firstRowLastColumn="0" w:lastRowFirstColumn="0" w:lastRowLastColumn="0"/>
                </w:pPr>
              </w:pPrChange>
            </w:pPr>
            <w:r w:rsidRPr="000D195A">
              <w:rPr>
                <w:lang w:val="vi-VN"/>
              </w:rPr>
              <w:t>Parameter</w:t>
            </w:r>
          </w:p>
        </w:tc>
        <w:tc>
          <w:tcPr>
            <w:tcW w:w="1842" w:type="dxa"/>
            <w:shd w:val="clear" w:color="auto" w:fill="92D050"/>
          </w:tcPr>
          <w:p w:rsidR="00A514EB" w:rsidRPr="000D195A" w:rsidRDefault="00A514EB" w:rsidP="004409AF">
            <w:pPr>
              <w:pStyle w:val="NormalIndent"/>
              <w:spacing w:line="336" w:lineRule="auto"/>
              <w:jc w:val="both"/>
              <w:cnfStyle w:val="100000000000" w:firstRow="1" w:lastRow="0" w:firstColumn="0" w:lastColumn="0" w:oddVBand="0" w:evenVBand="0" w:oddHBand="0" w:evenHBand="0" w:firstRowFirstColumn="0" w:firstRowLastColumn="0" w:lastRowFirstColumn="0" w:lastRowLastColumn="0"/>
              <w:rPr>
                <w:lang w:val="vi-VN"/>
              </w:rPr>
              <w:pPrChange w:id="740" w:author="Admin" w:date="2016-12-12T18:10:00Z">
                <w:pPr>
                  <w:pStyle w:val="NormalIndent"/>
                  <w:jc w:val="both"/>
                  <w:cnfStyle w:val="100000000000" w:firstRow="1" w:lastRow="0" w:firstColumn="0" w:lastColumn="0" w:oddVBand="0" w:evenVBand="0" w:oddHBand="0" w:evenHBand="0" w:firstRowFirstColumn="0" w:firstRowLastColumn="0" w:lastRowFirstColumn="0" w:lastRowLastColumn="0"/>
                </w:pPr>
              </w:pPrChange>
            </w:pPr>
            <w:r w:rsidRPr="000D195A">
              <w:rPr>
                <w:lang w:val="vi-VN"/>
              </w:rPr>
              <w:t>Return</w:t>
            </w:r>
          </w:p>
        </w:tc>
        <w:tc>
          <w:tcPr>
            <w:tcW w:w="1505" w:type="dxa"/>
            <w:shd w:val="clear" w:color="auto" w:fill="92D050"/>
          </w:tcPr>
          <w:p w:rsidR="00A514EB" w:rsidRPr="000D195A" w:rsidRDefault="00A514EB" w:rsidP="004409AF">
            <w:pPr>
              <w:pStyle w:val="NormalIndent"/>
              <w:spacing w:line="336" w:lineRule="auto"/>
              <w:jc w:val="both"/>
              <w:cnfStyle w:val="100000000000" w:firstRow="1" w:lastRow="0" w:firstColumn="0" w:lastColumn="0" w:oddVBand="0" w:evenVBand="0" w:oddHBand="0" w:evenHBand="0" w:firstRowFirstColumn="0" w:firstRowLastColumn="0" w:lastRowFirstColumn="0" w:lastRowLastColumn="0"/>
              <w:rPr>
                <w:lang w:val="vi-VN"/>
              </w:rPr>
              <w:pPrChange w:id="741" w:author="Admin" w:date="2016-12-12T18:10:00Z">
                <w:pPr>
                  <w:pStyle w:val="NormalIndent"/>
                  <w:jc w:val="both"/>
                  <w:cnfStyle w:val="100000000000" w:firstRow="1" w:lastRow="0" w:firstColumn="0" w:lastColumn="0" w:oddVBand="0" w:evenVBand="0" w:oddHBand="0" w:evenHBand="0" w:firstRowFirstColumn="0" w:firstRowLastColumn="0" w:lastRowFirstColumn="0" w:lastRowLastColumn="0"/>
                </w:pPr>
              </w:pPrChange>
            </w:pPr>
            <w:r w:rsidRPr="000D195A">
              <w:rPr>
                <w:lang w:val="vi-VN"/>
              </w:rPr>
              <w:t>Description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rsidR="00A514EB" w:rsidRPr="000D195A" w:rsidRDefault="00A514EB" w:rsidP="004409AF">
            <w:pPr>
              <w:pStyle w:val="comment"/>
              <w:numPr>
                <w:ilvl w:val="0"/>
                <w:numId w:val="116"/>
              </w:numPr>
              <w:spacing w:line="336" w:lineRule="auto"/>
              <w:jc w:val="both"/>
              <w:rPr>
                <w:rFonts w:ascii="Century" w:hAnsi="Century" w:cs="Times New Roman"/>
                <w:i w:val="0"/>
                <w:color w:val="000000" w:themeColor="text1"/>
                <w:sz w:val="22"/>
                <w:szCs w:val="22"/>
                <w:lang w:val="vi-VN"/>
              </w:rPr>
              <w:pPrChange w:id="742" w:author="Admin" w:date="2016-12-12T18:10:00Z">
                <w:pPr>
                  <w:pStyle w:val="comment"/>
                  <w:numPr>
                    <w:numId w:val="116"/>
                  </w:numPr>
                  <w:ind w:left="360" w:hanging="360"/>
                  <w:jc w:val="both"/>
                </w:pPr>
              </w:pPrChange>
            </w:pPr>
          </w:p>
        </w:tc>
        <w:tc>
          <w:tcPr>
            <w:tcW w:w="3246" w:type="dxa"/>
          </w:tcPr>
          <w:p w:rsidR="00A514EB" w:rsidRPr="000D195A" w:rsidRDefault="00A514EB" w:rsidP="004409AF">
            <w:pPr>
              <w:pStyle w:val="NormalIndent"/>
              <w:spacing w:line="336" w:lineRule="auto"/>
              <w:jc w:val="both"/>
              <w:cnfStyle w:val="000000000000" w:firstRow="0" w:lastRow="0" w:firstColumn="0" w:lastColumn="0" w:oddVBand="0" w:evenVBand="0" w:oddHBand="0" w:evenHBand="0" w:firstRowFirstColumn="0" w:firstRowLastColumn="0" w:lastRowFirstColumn="0" w:lastRowLastColumn="0"/>
              <w:rPr>
                <w:lang w:val="vi-VN"/>
              </w:rPr>
              <w:pPrChange w:id="743" w:author="Admin" w:date="2016-12-12T18:10: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CheckCurrentUserReportedOrNot</w:t>
            </w:r>
          </w:p>
        </w:tc>
        <w:tc>
          <w:tcPr>
            <w:tcW w:w="1218" w:type="dxa"/>
          </w:tcPr>
          <w:p w:rsidR="00A514EB" w:rsidRPr="000D195A" w:rsidRDefault="00A514EB" w:rsidP="004409AF">
            <w:pPr>
              <w:pStyle w:val="NormalIndent"/>
              <w:spacing w:line="336" w:lineRule="auto"/>
              <w:jc w:val="both"/>
              <w:cnfStyle w:val="000000000000" w:firstRow="0" w:lastRow="0" w:firstColumn="0" w:lastColumn="0" w:oddVBand="0" w:evenVBand="0" w:oddHBand="0" w:evenHBand="0" w:firstRowFirstColumn="0" w:firstRowLastColumn="0" w:lastRowFirstColumn="0" w:lastRowLastColumn="0"/>
              <w:rPr>
                <w:lang w:val="vi-VN"/>
              </w:rPr>
              <w:pPrChange w:id="744" w:author="Admin" w:date="2016-12-12T18:10: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String, string</w:t>
            </w:r>
          </w:p>
        </w:tc>
        <w:tc>
          <w:tcPr>
            <w:tcW w:w="1842" w:type="dxa"/>
          </w:tcPr>
          <w:p w:rsidR="00A514EB" w:rsidRPr="000D195A" w:rsidRDefault="00A514EB" w:rsidP="004409AF">
            <w:pPr>
              <w:pStyle w:val="NormalIndent"/>
              <w:spacing w:line="336" w:lineRule="auto"/>
              <w:jc w:val="both"/>
              <w:cnfStyle w:val="000000000000" w:firstRow="0" w:lastRow="0" w:firstColumn="0" w:lastColumn="0" w:oddVBand="0" w:evenVBand="0" w:oddHBand="0" w:evenHBand="0" w:firstRowFirstColumn="0" w:firstRowLastColumn="0" w:lastRowFirstColumn="0" w:lastRowLastColumn="0"/>
              <w:rPr>
                <w:lang w:val="vi-VN"/>
              </w:rPr>
              <w:pPrChange w:id="745" w:author="Admin" w:date="2016-12-12T18:10: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IHttpActionResult</w:t>
            </w:r>
          </w:p>
        </w:tc>
        <w:tc>
          <w:tcPr>
            <w:tcW w:w="1505" w:type="dxa"/>
          </w:tcPr>
          <w:p w:rsidR="00A514EB" w:rsidRPr="000D195A" w:rsidRDefault="00A514EB" w:rsidP="004409AF">
            <w:pPr>
              <w:pStyle w:val="NormalIndent"/>
              <w:spacing w:line="336" w:lineRule="auto"/>
              <w:jc w:val="both"/>
              <w:cnfStyle w:val="000000000000" w:firstRow="0" w:lastRow="0" w:firstColumn="0" w:lastColumn="0" w:oddVBand="0" w:evenVBand="0" w:oddHBand="0" w:evenHBand="0" w:firstRowFirstColumn="0" w:firstRowLastColumn="0" w:lastRowFirstColumn="0" w:lastRowLastColumn="0"/>
              <w:pPrChange w:id="746" w:author="Admin" w:date="2016-12-12T18:10: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Check current user reported or not</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rsidR="00A514EB" w:rsidRPr="000D195A" w:rsidRDefault="00A514EB" w:rsidP="004409AF">
            <w:pPr>
              <w:pStyle w:val="comment"/>
              <w:numPr>
                <w:ilvl w:val="0"/>
                <w:numId w:val="116"/>
              </w:numPr>
              <w:spacing w:line="336" w:lineRule="auto"/>
              <w:jc w:val="both"/>
              <w:rPr>
                <w:rFonts w:ascii="Century" w:hAnsi="Century" w:cs="Times New Roman"/>
                <w:i w:val="0"/>
                <w:color w:val="000000" w:themeColor="text1"/>
                <w:sz w:val="22"/>
                <w:szCs w:val="22"/>
                <w:lang w:val="vi-VN"/>
              </w:rPr>
              <w:pPrChange w:id="747" w:author="Admin" w:date="2016-12-12T18:10:00Z">
                <w:pPr>
                  <w:pStyle w:val="comment"/>
                  <w:numPr>
                    <w:numId w:val="116"/>
                  </w:numPr>
                  <w:ind w:left="360" w:hanging="360"/>
                  <w:jc w:val="both"/>
                </w:pPr>
              </w:pPrChange>
            </w:pPr>
          </w:p>
        </w:tc>
        <w:tc>
          <w:tcPr>
            <w:tcW w:w="3246" w:type="dxa"/>
          </w:tcPr>
          <w:p w:rsidR="00A514EB" w:rsidRPr="000D195A" w:rsidRDefault="00A514EB" w:rsidP="004409AF">
            <w:pPr>
              <w:pStyle w:val="NormalIndent"/>
              <w:spacing w:line="336" w:lineRule="auto"/>
              <w:jc w:val="both"/>
              <w:cnfStyle w:val="000000000000" w:firstRow="0" w:lastRow="0" w:firstColumn="0" w:lastColumn="0" w:oddVBand="0" w:evenVBand="0" w:oddHBand="0" w:evenHBand="0" w:firstRowFirstColumn="0" w:firstRowLastColumn="0" w:lastRowFirstColumn="0" w:lastRowLastColumn="0"/>
              <w:rPr>
                <w:lang w:val="vi-VN"/>
              </w:rPr>
              <w:pPrChange w:id="748" w:author="Admin" w:date="2016-12-12T18:10: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GetReportContentForOrg</w:t>
            </w:r>
          </w:p>
        </w:tc>
        <w:tc>
          <w:tcPr>
            <w:tcW w:w="1218" w:type="dxa"/>
          </w:tcPr>
          <w:p w:rsidR="00A514EB" w:rsidRPr="000D195A" w:rsidRDefault="00A514EB" w:rsidP="004409AF">
            <w:pPr>
              <w:pStyle w:val="NormalIndent"/>
              <w:spacing w:line="336" w:lineRule="auto"/>
              <w:jc w:val="both"/>
              <w:cnfStyle w:val="000000000000" w:firstRow="0" w:lastRow="0" w:firstColumn="0" w:lastColumn="0" w:oddVBand="0" w:evenVBand="0" w:oddHBand="0" w:evenHBand="0" w:firstRowFirstColumn="0" w:firstRowLastColumn="0" w:lastRowFirstColumn="0" w:lastRowLastColumn="0"/>
              <w:rPr>
                <w:lang w:val="vi-VN"/>
              </w:rPr>
              <w:pPrChange w:id="749" w:author="Admin" w:date="2016-12-12T18:10:00Z">
                <w:pPr>
                  <w:pStyle w:val="NormalIndent"/>
                  <w:jc w:val="both"/>
                  <w:cnfStyle w:val="000000000000" w:firstRow="0" w:lastRow="0" w:firstColumn="0" w:lastColumn="0" w:oddVBand="0" w:evenVBand="0" w:oddHBand="0" w:evenHBand="0" w:firstRowFirstColumn="0" w:firstRowLastColumn="0" w:lastRowFirstColumn="0" w:lastRowLastColumn="0"/>
                </w:pPr>
              </w:pPrChange>
            </w:pPr>
          </w:p>
        </w:tc>
        <w:tc>
          <w:tcPr>
            <w:tcW w:w="1842" w:type="dxa"/>
          </w:tcPr>
          <w:p w:rsidR="00A514EB" w:rsidRPr="000D195A" w:rsidRDefault="00A514EB" w:rsidP="004409AF">
            <w:pPr>
              <w:pStyle w:val="NormalIndent"/>
              <w:spacing w:line="336" w:lineRule="auto"/>
              <w:jc w:val="both"/>
              <w:cnfStyle w:val="000000000000" w:firstRow="0" w:lastRow="0" w:firstColumn="0" w:lastColumn="0" w:oddVBand="0" w:evenVBand="0" w:oddHBand="0" w:evenHBand="0" w:firstRowFirstColumn="0" w:firstRowLastColumn="0" w:lastRowFirstColumn="0" w:lastRowLastColumn="0"/>
              <w:rPr>
                <w:lang w:val="vi-VN"/>
              </w:rPr>
              <w:pPrChange w:id="750" w:author="Admin" w:date="2016-12-12T18:10: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IHttpActionResult</w:t>
            </w:r>
          </w:p>
        </w:tc>
        <w:tc>
          <w:tcPr>
            <w:tcW w:w="1505" w:type="dxa"/>
          </w:tcPr>
          <w:p w:rsidR="00A514EB" w:rsidRPr="000D195A" w:rsidRDefault="00A514EB" w:rsidP="004409AF">
            <w:pPr>
              <w:pStyle w:val="NormalIndent"/>
              <w:spacing w:line="336" w:lineRule="auto"/>
              <w:jc w:val="both"/>
              <w:cnfStyle w:val="000000000000" w:firstRow="0" w:lastRow="0" w:firstColumn="0" w:lastColumn="0" w:oddVBand="0" w:evenVBand="0" w:oddHBand="0" w:evenHBand="0" w:firstRowFirstColumn="0" w:firstRowLastColumn="0" w:lastRowFirstColumn="0" w:lastRowLastColumn="0"/>
              <w:pPrChange w:id="751" w:author="Admin" w:date="2016-12-12T18:10: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Get report content for organization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rsidR="00A514EB" w:rsidRPr="000D195A" w:rsidRDefault="00A514EB" w:rsidP="004409AF">
            <w:pPr>
              <w:pStyle w:val="comment"/>
              <w:numPr>
                <w:ilvl w:val="0"/>
                <w:numId w:val="116"/>
              </w:numPr>
              <w:spacing w:line="336" w:lineRule="auto"/>
              <w:jc w:val="both"/>
              <w:rPr>
                <w:rFonts w:ascii="Century" w:hAnsi="Century" w:cs="Times New Roman"/>
                <w:i w:val="0"/>
                <w:color w:val="000000" w:themeColor="text1"/>
                <w:sz w:val="22"/>
                <w:szCs w:val="22"/>
                <w:lang w:val="vi-VN"/>
              </w:rPr>
              <w:pPrChange w:id="752" w:author="Admin" w:date="2016-12-12T18:10:00Z">
                <w:pPr>
                  <w:pStyle w:val="comment"/>
                  <w:numPr>
                    <w:numId w:val="116"/>
                  </w:numPr>
                  <w:ind w:left="360" w:hanging="360"/>
                  <w:jc w:val="both"/>
                </w:pPr>
              </w:pPrChange>
            </w:pPr>
          </w:p>
        </w:tc>
        <w:tc>
          <w:tcPr>
            <w:tcW w:w="3246" w:type="dxa"/>
          </w:tcPr>
          <w:p w:rsidR="00A514EB" w:rsidRPr="000D195A" w:rsidRDefault="00A514EB" w:rsidP="004409AF">
            <w:pPr>
              <w:pStyle w:val="NormalIndent"/>
              <w:spacing w:line="336" w:lineRule="auto"/>
              <w:jc w:val="both"/>
              <w:cnfStyle w:val="000000000000" w:firstRow="0" w:lastRow="0" w:firstColumn="0" w:lastColumn="0" w:oddVBand="0" w:evenVBand="0" w:oddHBand="0" w:evenHBand="0" w:firstRowFirstColumn="0" w:firstRowLastColumn="0" w:lastRowFirstColumn="0" w:lastRowLastColumn="0"/>
              <w:rPr>
                <w:lang w:val="vi-VN"/>
              </w:rPr>
              <w:pPrChange w:id="753" w:author="Admin" w:date="2016-12-12T18:10: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GetReportContentForUser</w:t>
            </w:r>
          </w:p>
        </w:tc>
        <w:tc>
          <w:tcPr>
            <w:tcW w:w="1218" w:type="dxa"/>
          </w:tcPr>
          <w:p w:rsidR="00A514EB" w:rsidRPr="000D195A" w:rsidRDefault="00A514EB" w:rsidP="004409AF">
            <w:pPr>
              <w:pStyle w:val="NormalIndent"/>
              <w:spacing w:line="336" w:lineRule="auto"/>
              <w:jc w:val="both"/>
              <w:cnfStyle w:val="000000000000" w:firstRow="0" w:lastRow="0" w:firstColumn="0" w:lastColumn="0" w:oddVBand="0" w:evenVBand="0" w:oddHBand="0" w:evenHBand="0" w:firstRowFirstColumn="0" w:firstRowLastColumn="0" w:lastRowFirstColumn="0" w:lastRowLastColumn="0"/>
              <w:rPr>
                <w:lang w:val="vi-VN"/>
              </w:rPr>
              <w:pPrChange w:id="754" w:author="Admin" w:date="2016-12-12T18:10:00Z">
                <w:pPr>
                  <w:pStyle w:val="NormalIndent"/>
                  <w:jc w:val="both"/>
                  <w:cnfStyle w:val="000000000000" w:firstRow="0" w:lastRow="0" w:firstColumn="0" w:lastColumn="0" w:oddVBand="0" w:evenVBand="0" w:oddHBand="0" w:evenHBand="0" w:firstRowFirstColumn="0" w:firstRowLastColumn="0" w:lastRowFirstColumn="0" w:lastRowLastColumn="0"/>
                </w:pPr>
              </w:pPrChange>
            </w:pPr>
          </w:p>
        </w:tc>
        <w:tc>
          <w:tcPr>
            <w:tcW w:w="1842" w:type="dxa"/>
          </w:tcPr>
          <w:p w:rsidR="00A514EB" w:rsidRPr="000D195A" w:rsidRDefault="00A514EB" w:rsidP="004409AF">
            <w:pPr>
              <w:pStyle w:val="NormalIndent"/>
              <w:spacing w:line="336" w:lineRule="auto"/>
              <w:jc w:val="both"/>
              <w:cnfStyle w:val="000000000000" w:firstRow="0" w:lastRow="0" w:firstColumn="0" w:lastColumn="0" w:oddVBand="0" w:evenVBand="0" w:oddHBand="0" w:evenHBand="0" w:firstRowFirstColumn="0" w:firstRowLastColumn="0" w:lastRowFirstColumn="0" w:lastRowLastColumn="0"/>
              <w:rPr>
                <w:lang w:val="vi-VN"/>
              </w:rPr>
              <w:pPrChange w:id="755" w:author="Admin" w:date="2016-12-12T18:10: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IHttpActionResult</w:t>
            </w:r>
          </w:p>
        </w:tc>
        <w:tc>
          <w:tcPr>
            <w:tcW w:w="1505" w:type="dxa"/>
          </w:tcPr>
          <w:p w:rsidR="00A514EB" w:rsidRPr="000D195A" w:rsidRDefault="00A514EB" w:rsidP="004409AF">
            <w:pPr>
              <w:pStyle w:val="NormalIndent"/>
              <w:spacing w:line="336" w:lineRule="auto"/>
              <w:jc w:val="both"/>
              <w:cnfStyle w:val="000000000000" w:firstRow="0" w:lastRow="0" w:firstColumn="0" w:lastColumn="0" w:oddVBand="0" w:evenVBand="0" w:oddHBand="0" w:evenHBand="0" w:firstRowFirstColumn="0" w:firstRowLastColumn="0" w:lastRowFirstColumn="0" w:lastRowLastColumn="0"/>
              <w:rPr>
                <w:lang w:val="vi-VN"/>
              </w:rPr>
              <w:pPrChange w:id="756" w:author="Admin" w:date="2016-12-12T18:10: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Get report content for User</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rsidR="00A514EB" w:rsidRPr="000D195A" w:rsidRDefault="00A514EB" w:rsidP="004409AF">
            <w:pPr>
              <w:pStyle w:val="comment"/>
              <w:numPr>
                <w:ilvl w:val="0"/>
                <w:numId w:val="116"/>
              </w:numPr>
              <w:spacing w:line="336" w:lineRule="auto"/>
              <w:jc w:val="both"/>
              <w:rPr>
                <w:rFonts w:ascii="Century" w:hAnsi="Century" w:cs="Times New Roman"/>
                <w:i w:val="0"/>
                <w:color w:val="000000" w:themeColor="text1"/>
                <w:sz w:val="22"/>
                <w:szCs w:val="22"/>
                <w:lang w:val="vi-VN"/>
              </w:rPr>
              <w:pPrChange w:id="757" w:author="Admin" w:date="2016-12-12T18:10:00Z">
                <w:pPr>
                  <w:pStyle w:val="comment"/>
                  <w:numPr>
                    <w:numId w:val="116"/>
                  </w:numPr>
                  <w:ind w:left="360" w:hanging="360"/>
                  <w:jc w:val="both"/>
                </w:pPr>
              </w:pPrChange>
            </w:pPr>
          </w:p>
        </w:tc>
        <w:tc>
          <w:tcPr>
            <w:tcW w:w="3246" w:type="dxa"/>
          </w:tcPr>
          <w:p w:rsidR="00A514EB" w:rsidRPr="000D195A" w:rsidRDefault="00A514EB" w:rsidP="004409AF">
            <w:pPr>
              <w:pStyle w:val="NormalIndent"/>
              <w:spacing w:line="336" w:lineRule="auto"/>
              <w:jc w:val="both"/>
              <w:cnfStyle w:val="000000000000" w:firstRow="0" w:lastRow="0" w:firstColumn="0" w:lastColumn="0" w:oddVBand="0" w:evenVBand="0" w:oddHBand="0" w:evenHBand="0" w:firstRowFirstColumn="0" w:firstRowLastColumn="0" w:lastRowFirstColumn="0" w:lastRowLastColumn="0"/>
              <w:rPr>
                <w:lang w:val="vi-VN"/>
              </w:rPr>
              <w:pPrChange w:id="758" w:author="Admin" w:date="2016-12-12T18:10: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ReportOrg</w:t>
            </w:r>
          </w:p>
        </w:tc>
        <w:tc>
          <w:tcPr>
            <w:tcW w:w="1218" w:type="dxa"/>
          </w:tcPr>
          <w:p w:rsidR="00A514EB" w:rsidRPr="000D195A" w:rsidRDefault="00A514EB" w:rsidP="004409AF">
            <w:pPr>
              <w:pStyle w:val="NormalIndent"/>
              <w:spacing w:line="336" w:lineRule="auto"/>
              <w:jc w:val="both"/>
              <w:cnfStyle w:val="000000000000" w:firstRow="0" w:lastRow="0" w:firstColumn="0" w:lastColumn="0" w:oddVBand="0" w:evenVBand="0" w:oddHBand="0" w:evenHBand="0" w:firstRowFirstColumn="0" w:firstRowLastColumn="0" w:lastRowFirstColumn="0" w:lastRowLastColumn="0"/>
              <w:pPrChange w:id="759" w:author="Admin" w:date="2016-12-12T18:10: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String, int</w:t>
            </w:r>
          </w:p>
        </w:tc>
        <w:tc>
          <w:tcPr>
            <w:tcW w:w="1842" w:type="dxa"/>
          </w:tcPr>
          <w:p w:rsidR="00A514EB" w:rsidRPr="000D195A" w:rsidRDefault="00A514EB" w:rsidP="004409AF">
            <w:pPr>
              <w:pStyle w:val="NormalIndent"/>
              <w:spacing w:line="336" w:lineRule="auto"/>
              <w:jc w:val="both"/>
              <w:cnfStyle w:val="000000000000" w:firstRow="0" w:lastRow="0" w:firstColumn="0" w:lastColumn="0" w:oddVBand="0" w:evenVBand="0" w:oddHBand="0" w:evenHBand="0" w:firstRowFirstColumn="0" w:firstRowLastColumn="0" w:lastRowFirstColumn="0" w:lastRowLastColumn="0"/>
              <w:rPr>
                <w:lang w:val="vi-VN"/>
              </w:rPr>
              <w:pPrChange w:id="760" w:author="Admin" w:date="2016-12-12T18:10: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IHttpActionResult</w:t>
            </w:r>
          </w:p>
        </w:tc>
        <w:tc>
          <w:tcPr>
            <w:tcW w:w="1505" w:type="dxa"/>
          </w:tcPr>
          <w:p w:rsidR="00A514EB" w:rsidRPr="000D195A" w:rsidRDefault="00A514EB" w:rsidP="004409AF">
            <w:pPr>
              <w:pStyle w:val="NormalIndent"/>
              <w:spacing w:line="336" w:lineRule="auto"/>
              <w:jc w:val="both"/>
              <w:cnfStyle w:val="000000000000" w:firstRow="0" w:lastRow="0" w:firstColumn="0" w:lastColumn="0" w:oddVBand="0" w:evenVBand="0" w:oddHBand="0" w:evenHBand="0" w:firstRowFirstColumn="0" w:firstRowLastColumn="0" w:lastRowFirstColumn="0" w:lastRowLastColumn="0"/>
              <w:rPr>
                <w:lang w:val="vi-VN"/>
              </w:rPr>
              <w:pPrChange w:id="761" w:author="Admin" w:date="2016-12-12T18:10: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Report  organization</w:t>
            </w:r>
          </w:p>
        </w:tc>
      </w:tr>
      <w:tr w:rsidR="00A514EB" w:rsidRPr="000D195A"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rsidR="00A514EB" w:rsidRPr="000D195A" w:rsidRDefault="00A514EB" w:rsidP="004409AF">
            <w:pPr>
              <w:pStyle w:val="comment"/>
              <w:numPr>
                <w:ilvl w:val="0"/>
                <w:numId w:val="116"/>
              </w:numPr>
              <w:spacing w:line="336" w:lineRule="auto"/>
              <w:jc w:val="both"/>
              <w:rPr>
                <w:rFonts w:ascii="Century" w:hAnsi="Century" w:cs="Times New Roman"/>
                <w:i w:val="0"/>
                <w:color w:val="000000" w:themeColor="text1"/>
                <w:sz w:val="22"/>
                <w:szCs w:val="22"/>
                <w:lang w:val="vi-VN"/>
              </w:rPr>
              <w:pPrChange w:id="762" w:author="Admin" w:date="2016-12-12T18:10:00Z">
                <w:pPr>
                  <w:pStyle w:val="comment"/>
                  <w:numPr>
                    <w:numId w:val="116"/>
                  </w:numPr>
                  <w:ind w:left="360" w:hanging="360"/>
                  <w:jc w:val="both"/>
                </w:pPr>
              </w:pPrChange>
            </w:pPr>
          </w:p>
        </w:tc>
        <w:tc>
          <w:tcPr>
            <w:tcW w:w="3246" w:type="dxa"/>
          </w:tcPr>
          <w:p w:rsidR="00A514EB" w:rsidRPr="000D195A" w:rsidRDefault="00A514EB" w:rsidP="004409AF">
            <w:pPr>
              <w:pStyle w:val="NormalIndent"/>
              <w:spacing w:line="336" w:lineRule="auto"/>
              <w:jc w:val="both"/>
              <w:cnfStyle w:val="000000000000" w:firstRow="0" w:lastRow="0" w:firstColumn="0" w:lastColumn="0" w:oddVBand="0" w:evenVBand="0" w:oddHBand="0" w:evenHBand="0" w:firstRowFirstColumn="0" w:firstRowLastColumn="0" w:lastRowFirstColumn="0" w:lastRowLastColumn="0"/>
              <w:rPr>
                <w:lang w:val="vi-VN"/>
              </w:rPr>
              <w:pPrChange w:id="763" w:author="Admin" w:date="2016-12-12T18:10: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ReportUser</w:t>
            </w:r>
          </w:p>
        </w:tc>
        <w:tc>
          <w:tcPr>
            <w:tcW w:w="1218" w:type="dxa"/>
          </w:tcPr>
          <w:p w:rsidR="00A514EB" w:rsidRPr="000D195A" w:rsidRDefault="00A514EB" w:rsidP="004409AF">
            <w:pPr>
              <w:pStyle w:val="NormalIndent"/>
              <w:spacing w:line="336" w:lineRule="auto"/>
              <w:jc w:val="both"/>
              <w:cnfStyle w:val="000000000000" w:firstRow="0" w:lastRow="0" w:firstColumn="0" w:lastColumn="0" w:oddVBand="0" w:evenVBand="0" w:oddHBand="0" w:evenHBand="0" w:firstRowFirstColumn="0" w:firstRowLastColumn="0" w:lastRowFirstColumn="0" w:lastRowLastColumn="0"/>
              <w:pPrChange w:id="764" w:author="Admin" w:date="2016-12-12T18:10: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String, string</w:t>
            </w:r>
          </w:p>
        </w:tc>
        <w:tc>
          <w:tcPr>
            <w:tcW w:w="1842" w:type="dxa"/>
          </w:tcPr>
          <w:p w:rsidR="00A514EB" w:rsidRPr="000D195A" w:rsidRDefault="00A514EB" w:rsidP="004409AF">
            <w:pPr>
              <w:pStyle w:val="NormalIndent"/>
              <w:spacing w:line="336" w:lineRule="auto"/>
              <w:jc w:val="both"/>
              <w:cnfStyle w:val="000000000000" w:firstRow="0" w:lastRow="0" w:firstColumn="0" w:lastColumn="0" w:oddVBand="0" w:evenVBand="0" w:oddHBand="0" w:evenHBand="0" w:firstRowFirstColumn="0" w:firstRowLastColumn="0" w:lastRowFirstColumn="0" w:lastRowLastColumn="0"/>
              <w:rPr>
                <w:lang w:val="vi-VN"/>
              </w:rPr>
              <w:pPrChange w:id="765" w:author="Admin" w:date="2016-12-12T18:10: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rPr>
                <w:lang w:val="vi-VN"/>
              </w:rPr>
              <w:t>IHttpActionResult</w:t>
            </w:r>
          </w:p>
        </w:tc>
        <w:tc>
          <w:tcPr>
            <w:tcW w:w="1505" w:type="dxa"/>
          </w:tcPr>
          <w:p w:rsidR="00A514EB" w:rsidRPr="000D195A" w:rsidRDefault="00A514EB" w:rsidP="004409AF">
            <w:pPr>
              <w:pStyle w:val="NormalIndent"/>
              <w:spacing w:line="336" w:lineRule="auto"/>
              <w:jc w:val="both"/>
              <w:cnfStyle w:val="000000000000" w:firstRow="0" w:lastRow="0" w:firstColumn="0" w:lastColumn="0" w:oddVBand="0" w:evenVBand="0" w:oddHBand="0" w:evenHBand="0" w:firstRowFirstColumn="0" w:firstRowLastColumn="0" w:lastRowFirstColumn="0" w:lastRowLastColumn="0"/>
              <w:rPr>
                <w:lang w:val="vi-VN"/>
              </w:rPr>
              <w:pPrChange w:id="766" w:author="Admin" w:date="2016-12-12T18:10:00Z">
                <w:pPr>
                  <w:pStyle w:val="NormalIndent"/>
                  <w:jc w:val="both"/>
                  <w:cnfStyle w:val="000000000000" w:firstRow="0" w:lastRow="0" w:firstColumn="0" w:lastColumn="0" w:oddVBand="0" w:evenVBand="0" w:oddHBand="0" w:evenHBand="0" w:firstRowFirstColumn="0" w:firstRowLastColumn="0" w:lastRowFirstColumn="0" w:lastRowLastColumn="0"/>
                </w:pPr>
              </w:pPrChange>
            </w:pPr>
            <w:r w:rsidRPr="000D195A">
              <w:t>Report user</w:t>
            </w:r>
          </w:p>
        </w:tc>
      </w:tr>
    </w:tbl>
    <w:p w:rsidR="00A514EB" w:rsidRPr="000D195A" w:rsidRDefault="00A514EB" w:rsidP="004409AF">
      <w:pPr>
        <w:pStyle w:val="Table4-1"/>
        <w:rPr>
          <w:rFonts w:ascii="Century" w:hAnsi="Century"/>
          <w:lang w:val="vi-VN"/>
        </w:rPr>
        <w:pPrChange w:id="767" w:author="Admin" w:date="2016-12-12T18:10:00Z">
          <w:pPr>
            <w:pStyle w:val="Table4-1"/>
            <w:jc w:val="both"/>
          </w:pPr>
        </w:pPrChange>
      </w:pPr>
      <w:r w:rsidRPr="000D195A">
        <w:rPr>
          <w:rFonts w:ascii="Century" w:hAnsi="Century"/>
          <w:lang w:val="vi-VN"/>
        </w:rPr>
        <w:t>Report Controller</w:t>
      </w:r>
    </w:p>
    <w:p w:rsidR="00A514EB" w:rsidRPr="000D195A" w:rsidRDefault="00A514EB" w:rsidP="006B4A50">
      <w:pPr>
        <w:pStyle w:val="Heading3"/>
        <w:jc w:val="both"/>
        <w:rPr>
          <w:rFonts w:ascii="Century" w:hAnsi="Century"/>
          <w:lang w:val="vi-VN"/>
        </w:rPr>
      </w:pPr>
      <w:bookmarkStart w:id="768" w:name="_Toc436766161"/>
      <w:bookmarkStart w:id="769" w:name="_Toc469404452"/>
      <w:r w:rsidRPr="000D195A">
        <w:rPr>
          <w:rFonts w:ascii="Century" w:hAnsi="Century"/>
          <w:lang w:val="vi-VN"/>
        </w:rPr>
        <w:lastRenderedPageBreak/>
        <w:t>Function</w:t>
      </w:r>
      <w:bookmarkEnd w:id="768"/>
      <w:bookmarkEnd w:id="769"/>
    </w:p>
    <w:p w:rsidR="00A514EB" w:rsidRPr="000D195A" w:rsidRDefault="00A514EB" w:rsidP="006B4A50">
      <w:pPr>
        <w:pStyle w:val="Heading4"/>
        <w:jc w:val="both"/>
        <w:rPr>
          <w:rFonts w:ascii="Century" w:hAnsi="Century"/>
          <w:lang w:val="vi-VN"/>
        </w:rPr>
      </w:pPr>
      <w:bookmarkStart w:id="770" w:name="_Toc436766162"/>
      <w:r w:rsidRPr="000D195A">
        <w:rPr>
          <w:rFonts w:ascii="Century" w:hAnsi="Century"/>
          <w:lang w:val="vi-VN"/>
        </w:rPr>
        <w:t>Common</w:t>
      </w:r>
      <w:bookmarkEnd w:id="770"/>
    </w:p>
    <w:p w:rsidR="00A514EB" w:rsidRPr="000D195A" w:rsidRDefault="00A514EB" w:rsidP="006B4A50">
      <w:pPr>
        <w:pStyle w:val="Heading5"/>
        <w:jc w:val="both"/>
        <w:rPr>
          <w:rFonts w:ascii="Century" w:hAnsi="Century"/>
        </w:rPr>
      </w:pPr>
      <w:r w:rsidRPr="000D195A">
        <w:rPr>
          <w:rFonts w:ascii="Century" w:hAnsi="Century"/>
        </w:rPr>
        <w:t>Class Diagram</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3FC2259F" wp14:editId="162A1E74">
            <wp:extent cx="5276850" cy="3228975"/>
            <wp:effectExtent l="0" t="0" r="0" b="9525"/>
            <wp:docPr id="309" name="Picture 309" descr="User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User Class Diagram"/>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6850" cy="3228975"/>
                    </a:xfrm>
                    <a:prstGeom prst="rect">
                      <a:avLst/>
                    </a:prstGeom>
                    <a:noFill/>
                    <a:ln>
                      <a:noFill/>
                    </a:ln>
                  </pic:spPr>
                </pic:pic>
              </a:graphicData>
            </a:graphic>
          </wp:inline>
        </w:drawing>
      </w:r>
    </w:p>
    <w:p w:rsidR="00A514EB" w:rsidRPr="000D195A" w:rsidRDefault="00A514EB" w:rsidP="004409AF">
      <w:pPr>
        <w:pStyle w:val="Figure4-1"/>
        <w:rPr>
          <w:rFonts w:ascii="Century" w:hAnsi="Century"/>
        </w:rPr>
        <w:pPrChange w:id="771" w:author="Admin" w:date="2016-12-12T18:10:00Z">
          <w:pPr>
            <w:pStyle w:val="Figure4-1"/>
            <w:jc w:val="both"/>
          </w:pPr>
        </w:pPrChange>
      </w:pPr>
      <w:r w:rsidRPr="000D195A">
        <w:rPr>
          <w:rFonts w:ascii="Century" w:hAnsi="Century"/>
        </w:rPr>
        <w:t>Common functions class diagram</w:t>
      </w:r>
    </w:p>
    <w:p w:rsidR="00A514EB" w:rsidRPr="000D195A" w:rsidDel="004409AF" w:rsidRDefault="00A514EB" w:rsidP="006B4A50">
      <w:pPr>
        <w:jc w:val="both"/>
        <w:rPr>
          <w:del w:id="772" w:author="Admin" w:date="2016-12-12T18:10:00Z"/>
          <w:rFonts w:ascii="Century" w:hAnsi="Century" w:cs="Times New Roman"/>
          <w:b/>
          <w:bCs/>
          <w:iCs/>
        </w:rPr>
      </w:pPr>
      <w:del w:id="773" w:author="Admin" w:date="2016-12-12T18:10:00Z">
        <w:r w:rsidRPr="000D195A" w:rsidDel="004409AF">
          <w:rPr>
            <w:rFonts w:ascii="Century" w:hAnsi="Century"/>
          </w:rPr>
          <w:br w:type="page"/>
        </w:r>
      </w:del>
    </w:p>
    <w:p w:rsidR="00A514EB" w:rsidRPr="000D195A" w:rsidRDefault="00A514EB" w:rsidP="004409AF">
      <w:pPr>
        <w:jc w:val="both"/>
        <w:pPrChange w:id="774" w:author="Admin" w:date="2016-12-12T18:10:00Z">
          <w:pPr>
            <w:pStyle w:val="figurecaption"/>
            <w:numPr>
              <w:numId w:val="0"/>
            </w:numPr>
            <w:ind w:firstLine="0"/>
            <w:jc w:val="both"/>
          </w:pPr>
        </w:pPrChange>
      </w:pPr>
    </w:p>
    <w:p w:rsidR="00A514EB" w:rsidRPr="000D195A" w:rsidRDefault="00A514EB" w:rsidP="006B4A50">
      <w:pPr>
        <w:pStyle w:val="Heading5"/>
        <w:jc w:val="both"/>
        <w:rPr>
          <w:rFonts w:ascii="Century" w:hAnsi="Century"/>
        </w:rPr>
      </w:pPr>
      <w:r w:rsidRPr="000D195A">
        <w:rPr>
          <w:rFonts w:ascii="Century" w:hAnsi="Century"/>
        </w:rPr>
        <w:t>Sequence diagram</w:t>
      </w:r>
      <w:r w:rsidRPr="000D195A">
        <w:rPr>
          <w:rFonts w:ascii="Century" w:hAnsi="Century"/>
        </w:rPr>
        <w:tab/>
      </w:r>
    </w:p>
    <w:p w:rsidR="00A514EB" w:rsidRPr="000D195A" w:rsidRDefault="00A514EB" w:rsidP="006B4A50">
      <w:pPr>
        <w:pStyle w:val="Heading6"/>
        <w:numPr>
          <w:ilvl w:val="3"/>
          <w:numId w:val="1"/>
        </w:numPr>
        <w:jc w:val="both"/>
        <w:rPr>
          <w:rFonts w:ascii="Century" w:hAnsi="Century"/>
        </w:rPr>
      </w:pPr>
      <w:r w:rsidRPr="000D195A">
        <w:rPr>
          <w:rFonts w:ascii="Century" w:hAnsi="Century"/>
        </w:rPr>
        <w:t>Login</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68DF0BE0" wp14:editId="4FD77202">
            <wp:extent cx="5267325" cy="2057400"/>
            <wp:effectExtent l="0" t="0" r="9525" b="0"/>
            <wp:docPr id="308" name="Picture 30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Login"/>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rsidR="00A514EB" w:rsidRPr="000D195A" w:rsidRDefault="00A514EB" w:rsidP="004409AF">
      <w:pPr>
        <w:pStyle w:val="Figure4-1"/>
        <w:rPr>
          <w:rFonts w:ascii="Century" w:hAnsi="Century"/>
        </w:rPr>
        <w:pPrChange w:id="775" w:author="Admin" w:date="2016-12-12T18:10:00Z">
          <w:pPr>
            <w:pStyle w:val="Figure4-1"/>
            <w:jc w:val="both"/>
          </w:pPr>
        </w:pPrChange>
      </w:pPr>
      <w:r w:rsidRPr="000D195A">
        <w:rPr>
          <w:rFonts w:ascii="Century" w:hAnsi="Century"/>
        </w:rPr>
        <w:t>Login sequence diagram</w:t>
      </w:r>
    </w:p>
    <w:p w:rsidR="00A514EB" w:rsidRPr="000D195A" w:rsidRDefault="00A514EB" w:rsidP="006B4A50">
      <w:pPr>
        <w:pStyle w:val="figurecaption"/>
        <w:numPr>
          <w:ilvl w:val="0"/>
          <w:numId w:val="0"/>
        </w:numPr>
        <w:ind w:left="720"/>
        <w:jc w:val="both"/>
        <w:rPr>
          <w:rFonts w:ascii="Century" w:hAnsi="Century"/>
        </w:rPr>
      </w:pPr>
    </w:p>
    <w:p w:rsidR="00A514EB" w:rsidRPr="000D195A" w:rsidRDefault="00A514EB" w:rsidP="006B4A50">
      <w:pPr>
        <w:pStyle w:val="Heading6"/>
        <w:numPr>
          <w:ilvl w:val="3"/>
          <w:numId w:val="1"/>
        </w:numPr>
        <w:jc w:val="both"/>
        <w:rPr>
          <w:rFonts w:ascii="Century" w:hAnsi="Century"/>
        </w:rPr>
      </w:pPr>
      <w:r w:rsidRPr="000D195A">
        <w:rPr>
          <w:rFonts w:ascii="Century" w:hAnsi="Century"/>
        </w:rPr>
        <w:lastRenderedPageBreak/>
        <w:t>Logout</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173D8435" wp14:editId="2E0591B0">
            <wp:extent cx="5267325" cy="2171700"/>
            <wp:effectExtent l="0" t="0" r="9525" b="0"/>
            <wp:docPr id="307" name="Picture 307"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Logou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7325" cy="2171700"/>
                    </a:xfrm>
                    <a:prstGeom prst="rect">
                      <a:avLst/>
                    </a:prstGeom>
                    <a:noFill/>
                    <a:ln>
                      <a:noFill/>
                    </a:ln>
                  </pic:spPr>
                </pic:pic>
              </a:graphicData>
            </a:graphic>
          </wp:inline>
        </w:drawing>
      </w:r>
    </w:p>
    <w:p w:rsidR="00A514EB" w:rsidRPr="000D195A" w:rsidRDefault="00A514EB" w:rsidP="004409AF">
      <w:pPr>
        <w:pStyle w:val="Figure4-1"/>
        <w:rPr>
          <w:rFonts w:ascii="Century" w:hAnsi="Century"/>
        </w:rPr>
        <w:pPrChange w:id="776" w:author="Admin" w:date="2016-12-12T18:10:00Z">
          <w:pPr>
            <w:pStyle w:val="Figure4-1"/>
            <w:jc w:val="both"/>
          </w:pPr>
        </w:pPrChange>
      </w:pPr>
      <w:r w:rsidRPr="000D195A">
        <w:rPr>
          <w:rFonts w:ascii="Century" w:hAnsi="Century"/>
        </w:rPr>
        <w:t>Logout sequence diagram</w:t>
      </w:r>
    </w:p>
    <w:p w:rsidR="00A514EB" w:rsidRPr="000D195A" w:rsidRDefault="00A514EB" w:rsidP="006B4A50">
      <w:pPr>
        <w:pStyle w:val="Heading6"/>
        <w:numPr>
          <w:ilvl w:val="3"/>
          <w:numId w:val="1"/>
        </w:numPr>
        <w:jc w:val="both"/>
        <w:rPr>
          <w:rFonts w:ascii="Century" w:hAnsi="Century"/>
        </w:rPr>
      </w:pPr>
      <w:r w:rsidRPr="000D195A">
        <w:rPr>
          <w:rFonts w:ascii="Century" w:hAnsi="Century"/>
        </w:rPr>
        <w:t>Register</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26B2DBC4" wp14:editId="36A5A4FA">
            <wp:extent cx="5267325" cy="2438400"/>
            <wp:effectExtent l="0" t="0" r="9525" b="0"/>
            <wp:docPr id="306" name="Picture 306"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Registe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438400"/>
                    </a:xfrm>
                    <a:prstGeom prst="rect">
                      <a:avLst/>
                    </a:prstGeom>
                    <a:noFill/>
                    <a:ln>
                      <a:noFill/>
                    </a:ln>
                  </pic:spPr>
                </pic:pic>
              </a:graphicData>
            </a:graphic>
          </wp:inline>
        </w:drawing>
      </w:r>
    </w:p>
    <w:p w:rsidR="00A514EB" w:rsidRPr="000D195A" w:rsidRDefault="00A514EB" w:rsidP="004409AF">
      <w:pPr>
        <w:pStyle w:val="Figure4-1"/>
        <w:rPr>
          <w:rFonts w:ascii="Century" w:hAnsi="Century"/>
        </w:rPr>
        <w:pPrChange w:id="777" w:author="Admin" w:date="2016-12-12T18:10:00Z">
          <w:pPr>
            <w:pStyle w:val="Figure4-1"/>
            <w:jc w:val="both"/>
          </w:pPr>
        </w:pPrChange>
      </w:pPr>
      <w:r w:rsidRPr="000D195A">
        <w:rPr>
          <w:rFonts w:ascii="Century" w:hAnsi="Century"/>
        </w:rPr>
        <w:t>Register sequence diagram</w:t>
      </w:r>
    </w:p>
    <w:p w:rsidR="00A514EB" w:rsidRPr="000D195A" w:rsidRDefault="00A514EB" w:rsidP="006B4A50">
      <w:pPr>
        <w:pStyle w:val="Heading6"/>
        <w:numPr>
          <w:ilvl w:val="3"/>
          <w:numId w:val="1"/>
        </w:numPr>
        <w:jc w:val="both"/>
        <w:rPr>
          <w:rFonts w:ascii="Century" w:hAnsi="Century"/>
        </w:rPr>
      </w:pPr>
      <w:r w:rsidRPr="000D195A">
        <w:rPr>
          <w:rFonts w:ascii="Century" w:hAnsi="Century"/>
        </w:rPr>
        <w:t>Forgot Password</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0BB6DC32" wp14:editId="012A27AF">
            <wp:extent cx="5267325" cy="2581275"/>
            <wp:effectExtent l="0" t="0" r="9525" b="9525"/>
            <wp:docPr id="305" name="Picture 305" descr="Forgo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Forgot passwor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pic:spPr>
                </pic:pic>
              </a:graphicData>
            </a:graphic>
          </wp:inline>
        </w:drawing>
      </w:r>
    </w:p>
    <w:p w:rsidR="00A514EB" w:rsidRPr="000D195A" w:rsidRDefault="00A514EB" w:rsidP="004409AF">
      <w:pPr>
        <w:pStyle w:val="Figure4-1"/>
        <w:rPr>
          <w:rFonts w:ascii="Century" w:hAnsi="Century"/>
        </w:rPr>
        <w:pPrChange w:id="778" w:author="Admin" w:date="2016-12-12T18:10:00Z">
          <w:pPr>
            <w:pStyle w:val="Figure4-1"/>
            <w:jc w:val="both"/>
          </w:pPr>
        </w:pPrChange>
      </w:pPr>
      <w:r w:rsidRPr="000D195A">
        <w:rPr>
          <w:rFonts w:ascii="Century" w:hAnsi="Century"/>
        </w:rPr>
        <w:t>Forgot password sequence diagram</w:t>
      </w:r>
    </w:p>
    <w:p w:rsidR="00A514EB" w:rsidRPr="000D195A" w:rsidRDefault="00A514EB" w:rsidP="006B4A50">
      <w:pPr>
        <w:pStyle w:val="Heading4"/>
        <w:jc w:val="both"/>
        <w:rPr>
          <w:rFonts w:ascii="Century" w:hAnsi="Century"/>
          <w:lang w:val="vi-VN"/>
        </w:rPr>
      </w:pPr>
      <w:r w:rsidRPr="000D195A">
        <w:rPr>
          <w:rFonts w:ascii="Century" w:hAnsi="Century"/>
        </w:rPr>
        <w:lastRenderedPageBreak/>
        <w:t>Event management</w:t>
      </w:r>
    </w:p>
    <w:p w:rsidR="00A514EB" w:rsidRPr="000D195A" w:rsidRDefault="00A514EB" w:rsidP="006B4A50">
      <w:pPr>
        <w:pStyle w:val="Heading5"/>
        <w:jc w:val="both"/>
        <w:rPr>
          <w:rFonts w:ascii="Century" w:hAnsi="Century"/>
          <w:lang w:val="vi-VN"/>
        </w:rPr>
      </w:pPr>
      <w:r w:rsidRPr="000D195A">
        <w:rPr>
          <w:rFonts w:ascii="Century" w:hAnsi="Century"/>
          <w:lang w:val="vi-VN"/>
        </w:rPr>
        <w:t>Class diagram</w:t>
      </w:r>
    </w:p>
    <w:p w:rsidR="00A514EB" w:rsidRPr="000D195A" w:rsidRDefault="00A514EB" w:rsidP="006B4A50">
      <w:pPr>
        <w:spacing w:before="240"/>
        <w:jc w:val="both"/>
        <w:rPr>
          <w:rFonts w:ascii="Century" w:hAnsi="Century"/>
          <w:lang w:val="vi-VN"/>
        </w:rPr>
      </w:pPr>
      <w:r w:rsidRPr="000D195A">
        <w:rPr>
          <w:rFonts w:ascii="Century" w:hAnsi="Century"/>
          <w:noProof/>
          <w:lang w:eastAsia="en-US"/>
        </w:rPr>
        <w:drawing>
          <wp:inline distT="0" distB="0" distL="0" distR="0" wp14:anchorId="49411CEC" wp14:editId="61FF53FD">
            <wp:extent cx="5276850" cy="2076450"/>
            <wp:effectExtent l="0" t="0" r="0" b="0"/>
            <wp:docPr id="304" name="Picture 304" descr="Even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Event Class Diagram"/>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rsidR="00A514EB" w:rsidRPr="000D195A" w:rsidRDefault="00A514EB" w:rsidP="004409AF">
      <w:pPr>
        <w:pStyle w:val="Figure4-1"/>
        <w:rPr>
          <w:rFonts w:ascii="Century" w:hAnsi="Century"/>
          <w:lang w:val="vi-VN"/>
        </w:rPr>
        <w:pPrChange w:id="779" w:author="Admin" w:date="2016-12-12T18:11:00Z">
          <w:pPr>
            <w:pStyle w:val="Figure4-1"/>
            <w:jc w:val="both"/>
          </w:pPr>
        </w:pPrChange>
      </w:pPr>
      <w:r w:rsidRPr="000D195A">
        <w:rPr>
          <w:rFonts w:ascii="Century" w:hAnsi="Century"/>
        </w:rPr>
        <w:t>Event Management Class Diagram</w:t>
      </w:r>
    </w:p>
    <w:p w:rsidR="00A514EB" w:rsidRPr="000D195A" w:rsidRDefault="00A514EB" w:rsidP="006B4A50">
      <w:pPr>
        <w:pStyle w:val="Heading5"/>
        <w:jc w:val="both"/>
        <w:rPr>
          <w:rFonts w:ascii="Century" w:hAnsi="Century"/>
          <w:lang w:val="vi-VN"/>
        </w:rPr>
      </w:pPr>
      <w:r w:rsidRPr="000D195A">
        <w:rPr>
          <w:rFonts w:ascii="Century" w:hAnsi="Century"/>
          <w:lang w:val="vi-VN"/>
        </w:rPr>
        <w:t>Sequence diagram</w:t>
      </w:r>
    </w:p>
    <w:p w:rsidR="00A514EB" w:rsidRPr="000D195A" w:rsidRDefault="00A514EB" w:rsidP="006B4A50">
      <w:pPr>
        <w:pStyle w:val="Heading6"/>
        <w:numPr>
          <w:ilvl w:val="3"/>
          <w:numId w:val="1"/>
        </w:numPr>
        <w:jc w:val="both"/>
        <w:rPr>
          <w:rFonts w:ascii="Century" w:hAnsi="Century"/>
        </w:rPr>
      </w:pPr>
      <w:r w:rsidRPr="000D195A">
        <w:rPr>
          <w:rFonts w:ascii="Century" w:hAnsi="Century"/>
        </w:rPr>
        <w:t>Create event</w:t>
      </w:r>
    </w:p>
    <w:p w:rsidR="00A514EB" w:rsidRPr="000D195A" w:rsidRDefault="00A514EB" w:rsidP="006B4A50">
      <w:pPr>
        <w:jc w:val="both"/>
        <w:rPr>
          <w:rFonts w:ascii="Century" w:hAnsi="Century"/>
          <w:lang w:val="vi-VN"/>
        </w:rPr>
      </w:pPr>
      <w:r w:rsidRPr="000D195A">
        <w:rPr>
          <w:rFonts w:ascii="Century" w:hAnsi="Century"/>
          <w:noProof/>
          <w:lang w:eastAsia="en-US"/>
        </w:rPr>
        <w:drawing>
          <wp:inline distT="0" distB="0" distL="0" distR="0" wp14:anchorId="1B45F671" wp14:editId="660C053F">
            <wp:extent cx="5267325" cy="3514725"/>
            <wp:effectExtent l="0" t="0" r="9525" b="9525"/>
            <wp:docPr id="303" name="Picture 303" descr="Create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Create Even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3514725"/>
                    </a:xfrm>
                    <a:prstGeom prst="rect">
                      <a:avLst/>
                    </a:prstGeom>
                    <a:noFill/>
                    <a:ln>
                      <a:noFill/>
                    </a:ln>
                  </pic:spPr>
                </pic:pic>
              </a:graphicData>
            </a:graphic>
          </wp:inline>
        </w:drawing>
      </w:r>
    </w:p>
    <w:p w:rsidR="00A514EB" w:rsidRPr="000D195A" w:rsidRDefault="00A514EB" w:rsidP="004409AF">
      <w:pPr>
        <w:pStyle w:val="Figure4-1"/>
        <w:rPr>
          <w:rFonts w:ascii="Century" w:hAnsi="Century"/>
          <w:lang w:val="vi-VN"/>
        </w:rPr>
        <w:pPrChange w:id="780" w:author="Admin" w:date="2016-12-12T18:11:00Z">
          <w:pPr>
            <w:pStyle w:val="Figure4-1"/>
            <w:jc w:val="both"/>
          </w:pPr>
        </w:pPrChange>
      </w:pPr>
      <w:r w:rsidRPr="000D195A">
        <w:rPr>
          <w:rFonts w:ascii="Century" w:hAnsi="Century"/>
        </w:rPr>
        <w:t>Create Event Sequence Diagram</w:t>
      </w:r>
    </w:p>
    <w:p w:rsidR="00A514EB" w:rsidRPr="000D195A" w:rsidRDefault="00A514EB" w:rsidP="006B4A50">
      <w:pPr>
        <w:pStyle w:val="Heading4"/>
        <w:jc w:val="both"/>
        <w:rPr>
          <w:rFonts w:ascii="Century" w:hAnsi="Century"/>
          <w:lang w:val="vi-VN"/>
        </w:rPr>
      </w:pPr>
      <w:r w:rsidRPr="000D195A">
        <w:rPr>
          <w:rFonts w:ascii="Century" w:hAnsi="Century"/>
        </w:rPr>
        <w:lastRenderedPageBreak/>
        <w:t>Thread management</w:t>
      </w:r>
    </w:p>
    <w:p w:rsidR="00A514EB" w:rsidRPr="000D195A" w:rsidRDefault="00A514EB" w:rsidP="006B4A50">
      <w:pPr>
        <w:pStyle w:val="Heading5"/>
        <w:jc w:val="both"/>
        <w:rPr>
          <w:rFonts w:ascii="Century" w:hAnsi="Century"/>
          <w:lang w:val="vi-VN"/>
        </w:rPr>
      </w:pPr>
      <w:r w:rsidRPr="000D195A">
        <w:rPr>
          <w:rFonts w:ascii="Century" w:hAnsi="Century"/>
          <w:lang w:val="vi-VN"/>
        </w:rPr>
        <w:t>Class diagram</w:t>
      </w:r>
    </w:p>
    <w:p w:rsidR="00A514EB" w:rsidRPr="000D195A" w:rsidRDefault="00A514EB" w:rsidP="006B4A50">
      <w:pPr>
        <w:jc w:val="both"/>
        <w:rPr>
          <w:rFonts w:ascii="Century" w:hAnsi="Century"/>
          <w:lang w:val="vi-VN"/>
        </w:rPr>
      </w:pPr>
      <w:r w:rsidRPr="000D195A">
        <w:rPr>
          <w:rFonts w:ascii="Century" w:hAnsi="Century"/>
          <w:noProof/>
          <w:lang w:eastAsia="en-US"/>
        </w:rPr>
        <w:drawing>
          <wp:inline distT="0" distB="0" distL="0" distR="0" wp14:anchorId="76322490" wp14:editId="7CB1B0FA">
            <wp:extent cx="5267325" cy="1714500"/>
            <wp:effectExtent l="0" t="0" r="9525" b="0"/>
            <wp:docPr id="302" name="Picture 302" descr="Thread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Thread Class Diagra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1714500"/>
                    </a:xfrm>
                    <a:prstGeom prst="rect">
                      <a:avLst/>
                    </a:prstGeom>
                    <a:noFill/>
                    <a:ln>
                      <a:noFill/>
                    </a:ln>
                  </pic:spPr>
                </pic:pic>
              </a:graphicData>
            </a:graphic>
          </wp:inline>
        </w:drawing>
      </w:r>
    </w:p>
    <w:p w:rsidR="00A514EB" w:rsidRPr="000D195A" w:rsidRDefault="00A514EB" w:rsidP="004409AF">
      <w:pPr>
        <w:pStyle w:val="Figure4-1"/>
        <w:rPr>
          <w:rFonts w:ascii="Century" w:hAnsi="Century"/>
          <w:lang w:val="vi-VN"/>
        </w:rPr>
        <w:pPrChange w:id="781" w:author="Admin" w:date="2016-12-12T18:11:00Z">
          <w:pPr>
            <w:pStyle w:val="Figure4-1"/>
            <w:jc w:val="both"/>
          </w:pPr>
        </w:pPrChange>
      </w:pPr>
      <w:r w:rsidRPr="000D195A">
        <w:rPr>
          <w:rFonts w:ascii="Century" w:hAnsi="Century"/>
        </w:rPr>
        <w:t>Thread Management Sequence Diagram</w:t>
      </w:r>
    </w:p>
    <w:p w:rsidR="00A514EB" w:rsidRPr="000D195A" w:rsidRDefault="00A514EB" w:rsidP="006B4A50">
      <w:pPr>
        <w:pStyle w:val="figurecaption"/>
        <w:numPr>
          <w:ilvl w:val="0"/>
          <w:numId w:val="0"/>
        </w:numPr>
        <w:ind w:left="720"/>
        <w:jc w:val="both"/>
        <w:rPr>
          <w:rFonts w:ascii="Century" w:hAnsi="Century"/>
          <w:lang w:val="vi-VN"/>
        </w:rPr>
      </w:pPr>
    </w:p>
    <w:p w:rsidR="00A514EB" w:rsidRPr="000D195A" w:rsidRDefault="00A514EB" w:rsidP="006B4A50">
      <w:pPr>
        <w:pStyle w:val="Heading5"/>
        <w:jc w:val="both"/>
        <w:rPr>
          <w:rFonts w:ascii="Century" w:hAnsi="Century"/>
          <w:lang w:val="vi-VN"/>
        </w:rPr>
      </w:pPr>
      <w:r w:rsidRPr="000D195A">
        <w:rPr>
          <w:rFonts w:ascii="Century" w:hAnsi="Century"/>
          <w:lang w:val="vi-VN"/>
        </w:rPr>
        <w:t>Sequence diagram</w:t>
      </w:r>
    </w:p>
    <w:p w:rsidR="00A514EB" w:rsidRPr="000D195A" w:rsidRDefault="00A514EB" w:rsidP="006B4A50">
      <w:pPr>
        <w:pStyle w:val="Heading6"/>
        <w:numPr>
          <w:ilvl w:val="3"/>
          <w:numId w:val="1"/>
        </w:numPr>
        <w:jc w:val="both"/>
        <w:rPr>
          <w:rFonts w:ascii="Century" w:hAnsi="Century"/>
          <w:lang w:val="vi-VN"/>
        </w:rPr>
      </w:pPr>
      <w:r w:rsidRPr="000D195A">
        <w:rPr>
          <w:rFonts w:ascii="Century" w:hAnsi="Century"/>
        </w:rPr>
        <w:t>Create thread</w:t>
      </w:r>
    </w:p>
    <w:p w:rsidR="00A514EB" w:rsidRPr="000D195A" w:rsidRDefault="00A514EB" w:rsidP="006B4A50">
      <w:pPr>
        <w:jc w:val="both"/>
        <w:rPr>
          <w:rFonts w:ascii="Century" w:hAnsi="Century"/>
          <w:lang w:val="vi-VN"/>
        </w:rPr>
      </w:pPr>
      <w:r w:rsidRPr="000D195A">
        <w:rPr>
          <w:rFonts w:ascii="Century" w:hAnsi="Century"/>
          <w:noProof/>
          <w:lang w:eastAsia="en-US"/>
        </w:rPr>
        <w:drawing>
          <wp:inline distT="0" distB="0" distL="0" distR="0" wp14:anchorId="47DF7303" wp14:editId="624C0E3C">
            <wp:extent cx="5267325" cy="2371725"/>
            <wp:effectExtent l="0" t="0" r="9525" b="9525"/>
            <wp:docPr id="301" name="Picture 301" descr="Create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Create Threa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7325" cy="2371725"/>
                    </a:xfrm>
                    <a:prstGeom prst="rect">
                      <a:avLst/>
                    </a:prstGeom>
                    <a:noFill/>
                    <a:ln>
                      <a:noFill/>
                    </a:ln>
                  </pic:spPr>
                </pic:pic>
              </a:graphicData>
            </a:graphic>
          </wp:inline>
        </w:drawing>
      </w:r>
    </w:p>
    <w:p w:rsidR="00A514EB" w:rsidRPr="000D195A" w:rsidRDefault="00A514EB" w:rsidP="004409AF">
      <w:pPr>
        <w:pStyle w:val="Figure4-1"/>
        <w:rPr>
          <w:rFonts w:ascii="Century" w:hAnsi="Century"/>
          <w:lang w:val="vi-VN"/>
        </w:rPr>
        <w:pPrChange w:id="782" w:author="Admin" w:date="2016-12-12T18:11:00Z">
          <w:pPr>
            <w:pStyle w:val="Figure4-1"/>
            <w:jc w:val="both"/>
          </w:pPr>
        </w:pPrChange>
      </w:pPr>
      <w:r w:rsidRPr="000D195A">
        <w:rPr>
          <w:rFonts w:ascii="Century" w:hAnsi="Century"/>
        </w:rPr>
        <w:t>Create Thread Sequence Diagram</w:t>
      </w:r>
    </w:p>
    <w:p w:rsidR="00A514EB" w:rsidRPr="000D195A" w:rsidRDefault="00A514EB" w:rsidP="006B4A50">
      <w:pPr>
        <w:jc w:val="both"/>
        <w:rPr>
          <w:rFonts w:ascii="Century" w:eastAsiaTheme="majorEastAsia" w:hAnsi="Century" w:cstheme="majorBidi"/>
          <w:iCs/>
          <w:color w:val="2E74B5" w:themeColor="accent1" w:themeShade="BF"/>
          <w:sz w:val="24"/>
        </w:rPr>
      </w:pPr>
      <w:r w:rsidRPr="000D195A">
        <w:rPr>
          <w:rFonts w:ascii="Century" w:hAnsi="Century"/>
        </w:rPr>
        <w:br w:type="page"/>
      </w:r>
    </w:p>
    <w:p w:rsidR="00A514EB" w:rsidRPr="000D195A" w:rsidRDefault="00A514EB" w:rsidP="006B4A50">
      <w:pPr>
        <w:pStyle w:val="Heading6"/>
        <w:numPr>
          <w:ilvl w:val="3"/>
          <w:numId w:val="1"/>
        </w:numPr>
        <w:jc w:val="both"/>
        <w:rPr>
          <w:rFonts w:ascii="Century" w:hAnsi="Century"/>
        </w:rPr>
      </w:pPr>
      <w:r w:rsidRPr="000D195A">
        <w:rPr>
          <w:rFonts w:ascii="Century" w:hAnsi="Century"/>
        </w:rPr>
        <w:lastRenderedPageBreak/>
        <w:t>Edit Thread</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1ACAECF7" wp14:editId="75F1790C">
            <wp:extent cx="5276850" cy="2305050"/>
            <wp:effectExtent l="0" t="0" r="0" b="0"/>
            <wp:docPr id="300" name="Picture 300" descr="Edi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Edit Threa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6850" cy="2305050"/>
                    </a:xfrm>
                    <a:prstGeom prst="rect">
                      <a:avLst/>
                    </a:prstGeom>
                    <a:noFill/>
                    <a:ln>
                      <a:noFill/>
                    </a:ln>
                  </pic:spPr>
                </pic:pic>
              </a:graphicData>
            </a:graphic>
          </wp:inline>
        </w:drawing>
      </w:r>
    </w:p>
    <w:p w:rsidR="00A514EB" w:rsidRPr="000D195A" w:rsidRDefault="00A514EB" w:rsidP="004409AF">
      <w:pPr>
        <w:pStyle w:val="Figure4-1"/>
        <w:rPr>
          <w:rFonts w:ascii="Century" w:hAnsi="Century"/>
        </w:rPr>
        <w:pPrChange w:id="783" w:author="Admin" w:date="2016-12-12T18:11:00Z">
          <w:pPr>
            <w:pStyle w:val="Figure4-1"/>
            <w:jc w:val="both"/>
          </w:pPr>
        </w:pPrChange>
      </w:pPr>
      <w:r w:rsidRPr="000D195A">
        <w:rPr>
          <w:rFonts w:ascii="Century" w:hAnsi="Century"/>
        </w:rPr>
        <w:t>Edit Thread Sequence Diagram</w:t>
      </w:r>
    </w:p>
    <w:p w:rsidR="00A514EB" w:rsidRPr="000D195A" w:rsidRDefault="00A514EB" w:rsidP="006B4A50">
      <w:pPr>
        <w:pStyle w:val="Heading4"/>
        <w:jc w:val="both"/>
        <w:rPr>
          <w:rFonts w:ascii="Century" w:hAnsi="Century"/>
          <w:lang w:val="vi-VN"/>
        </w:rPr>
      </w:pPr>
      <w:r w:rsidRPr="000D195A">
        <w:rPr>
          <w:rFonts w:ascii="Century" w:hAnsi="Century"/>
        </w:rPr>
        <w:t>Organization management</w:t>
      </w:r>
    </w:p>
    <w:p w:rsidR="00A514EB" w:rsidRPr="000D195A" w:rsidRDefault="00A514EB" w:rsidP="006B4A50">
      <w:pPr>
        <w:pStyle w:val="Heading5"/>
        <w:jc w:val="both"/>
        <w:rPr>
          <w:rFonts w:ascii="Century" w:hAnsi="Century"/>
          <w:lang w:val="vi-VN"/>
        </w:rPr>
      </w:pPr>
      <w:r w:rsidRPr="000D195A">
        <w:rPr>
          <w:rFonts w:ascii="Century" w:hAnsi="Century"/>
          <w:lang w:val="vi-VN"/>
        </w:rPr>
        <w:t>Class diagram</w:t>
      </w:r>
    </w:p>
    <w:p w:rsidR="00A514EB" w:rsidRPr="000D195A" w:rsidRDefault="00A514EB" w:rsidP="006B4A50">
      <w:pPr>
        <w:jc w:val="both"/>
        <w:rPr>
          <w:rFonts w:ascii="Century" w:hAnsi="Century"/>
          <w:lang w:val="vi-VN"/>
        </w:rPr>
      </w:pPr>
      <w:r w:rsidRPr="000D195A">
        <w:rPr>
          <w:rFonts w:ascii="Century" w:hAnsi="Century"/>
          <w:noProof/>
          <w:lang w:eastAsia="en-US"/>
        </w:rPr>
        <w:drawing>
          <wp:inline distT="0" distB="0" distL="0" distR="0" wp14:anchorId="4BBDBFD7" wp14:editId="497565F5">
            <wp:extent cx="5267325" cy="1257300"/>
            <wp:effectExtent l="0" t="0" r="9525" b="0"/>
            <wp:docPr id="299" name="Picture 299" descr="Organizatio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Organization Class Diagra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7325" cy="1257300"/>
                    </a:xfrm>
                    <a:prstGeom prst="rect">
                      <a:avLst/>
                    </a:prstGeom>
                    <a:noFill/>
                    <a:ln>
                      <a:noFill/>
                    </a:ln>
                  </pic:spPr>
                </pic:pic>
              </a:graphicData>
            </a:graphic>
          </wp:inline>
        </w:drawing>
      </w:r>
    </w:p>
    <w:p w:rsidR="00A514EB" w:rsidRPr="000D195A" w:rsidRDefault="00A514EB" w:rsidP="004409AF">
      <w:pPr>
        <w:pStyle w:val="Figure4-1"/>
        <w:rPr>
          <w:rFonts w:ascii="Century" w:hAnsi="Century"/>
          <w:lang w:val="vi-VN"/>
        </w:rPr>
        <w:pPrChange w:id="784" w:author="Admin" w:date="2016-12-12T18:11:00Z">
          <w:pPr>
            <w:pStyle w:val="Figure4-1"/>
            <w:jc w:val="both"/>
          </w:pPr>
        </w:pPrChange>
      </w:pPr>
      <w:r w:rsidRPr="000D195A">
        <w:rPr>
          <w:rFonts w:ascii="Century" w:hAnsi="Century"/>
        </w:rPr>
        <w:t>Organization Management Class Diagram</w:t>
      </w:r>
    </w:p>
    <w:p w:rsidR="00A514EB" w:rsidRPr="000D195A" w:rsidRDefault="00A514EB" w:rsidP="006B4A50">
      <w:pPr>
        <w:pStyle w:val="Heading5"/>
        <w:jc w:val="both"/>
        <w:rPr>
          <w:rFonts w:ascii="Century" w:hAnsi="Century"/>
          <w:lang w:val="vi-VN"/>
        </w:rPr>
      </w:pPr>
      <w:r w:rsidRPr="000D195A">
        <w:rPr>
          <w:rFonts w:ascii="Century" w:hAnsi="Century"/>
          <w:lang w:val="vi-VN"/>
        </w:rPr>
        <w:t>Sequence diagram</w:t>
      </w:r>
    </w:p>
    <w:p w:rsidR="00A514EB" w:rsidRPr="000D195A" w:rsidRDefault="00A514EB" w:rsidP="006B4A50">
      <w:pPr>
        <w:pStyle w:val="Heading6"/>
        <w:numPr>
          <w:ilvl w:val="3"/>
          <w:numId w:val="1"/>
        </w:numPr>
        <w:jc w:val="both"/>
        <w:rPr>
          <w:rFonts w:ascii="Century" w:hAnsi="Century"/>
        </w:rPr>
      </w:pPr>
      <w:r w:rsidRPr="000D195A">
        <w:rPr>
          <w:rFonts w:ascii="Century" w:hAnsi="Century"/>
        </w:rPr>
        <w:t>Create organization</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37D55374" wp14:editId="0DEF4EC1">
            <wp:extent cx="5276850" cy="2209800"/>
            <wp:effectExtent l="0" t="0" r="0" b="0"/>
            <wp:docPr id="298" name="Picture 298" descr="Create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Create Organizatio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6850" cy="2209800"/>
                    </a:xfrm>
                    <a:prstGeom prst="rect">
                      <a:avLst/>
                    </a:prstGeom>
                    <a:noFill/>
                    <a:ln>
                      <a:noFill/>
                    </a:ln>
                  </pic:spPr>
                </pic:pic>
              </a:graphicData>
            </a:graphic>
          </wp:inline>
        </w:drawing>
      </w:r>
    </w:p>
    <w:p w:rsidR="00A514EB" w:rsidRPr="000D195A" w:rsidRDefault="00A514EB" w:rsidP="004409AF">
      <w:pPr>
        <w:pStyle w:val="Figure4-1"/>
        <w:rPr>
          <w:rFonts w:ascii="Century" w:hAnsi="Century"/>
        </w:rPr>
        <w:pPrChange w:id="785" w:author="Admin" w:date="2016-12-12T18:11:00Z">
          <w:pPr>
            <w:pStyle w:val="Figure4-1"/>
            <w:jc w:val="both"/>
          </w:pPr>
        </w:pPrChange>
      </w:pPr>
      <w:r w:rsidRPr="000D195A">
        <w:rPr>
          <w:rFonts w:ascii="Century" w:hAnsi="Century"/>
        </w:rPr>
        <w:t>Create Organization Sequence Diagram</w:t>
      </w:r>
    </w:p>
    <w:p w:rsidR="00A514EB" w:rsidRPr="000D195A" w:rsidRDefault="00A514EB" w:rsidP="006B4A50">
      <w:pPr>
        <w:pStyle w:val="Heading6"/>
        <w:numPr>
          <w:ilvl w:val="3"/>
          <w:numId w:val="1"/>
        </w:numPr>
        <w:jc w:val="both"/>
        <w:rPr>
          <w:rFonts w:ascii="Century" w:hAnsi="Century"/>
        </w:rPr>
      </w:pPr>
      <w:r w:rsidRPr="000D195A">
        <w:rPr>
          <w:rFonts w:ascii="Century" w:hAnsi="Century"/>
        </w:rPr>
        <w:lastRenderedPageBreak/>
        <w:t>Edit organization</w:t>
      </w:r>
    </w:p>
    <w:p w:rsidR="00A514EB" w:rsidRPr="000D195A" w:rsidRDefault="00A514EB" w:rsidP="006B4A50">
      <w:pPr>
        <w:jc w:val="both"/>
        <w:rPr>
          <w:rFonts w:ascii="Century" w:hAnsi="Century"/>
          <w:lang w:val="vi-VN"/>
        </w:rPr>
      </w:pPr>
      <w:r w:rsidRPr="000D195A">
        <w:rPr>
          <w:rFonts w:ascii="Century" w:hAnsi="Century"/>
          <w:noProof/>
          <w:lang w:eastAsia="en-US"/>
        </w:rPr>
        <w:drawing>
          <wp:inline distT="0" distB="0" distL="0" distR="0" wp14:anchorId="30ACEBC6" wp14:editId="74DDE477">
            <wp:extent cx="5276850" cy="2181225"/>
            <wp:effectExtent l="0" t="0" r="0" b="9525"/>
            <wp:docPr id="297" name="Picture 297" descr="Edit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Edit Organization"/>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6850" cy="2181225"/>
                    </a:xfrm>
                    <a:prstGeom prst="rect">
                      <a:avLst/>
                    </a:prstGeom>
                    <a:noFill/>
                    <a:ln>
                      <a:noFill/>
                    </a:ln>
                  </pic:spPr>
                </pic:pic>
              </a:graphicData>
            </a:graphic>
          </wp:inline>
        </w:drawing>
      </w:r>
    </w:p>
    <w:p w:rsidR="00A514EB" w:rsidRPr="000D195A" w:rsidRDefault="00A514EB" w:rsidP="004409AF">
      <w:pPr>
        <w:pStyle w:val="Figure4-1"/>
        <w:rPr>
          <w:rFonts w:ascii="Century" w:hAnsi="Century"/>
          <w:lang w:val="vi-VN"/>
        </w:rPr>
        <w:pPrChange w:id="786" w:author="Admin" w:date="2016-12-12T18:11:00Z">
          <w:pPr>
            <w:pStyle w:val="Figure4-1"/>
            <w:jc w:val="both"/>
          </w:pPr>
        </w:pPrChange>
      </w:pPr>
      <w:r w:rsidRPr="000D195A">
        <w:rPr>
          <w:rFonts w:ascii="Century" w:hAnsi="Century"/>
        </w:rPr>
        <w:t>Edit Organization Sequence Diagram</w:t>
      </w:r>
    </w:p>
    <w:p w:rsidR="00A514EB" w:rsidRPr="000D195A" w:rsidRDefault="00A514EB" w:rsidP="006B4A50">
      <w:pPr>
        <w:pStyle w:val="Heading4"/>
        <w:jc w:val="both"/>
        <w:rPr>
          <w:rFonts w:ascii="Century" w:hAnsi="Century"/>
          <w:lang w:val="vi-VN"/>
        </w:rPr>
      </w:pPr>
      <w:r w:rsidRPr="000D195A">
        <w:rPr>
          <w:rFonts w:ascii="Century" w:hAnsi="Century"/>
        </w:rPr>
        <w:t>User information management</w:t>
      </w:r>
    </w:p>
    <w:p w:rsidR="00A514EB" w:rsidRPr="000D195A" w:rsidRDefault="00A514EB" w:rsidP="006B4A50">
      <w:pPr>
        <w:pStyle w:val="Heading5"/>
        <w:jc w:val="both"/>
        <w:rPr>
          <w:rFonts w:ascii="Century" w:hAnsi="Century"/>
          <w:lang w:val="vi-VN"/>
        </w:rPr>
      </w:pPr>
      <w:r w:rsidRPr="000D195A">
        <w:rPr>
          <w:rFonts w:ascii="Century" w:hAnsi="Century"/>
          <w:lang w:val="vi-VN"/>
        </w:rPr>
        <w:t>Class diagram</w:t>
      </w:r>
    </w:p>
    <w:p w:rsidR="00A514EB" w:rsidRPr="000D195A" w:rsidRDefault="00A514EB" w:rsidP="006B4A50">
      <w:pPr>
        <w:jc w:val="both"/>
        <w:rPr>
          <w:rFonts w:ascii="Century" w:hAnsi="Century"/>
          <w:lang w:val="vi-VN"/>
        </w:rPr>
      </w:pPr>
      <w:r w:rsidRPr="000D195A">
        <w:rPr>
          <w:rFonts w:ascii="Century" w:hAnsi="Century"/>
          <w:noProof/>
          <w:lang w:eastAsia="en-US"/>
        </w:rPr>
        <w:drawing>
          <wp:inline distT="0" distB="0" distL="0" distR="0" wp14:anchorId="7F92ABC1" wp14:editId="38D3F523">
            <wp:extent cx="5276850" cy="1847850"/>
            <wp:effectExtent l="0" t="0" r="0" b="0"/>
            <wp:docPr id="296" name="Picture 296" descr="user manag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user manage class diagram"/>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6850" cy="1847850"/>
                    </a:xfrm>
                    <a:prstGeom prst="rect">
                      <a:avLst/>
                    </a:prstGeom>
                    <a:noFill/>
                    <a:ln>
                      <a:noFill/>
                    </a:ln>
                  </pic:spPr>
                </pic:pic>
              </a:graphicData>
            </a:graphic>
          </wp:inline>
        </w:drawing>
      </w:r>
    </w:p>
    <w:p w:rsidR="00A514EB" w:rsidRPr="000D195A" w:rsidRDefault="00A514EB" w:rsidP="004409AF">
      <w:pPr>
        <w:pStyle w:val="Figure4-1"/>
        <w:rPr>
          <w:rFonts w:ascii="Century" w:hAnsi="Century"/>
          <w:lang w:val="vi-VN"/>
        </w:rPr>
        <w:pPrChange w:id="787" w:author="Admin" w:date="2016-12-12T18:11:00Z">
          <w:pPr>
            <w:pStyle w:val="Figure4-1"/>
            <w:jc w:val="both"/>
          </w:pPr>
        </w:pPrChange>
      </w:pPr>
      <w:r w:rsidRPr="000D195A">
        <w:rPr>
          <w:rFonts w:ascii="Century" w:hAnsi="Century"/>
        </w:rPr>
        <w:t>User information Management Class Diagram</w:t>
      </w:r>
    </w:p>
    <w:p w:rsidR="00A514EB" w:rsidRPr="000D195A" w:rsidRDefault="00A514EB" w:rsidP="006B4A50">
      <w:pPr>
        <w:pStyle w:val="Heading5"/>
        <w:jc w:val="both"/>
        <w:rPr>
          <w:rFonts w:ascii="Century" w:hAnsi="Century"/>
          <w:lang w:val="vi-VN"/>
        </w:rPr>
      </w:pPr>
      <w:r w:rsidRPr="000D195A">
        <w:rPr>
          <w:rFonts w:ascii="Century" w:hAnsi="Century"/>
          <w:lang w:val="vi-VN"/>
        </w:rPr>
        <w:t>Sequence diagram</w:t>
      </w:r>
    </w:p>
    <w:p w:rsidR="00A514EB" w:rsidRPr="000D195A" w:rsidRDefault="00A514EB" w:rsidP="006B4A50">
      <w:pPr>
        <w:pStyle w:val="Heading6"/>
        <w:numPr>
          <w:ilvl w:val="3"/>
          <w:numId w:val="1"/>
        </w:numPr>
        <w:jc w:val="both"/>
        <w:rPr>
          <w:rFonts w:ascii="Century" w:hAnsi="Century"/>
        </w:rPr>
      </w:pPr>
      <w:r w:rsidRPr="000D195A">
        <w:rPr>
          <w:rFonts w:ascii="Century" w:hAnsi="Century"/>
        </w:rPr>
        <w:t>Edit profile</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36701A74" wp14:editId="05B3ACB6">
            <wp:extent cx="5267325" cy="1590675"/>
            <wp:effectExtent l="0" t="0" r="9525" b="9525"/>
            <wp:docPr id="295" name="Picture 295" descr="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Edit Profil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1590675"/>
                    </a:xfrm>
                    <a:prstGeom prst="rect">
                      <a:avLst/>
                    </a:prstGeom>
                    <a:noFill/>
                    <a:ln>
                      <a:noFill/>
                    </a:ln>
                  </pic:spPr>
                </pic:pic>
              </a:graphicData>
            </a:graphic>
          </wp:inline>
        </w:drawing>
      </w:r>
    </w:p>
    <w:p w:rsidR="00A514EB" w:rsidRPr="000D195A" w:rsidRDefault="00A514EB" w:rsidP="004409AF">
      <w:pPr>
        <w:pStyle w:val="Figure4-1"/>
        <w:rPr>
          <w:rFonts w:ascii="Century" w:hAnsi="Century"/>
        </w:rPr>
        <w:pPrChange w:id="788" w:author="Admin" w:date="2016-12-12T18:11:00Z">
          <w:pPr>
            <w:pStyle w:val="Figure4-1"/>
            <w:jc w:val="both"/>
          </w:pPr>
        </w:pPrChange>
      </w:pPr>
      <w:r w:rsidRPr="000D195A">
        <w:rPr>
          <w:rFonts w:ascii="Century" w:hAnsi="Century"/>
        </w:rPr>
        <w:t>Edit Profile Sequence Diagram</w:t>
      </w:r>
    </w:p>
    <w:p w:rsidR="00A514EB" w:rsidRPr="000D195A" w:rsidRDefault="00A514EB" w:rsidP="006B4A50">
      <w:pPr>
        <w:pStyle w:val="Heading6"/>
        <w:numPr>
          <w:ilvl w:val="3"/>
          <w:numId w:val="1"/>
        </w:numPr>
        <w:jc w:val="both"/>
        <w:rPr>
          <w:rFonts w:ascii="Century" w:hAnsi="Century"/>
        </w:rPr>
      </w:pPr>
      <w:r w:rsidRPr="000D195A">
        <w:rPr>
          <w:rFonts w:ascii="Century" w:hAnsi="Century"/>
        </w:rPr>
        <w:lastRenderedPageBreak/>
        <w:t>Change password</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58F56A0E" wp14:editId="59F26DCE">
            <wp:extent cx="5267325" cy="1647825"/>
            <wp:effectExtent l="0" t="0" r="9525" b="9525"/>
            <wp:docPr id="294" name="Picture 294" descr="Change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hange Passwor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7325" cy="1647825"/>
                    </a:xfrm>
                    <a:prstGeom prst="rect">
                      <a:avLst/>
                    </a:prstGeom>
                    <a:noFill/>
                    <a:ln>
                      <a:noFill/>
                    </a:ln>
                  </pic:spPr>
                </pic:pic>
              </a:graphicData>
            </a:graphic>
          </wp:inline>
        </w:drawing>
      </w:r>
    </w:p>
    <w:p w:rsidR="00A514EB" w:rsidRPr="000D195A" w:rsidRDefault="00A514EB" w:rsidP="004409AF">
      <w:pPr>
        <w:pStyle w:val="Figure4-1"/>
        <w:rPr>
          <w:rFonts w:ascii="Century" w:hAnsi="Century"/>
        </w:rPr>
        <w:pPrChange w:id="789" w:author="Admin" w:date="2016-12-12T18:11:00Z">
          <w:pPr>
            <w:pStyle w:val="Figure4-1"/>
            <w:jc w:val="both"/>
          </w:pPr>
        </w:pPrChange>
      </w:pPr>
      <w:r w:rsidRPr="000D195A">
        <w:rPr>
          <w:rFonts w:ascii="Century" w:hAnsi="Century"/>
        </w:rPr>
        <w:t>Change Password Sequence Diagram</w:t>
      </w:r>
    </w:p>
    <w:p w:rsidR="00A514EB" w:rsidRPr="000D195A" w:rsidRDefault="00A514EB" w:rsidP="006B4A50">
      <w:pPr>
        <w:pStyle w:val="Heading6"/>
        <w:numPr>
          <w:ilvl w:val="3"/>
          <w:numId w:val="1"/>
        </w:numPr>
        <w:jc w:val="both"/>
        <w:rPr>
          <w:rFonts w:ascii="Century" w:hAnsi="Century"/>
        </w:rPr>
      </w:pPr>
      <w:r w:rsidRPr="000D195A">
        <w:rPr>
          <w:rFonts w:ascii="Century" w:hAnsi="Century"/>
        </w:rPr>
        <w:t>Active/ De-active user account</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446B660E" wp14:editId="67370857">
            <wp:extent cx="5276850" cy="1724025"/>
            <wp:effectExtent l="0" t="0" r="0" b="9525"/>
            <wp:docPr id="293" name="Picture 293" descr="Active or De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Active or Deactiv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rsidR="00A514EB" w:rsidRPr="000D195A" w:rsidRDefault="00A514EB" w:rsidP="004409AF">
      <w:pPr>
        <w:pStyle w:val="Figure4-1"/>
        <w:rPr>
          <w:rFonts w:ascii="Century" w:hAnsi="Century"/>
        </w:rPr>
        <w:pPrChange w:id="790" w:author="Admin" w:date="2016-12-12T18:11:00Z">
          <w:pPr>
            <w:pStyle w:val="Figure4-1"/>
            <w:jc w:val="both"/>
          </w:pPr>
        </w:pPrChange>
      </w:pPr>
      <w:r w:rsidRPr="000D195A">
        <w:rPr>
          <w:rFonts w:ascii="Century" w:hAnsi="Century"/>
        </w:rPr>
        <w:t>Active/ De-active user account Sequence Diagram</w:t>
      </w:r>
    </w:p>
    <w:p w:rsidR="00A514EB" w:rsidRPr="000D195A" w:rsidRDefault="00A514EB" w:rsidP="006B4A50">
      <w:pPr>
        <w:pStyle w:val="Heading4"/>
        <w:jc w:val="both"/>
        <w:rPr>
          <w:rFonts w:ascii="Century" w:hAnsi="Century"/>
          <w:lang w:val="vi-VN"/>
        </w:rPr>
      </w:pPr>
      <w:r w:rsidRPr="000D195A">
        <w:rPr>
          <w:rFonts w:ascii="Century" w:hAnsi="Century"/>
        </w:rPr>
        <w:t>Report management</w:t>
      </w:r>
    </w:p>
    <w:p w:rsidR="00A514EB" w:rsidRPr="000D195A" w:rsidRDefault="00A514EB" w:rsidP="006B4A50">
      <w:pPr>
        <w:pStyle w:val="Heading5"/>
        <w:jc w:val="both"/>
        <w:rPr>
          <w:rFonts w:ascii="Century" w:hAnsi="Century"/>
          <w:lang w:val="vi-VN"/>
        </w:rPr>
      </w:pPr>
      <w:r w:rsidRPr="000D195A">
        <w:rPr>
          <w:rFonts w:ascii="Century" w:hAnsi="Century"/>
          <w:lang w:val="vi-VN"/>
        </w:rPr>
        <w:t>Class diagram</w:t>
      </w:r>
    </w:p>
    <w:p w:rsidR="00A514EB" w:rsidRPr="000D195A" w:rsidRDefault="00A514EB" w:rsidP="006B4A50">
      <w:pPr>
        <w:jc w:val="both"/>
        <w:rPr>
          <w:rFonts w:ascii="Century" w:hAnsi="Century"/>
          <w:lang w:val="vi-VN"/>
        </w:rPr>
      </w:pPr>
      <w:r w:rsidRPr="000D195A">
        <w:rPr>
          <w:rFonts w:ascii="Century" w:hAnsi="Century"/>
          <w:noProof/>
          <w:lang w:eastAsia="en-US"/>
        </w:rPr>
        <w:drawing>
          <wp:inline distT="0" distB="0" distL="0" distR="0" wp14:anchorId="4547E8F7" wp14:editId="72C13321">
            <wp:extent cx="5267325" cy="2190750"/>
            <wp:effectExtent l="0" t="0" r="9525" b="0"/>
            <wp:docPr id="292" name="Picture 292" descr="Repor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Report Class Diagram"/>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rsidR="00A514EB" w:rsidRPr="000D195A" w:rsidRDefault="00A514EB" w:rsidP="009467CD">
      <w:pPr>
        <w:pStyle w:val="Figure4-1"/>
        <w:rPr>
          <w:rFonts w:ascii="Century" w:hAnsi="Century"/>
          <w:lang w:val="vi-VN"/>
        </w:rPr>
        <w:pPrChange w:id="791" w:author="Admin" w:date="2016-12-12T18:11:00Z">
          <w:pPr>
            <w:pStyle w:val="Figure4-1"/>
            <w:jc w:val="both"/>
          </w:pPr>
        </w:pPrChange>
      </w:pPr>
      <w:r w:rsidRPr="000D195A">
        <w:rPr>
          <w:rFonts w:ascii="Century" w:hAnsi="Century"/>
        </w:rPr>
        <w:t>Report Management Class Diagram</w:t>
      </w:r>
    </w:p>
    <w:p w:rsidR="00A514EB" w:rsidRPr="000D195A" w:rsidRDefault="00A514EB" w:rsidP="006B4A50">
      <w:pPr>
        <w:pStyle w:val="figurecaption"/>
        <w:numPr>
          <w:ilvl w:val="0"/>
          <w:numId w:val="0"/>
        </w:numPr>
        <w:ind w:left="720"/>
        <w:jc w:val="both"/>
        <w:rPr>
          <w:rFonts w:ascii="Century" w:hAnsi="Century"/>
          <w:lang w:val="vi-VN"/>
        </w:rPr>
      </w:pPr>
    </w:p>
    <w:p w:rsidR="00A514EB" w:rsidRPr="000D195A" w:rsidRDefault="00A514EB" w:rsidP="006B4A50">
      <w:pPr>
        <w:pStyle w:val="Heading5"/>
        <w:jc w:val="both"/>
        <w:rPr>
          <w:rFonts w:ascii="Century" w:hAnsi="Century"/>
          <w:lang w:val="vi-VN"/>
        </w:rPr>
      </w:pPr>
      <w:r w:rsidRPr="000D195A">
        <w:rPr>
          <w:rFonts w:ascii="Century" w:hAnsi="Century"/>
          <w:lang w:val="vi-VN"/>
        </w:rPr>
        <w:lastRenderedPageBreak/>
        <w:t>Sequence diagram</w:t>
      </w:r>
    </w:p>
    <w:p w:rsidR="00A514EB" w:rsidRPr="000D195A" w:rsidRDefault="00A514EB" w:rsidP="006B4A50">
      <w:pPr>
        <w:pStyle w:val="Heading6"/>
        <w:jc w:val="both"/>
        <w:rPr>
          <w:rFonts w:ascii="Century" w:hAnsi="Century"/>
        </w:rPr>
      </w:pPr>
      <w:r w:rsidRPr="000D195A">
        <w:rPr>
          <w:rFonts w:ascii="Century" w:hAnsi="Century"/>
        </w:rPr>
        <w:t>Report event</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78D36C4D" wp14:editId="61EEB4CA">
            <wp:extent cx="5267325" cy="1304925"/>
            <wp:effectExtent l="0" t="0" r="9525" b="9525"/>
            <wp:docPr id="291" name="Picture 291" descr="Event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Event Sequence Diagram"/>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rsidR="00A514EB" w:rsidRPr="000D195A" w:rsidRDefault="00A514EB" w:rsidP="004409AF">
      <w:pPr>
        <w:pStyle w:val="Figure4-1"/>
        <w:rPr>
          <w:rFonts w:ascii="Century" w:hAnsi="Century"/>
        </w:rPr>
        <w:pPrChange w:id="792" w:author="Admin" w:date="2016-12-12T18:11:00Z">
          <w:pPr>
            <w:pStyle w:val="Figure4-1"/>
            <w:jc w:val="both"/>
          </w:pPr>
        </w:pPrChange>
      </w:pPr>
      <w:r w:rsidRPr="000D195A">
        <w:rPr>
          <w:rFonts w:ascii="Century" w:hAnsi="Century"/>
        </w:rPr>
        <w:t>Load Event’s Report Sequence Diagram</w:t>
      </w:r>
    </w:p>
    <w:p w:rsidR="00A514EB" w:rsidRPr="000D195A" w:rsidRDefault="00A514EB" w:rsidP="006B4A50">
      <w:pPr>
        <w:jc w:val="both"/>
        <w:rPr>
          <w:rFonts w:ascii="Century" w:hAnsi="Century"/>
        </w:rPr>
      </w:pP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1D9A9C1A" wp14:editId="4F634871">
            <wp:extent cx="5276850" cy="1724025"/>
            <wp:effectExtent l="0" t="0" r="0" b="9525"/>
            <wp:docPr id="290" name="Picture 290" descr="Event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Event Change Status Sequence Diagram"/>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rsidR="00A514EB" w:rsidRPr="000D195A" w:rsidRDefault="00A514EB" w:rsidP="009467CD">
      <w:pPr>
        <w:pStyle w:val="Figure4-1"/>
        <w:rPr>
          <w:rFonts w:ascii="Century" w:hAnsi="Century"/>
        </w:rPr>
        <w:pPrChange w:id="793" w:author="Admin" w:date="2016-12-12T18:12:00Z">
          <w:pPr>
            <w:pStyle w:val="Figure4-1"/>
            <w:jc w:val="both"/>
          </w:pPr>
        </w:pPrChange>
      </w:pPr>
      <w:r w:rsidRPr="000D195A">
        <w:rPr>
          <w:rFonts w:ascii="Century" w:hAnsi="Century"/>
        </w:rPr>
        <w:t>Change Status of Event Sequence Diagram</w:t>
      </w:r>
    </w:p>
    <w:p w:rsidR="00A514EB" w:rsidRPr="000D195A" w:rsidRDefault="00A514EB" w:rsidP="006B4A50">
      <w:pPr>
        <w:pStyle w:val="figurecaption"/>
        <w:numPr>
          <w:ilvl w:val="0"/>
          <w:numId w:val="0"/>
        </w:numPr>
        <w:ind w:left="720"/>
        <w:jc w:val="both"/>
        <w:rPr>
          <w:rFonts w:ascii="Century" w:hAnsi="Century"/>
        </w:rPr>
      </w:pPr>
    </w:p>
    <w:p w:rsidR="00A514EB" w:rsidRPr="000D195A" w:rsidRDefault="00A514EB" w:rsidP="006B4A50">
      <w:pPr>
        <w:pStyle w:val="Heading6"/>
        <w:jc w:val="both"/>
        <w:rPr>
          <w:rFonts w:ascii="Century" w:hAnsi="Century"/>
        </w:rPr>
      </w:pPr>
      <w:r w:rsidRPr="000D195A">
        <w:rPr>
          <w:rFonts w:ascii="Century" w:hAnsi="Century"/>
        </w:rPr>
        <w:t>Report user</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2EDEFD54" wp14:editId="3BA95708">
            <wp:extent cx="5267325" cy="1304925"/>
            <wp:effectExtent l="0" t="0" r="9525" b="9525"/>
            <wp:docPr id="289" name="Picture 289" descr="Use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User Sequence Diagram"/>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rsidR="00A514EB" w:rsidRPr="000D195A" w:rsidRDefault="00A514EB" w:rsidP="006B4A50">
      <w:pPr>
        <w:pStyle w:val="Figure4-1"/>
        <w:jc w:val="both"/>
        <w:rPr>
          <w:rFonts w:ascii="Century" w:hAnsi="Century"/>
        </w:rPr>
      </w:pPr>
      <w:r w:rsidRPr="000D195A">
        <w:rPr>
          <w:rFonts w:ascii="Century" w:hAnsi="Century"/>
        </w:rPr>
        <w:t>Load User’s Report Sequence Diagram</w:t>
      </w:r>
    </w:p>
    <w:p w:rsidR="00A514EB" w:rsidRPr="000D195A" w:rsidRDefault="00A514EB" w:rsidP="006B4A50">
      <w:pPr>
        <w:jc w:val="both"/>
        <w:rPr>
          <w:rFonts w:ascii="Century" w:hAnsi="Century"/>
        </w:rPr>
      </w:pP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6A7CADBD" wp14:editId="4C2211B6">
            <wp:extent cx="5276850" cy="1724025"/>
            <wp:effectExtent l="0" t="0" r="0" b="9525"/>
            <wp:docPr id="288" name="Picture 288" descr="User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User Change Status Sequence Diagram"/>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rsidR="00A514EB" w:rsidRPr="000D195A" w:rsidRDefault="00A514EB" w:rsidP="009467CD">
      <w:pPr>
        <w:pStyle w:val="Figure4-1"/>
        <w:rPr>
          <w:rFonts w:ascii="Century" w:hAnsi="Century"/>
        </w:rPr>
        <w:pPrChange w:id="794" w:author="Admin" w:date="2016-12-12T18:12:00Z">
          <w:pPr>
            <w:pStyle w:val="Figure4-1"/>
            <w:jc w:val="both"/>
          </w:pPr>
        </w:pPrChange>
      </w:pPr>
      <w:r w:rsidRPr="000D195A">
        <w:rPr>
          <w:rFonts w:ascii="Century" w:hAnsi="Century"/>
        </w:rPr>
        <w:t>Change Status User Sequence Diagram</w:t>
      </w:r>
    </w:p>
    <w:p w:rsidR="00A514EB" w:rsidRPr="000D195A" w:rsidRDefault="00A514EB" w:rsidP="006B4A50">
      <w:pPr>
        <w:pStyle w:val="Heading6"/>
        <w:jc w:val="both"/>
        <w:rPr>
          <w:rFonts w:ascii="Century" w:hAnsi="Century"/>
        </w:rPr>
      </w:pPr>
      <w:r w:rsidRPr="000D195A">
        <w:rPr>
          <w:rFonts w:ascii="Century" w:hAnsi="Century"/>
        </w:rPr>
        <w:lastRenderedPageBreak/>
        <w:t>Report thread</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520E5C17" wp14:editId="0BEFCA8E">
            <wp:extent cx="5267325" cy="1304925"/>
            <wp:effectExtent l="0" t="0" r="9525" b="9525"/>
            <wp:docPr id="287" name="Picture 287" descr="Thread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Thread Sequence Diagram"/>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rsidR="00A514EB" w:rsidRPr="000D195A" w:rsidRDefault="00A514EB" w:rsidP="009467CD">
      <w:pPr>
        <w:pStyle w:val="Figure4-1"/>
        <w:rPr>
          <w:rFonts w:ascii="Century" w:hAnsi="Century"/>
        </w:rPr>
        <w:pPrChange w:id="795" w:author="Admin" w:date="2016-12-12T18:12:00Z">
          <w:pPr>
            <w:pStyle w:val="Figure4-1"/>
            <w:jc w:val="both"/>
          </w:pPr>
        </w:pPrChange>
      </w:pPr>
      <w:r w:rsidRPr="000D195A">
        <w:rPr>
          <w:rFonts w:ascii="Century" w:hAnsi="Century"/>
        </w:rPr>
        <w:t>Load Thread’s Report Sequence Diagram</w:t>
      </w:r>
    </w:p>
    <w:p w:rsidR="00A514EB" w:rsidRPr="000D195A" w:rsidRDefault="00A514EB" w:rsidP="006B4A50">
      <w:pPr>
        <w:jc w:val="both"/>
        <w:rPr>
          <w:rFonts w:ascii="Century" w:hAnsi="Century"/>
        </w:rPr>
      </w:pP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093A6828" wp14:editId="20BA6D59">
            <wp:extent cx="5276850" cy="1724025"/>
            <wp:effectExtent l="0" t="0" r="0" b="9525"/>
            <wp:docPr id="286" name="Picture 286" descr="Thread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Thread Change Status Sequence Diagram"/>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rsidR="00A514EB" w:rsidRPr="000D195A" w:rsidRDefault="00A514EB" w:rsidP="009467CD">
      <w:pPr>
        <w:pStyle w:val="Figure4-1"/>
        <w:rPr>
          <w:rFonts w:ascii="Century" w:hAnsi="Century"/>
        </w:rPr>
        <w:pPrChange w:id="796" w:author="Admin" w:date="2016-12-12T18:12:00Z">
          <w:pPr>
            <w:pStyle w:val="Figure4-1"/>
            <w:jc w:val="both"/>
          </w:pPr>
        </w:pPrChange>
      </w:pPr>
      <w:r w:rsidRPr="000D195A">
        <w:rPr>
          <w:rFonts w:ascii="Century" w:hAnsi="Century"/>
        </w:rPr>
        <w:t>Change Status Thread Sequence Diagram</w:t>
      </w:r>
    </w:p>
    <w:p w:rsidR="00A514EB" w:rsidRPr="000D195A" w:rsidRDefault="00A514EB" w:rsidP="006B4A50">
      <w:pPr>
        <w:pStyle w:val="Heading6"/>
        <w:jc w:val="both"/>
        <w:rPr>
          <w:rFonts w:ascii="Century" w:hAnsi="Century"/>
        </w:rPr>
      </w:pPr>
      <w:r w:rsidRPr="000D195A">
        <w:rPr>
          <w:rFonts w:ascii="Century" w:hAnsi="Century"/>
        </w:rPr>
        <w:t>Report organization</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2B01A642" wp14:editId="7953EAEB">
            <wp:extent cx="5267325" cy="1304925"/>
            <wp:effectExtent l="0" t="0" r="9525" b="9525"/>
            <wp:docPr id="285" name="Picture 285" descr="Organization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Organization Sequence Diagra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rsidR="00A514EB" w:rsidRPr="000D195A" w:rsidRDefault="00A514EB" w:rsidP="009467CD">
      <w:pPr>
        <w:pStyle w:val="Figure4-1"/>
        <w:rPr>
          <w:rFonts w:ascii="Century" w:hAnsi="Century"/>
        </w:rPr>
        <w:pPrChange w:id="797" w:author="Admin" w:date="2016-12-12T18:12:00Z">
          <w:pPr>
            <w:pStyle w:val="Figure4-1"/>
            <w:jc w:val="both"/>
          </w:pPr>
        </w:pPrChange>
      </w:pPr>
      <w:r w:rsidRPr="000D195A">
        <w:rPr>
          <w:rFonts w:ascii="Century" w:hAnsi="Century"/>
        </w:rPr>
        <w:t>Load Organization’s Report Sequence Diagram</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23683B60" wp14:editId="70BA8B0B">
            <wp:extent cx="5276850" cy="1724025"/>
            <wp:effectExtent l="0" t="0" r="0" b="9525"/>
            <wp:docPr id="284" name="Picture 284" descr="Organization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Organization Change Status Sequence Diagram"/>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rsidR="00A514EB" w:rsidRPr="000D195A" w:rsidRDefault="00A514EB" w:rsidP="009467CD">
      <w:pPr>
        <w:pStyle w:val="Figure4-1"/>
        <w:rPr>
          <w:rFonts w:ascii="Century" w:hAnsi="Century"/>
        </w:rPr>
        <w:pPrChange w:id="798" w:author="Admin" w:date="2016-12-12T18:12:00Z">
          <w:pPr>
            <w:pStyle w:val="Figure4-1"/>
            <w:jc w:val="both"/>
          </w:pPr>
        </w:pPrChange>
      </w:pPr>
      <w:r w:rsidRPr="000D195A">
        <w:rPr>
          <w:rFonts w:ascii="Century" w:hAnsi="Century"/>
        </w:rPr>
        <w:t>Change Status Organization Sequence Diagram</w:t>
      </w:r>
    </w:p>
    <w:p w:rsidR="00A514EB" w:rsidRPr="000D195A" w:rsidRDefault="00A514EB" w:rsidP="006B4A50">
      <w:pPr>
        <w:pStyle w:val="Heading4"/>
        <w:jc w:val="both"/>
        <w:rPr>
          <w:rFonts w:ascii="Century" w:hAnsi="Century"/>
          <w:lang w:val="vi-VN"/>
        </w:rPr>
      </w:pPr>
      <w:r w:rsidRPr="000D195A">
        <w:rPr>
          <w:rFonts w:ascii="Century" w:hAnsi="Century"/>
        </w:rPr>
        <w:lastRenderedPageBreak/>
        <w:t>Comment management</w:t>
      </w:r>
    </w:p>
    <w:p w:rsidR="00A514EB" w:rsidRPr="000D195A" w:rsidRDefault="00A514EB" w:rsidP="006B4A50">
      <w:pPr>
        <w:pStyle w:val="Heading5"/>
        <w:jc w:val="both"/>
        <w:rPr>
          <w:rFonts w:ascii="Century" w:hAnsi="Century"/>
          <w:lang w:val="vi-VN"/>
        </w:rPr>
      </w:pPr>
      <w:r w:rsidRPr="000D195A">
        <w:rPr>
          <w:rFonts w:ascii="Century" w:hAnsi="Century"/>
          <w:lang w:val="vi-VN"/>
        </w:rPr>
        <w:t>Class diagram</w:t>
      </w:r>
    </w:p>
    <w:p w:rsidR="00A514EB" w:rsidRPr="000D195A" w:rsidRDefault="00A514EB" w:rsidP="006B4A50">
      <w:pPr>
        <w:jc w:val="both"/>
        <w:rPr>
          <w:rFonts w:ascii="Century" w:hAnsi="Century"/>
          <w:lang w:val="vi-VN"/>
        </w:rPr>
      </w:pPr>
      <w:r w:rsidRPr="000D195A">
        <w:rPr>
          <w:rFonts w:ascii="Century" w:hAnsi="Century"/>
          <w:noProof/>
          <w:lang w:eastAsia="en-US"/>
        </w:rPr>
        <w:drawing>
          <wp:inline distT="0" distB="0" distL="0" distR="0" wp14:anchorId="3F75158A" wp14:editId="09C82262">
            <wp:extent cx="5276850" cy="1876425"/>
            <wp:effectExtent l="0" t="0" r="0" b="9525"/>
            <wp:docPr id="283" name="Picture 283" descr="Commen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Comment Class Diagram"/>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6850" cy="1876425"/>
                    </a:xfrm>
                    <a:prstGeom prst="rect">
                      <a:avLst/>
                    </a:prstGeom>
                    <a:noFill/>
                    <a:ln>
                      <a:noFill/>
                    </a:ln>
                  </pic:spPr>
                </pic:pic>
              </a:graphicData>
            </a:graphic>
          </wp:inline>
        </w:drawing>
      </w:r>
    </w:p>
    <w:p w:rsidR="00A514EB" w:rsidRPr="000D195A" w:rsidRDefault="00A514EB" w:rsidP="009467CD">
      <w:pPr>
        <w:pStyle w:val="Figure4-1"/>
        <w:rPr>
          <w:rFonts w:ascii="Century" w:hAnsi="Century"/>
          <w:lang w:val="vi-VN"/>
        </w:rPr>
        <w:pPrChange w:id="799" w:author="Admin" w:date="2016-12-12T18:12:00Z">
          <w:pPr>
            <w:pStyle w:val="Figure4-1"/>
            <w:jc w:val="both"/>
          </w:pPr>
        </w:pPrChange>
      </w:pPr>
      <w:r w:rsidRPr="000D195A">
        <w:rPr>
          <w:rFonts w:ascii="Century" w:hAnsi="Century"/>
        </w:rPr>
        <w:t>Comment Management Class Diagram</w:t>
      </w:r>
    </w:p>
    <w:p w:rsidR="00A514EB" w:rsidRPr="000D195A" w:rsidRDefault="00A514EB" w:rsidP="006B4A50">
      <w:pPr>
        <w:pStyle w:val="Heading5"/>
        <w:jc w:val="both"/>
        <w:rPr>
          <w:rFonts w:ascii="Century" w:hAnsi="Century"/>
          <w:lang w:val="vi-VN"/>
        </w:rPr>
      </w:pPr>
      <w:r w:rsidRPr="000D195A">
        <w:rPr>
          <w:rFonts w:ascii="Century" w:hAnsi="Century"/>
          <w:lang w:val="vi-VN"/>
        </w:rPr>
        <w:t>Sequence diagram</w:t>
      </w:r>
    </w:p>
    <w:p w:rsidR="00A514EB" w:rsidRPr="000D195A" w:rsidRDefault="00A514EB" w:rsidP="006B4A50">
      <w:pPr>
        <w:pStyle w:val="Heading6"/>
        <w:jc w:val="both"/>
        <w:rPr>
          <w:rFonts w:ascii="Century" w:hAnsi="Century"/>
        </w:rPr>
      </w:pPr>
      <w:r w:rsidRPr="000D195A">
        <w:rPr>
          <w:rFonts w:ascii="Century" w:hAnsi="Century"/>
        </w:rPr>
        <w:t>Event Post Comment</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5DDBB582" wp14:editId="50CF2700">
            <wp:extent cx="5276850" cy="1600200"/>
            <wp:effectExtent l="0" t="0" r="0" b="0"/>
            <wp:docPr id="282" name="Picture 282" descr="Creat 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Creat Comment Even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6850" cy="1600200"/>
                    </a:xfrm>
                    <a:prstGeom prst="rect">
                      <a:avLst/>
                    </a:prstGeom>
                    <a:noFill/>
                    <a:ln>
                      <a:noFill/>
                    </a:ln>
                  </pic:spPr>
                </pic:pic>
              </a:graphicData>
            </a:graphic>
          </wp:inline>
        </w:drawing>
      </w:r>
    </w:p>
    <w:p w:rsidR="00A514EB" w:rsidRPr="000D195A" w:rsidRDefault="00A514EB" w:rsidP="009467CD">
      <w:pPr>
        <w:pStyle w:val="Figure4-1"/>
        <w:rPr>
          <w:rFonts w:ascii="Century" w:hAnsi="Century"/>
        </w:rPr>
        <w:pPrChange w:id="800" w:author="Admin" w:date="2016-12-12T18:12:00Z">
          <w:pPr>
            <w:pStyle w:val="Figure4-1"/>
            <w:jc w:val="both"/>
          </w:pPr>
        </w:pPrChange>
      </w:pPr>
      <w:r w:rsidRPr="000D195A">
        <w:rPr>
          <w:rFonts w:ascii="Century" w:hAnsi="Century"/>
        </w:rPr>
        <w:t>Event Post Comment Sequence Diagram</w:t>
      </w:r>
    </w:p>
    <w:p w:rsidR="00A514EB" w:rsidRPr="000D195A" w:rsidRDefault="00A514EB" w:rsidP="006B4A50">
      <w:pPr>
        <w:pStyle w:val="Heading6"/>
        <w:jc w:val="both"/>
        <w:rPr>
          <w:rFonts w:ascii="Century" w:hAnsi="Century"/>
        </w:rPr>
      </w:pPr>
      <w:r w:rsidRPr="000D195A">
        <w:rPr>
          <w:rFonts w:ascii="Century" w:hAnsi="Century"/>
        </w:rPr>
        <w:t>Event Reply Comment</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3617FE9F" wp14:editId="518FE883">
            <wp:extent cx="5267325" cy="1428750"/>
            <wp:effectExtent l="0" t="0" r="9525" b="0"/>
            <wp:docPr id="281" name="Picture 281" descr="Creat Sub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Creat SubComment Even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7325" cy="1428750"/>
                    </a:xfrm>
                    <a:prstGeom prst="rect">
                      <a:avLst/>
                    </a:prstGeom>
                    <a:noFill/>
                    <a:ln>
                      <a:noFill/>
                    </a:ln>
                  </pic:spPr>
                </pic:pic>
              </a:graphicData>
            </a:graphic>
          </wp:inline>
        </w:drawing>
      </w:r>
    </w:p>
    <w:p w:rsidR="00A514EB" w:rsidRPr="000D195A" w:rsidRDefault="00A514EB" w:rsidP="009467CD">
      <w:pPr>
        <w:pStyle w:val="Figure4-1"/>
        <w:rPr>
          <w:rFonts w:ascii="Century" w:hAnsi="Century"/>
        </w:rPr>
        <w:pPrChange w:id="801" w:author="Admin" w:date="2016-12-12T18:12:00Z">
          <w:pPr>
            <w:pStyle w:val="Figure4-1"/>
            <w:jc w:val="both"/>
          </w:pPr>
        </w:pPrChange>
      </w:pPr>
      <w:r w:rsidRPr="000D195A">
        <w:rPr>
          <w:rFonts w:ascii="Century" w:hAnsi="Century"/>
        </w:rPr>
        <w:t>Event Reply Comment</w:t>
      </w:r>
    </w:p>
    <w:p w:rsidR="00A514EB" w:rsidRPr="000D195A" w:rsidRDefault="00A514EB" w:rsidP="006B4A50">
      <w:pPr>
        <w:pStyle w:val="Heading6"/>
        <w:jc w:val="both"/>
        <w:rPr>
          <w:rFonts w:ascii="Century" w:hAnsi="Century"/>
        </w:rPr>
      </w:pPr>
      <w:r w:rsidRPr="000D195A">
        <w:rPr>
          <w:rFonts w:ascii="Century" w:hAnsi="Century"/>
        </w:rPr>
        <w:lastRenderedPageBreak/>
        <w:t>Event Delete Comment</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18D7BFC3" wp14:editId="27E44AF9">
            <wp:extent cx="5276850" cy="1990725"/>
            <wp:effectExtent l="0" t="0" r="0" b="9525"/>
            <wp:docPr id="280" name="Picture 280" descr="Delete 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Delete Comment Even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6850" cy="1990725"/>
                    </a:xfrm>
                    <a:prstGeom prst="rect">
                      <a:avLst/>
                    </a:prstGeom>
                    <a:noFill/>
                    <a:ln>
                      <a:noFill/>
                    </a:ln>
                  </pic:spPr>
                </pic:pic>
              </a:graphicData>
            </a:graphic>
          </wp:inline>
        </w:drawing>
      </w:r>
    </w:p>
    <w:p w:rsidR="00A514EB" w:rsidRPr="000D195A" w:rsidRDefault="00A514EB" w:rsidP="009467CD">
      <w:pPr>
        <w:pStyle w:val="Figure4-1"/>
        <w:rPr>
          <w:rFonts w:ascii="Century" w:hAnsi="Century"/>
        </w:rPr>
        <w:pPrChange w:id="802" w:author="Admin" w:date="2016-12-12T18:12:00Z">
          <w:pPr>
            <w:pStyle w:val="Figure4-1"/>
            <w:jc w:val="both"/>
          </w:pPr>
        </w:pPrChange>
      </w:pPr>
      <w:r w:rsidRPr="000D195A">
        <w:rPr>
          <w:rFonts w:ascii="Century" w:hAnsi="Century"/>
        </w:rPr>
        <w:t>Event Delete Comment Sequence Diagram</w:t>
      </w:r>
    </w:p>
    <w:p w:rsidR="00A514EB" w:rsidRPr="000D195A" w:rsidDel="009467CD" w:rsidRDefault="00A514EB" w:rsidP="006B4A50">
      <w:pPr>
        <w:jc w:val="both"/>
        <w:rPr>
          <w:del w:id="803" w:author="Admin" w:date="2016-12-12T18:12:00Z"/>
          <w:rFonts w:ascii="Century" w:hAnsi="Century"/>
        </w:rPr>
      </w:pPr>
    </w:p>
    <w:p w:rsidR="00A514EB" w:rsidRPr="000D195A" w:rsidDel="009467CD" w:rsidRDefault="00A514EB" w:rsidP="006B4A50">
      <w:pPr>
        <w:jc w:val="both"/>
        <w:rPr>
          <w:del w:id="804" w:author="Admin" w:date="2016-12-12T18:12:00Z"/>
          <w:rFonts w:ascii="Century" w:hAnsi="Century"/>
        </w:rPr>
      </w:pPr>
    </w:p>
    <w:p w:rsidR="00A514EB" w:rsidRPr="000D195A" w:rsidDel="009467CD" w:rsidRDefault="00A514EB" w:rsidP="006B4A50">
      <w:pPr>
        <w:jc w:val="both"/>
        <w:rPr>
          <w:del w:id="805" w:author="Admin" w:date="2016-12-12T18:12:00Z"/>
          <w:rFonts w:ascii="Century" w:hAnsi="Century"/>
          <w:lang w:val="vi-VN"/>
        </w:rPr>
      </w:pPr>
    </w:p>
    <w:p w:rsidR="00A514EB" w:rsidRPr="000D195A" w:rsidDel="009467CD" w:rsidRDefault="00A514EB" w:rsidP="006B4A50">
      <w:pPr>
        <w:jc w:val="both"/>
        <w:rPr>
          <w:del w:id="806" w:author="Admin" w:date="2016-12-12T18:12:00Z"/>
          <w:rFonts w:ascii="Century" w:hAnsi="Century"/>
          <w:lang w:val="vi-VN"/>
        </w:rPr>
      </w:pPr>
    </w:p>
    <w:p w:rsidR="00A514EB" w:rsidRPr="000D195A" w:rsidDel="009467CD" w:rsidRDefault="00A514EB" w:rsidP="006B4A50">
      <w:pPr>
        <w:jc w:val="both"/>
        <w:rPr>
          <w:del w:id="807" w:author="Admin" w:date="2016-12-12T18:12:00Z"/>
          <w:rFonts w:ascii="Century" w:hAnsi="Century"/>
          <w:lang w:val="vi-VN"/>
        </w:rPr>
      </w:pPr>
    </w:p>
    <w:p w:rsidR="00A514EB" w:rsidRPr="009467CD" w:rsidDel="009467CD" w:rsidRDefault="00A514EB" w:rsidP="006B4A50">
      <w:pPr>
        <w:jc w:val="both"/>
        <w:rPr>
          <w:del w:id="808" w:author="Admin" w:date="2016-12-12T18:12:00Z"/>
          <w:rFonts w:ascii="Century" w:hAnsi="Century"/>
          <w:rPrChange w:id="809" w:author="Admin" w:date="2016-12-12T18:12:00Z">
            <w:rPr>
              <w:del w:id="810" w:author="Admin" w:date="2016-12-12T18:12:00Z"/>
              <w:rFonts w:ascii="Century" w:hAnsi="Century"/>
              <w:lang w:val="vi-VN"/>
            </w:rPr>
          </w:rPrChange>
        </w:rPr>
      </w:pPr>
    </w:p>
    <w:p w:rsidR="00A514EB" w:rsidRPr="000D195A" w:rsidDel="009467CD" w:rsidRDefault="00A514EB" w:rsidP="006B4A50">
      <w:pPr>
        <w:pStyle w:val="figurecaption"/>
        <w:numPr>
          <w:ilvl w:val="0"/>
          <w:numId w:val="0"/>
        </w:numPr>
        <w:jc w:val="both"/>
        <w:rPr>
          <w:del w:id="811" w:author="Admin" w:date="2016-12-12T18:12:00Z"/>
          <w:rFonts w:ascii="Century" w:hAnsi="Century"/>
          <w:lang w:val="vi-VN"/>
        </w:rPr>
      </w:pPr>
    </w:p>
    <w:p w:rsidR="00A514EB" w:rsidRPr="009467CD" w:rsidRDefault="00A514EB" w:rsidP="006B4A50">
      <w:pPr>
        <w:pStyle w:val="figurecaption"/>
        <w:numPr>
          <w:ilvl w:val="0"/>
          <w:numId w:val="0"/>
        </w:numPr>
        <w:jc w:val="both"/>
        <w:rPr>
          <w:rFonts w:ascii="Century" w:hAnsi="Century"/>
          <w:rPrChange w:id="812" w:author="Admin" w:date="2016-12-12T18:12:00Z">
            <w:rPr>
              <w:rFonts w:ascii="Century" w:hAnsi="Century"/>
              <w:lang w:val="vi-VN"/>
            </w:rPr>
          </w:rPrChange>
        </w:rPr>
      </w:pPr>
    </w:p>
    <w:p w:rsidR="00A514EB" w:rsidRPr="000D195A" w:rsidRDefault="00A514EB" w:rsidP="006B4A50">
      <w:pPr>
        <w:pStyle w:val="Heading6"/>
        <w:jc w:val="both"/>
        <w:rPr>
          <w:rFonts w:ascii="Century" w:hAnsi="Century"/>
        </w:rPr>
      </w:pPr>
      <w:r w:rsidRPr="000D195A">
        <w:rPr>
          <w:rFonts w:ascii="Century" w:hAnsi="Century"/>
        </w:rPr>
        <w:t>Event Delete Reply Comment</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7C1CEF98" wp14:editId="7D20A2CF">
            <wp:extent cx="5276850" cy="1990725"/>
            <wp:effectExtent l="0" t="0" r="0" b="9525"/>
            <wp:docPr id="279" name="Picture 279" descr="Delete Sub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Delete SubComment Even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6850" cy="1990725"/>
                    </a:xfrm>
                    <a:prstGeom prst="rect">
                      <a:avLst/>
                    </a:prstGeom>
                    <a:noFill/>
                    <a:ln>
                      <a:noFill/>
                    </a:ln>
                  </pic:spPr>
                </pic:pic>
              </a:graphicData>
            </a:graphic>
          </wp:inline>
        </w:drawing>
      </w:r>
    </w:p>
    <w:p w:rsidR="00A514EB" w:rsidRPr="000D195A" w:rsidRDefault="00A514EB" w:rsidP="009467CD">
      <w:pPr>
        <w:pStyle w:val="Figure4-1"/>
        <w:rPr>
          <w:rFonts w:ascii="Century" w:hAnsi="Century"/>
        </w:rPr>
        <w:pPrChange w:id="813" w:author="Admin" w:date="2016-12-12T18:12:00Z">
          <w:pPr>
            <w:pStyle w:val="Figure4-1"/>
            <w:jc w:val="both"/>
          </w:pPr>
        </w:pPrChange>
      </w:pPr>
      <w:r w:rsidRPr="000D195A">
        <w:rPr>
          <w:rFonts w:ascii="Century" w:hAnsi="Century"/>
        </w:rPr>
        <w:t>Event Delete Reply Comment</w:t>
      </w:r>
    </w:p>
    <w:p w:rsidR="00A514EB" w:rsidRPr="000D195A" w:rsidRDefault="00A514EB" w:rsidP="006B4A50">
      <w:pPr>
        <w:pStyle w:val="Heading6"/>
        <w:jc w:val="both"/>
        <w:rPr>
          <w:rFonts w:ascii="Century" w:hAnsi="Century"/>
        </w:rPr>
      </w:pPr>
      <w:r w:rsidRPr="000D195A">
        <w:rPr>
          <w:rFonts w:ascii="Century" w:hAnsi="Century"/>
        </w:rPr>
        <w:t>Thread Post Comment</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6812E47F" wp14:editId="37D4BB5F">
            <wp:extent cx="5276850" cy="1600200"/>
            <wp:effectExtent l="0" t="0" r="0" b="0"/>
            <wp:docPr id="278" name="Picture 278" descr="Creat 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Creat Comment Threa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6850" cy="1600200"/>
                    </a:xfrm>
                    <a:prstGeom prst="rect">
                      <a:avLst/>
                    </a:prstGeom>
                    <a:noFill/>
                    <a:ln>
                      <a:noFill/>
                    </a:ln>
                  </pic:spPr>
                </pic:pic>
              </a:graphicData>
            </a:graphic>
          </wp:inline>
        </w:drawing>
      </w:r>
    </w:p>
    <w:p w:rsidR="00A514EB" w:rsidRPr="000D195A" w:rsidRDefault="00A514EB" w:rsidP="009467CD">
      <w:pPr>
        <w:pStyle w:val="Figure4-1"/>
        <w:rPr>
          <w:rFonts w:ascii="Century" w:hAnsi="Century"/>
        </w:rPr>
        <w:pPrChange w:id="814" w:author="Admin" w:date="2016-12-12T18:13:00Z">
          <w:pPr>
            <w:pStyle w:val="Figure4-1"/>
            <w:jc w:val="both"/>
          </w:pPr>
        </w:pPrChange>
      </w:pPr>
      <w:r w:rsidRPr="000D195A">
        <w:rPr>
          <w:rFonts w:ascii="Century" w:hAnsi="Century"/>
        </w:rPr>
        <w:t>Thread Post Comment Sequence Diagram</w:t>
      </w:r>
    </w:p>
    <w:p w:rsidR="00A514EB" w:rsidRPr="000D195A" w:rsidRDefault="00A514EB" w:rsidP="006B4A50">
      <w:pPr>
        <w:pStyle w:val="Heading6"/>
        <w:jc w:val="both"/>
        <w:rPr>
          <w:rFonts w:ascii="Century" w:hAnsi="Century"/>
        </w:rPr>
      </w:pPr>
      <w:r w:rsidRPr="000D195A">
        <w:rPr>
          <w:rFonts w:ascii="Century" w:hAnsi="Century"/>
        </w:rPr>
        <w:lastRenderedPageBreak/>
        <w:t>Thread Reply Comment</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7725002D" wp14:editId="6184C84A">
            <wp:extent cx="5267325" cy="1457325"/>
            <wp:effectExtent l="0" t="0" r="9525" b="9525"/>
            <wp:docPr id="277" name="Picture 277" descr="Creat Sub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Creat SubComment Threa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7325" cy="1457325"/>
                    </a:xfrm>
                    <a:prstGeom prst="rect">
                      <a:avLst/>
                    </a:prstGeom>
                    <a:noFill/>
                    <a:ln>
                      <a:noFill/>
                    </a:ln>
                  </pic:spPr>
                </pic:pic>
              </a:graphicData>
            </a:graphic>
          </wp:inline>
        </w:drawing>
      </w:r>
    </w:p>
    <w:p w:rsidR="00A514EB" w:rsidRPr="000D195A" w:rsidRDefault="00A514EB" w:rsidP="009467CD">
      <w:pPr>
        <w:pStyle w:val="Figure4-1"/>
        <w:rPr>
          <w:rFonts w:ascii="Century" w:hAnsi="Century"/>
        </w:rPr>
        <w:pPrChange w:id="815" w:author="Admin" w:date="2016-12-12T18:13:00Z">
          <w:pPr>
            <w:pStyle w:val="Figure4-1"/>
            <w:jc w:val="both"/>
          </w:pPr>
        </w:pPrChange>
      </w:pPr>
      <w:r w:rsidRPr="000D195A">
        <w:rPr>
          <w:rFonts w:ascii="Century" w:hAnsi="Century"/>
        </w:rPr>
        <w:t>Thread Reply Comment Sequence Diagram</w:t>
      </w:r>
    </w:p>
    <w:p w:rsidR="00A514EB" w:rsidRPr="000D195A" w:rsidRDefault="00A514EB" w:rsidP="006B4A50">
      <w:pPr>
        <w:pStyle w:val="Heading6"/>
        <w:jc w:val="both"/>
        <w:rPr>
          <w:rFonts w:ascii="Century" w:hAnsi="Century"/>
        </w:rPr>
      </w:pPr>
      <w:r w:rsidRPr="000D195A">
        <w:rPr>
          <w:rFonts w:ascii="Century" w:hAnsi="Century"/>
        </w:rPr>
        <w:t>Thread Delete Comment</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3E04A828" wp14:editId="53B3E83D">
            <wp:extent cx="5276850" cy="2028825"/>
            <wp:effectExtent l="0" t="0" r="0" b="9525"/>
            <wp:docPr id="276" name="Picture 276" descr="Delete 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Delete Comment Threa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6850" cy="2028825"/>
                    </a:xfrm>
                    <a:prstGeom prst="rect">
                      <a:avLst/>
                    </a:prstGeom>
                    <a:noFill/>
                    <a:ln>
                      <a:noFill/>
                    </a:ln>
                  </pic:spPr>
                </pic:pic>
              </a:graphicData>
            </a:graphic>
          </wp:inline>
        </w:drawing>
      </w:r>
    </w:p>
    <w:p w:rsidR="00A514EB" w:rsidRPr="000D195A" w:rsidRDefault="00A514EB" w:rsidP="009467CD">
      <w:pPr>
        <w:pStyle w:val="Figure4-1"/>
        <w:rPr>
          <w:rFonts w:ascii="Century" w:hAnsi="Century"/>
        </w:rPr>
        <w:pPrChange w:id="816" w:author="Admin" w:date="2016-12-12T18:13:00Z">
          <w:pPr>
            <w:pStyle w:val="Figure4-1"/>
            <w:jc w:val="both"/>
          </w:pPr>
        </w:pPrChange>
      </w:pPr>
      <w:r w:rsidRPr="000D195A">
        <w:rPr>
          <w:rFonts w:ascii="Century" w:hAnsi="Century"/>
        </w:rPr>
        <w:t>Thread Delete Comment Sequence Diagram</w:t>
      </w:r>
    </w:p>
    <w:p w:rsidR="00A514EB" w:rsidRPr="000D195A" w:rsidRDefault="00A514EB" w:rsidP="006B4A50">
      <w:pPr>
        <w:pStyle w:val="Heading6"/>
        <w:jc w:val="both"/>
        <w:rPr>
          <w:rFonts w:ascii="Century" w:hAnsi="Century"/>
        </w:rPr>
      </w:pPr>
      <w:r w:rsidRPr="000D195A">
        <w:rPr>
          <w:rFonts w:ascii="Century" w:hAnsi="Century"/>
        </w:rPr>
        <w:t>Thread Delete Reply Comment</w:t>
      </w:r>
    </w:p>
    <w:p w:rsidR="00A514EB" w:rsidRPr="000D195A" w:rsidRDefault="00A514EB" w:rsidP="006B4A50">
      <w:pPr>
        <w:jc w:val="both"/>
        <w:rPr>
          <w:rFonts w:ascii="Century" w:hAnsi="Century"/>
        </w:rPr>
      </w:pPr>
      <w:r w:rsidRPr="000D195A">
        <w:rPr>
          <w:rFonts w:ascii="Century" w:hAnsi="Century"/>
          <w:noProof/>
          <w:lang w:eastAsia="en-US"/>
        </w:rPr>
        <w:drawing>
          <wp:inline distT="0" distB="0" distL="0" distR="0" wp14:anchorId="37E1409B" wp14:editId="577848FB">
            <wp:extent cx="5267325" cy="1952625"/>
            <wp:effectExtent l="0" t="0" r="9525" b="9525"/>
            <wp:docPr id="275" name="Picture 275" descr="Delete Sub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Delete SubComment Threa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7325" cy="1952625"/>
                    </a:xfrm>
                    <a:prstGeom prst="rect">
                      <a:avLst/>
                    </a:prstGeom>
                    <a:noFill/>
                    <a:ln>
                      <a:noFill/>
                    </a:ln>
                  </pic:spPr>
                </pic:pic>
              </a:graphicData>
            </a:graphic>
          </wp:inline>
        </w:drawing>
      </w:r>
    </w:p>
    <w:p w:rsidR="00A514EB" w:rsidRPr="000D195A" w:rsidRDefault="00A514EB" w:rsidP="009467CD">
      <w:pPr>
        <w:pStyle w:val="Figure4-1"/>
        <w:rPr>
          <w:rFonts w:ascii="Century" w:hAnsi="Century"/>
        </w:rPr>
        <w:pPrChange w:id="817" w:author="Admin" w:date="2016-12-12T18:13:00Z">
          <w:pPr>
            <w:pStyle w:val="Figure4-1"/>
            <w:jc w:val="both"/>
          </w:pPr>
        </w:pPrChange>
      </w:pPr>
      <w:r w:rsidRPr="000D195A">
        <w:rPr>
          <w:rFonts w:ascii="Century" w:hAnsi="Century"/>
        </w:rPr>
        <w:t>Thread Delete Reply Comment Sequence Diagram</w:t>
      </w:r>
    </w:p>
    <w:p w:rsidR="00A514EB" w:rsidRPr="000D195A" w:rsidRDefault="00A514EB" w:rsidP="006B4A50">
      <w:pPr>
        <w:pStyle w:val="Heading2"/>
        <w:jc w:val="both"/>
        <w:rPr>
          <w:rFonts w:ascii="Century" w:hAnsi="Century"/>
        </w:rPr>
      </w:pPr>
      <w:bookmarkStart w:id="818" w:name="_Toc469404453"/>
      <w:r w:rsidRPr="000D195A">
        <w:rPr>
          <w:rFonts w:ascii="Century" w:hAnsi="Century"/>
        </w:rPr>
        <w:lastRenderedPageBreak/>
        <w:t>Data design</w:t>
      </w:r>
      <w:bookmarkEnd w:id="818"/>
    </w:p>
    <w:p w:rsidR="00A514EB" w:rsidRPr="000D195A" w:rsidRDefault="00A514EB" w:rsidP="006B4A50">
      <w:pPr>
        <w:pStyle w:val="Heading3"/>
        <w:jc w:val="both"/>
        <w:rPr>
          <w:rFonts w:ascii="Century" w:hAnsi="Century"/>
        </w:rPr>
      </w:pPr>
      <w:bookmarkStart w:id="819" w:name="_Toc427824175"/>
      <w:bookmarkStart w:id="820" w:name="_Toc468828836"/>
      <w:bookmarkStart w:id="821" w:name="_Toc469404454"/>
      <w:r w:rsidRPr="000D195A">
        <w:rPr>
          <w:rFonts w:ascii="Century" w:hAnsi="Century"/>
        </w:rPr>
        <w:t>Table Diagram</w:t>
      </w:r>
      <w:bookmarkEnd w:id="819"/>
      <w:bookmarkEnd w:id="820"/>
      <w:bookmarkEnd w:id="821"/>
    </w:p>
    <w:p w:rsidR="00A514EB" w:rsidRPr="000D195A" w:rsidRDefault="00A514EB" w:rsidP="006B4A50">
      <w:pPr>
        <w:tabs>
          <w:tab w:val="left" w:pos="6030"/>
        </w:tabs>
        <w:jc w:val="both"/>
        <w:rPr>
          <w:rFonts w:ascii="Century" w:hAnsi="Century"/>
        </w:rPr>
      </w:pPr>
      <w:r w:rsidRPr="000D195A">
        <w:rPr>
          <w:rFonts w:ascii="Century" w:hAnsi="Century"/>
          <w:noProof/>
          <w:lang w:eastAsia="en-US"/>
        </w:rPr>
        <w:drawing>
          <wp:inline distT="0" distB="0" distL="0" distR="0" wp14:anchorId="3C94BABF" wp14:editId="30CD0B01">
            <wp:extent cx="5486400" cy="5661826"/>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5661826"/>
                    </a:xfrm>
                    <a:prstGeom prst="rect">
                      <a:avLst/>
                    </a:prstGeom>
                    <a:noFill/>
                    <a:ln>
                      <a:noFill/>
                    </a:ln>
                  </pic:spPr>
                </pic:pic>
              </a:graphicData>
            </a:graphic>
          </wp:inline>
        </w:drawing>
      </w:r>
    </w:p>
    <w:p w:rsidR="00A514EB" w:rsidRPr="000D195A" w:rsidRDefault="00A514EB" w:rsidP="006B4A50">
      <w:pPr>
        <w:jc w:val="both"/>
        <w:rPr>
          <w:rFonts w:ascii="Century" w:hAnsi="Century"/>
        </w:rPr>
      </w:pPr>
    </w:p>
    <w:p w:rsidR="00A514EB" w:rsidDel="009467CD" w:rsidRDefault="00A514EB" w:rsidP="009467CD">
      <w:pPr>
        <w:pStyle w:val="Figure4-1"/>
        <w:rPr>
          <w:del w:id="822" w:author="Admin" w:date="2016-12-12T18:13:00Z"/>
          <w:rFonts w:ascii="Century" w:hAnsi="Century"/>
        </w:rPr>
        <w:pPrChange w:id="823" w:author="Admin" w:date="2016-12-12T18:13:00Z">
          <w:pPr>
            <w:pStyle w:val="Figure4-1"/>
            <w:jc w:val="both"/>
          </w:pPr>
        </w:pPrChange>
      </w:pPr>
      <w:r w:rsidRPr="000D195A">
        <w:rPr>
          <w:rFonts w:ascii="Century" w:hAnsi="Century"/>
        </w:rPr>
        <w:t>Table Diagram</w:t>
      </w:r>
    </w:p>
    <w:p w:rsidR="00DA3C12" w:rsidRPr="009467CD" w:rsidDel="009467CD" w:rsidRDefault="00DA3C12" w:rsidP="006B4A50">
      <w:pPr>
        <w:pStyle w:val="Figure4-1"/>
        <w:numPr>
          <w:ilvl w:val="0"/>
          <w:numId w:val="0"/>
        </w:numPr>
        <w:jc w:val="both"/>
        <w:rPr>
          <w:del w:id="824" w:author="Admin" w:date="2016-12-12T18:13:00Z"/>
          <w:rFonts w:ascii="Century" w:hAnsi="Century"/>
          <w:rPrChange w:id="825" w:author="Admin" w:date="2016-12-12T18:13:00Z">
            <w:rPr>
              <w:del w:id="826" w:author="Admin" w:date="2016-12-12T18:13:00Z"/>
              <w:rFonts w:ascii="Century" w:hAnsi="Century"/>
            </w:rPr>
          </w:rPrChange>
        </w:rPr>
        <w:pPrChange w:id="827" w:author="Admin" w:date="2016-12-12T18:13:00Z">
          <w:pPr>
            <w:pStyle w:val="Figure4-1"/>
            <w:numPr>
              <w:numId w:val="0"/>
            </w:numPr>
            <w:jc w:val="both"/>
          </w:pPr>
        </w:pPrChange>
      </w:pPr>
    </w:p>
    <w:p w:rsidR="00DA3C12" w:rsidDel="009467CD" w:rsidRDefault="00DA3C12" w:rsidP="006B4A50">
      <w:pPr>
        <w:pStyle w:val="Figure4-1"/>
        <w:numPr>
          <w:ilvl w:val="0"/>
          <w:numId w:val="0"/>
        </w:numPr>
        <w:jc w:val="both"/>
        <w:rPr>
          <w:del w:id="828" w:author="Admin" w:date="2016-12-12T18:13:00Z"/>
          <w:rFonts w:ascii="Century" w:hAnsi="Century"/>
        </w:rPr>
      </w:pPr>
    </w:p>
    <w:p w:rsidR="00DA3C12" w:rsidDel="009467CD" w:rsidRDefault="00DA3C12" w:rsidP="009467CD">
      <w:pPr>
        <w:pStyle w:val="Figure4-1"/>
        <w:rPr>
          <w:del w:id="829" w:author="Admin" w:date="2016-12-12T18:13:00Z"/>
          <w:rFonts w:ascii="Century" w:hAnsi="Century"/>
        </w:rPr>
        <w:pPrChange w:id="830" w:author="Admin" w:date="2016-12-12T18:13:00Z">
          <w:pPr>
            <w:pStyle w:val="Figure4-1"/>
            <w:numPr>
              <w:numId w:val="0"/>
            </w:numPr>
            <w:jc w:val="both"/>
          </w:pPr>
        </w:pPrChange>
      </w:pPr>
    </w:p>
    <w:p w:rsidR="00DA3C12" w:rsidRPr="009467CD" w:rsidRDefault="00DA3C12" w:rsidP="009467CD">
      <w:pPr>
        <w:pStyle w:val="Figure4-1"/>
        <w:rPr>
          <w:rFonts w:ascii="Century" w:hAnsi="Century"/>
          <w:rPrChange w:id="831" w:author="Admin" w:date="2016-12-12T18:13:00Z">
            <w:rPr>
              <w:rFonts w:ascii="Century" w:hAnsi="Century"/>
            </w:rPr>
          </w:rPrChange>
        </w:rPr>
        <w:pPrChange w:id="832" w:author="Admin" w:date="2016-12-12T18:13:00Z">
          <w:pPr>
            <w:pStyle w:val="Figure4-1"/>
            <w:numPr>
              <w:numId w:val="0"/>
            </w:numPr>
            <w:jc w:val="both"/>
          </w:pPr>
        </w:pPrChange>
      </w:pPr>
    </w:p>
    <w:p w:rsidR="00A514EB" w:rsidRPr="000D195A" w:rsidRDefault="00A514EB" w:rsidP="006B4A50">
      <w:pPr>
        <w:pStyle w:val="Heading4"/>
        <w:jc w:val="both"/>
        <w:rPr>
          <w:rFonts w:ascii="Century" w:hAnsi="Century"/>
        </w:rPr>
      </w:pPr>
      <w:bookmarkStart w:id="833" w:name="_Toc468828837"/>
      <w:r w:rsidRPr="000D195A">
        <w:rPr>
          <w:rFonts w:ascii="Century" w:hAnsi="Century"/>
        </w:rPr>
        <w:t>User table</w:t>
      </w:r>
      <w:bookmarkEnd w:id="833"/>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387"/>
      </w:tblGrid>
      <w:tr w:rsidR="00A514EB" w:rsidRPr="000D195A" w:rsidTr="00A514EB">
        <w:trPr>
          <w:jc w:val="center"/>
        </w:trPr>
        <w:tc>
          <w:tcPr>
            <w:tcW w:w="567" w:type="dxa"/>
            <w:shd w:val="clear" w:color="auto" w:fill="92D050"/>
          </w:tcPr>
          <w:p w:rsidR="00A514EB" w:rsidRPr="000D195A" w:rsidRDefault="00A514EB" w:rsidP="006B4A50">
            <w:pPr>
              <w:pStyle w:val="NormalIndent"/>
              <w:jc w:val="both"/>
            </w:pPr>
            <w:r w:rsidRPr="000D195A">
              <w:t>No</w:t>
            </w:r>
          </w:p>
        </w:tc>
        <w:tc>
          <w:tcPr>
            <w:tcW w:w="1701" w:type="dxa"/>
            <w:shd w:val="clear" w:color="auto" w:fill="92D050"/>
          </w:tcPr>
          <w:p w:rsidR="00A514EB" w:rsidRPr="000D195A" w:rsidRDefault="00A514EB" w:rsidP="006B4A50">
            <w:pPr>
              <w:pStyle w:val="NormalIndent"/>
              <w:jc w:val="both"/>
            </w:pPr>
            <w:r w:rsidRPr="000D195A">
              <w:t>Field Name</w:t>
            </w:r>
          </w:p>
        </w:tc>
        <w:tc>
          <w:tcPr>
            <w:tcW w:w="1129" w:type="dxa"/>
            <w:shd w:val="clear" w:color="auto" w:fill="92D050"/>
          </w:tcPr>
          <w:p w:rsidR="00A514EB" w:rsidRPr="000D195A" w:rsidRDefault="00A514EB" w:rsidP="006B4A50">
            <w:pPr>
              <w:pStyle w:val="NormalIndent"/>
              <w:jc w:val="both"/>
            </w:pPr>
            <w:r w:rsidRPr="000D195A">
              <w:t>Type</w:t>
            </w:r>
          </w:p>
        </w:tc>
        <w:tc>
          <w:tcPr>
            <w:tcW w:w="851" w:type="dxa"/>
            <w:shd w:val="clear" w:color="auto" w:fill="92D050"/>
          </w:tcPr>
          <w:p w:rsidR="00A514EB" w:rsidRPr="000D195A" w:rsidRDefault="00A514EB" w:rsidP="006B4A50">
            <w:pPr>
              <w:pStyle w:val="NormalIndent"/>
              <w:jc w:val="both"/>
            </w:pPr>
            <w:r w:rsidRPr="000D195A">
              <w:t>Allow Null</w:t>
            </w:r>
          </w:p>
        </w:tc>
        <w:tc>
          <w:tcPr>
            <w:tcW w:w="4387" w:type="dxa"/>
            <w:shd w:val="clear" w:color="auto" w:fill="92D050"/>
          </w:tcPr>
          <w:p w:rsidR="00A514EB" w:rsidRPr="000D195A" w:rsidRDefault="00A514EB" w:rsidP="006B4A50">
            <w:pPr>
              <w:pStyle w:val="NormalIndent"/>
              <w:jc w:val="both"/>
            </w:pPr>
            <w:r w:rsidRPr="000D195A">
              <w:t>Description</w:t>
            </w:r>
          </w:p>
        </w:tc>
      </w:tr>
      <w:tr w:rsidR="00A514EB" w:rsidRPr="000D195A" w:rsidTr="00A514EB">
        <w:trPr>
          <w:jc w:val="center"/>
        </w:trPr>
        <w:tc>
          <w:tcPr>
            <w:tcW w:w="567" w:type="dxa"/>
          </w:tcPr>
          <w:p w:rsidR="00A514EB" w:rsidRPr="000D195A" w:rsidRDefault="00A514EB" w:rsidP="006B4A50">
            <w:pPr>
              <w:pStyle w:val="comment"/>
              <w:numPr>
                <w:ilvl w:val="0"/>
                <w:numId w:val="88"/>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UserID</w:t>
            </w:r>
          </w:p>
        </w:tc>
        <w:tc>
          <w:tcPr>
            <w:tcW w:w="1129" w:type="dxa"/>
          </w:tcPr>
          <w:p w:rsidR="00A514EB" w:rsidRPr="000D195A" w:rsidRDefault="00A514EB" w:rsidP="006B4A50">
            <w:pPr>
              <w:pStyle w:val="NormalIndent"/>
              <w:jc w:val="both"/>
            </w:pPr>
            <w:r w:rsidRPr="000D195A">
              <w:t>int</w:t>
            </w:r>
          </w:p>
        </w:tc>
        <w:tc>
          <w:tcPr>
            <w:tcW w:w="851" w:type="dxa"/>
          </w:tcPr>
          <w:p w:rsidR="00A514EB" w:rsidRPr="000D195A" w:rsidRDefault="00A514EB" w:rsidP="006B4A50">
            <w:pPr>
              <w:pStyle w:val="NormalIndent"/>
              <w:jc w:val="both"/>
            </w:pPr>
            <w:r w:rsidRPr="000D195A">
              <w:t>No</w:t>
            </w:r>
          </w:p>
        </w:tc>
        <w:tc>
          <w:tcPr>
            <w:tcW w:w="4387" w:type="dxa"/>
          </w:tcPr>
          <w:p w:rsidR="00A514EB" w:rsidRPr="000D195A" w:rsidRDefault="00A514EB" w:rsidP="006B4A50">
            <w:pPr>
              <w:pStyle w:val="NormalIndent"/>
              <w:jc w:val="both"/>
            </w:pPr>
            <w:r w:rsidRPr="000D195A">
              <w:t>User’s ID</w:t>
            </w:r>
          </w:p>
        </w:tc>
      </w:tr>
      <w:tr w:rsidR="00A514EB" w:rsidRPr="000D195A" w:rsidTr="00A514EB">
        <w:trPr>
          <w:jc w:val="center"/>
        </w:trPr>
        <w:tc>
          <w:tcPr>
            <w:tcW w:w="567" w:type="dxa"/>
          </w:tcPr>
          <w:p w:rsidR="00A514EB" w:rsidRPr="000D195A" w:rsidRDefault="00A514EB" w:rsidP="006B4A50">
            <w:pPr>
              <w:pStyle w:val="comment"/>
              <w:numPr>
                <w:ilvl w:val="0"/>
                <w:numId w:val="88"/>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UserName</w:t>
            </w:r>
          </w:p>
        </w:tc>
        <w:tc>
          <w:tcPr>
            <w:tcW w:w="1129" w:type="dxa"/>
          </w:tcPr>
          <w:p w:rsidR="00A514EB" w:rsidRPr="000D195A" w:rsidRDefault="00A514EB" w:rsidP="006B4A50">
            <w:pPr>
              <w:pStyle w:val="NormalIndent"/>
              <w:jc w:val="both"/>
            </w:pPr>
            <w:r w:rsidRPr="000D195A">
              <w:t>String</w:t>
            </w:r>
          </w:p>
        </w:tc>
        <w:tc>
          <w:tcPr>
            <w:tcW w:w="851" w:type="dxa"/>
          </w:tcPr>
          <w:p w:rsidR="00A514EB" w:rsidRPr="000D195A" w:rsidRDefault="00A514EB" w:rsidP="006B4A50">
            <w:pPr>
              <w:pStyle w:val="NormalIndent"/>
              <w:jc w:val="both"/>
            </w:pPr>
            <w:r w:rsidRPr="000D195A">
              <w:t>No</w:t>
            </w:r>
          </w:p>
        </w:tc>
        <w:tc>
          <w:tcPr>
            <w:tcW w:w="4387" w:type="dxa"/>
          </w:tcPr>
          <w:p w:rsidR="00A514EB" w:rsidRPr="000D195A" w:rsidRDefault="00A514EB" w:rsidP="006B4A50">
            <w:pPr>
              <w:pStyle w:val="NormalIndent"/>
              <w:jc w:val="both"/>
            </w:pPr>
            <w:r w:rsidRPr="000D195A">
              <w:t>User’s name</w:t>
            </w:r>
          </w:p>
        </w:tc>
      </w:tr>
      <w:tr w:rsidR="00A514EB" w:rsidRPr="000D195A" w:rsidTr="00A514EB">
        <w:trPr>
          <w:jc w:val="center"/>
        </w:trPr>
        <w:tc>
          <w:tcPr>
            <w:tcW w:w="567" w:type="dxa"/>
          </w:tcPr>
          <w:p w:rsidR="00A514EB" w:rsidRPr="000D195A" w:rsidRDefault="00A514EB" w:rsidP="006B4A50">
            <w:pPr>
              <w:pStyle w:val="comment"/>
              <w:numPr>
                <w:ilvl w:val="0"/>
                <w:numId w:val="88"/>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UserPassword</w:t>
            </w:r>
          </w:p>
        </w:tc>
        <w:tc>
          <w:tcPr>
            <w:tcW w:w="1129" w:type="dxa"/>
          </w:tcPr>
          <w:p w:rsidR="00A514EB" w:rsidRPr="000D195A" w:rsidRDefault="00A514EB" w:rsidP="006B4A50">
            <w:pPr>
              <w:pStyle w:val="NormalIndent"/>
              <w:jc w:val="both"/>
            </w:pPr>
            <w:r w:rsidRPr="000D195A">
              <w:t>String</w:t>
            </w:r>
          </w:p>
        </w:tc>
        <w:tc>
          <w:tcPr>
            <w:tcW w:w="851" w:type="dxa"/>
          </w:tcPr>
          <w:p w:rsidR="00A514EB" w:rsidRPr="000D195A" w:rsidRDefault="00A514EB" w:rsidP="006B4A50">
            <w:pPr>
              <w:pStyle w:val="NormalIndent"/>
              <w:jc w:val="both"/>
            </w:pPr>
            <w:r w:rsidRPr="000D195A">
              <w:t>No</w:t>
            </w:r>
          </w:p>
        </w:tc>
        <w:tc>
          <w:tcPr>
            <w:tcW w:w="4387" w:type="dxa"/>
          </w:tcPr>
          <w:p w:rsidR="00A514EB" w:rsidRPr="000D195A" w:rsidRDefault="00A514EB" w:rsidP="006B4A50">
            <w:pPr>
              <w:pStyle w:val="NormalIndent"/>
              <w:jc w:val="both"/>
            </w:pPr>
            <w:r w:rsidRPr="000D195A">
              <w:t>User’s password</w:t>
            </w:r>
          </w:p>
        </w:tc>
      </w:tr>
      <w:tr w:rsidR="00A514EB" w:rsidRPr="000D195A" w:rsidTr="00A514EB">
        <w:trPr>
          <w:trHeight w:val="407"/>
          <w:jc w:val="center"/>
        </w:trPr>
        <w:tc>
          <w:tcPr>
            <w:tcW w:w="567" w:type="dxa"/>
          </w:tcPr>
          <w:p w:rsidR="00A514EB" w:rsidRPr="000D195A" w:rsidRDefault="00A514EB" w:rsidP="006B4A50">
            <w:pPr>
              <w:pStyle w:val="comment"/>
              <w:numPr>
                <w:ilvl w:val="0"/>
                <w:numId w:val="88"/>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IsActive</w:t>
            </w:r>
          </w:p>
        </w:tc>
        <w:tc>
          <w:tcPr>
            <w:tcW w:w="1129" w:type="dxa"/>
          </w:tcPr>
          <w:p w:rsidR="00A514EB" w:rsidRPr="000D195A" w:rsidRDefault="00A514EB" w:rsidP="006B4A50">
            <w:pPr>
              <w:pStyle w:val="NormalIndent"/>
              <w:jc w:val="both"/>
            </w:pPr>
            <w:r w:rsidRPr="000D195A">
              <w:t>bool</w:t>
            </w:r>
          </w:p>
        </w:tc>
        <w:tc>
          <w:tcPr>
            <w:tcW w:w="851" w:type="dxa"/>
          </w:tcPr>
          <w:p w:rsidR="00A514EB" w:rsidRPr="000D195A" w:rsidRDefault="00A514EB" w:rsidP="006B4A50">
            <w:pPr>
              <w:pStyle w:val="NormalIndent"/>
              <w:jc w:val="both"/>
            </w:pPr>
          </w:p>
        </w:tc>
        <w:tc>
          <w:tcPr>
            <w:tcW w:w="4387" w:type="dxa"/>
          </w:tcPr>
          <w:p w:rsidR="00A514EB" w:rsidRPr="000D195A" w:rsidRDefault="00A514EB" w:rsidP="006B4A50">
            <w:pPr>
              <w:pStyle w:val="NormalIndent"/>
              <w:jc w:val="both"/>
            </w:pPr>
            <w:r w:rsidRPr="000D195A">
              <w:t>User’s active status (inactive, active)</w:t>
            </w:r>
          </w:p>
        </w:tc>
      </w:tr>
      <w:tr w:rsidR="00A514EB" w:rsidRPr="000D195A" w:rsidTr="00A514EB">
        <w:trPr>
          <w:jc w:val="center"/>
        </w:trPr>
        <w:tc>
          <w:tcPr>
            <w:tcW w:w="567" w:type="dxa"/>
          </w:tcPr>
          <w:p w:rsidR="00A514EB" w:rsidRPr="000D195A" w:rsidRDefault="00A514EB" w:rsidP="006B4A50">
            <w:pPr>
              <w:pStyle w:val="comment"/>
              <w:numPr>
                <w:ilvl w:val="0"/>
                <w:numId w:val="88"/>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CreatedDate</w:t>
            </w:r>
          </w:p>
        </w:tc>
        <w:tc>
          <w:tcPr>
            <w:tcW w:w="1129" w:type="dxa"/>
          </w:tcPr>
          <w:p w:rsidR="00A514EB" w:rsidRPr="000D195A" w:rsidRDefault="00A514EB" w:rsidP="006B4A50">
            <w:pPr>
              <w:pStyle w:val="NormalIndent"/>
              <w:jc w:val="both"/>
            </w:pPr>
            <w:r w:rsidRPr="000D195A">
              <w:t>Datetime</w:t>
            </w:r>
          </w:p>
        </w:tc>
        <w:tc>
          <w:tcPr>
            <w:tcW w:w="851" w:type="dxa"/>
          </w:tcPr>
          <w:p w:rsidR="00A514EB" w:rsidRPr="000D195A" w:rsidRDefault="00A514EB" w:rsidP="006B4A50">
            <w:pPr>
              <w:pStyle w:val="NormalIndent"/>
              <w:jc w:val="both"/>
            </w:pPr>
          </w:p>
        </w:tc>
        <w:tc>
          <w:tcPr>
            <w:tcW w:w="4387" w:type="dxa"/>
          </w:tcPr>
          <w:p w:rsidR="00A514EB" w:rsidRPr="000D195A" w:rsidRDefault="00A514EB" w:rsidP="006B4A50">
            <w:pPr>
              <w:pStyle w:val="NormalIndent"/>
              <w:jc w:val="both"/>
            </w:pPr>
            <w:r w:rsidRPr="000D195A">
              <w:t>User’s created date</w:t>
            </w:r>
          </w:p>
        </w:tc>
      </w:tr>
      <w:tr w:rsidR="00A514EB" w:rsidRPr="000D195A" w:rsidTr="00A514EB">
        <w:trPr>
          <w:jc w:val="center"/>
        </w:trPr>
        <w:tc>
          <w:tcPr>
            <w:tcW w:w="567" w:type="dxa"/>
          </w:tcPr>
          <w:p w:rsidR="00A514EB" w:rsidRPr="000D195A" w:rsidRDefault="00A514EB" w:rsidP="006B4A50">
            <w:pPr>
              <w:pStyle w:val="comment"/>
              <w:numPr>
                <w:ilvl w:val="0"/>
                <w:numId w:val="88"/>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LoginType</w:t>
            </w:r>
          </w:p>
        </w:tc>
        <w:tc>
          <w:tcPr>
            <w:tcW w:w="1129" w:type="dxa"/>
          </w:tcPr>
          <w:p w:rsidR="00A514EB" w:rsidRPr="000D195A" w:rsidRDefault="00A514EB" w:rsidP="006B4A50">
            <w:pPr>
              <w:pStyle w:val="NormalIndent"/>
              <w:jc w:val="both"/>
            </w:pPr>
            <w:r w:rsidRPr="000D195A">
              <w:t>String</w:t>
            </w:r>
          </w:p>
        </w:tc>
        <w:tc>
          <w:tcPr>
            <w:tcW w:w="851" w:type="dxa"/>
          </w:tcPr>
          <w:p w:rsidR="00A514EB" w:rsidRPr="000D195A" w:rsidRDefault="00A514EB" w:rsidP="006B4A50">
            <w:pPr>
              <w:pStyle w:val="NormalIndent"/>
              <w:jc w:val="both"/>
            </w:pPr>
          </w:p>
        </w:tc>
        <w:tc>
          <w:tcPr>
            <w:tcW w:w="4387" w:type="dxa"/>
          </w:tcPr>
          <w:p w:rsidR="00A514EB" w:rsidRPr="000D195A" w:rsidRDefault="00A514EB" w:rsidP="006B4A50">
            <w:pPr>
              <w:pStyle w:val="NormalIndent"/>
              <w:jc w:val="both"/>
            </w:pPr>
            <w:r w:rsidRPr="000D195A">
              <w:t>User’s created type includes: normal, Facebook or both</w:t>
            </w:r>
          </w:p>
        </w:tc>
      </w:tr>
      <w:tr w:rsidR="00A514EB" w:rsidRPr="000D195A" w:rsidTr="00A514EB">
        <w:trPr>
          <w:jc w:val="center"/>
        </w:trPr>
        <w:tc>
          <w:tcPr>
            <w:tcW w:w="567" w:type="dxa"/>
          </w:tcPr>
          <w:p w:rsidR="00A514EB" w:rsidRPr="000D195A" w:rsidRDefault="00A514EB" w:rsidP="006B4A50">
            <w:pPr>
              <w:pStyle w:val="comment"/>
              <w:numPr>
                <w:ilvl w:val="0"/>
                <w:numId w:val="88"/>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LastLogin</w:t>
            </w:r>
          </w:p>
        </w:tc>
        <w:tc>
          <w:tcPr>
            <w:tcW w:w="1129" w:type="dxa"/>
          </w:tcPr>
          <w:p w:rsidR="00A514EB" w:rsidRPr="000D195A" w:rsidRDefault="00A514EB" w:rsidP="006B4A50">
            <w:pPr>
              <w:pStyle w:val="NormalIndent"/>
              <w:jc w:val="both"/>
            </w:pPr>
            <w:r w:rsidRPr="000D195A">
              <w:t>Datetime</w:t>
            </w:r>
          </w:p>
        </w:tc>
        <w:tc>
          <w:tcPr>
            <w:tcW w:w="851" w:type="dxa"/>
          </w:tcPr>
          <w:p w:rsidR="00A514EB" w:rsidRPr="000D195A" w:rsidRDefault="00A514EB" w:rsidP="006B4A50">
            <w:pPr>
              <w:pStyle w:val="NormalIndent"/>
              <w:jc w:val="both"/>
            </w:pPr>
          </w:p>
        </w:tc>
        <w:tc>
          <w:tcPr>
            <w:tcW w:w="4387" w:type="dxa"/>
          </w:tcPr>
          <w:p w:rsidR="00A514EB" w:rsidRPr="000D195A" w:rsidRDefault="00A514EB" w:rsidP="006B4A50">
            <w:pPr>
              <w:pStyle w:val="NormalIndent"/>
              <w:jc w:val="both"/>
            </w:pPr>
            <w:r w:rsidRPr="000D195A">
              <w:t>User’s last login</w:t>
            </w:r>
          </w:p>
        </w:tc>
      </w:tr>
      <w:tr w:rsidR="00A514EB" w:rsidRPr="000D195A" w:rsidTr="00A514EB">
        <w:trPr>
          <w:jc w:val="center"/>
        </w:trPr>
        <w:tc>
          <w:tcPr>
            <w:tcW w:w="567" w:type="dxa"/>
          </w:tcPr>
          <w:p w:rsidR="00A514EB" w:rsidRPr="000D195A" w:rsidRDefault="00A514EB" w:rsidP="006B4A50">
            <w:pPr>
              <w:pStyle w:val="comment"/>
              <w:numPr>
                <w:ilvl w:val="0"/>
                <w:numId w:val="88"/>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AccountType</w:t>
            </w:r>
          </w:p>
        </w:tc>
        <w:tc>
          <w:tcPr>
            <w:tcW w:w="1129" w:type="dxa"/>
          </w:tcPr>
          <w:p w:rsidR="00A514EB" w:rsidRPr="000D195A" w:rsidRDefault="00A514EB" w:rsidP="006B4A50">
            <w:pPr>
              <w:pStyle w:val="NormalIndent"/>
              <w:jc w:val="both"/>
            </w:pPr>
            <w:r w:rsidRPr="000D195A">
              <w:t>Bit</w:t>
            </w:r>
          </w:p>
        </w:tc>
        <w:tc>
          <w:tcPr>
            <w:tcW w:w="851" w:type="dxa"/>
          </w:tcPr>
          <w:p w:rsidR="00A514EB" w:rsidRPr="000D195A" w:rsidRDefault="00A514EB" w:rsidP="006B4A50">
            <w:pPr>
              <w:pStyle w:val="NormalIndent"/>
              <w:jc w:val="both"/>
            </w:pPr>
          </w:p>
        </w:tc>
        <w:tc>
          <w:tcPr>
            <w:tcW w:w="4387" w:type="dxa"/>
          </w:tcPr>
          <w:p w:rsidR="00A514EB" w:rsidRPr="000D195A" w:rsidRDefault="00A514EB" w:rsidP="006B4A50">
            <w:pPr>
              <w:pStyle w:val="NormalIndent"/>
              <w:jc w:val="both"/>
            </w:pPr>
            <w:r w:rsidRPr="000D195A">
              <w:t>User’s type (admin or nomal user)</w:t>
            </w:r>
          </w:p>
        </w:tc>
      </w:tr>
      <w:tr w:rsidR="00A514EB" w:rsidRPr="000D195A" w:rsidTr="00A514EB">
        <w:trPr>
          <w:jc w:val="center"/>
        </w:trPr>
        <w:tc>
          <w:tcPr>
            <w:tcW w:w="567" w:type="dxa"/>
          </w:tcPr>
          <w:p w:rsidR="00A514EB" w:rsidRPr="000D195A" w:rsidRDefault="00A514EB" w:rsidP="006B4A50">
            <w:pPr>
              <w:pStyle w:val="comment"/>
              <w:numPr>
                <w:ilvl w:val="0"/>
                <w:numId w:val="88"/>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IsVerify</w:t>
            </w:r>
          </w:p>
        </w:tc>
        <w:tc>
          <w:tcPr>
            <w:tcW w:w="1129" w:type="dxa"/>
          </w:tcPr>
          <w:p w:rsidR="00A514EB" w:rsidRPr="000D195A" w:rsidRDefault="00A514EB" w:rsidP="006B4A50">
            <w:pPr>
              <w:pStyle w:val="NormalIndent"/>
              <w:jc w:val="both"/>
            </w:pPr>
            <w:r w:rsidRPr="000D195A">
              <w:t>bool</w:t>
            </w:r>
          </w:p>
        </w:tc>
        <w:tc>
          <w:tcPr>
            <w:tcW w:w="851" w:type="dxa"/>
          </w:tcPr>
          <w:p w:rsidR="00A514EB" w:rsidRPr="000D195A" w:rsidRDefault="00A514EB" w:rsidP="006B4A50">
            <w:pPr>
              <w:pStyle w:val="NormalIndent"/>
              <w:jc w:val="both"/>
            </w:pPr>
          </w:p>
        </w:tc>
        <w:tc>
          <w:tcPr>
            <w:tcW w:w="4387" w:type="dxa"/>
          </w:tcPr>
          <w:p w:rsidR="00A514EB" w:rsidRPr="000D195A" w:rsidRDefault="00A514EB" w:rsidP="006B4A50">
            <w:pPr>
              <w:pStyle w:val="NormalIndent"/>
              <w:jc w:val="both"/>
            </w:pPr>
            <w:r w:rsidRPr="000D195A">
              <w:t>User’ email verify status</w:t>
            </w:r>
          </w:p>
        </w:tc>
      </w:tr>
      <w:tr w:rsidR="00A514EB" w:rsidRPr="000D195A" w:rsidTr="00A514EB">
        <w:trPr>
          <w:jc w:val="center"/>
        </w:trPr>
        <w:tc>
          <w:tcPr>
            <w:tcW w:w="567" w:type="dxa"/>
          </w:tcPr>
          <w:p w:rsidR="00A514EB" w:rsidRPr="000D195A" w:rsidRDefault="00A514EB" w:rsidP="006B4A50">
            <w:pPr>
              <w:pStyle w:val="comment"/>
              <w:numPr>
                <w:ilvl w:val="0"/>
                <w:numId w:val="88"/>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VerifyCode</w:t>
            </w:r>
          </w:p>
        </w:tc>
        <w:tc>
          <w:tcPr>
            <w:tcW w:w="1129" w:type="dxa"/>
          </w:tcPr>
          <w:p w:rsidR="00A514EB" w:rsidRPr="000D195A" w:rsidRDefault="00A514EB" w:rsidP="006B4A50">
            <w:pPr>
              <w:pStyle w:val="NormalIndent"/>
              <w:jc w:val="both"/>
            </w:pPr>
            <w:r w:rsidRPr="000D195A">
              <w:t>String</w:t>
            </w:r>
          </w:p>
        </w:tc>
        <w:tc>
          <w:tcPr>
            <w:tcW w:w="851" w:type="dxa"/>
          </w:tcPr>
          <w:p w:rsidR="00A514EB" w:rsidRPr="000D195A" w:rsidRDefault="00A514EB" w:rsidP="006B4A50">
            <w:pPr>
              <w:pStyle w:val="NormalIndent"/>
              <w:jc w:val="both"/>
            </w:pPr>
          </w:p>
        </w:tc>
        <w:tc>
          <w:tcPr>
            <w:tcW w:w="4387" w:type="dxa"/>
          </w:tcPr>
          <w:p w:rsidR="00A514EB" w:rsidRPr="000D195A" w:rsidRDefault="00A514EB" w:rsidP="006B4A50">
            <w:pPr>
              <w:pStyle w:val="NormalIndent"/>
              <w:jc w:val="both"/>
            </w:pPr>
            <w:r w:rsidRPr="000D195A">
              <w:t>User’s verify code</w:t>
            </w:r>
          </w:p>
        </w:tc>
      </w:tr>
      <w:tr w:rsidR="00A514EB" w:rsidRPr="000D195A" w:rsidTr="00A514EB">
        <w:trPr>
          <w:jc w:val="center"/>
        </w:trPr>
        <w:tc>
          <w:tcPr>
            <w:tcW w:w="567" w:type="dxa"/>
          </w:tcPr>
          <w:p w:rsidR="00A514EB" w:rsidRPr="000D195A" w:rsidRDefault="00A514EB" w:rsidP="006B4A50">
            <w:pPr>
              <w:pStyle w:val="comment"/>
              <w:numPr>
                <w:ilvl w:val="0"/>
                <w:numId w:val="88"/>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Email</w:t>
            </w:r>
          </w:p>
        </w:tc>
        <w:tc>
          <w:tcPr>
            <w:tcW w:w="1129" w:type="dxa"/>
          </w:tcPr>
          <w:p w:rsidR="00A514EB" w:rsidRPr="000D195A" w:rsidRDefault="00A514EB" w:rsidP="006B4A50">
            <w:pPr>
              <w:pStyle w:val="NormalIndent"/>
              <w:jc w:val="both"/>
            </w:pPr>
            <w:r w:rsidRPr="000D195A">
              <w:t>String</w:t>
            </w:r>
          </w:p>
        </w:tc>
        <w:tc>
          <w:tcPr>
            <w:tcW w:w="851" w:type="dxa"/>
          </w:tcPr>
          <w:p w:rsidR="00A514EB" w:rsidRPr="000D195A" w:rsidRDefault="00A514EB" w:rsidP="006B4A50">
            <w:pPr>
              <w:pStyle w:val="NormalIndent"/>
              <w:jc w:val="both"/>
            </w:pPr>
            <w:r w:rsidRPr="000D195A">
              <w:t>No</w:t>
            </w:r>
          </w:p>
        </w:tc>
        <w:tc>
          <w:tcPr>
            <w:tcW w:w="4387" w:type="dxa"/>
          </w:tcPr>
          <w:p w:rsidR="00A514EB" w:rsidRPr="000D195A" w:rsidRDefault="00A514EB" w:rsidP="006B4A50">
            <w:pPr>
              <w:pStyle w:val="NormalIndent"/>
              <w:jc w:val="both"/>
            </w:pPr>
            <w:r w:rsidRPr="000D195A">
              <w:t>User’s email</w:t>
            </w:r>
          </w:p>
        </w:tc>
      </w:tr>
    </w:tbl>
    <w:p w:rsidR="00A514EB" w:rsidRPr="000D195A" w:rsidRDefault="00A514EB" w:rsidP="009467CD">
      <w:pPr>
        <w:pStyle w:val="Table4-1"/>
        <w:rPr>
          <w:rFonts w:ascii="Century" w:hAnsi="Century"/>
        </w:rPr>
        <w:pPrChange w:id="834" w:author="Admin" w:date="2016-12-12T18:13:00Z">
          <w:pPr>
            <w:pStyle w:val="Table4-1"/>
            <w:jc w:val="both"/>
          </w:pPr>
        </w:pPrChange>
      </w:pPr>
      <w:r w:rsidRPr="000D195A">
        <w:rPr>
          <w:rFonts w:ascii="Century" w:hAnsi="Century"/>
        </w:rPr>
        <w:t>User table</w:t>
      </w:r>
    </w:p>
    <w:p w:rsidR="00A514EB" w:rsidRPr="000D195A" w:rsidRDefault="00A514EB" w:rsidP="006B4A50">
      <w:pPr>
        <w:pStyle w:val="Heading4"/>
        <w:jc w:val="both"/>
        <w:rPr>
          <w:rFonts w:ascii="Century" w:hAnsi="Century"/>
        </w:rPr>
      </w:pPr>
      <w:bookmarkStart w:id="835" w:name="_Toc468828838"/>
      <w:r w:rsidRPr="000D195A">
        <w:rPr>
          <w:rFonts w:ascii="Century" w:hAnsi="Century"/>
        </w:rPr>
        <w:t>UserInformation table</w:t>
      </w:r>
      <w:bookmarkEnd w:id="835"/>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4104"/>
      </w:tblGrid>
      <w:tr w:rsidR="00A514EB" w:rsidRPr="000D195A" w:rsidTr="00A514EB">
        <w:trPr>
          <w:jc w:val="center"/>
        </w:trPr>
        <w:tc>
          <w:tcPr>
            <w:tcW w:w="567" w:type="dxa"/>
            <w:shd w:val="clear" w:color="auto" w:fill="92D050"/>
          </w:tcPr>
          <w:p w:rsidR="00A514EB" w:rsidRPr="000D195A" w:rsidRDefault="00A514EB" w:rsidP="006B4A50">
            <w:pPr>
              <w:pStyle w:val="NormalIndent"/>
              <w:jc w:val="both"/>
            </w:pPr>
            <w:r w:rsidRPr="000D195A">
              <w:t>No</w:t>
            </w:r>
          </w:p>
        </w:tc>
        <w:tc>
          <w:tcPr>
            <w:tcW w:w="1980" w:type="dxa"/>
            <w:shd w:val="clear" w:color="auto" w:fill="92D050"/>
          </w:tcPr>
          <w:p w:rsidR="00A514EB" w:rsidRPr="000D195A" w:rsidRDefault="00A514EB" w:rsidP="006B4A50">
            <w:pPr>
              <w:pStyle w:val="NormalIndent"/>
              <w:jc w:val="both"/>
            </w:pPr>
            <w:r w:rsidRPr="000D195A">
              <w:t>Field Name</w:t>
            </w:r>
          </w:p>
        </w:tc>
        <w:tc>
          <w:tcPr>
            <w:tcW w:w="1134" w:type="dxa"/>
            <w:shd w:val="clear" w:color="auto" w:fill="92D050"/>
          </w:tcPr>
          <w:p w:rsidR="00A514EB" w:rsidRPr="000D195A" w:rsidRDefault="00A514EB" w:rsidP="006B4A50">
            <w:pPr>
              <w:pStyle w:val="NormalIndent"/>
              <w:jc w:val="both"/>
            </w:pPr>
            <w:r w:rsidRPr="000D195A">
              <w:t>Type</w:t>
            </w:r>
          </w:p>
        </w:tc>
        <w:tc>
          <w:tcPr>
            <w:tcW w:w="850" w:type="dxa"/>
            <w:shd w:val="clear" w:color="auto" w:fill="92D050"/>
          </w:tcPr>
          <w:p w:rsidR="00A514EB" w:rsidRPr="000D195A" w:rsidRDefault="00A514EB" w:rsidP="006B4A50">
            <w:pPr>
              <w:pStyle w:val="NormalIndent"/>
              <w:jc w:val="both"/>
            </w:pPr>
            <w:r w:rsidRPr="000D195A">
              <w:t>Allow Null</w:t>
            </w:r>
          </w:p>
        </w:tc>
        <w:tc>
          <w:tcPr>
            <w:tcW w:w="4104" w:type="dxa"/>
            <w:shd w:val="clear" w:color="auto" w:fill="92D050"/>
          </w:tcPr>
          <w:p w:rsidR="00A514EB" w:rsidRPr="000D195A" w:rsidRDefault="00A514EB" w:rsidP="006B4A50">
            <w:pPr>
              <w:pStyle w:val="NormalIndent"/>
              <w:jc w:val="both"/>
            </w:pPr>
            <w:r w:rsidRPr="000D195A">
              <w:t>Description</w:t>
            </w:r>
          </w:p>
        </w:tc>
      </w:tr>
      <w:tr w:rsidR="00A514EB" w:rsidRPr="000D195A" w:rsidTr="00A514EB">
        <w:trPr>
          <w:jc w:val="center"/>
        </w:trPr>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rPr>
            </w:pPr>
          </w:p>
        </w:tc>
        <w:tc>
          <w:tcPr>
            <w:tcW w:w="1980" w:type="dxa"/>
          </w:tcPr>
          <w:p w:rsidR="00A514EB" w:rsidRPr="000D195A" w:rsidRDefault="00A514EB" w:rsidP="006B4A50">
            <w:pPr>
              <w:pStyle w:val="NormalIndent"/>
              <w:jc w:val="both"/>
            </w:pPr>
            <w:r w:rsidRPr="000D195A">
              <w:t>UserID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r w:rsidRPr="000D195A">
              <w:t>No</w:t>
            </w:r>
          </w:p>
        </w:tc>
        <w:tc>
          <w:tcPr>
            <w:tcW w:w="4104" w:type="dxa"/>
          </w:tcPr>
          <w:p w:rsidR="00A514EB" w:rsidRPr="000D195A" w:rsidRDefault="00A514EB" w:rsidP="006B4A50">
            <w:pPr>
              <w:pStyle w:val="NormalIndent"/>
              <w:jc w:val="both"/>
            </w:pPr>
            <w:r w:rsidRPr="000D195A">
              <w:t>Person’s ID</w:t>
            </w:r>
          </w:p>
        </w:tc>
      </w:tr>
      <w:tr w:rsidR="00A514EB" w:rsidRPr="000D195A" w:rsidTr="00A514EB">
        <w:trPr>
          <w:jc w:val="center"/>
        </w:trPr>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rPr>
            </w:pPr>
          </w:p>
        </w:tc>
        <w:tc>
          <w:tcPr>
            <w:tcW w:w="1980" w:type="dxa"/>
          </w:tcPr>
          <w:p w:rsidR="00A514EB" w:rsidRPr="000D195A" w:rsidRDefault="00A514EB" w:rsidP="006B4A50">
            <w:pPr>
              <w:pStyle w:val="NormalIndent"/>
              <w:jc w:val="both"/>
            </w:pPr>
            <w:r w:rsidRPr="000D195A">
              <w:t>FullName</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Person’s full name</w:t>
            </w:r>
          </w:p>
        </w:tc>
      </w:tr>
      <w:tr w:rsidR="00A514EB" w:rsidRPr="000D195A" w:rsidTr="00A514EB">
        <w:trPr>
          <w:jc w:val="center"/>
        </w:trPr>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rPr>
            </w:pPr>
          </w:p>
        </w:tc>
        <w:tc>
          <w:tcPr>
            <w:tcW w:w="1980" w:type="dxa"/>
          </w:tcPr>
          <w:p w:rsidR="00A514EB" w:rsidRPr="000D195A" w:rsidRDefault="00A514EB" w:rsidP="006B4A50">
            <w:pPr>
              <w:pStyle w:val="NormalIndent"/>
              <w:jc w:val="both"/>
            </w:pPr>
            <w:r w:rsidRPr="000D195A">
              <w:t>ProfileImage</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Person’s profile image</w:t>
            </w:r>
          </w:p>
        </w:tc>
      </w:tr>
      <w:tr w:rsidR="00A514EB" w:rsidRPr="000D195A" w:rsidTr="00A514EB">
        <w:trPr>
          <w:jc w:val="center"/>
        </w:trPr>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rPr>
            </w:pPr>
          </w:p>
        </w:tc>
        <w:tc>
          <w:tcPr>
            <w:tcW w:w="1980" w:type="dxa"/>
          </w:tcPr>
          <w:p w:rsidR="00A514EB" w:rsidRPr="000D195A" w:rsidRDefault="00A514EB" w:rsidP="006B4A50">
            <w:pPr>
              <w:pStyle w:val="NormalIndent"/>
              <w:jc w:val="both"/>
            </w:pPr>
            <w:r w:rsidRPr="000D195A">
              <w:t>OrgnazationIDFollow</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Person’s OrgnazationIDFollow</w:t>
            </w:r>
          </w:p>
        </w:tc>
      </w:tr>
      <w:tr w:rsidR="00A514EB" w:rsidRPr="000D195A" w:rsidTr="00A514EB">
        <w:trPr>
          <w:jc w:val="center"/>
        </w:trPr>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rPr>
            </w:pPr>
          </w:p>
        </w:tc>
        <w:tc>
          <w:tcPr>
            <w:tcW w:w="1980" w:type="dxa"/>
          </w:tcPr>
          <w:p w:rsidR="00A514EB" w:rsidRPr="000D195A" w:rsidRDefault="00A514EB" w:rsidP="006B4A50">
            <w:pPr>
              <w:pStyle w:val="NormalIndent"/>
              <w:jc w:val="both"/>
            </w:pPr>
            <w:r w:rsidRPr="000D195A">
              <w:t>UserAddress</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Person’s address</w:t>
            </w:r>
          </w:p>
        </w:tc>
      </w:tr>
      <w:tr w:rsidR="00A514EB" w:rsidRPr="000D195A" w:rsidTr="00A514EB">
        <w:trPr>
          <w:jc w:val="center"/>
        </w:trPr>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rPr>
            </w:pPr>
          </w:p>
        </w:tc>
        <w:tc>
          <w:tcPr>
            <w:tcW w:w="1980" w:type="dxa"/>
          </w:tcPr>
          <w:p w:rsidR="00A514EB" w:rsidRPr="000D195A" w:rsidRDefault="00A514EB" w:rsidP="006B4A50">
            <w:pPr>
              <w:pStyle w:val="NormalIndent"/>
              <w:jc w:val="both"/>
            </w:pPr>
            <w:r w:rsidRPr="000D195A">
              <w:t>Gender</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Person’s gender</w:t>
            </w:r>
          </w:p>
        </w:tc>
      </w:tr>
      <w:tr w:rsidR="00A514EB" w:rsidRPr="000D195A" w:rsidTr="00A514EB">
        <w:trPr>
          <w:jc w:val="center"/>
        </w:trPr>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rPr>
            </w:pPr>
          </w:p>
        </w:tc>
        <w:tc>
          <w:tcPr>
            <w:tcW w:w="1980" w:type="dxa"/>
          </w:tcPr>
          <w:p w:rsidR="00A514EB" w:rsidRPr="000D195A" w:rsidRDefault="00A514EB" w:rsidP="006B4A50">
            <w:pPr>
              <w:pStyle w:val="NormalIndent"/>
              <w:jc w:val="both"/>
            </w:pPr>
            <w:r w:rsidRPr="000D195A">
              <w:t>PhoneNumber</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Person’s phone number</w:t>
            </w:r>
          </w:p>
        </w:tc>
      </w:tr>
      <w:tr w:rsidR="00A514EB" w:rsidRPr="000D195A" w:rsidTr="00A514EB">
        <w:trPr>
          <w:jc w:val="center"/>
        </w:trPr>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rPr>
            </w:pPr>
          </w:p>
        </w:tc>
        <w:tc>
          <w:tcPr>
            <w:tcW w:w="1980" w:type="dxa"/>
          </w:tcPr>
          <w:p w:rsidR="00A514EB" w:rsidRPr="000D195A" w:rsidRDefault="00A514EB" w:rsidP="006B4A50">
            <w:pPr>
              <w:pStyle w:val="NormalIndent"/>
              <w:jc w:val="both"/>
            </w:pPr>
            <w:r w:rsidRPr="000D195A">
              <w:t>DateOfBirth</w:t>
            </w:r>
          </w:p>
        </w:tc>
        <w:tc>
          <w:tcPr>
            <w:tcW w:w="1134" w:type="dxa"/>
          </w:tcPr>
          <w:p w:rsidR="00A514EB" w:rsidRPr="000D195A" w:rsidRDefault="00A514EB" w:rsidP="006B4A50">
            <w:pPr>
              <w:pStyle w:val="NormalIndent"/>
              <w:jc w:val="both"/>
            </w:pPr>
            <w:r w:rsidRPr="000D195A">
              <w:t>Datetime</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Person’s date of birth</w:t>
            </w:r>
          </w:p>
        </w:tc>
      </w:tr>
      <w:tr w:rsidR="00A514EB" w:rsidRPr="000D195A" w:rsidTr="00A514EB">
        <w:trPr>
          <w:jc w:val="center"/>
        </w:trPr>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rPr>
            </w:pPr>
          </w:p>
        </w:tc>
        <w:tc>
          <w:tcPr>
            <w:tcW w:w="1980" w:type="dxa"/>
          </w:tcPr>
          <w:p w:rsidR="00A514EB" w:rsidRPr="000D195A" w:rsidRDefault="00A514EB" w:rsidP="006B4A50">
            <w:pPr>
              <w:pStyle w:val="NormalIndent"/>
              <w:jc w:val="both"/>
            </w:pPr>
            <w:r w:rsidRPr="000D195A">
              <w:t>Country</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Person’s country</w:t>
            </w:r>
          </w:p>
        </w:tc>
      </w:tr>
      <w:tr w:rsidR="00A514EB" w:rsidRPr="000D195A" w:rsidTr="00A514EB">
        <w:trPr>
          <w:jc w:val="center"/>
        </w:trPr>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rPr>
            </w:pPr>
          </w:p>
        </w:tc>
        <w:tc>
          <w:tcPr>
            <w:tcW w:w="1980" w:type="dxa"/>
          </w:tcPr>
          <w:p w:rsidR="00A514EB" w:rsidRPr="000D195A" w:rsidRDefault="00A514EB" w:rsidP="006B4A50">
            <w:pPr>
              <w:pStyle w:val="NormalIndent"/>
              <w:jc w:val="both"/>
            </w:pPr>
            <w:r w:rsidRPr="000D195A">
              <w:t>Phone</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Person’s Phone</w:t>
            </w:r>
          </w:p>
        </w:tc>
      </w:tr>
      <w:tr w:rsidR="00A514EB" w:rsidRPr="000D195A" w:rsidTr="00A514EB">
        <w:trPr>
          <w:jc w:val="center"/>
        </w:trPr>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rPr>
            </w:pPr>
          </w:p>
        </w:tc>
        <w:tc>
          <w:tcPr>
            <w:tcW w:w="1980" w:type="dxa"/>
          </w:tcPr>
          <w:p w:rsidR="00A514EB" w:rsidRPr="000D195A" w:rsidRDefault="00A514EB" w:rsidP="006B4A50">
            <w:pPr>
              <w:pStyle w:val="NormalIndent"/>
              <w:jc w:val="both"/>
            </w:pPr>
            <w:r w:rsidRPr="000D195A">
              <w:t>FacebookURL</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Person’s facebook link</w:t>
            </w:r>
          </w:p>
        </w:tc>
      </w:tr>
      <w:tr w:rsidR="00A514EB" w:rsidRPr="000D195A" w:rsidTr="00A514EB">
        <w:trPr>
          <w:jc w:val="center"/>
        </w:trPr>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rPr>
            </w:pPr>
          </w:p>
        </w:tc>
        <w:tc>
          <w:tcPr>
            <w:tcW w:w="1980" w:type="dxa"/>
          </w:tcPr>
          <w:p w:rsidR="00A514EB" w:rsidRPr="000D195A" w:rsidRDefault="00A514EB" w:rsidP="006B4A50">
            <w:pPr>
              <w:pStyle w:val="NormalIndent"/>
              <w:jc w:val="both"/>
            </w:pPr>
            <w:r w:rsidRPr="000D195A">
              <w:t>UserSignature</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Person’s UserSignature</w:t>
            </w:r>
          </w:p>
        </w:tc>
      </w:tr>
      <w:tr w:rsidR="00A514EB" w:rsidRPr="000D195A" w:rsidTr="00A514EB">
        <w:trPr>
          <w:jc w:val="center"/>
        </w:trPr>
        <w:tc>
          <w:tcPr>
            <w:tcW w:w="567" w:type="dxa"/>
          </w:tcPr>
          <w:p w:rsidR="00A514EB" w:rsidRPr="000D195A" w:rsidRDefault="00A514EB" w:rsidP="006B4A50">
            <w:pPr>
              <w:pStyle w:val="comment"/>
              <w:numPr>
                <w:ilvl w:val="0"/>
                <w:numId w:val="89"/>
              </w:numPr>
              <w:jc w:val="both"/>
              <w:rPr>
                <w:rFonts w:ascii="Century" w:hAnsi="Century" w:cs="Times New Roman"/>
                <w:i w:val="0"/>
                <w:color w:val="000000" w:themeColor="text1"/>
                <w:sz w:val="22"/>
                <w:szCs w:val="22"/>
              </w:rPr>
            </w:pPr>
          </w:p>
        </w:tc>
        <w:tc>
          <w:tcPr>
            <w:tcW w:w="1980" w:type="dxa"/>
          </w:tcPr>
          <w:p w:rsidR="00A514EB" w:rsidRPr="000D195A" w:rsidRDefault="00A514EB" w:rsidP="006B4A50">
            <w:pPr>
              <w:pStyle w:val="NormalIndent"/>
              <w:jc w:val="both"/>
            </w:pPr>
            <w:r w:rsidRPr="000D195A">
              <w:t>Point</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r w:rsidRPr="000D195A">
              <w:t>No</w:t>
            </w:r>
          </w:p>
        </w:tc>
        <w:tc>
          <w:tcPr>
            <w:tcW w:w="4104" w:type="dxa"/>
          </w:tcPr>
          <w:p w:rsidR="00A514EB" w:rsidRPr="000D195A" w:rsidRDefault="00A514EB" w:rsidP="006B4A50">
            <w:pPr>
              <w:pStyle w:val="NormalIndent"/>
              <w:jc w:val="both"/>
            </w:pPr>
            <w:r w:rsidRPr="000D195A">
              <w:t>Person’s Point</w:t>
            </w:r>
          </w:p>
        </w:tc>
      </w:tr>
    </w:tbl>
    <w:p w:rsidR="00A514EB" w:rsidRPr="000D195A" w:rsidRDefault="00A514EB" w:rsidP="009467CD">
      <w:pPr>
        <w:pStyle w:val="Table4-1"/>
        <w:rPr>
          <w:rFonts w:ascii="Century" w:hAnsi="Century"/>
        </w:rPr>
        <w:pPrChange w:id="836" w:author="Admin" w:date="2016-12-12T18:13:00Z">
          <w:pPr>
            <w:pStyle w:val="Table4-1"/>
            <w:jc w:val="both"/>
          </w:pPr>
        </w:pPrChange>
      </w:pPr>
      <w:r w:rsidRPr="000D195A">
        <w:rPr>
          <w:rFonts w:ascii="Century" w:hAnsi="Century"/>
        </w:rPr>
        <w:t>UserInformation table</w:t>
      </w:r>
    </w:p>
    <w:p w:rsidR="00A514EB" w:rsidRPr="000D195A" w:rsidRDefault="00A514EB" w:rsidP="006B4A50">
      <w:pPr>
        <w:jc w:val="both"/>
        <w:rPr>
          <w:rFonts w:ascii="Century" w:hAnsi="Century"/>
        </w:rPr>
      </w:pPr>
    </w:p>
    <w:p w:rsidR="00A514EB" w:rsidRPr="000D195A" w:rsidRDefault="00A514EB" w:rsidP="006B4A50">
      <w:pPr>
        <w:pStyle w:val="Heading5"/>
        <w:jc w:val="both"/>
        <w:rPr>
          <w:rFonts w:ascii="Century" w:hAnsi="Century"/>
        </w:rPr>
      </w:pPr>
      <w:bookmarkStart w:id="837" w:name="_Toc468828839"/>
      <w:r w:rsidRPr="000D195A">
        <w:rPr>
          <w:rFonts w:ascii="Century" w:hAnsi="Century"/>
        </w:rPr>
        <w:lastRenderedPageBreak/>
        <w:t>Event table</w:t>
      </w:r>
      <w:bookmarkEnd w:id="837"/>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387"/>
      </w:tblGrid>
      <w:tr w:rsidR="00A514EB" w:rsidRPr="000D195A" w:rsidTr="00A514EB">
        <w:trPr>
          <w:jc w:val="center"/>
        </w:trPr>
        <w:tc>
          <w:tcPr>
            <w:tcW w:w="567" w:type="dxa"/>
            <w:shd w:val="clear" w:color="auto" w:fill="92D050"/>
          </w:tcPr>
          <w:p w:rsidR="00A514EB" w:rsidRPr="000D195A" w:rsidRDefault="00A514EB" w:rsidP="006B4A50">
            <w:pPr>
              <w:pStyle w:val="NormalIndent"/>
              <w:jc w:val="both"/>
            </w:pPr>
            <w:r w:rsidRPr="000D195A">
              <w:t>No</w:t>
            </w:r>
          </w:p>
        </w:tc>
        <w:tc>
          <w:tcPr>
            <w:tcW w:w="1701" w:type="dxa"/>
            <w:shd w:val="clear" w:color="auto" w:fill="92D050"/>
          </w:tcPr>
          <w:p w:rsidR="00A514EB" w:rsidRPr="000D195A" w:rsidRDefault="00A514EB" w:rsidP="006B4A50">
            <w:pPr>
              <w:pStyle w:val="NormalIndent"/>
              <w:jc w:val="both"/>
            </w:pPr>
            <w:r w:rsidRPr="000D195A">
              <w:t>Field Name</w:t>
            </w:r>
          </w:p>
        </w:tc>
        <w:tc>
          <w:tcPr>
            <w:tcW w:w="1129" w:type="dxa"/>
            <w:shd w:val="clear" w:color="auto" w:fill="92D050"/>
          </w:tcPr>
          <w:p w:rsidR="00A514EB" w:rsidRPr="000D195A" w:rsidRDefault="00A514EB" w:rsidP="006B4A50">
            <w:pPr>
              <w:pStyle w:val="NormalIndent"/>
              <w:jc w:val="both"/>
            </w:pPr>
            <w:r w:rsidRPr="000D195A">
              <w:t>Type</w:t>
            </w:r>
          </w:p>
        </w:tc>
        <w:tc>
          <w:tcPr>
            <w:tcW w:w="851" w:type="dxa"/>
            <w:shd w:val="clear" w:color="auto" w:fill="92D050"/>
          </w:tcPr>
          <w:p w:rsidR="00A514EB" w:rsidRPr="000D195A" w:rsidRDefault="00A514EB" w:rsidP="006B4A50">
            <w:pPr>
              <w:pStyle w:val="NormalIndent"/>
              <w:jc w:val="both"/>
            </w:pPr>
            <w:r w:rsidRPr="000D195A">
              <w:t>Allow Null</w:t>
            </w:r>
          </w:p>
        </w:tc>
        <w:tc>
          <w:tcPr>
            <w:tcW w:w="4387" w:type="dxa"/>
            <w:shd w:val="clear" w:color="auto" w:fill="92D050"/>
          </w:tcPr>
          <w:p w:rsidR="00A514EB" w:rsidRPr="000D195A" w:rsidRDefault="00A514EB" w:rsidP="006B4A50">
            <w:pPr>
              <w:pStyle w:val="NormalIndent"/>
              <w:jc w:val="both"/>
            </w:pPr>
            <w:r w:rsidRPr="000D195A">
              <w:t>Description</w:t>
            </w:r>
          </w:p>
        </w:tc>
      </w:tr>
      <w:tr w:rsidR="00A514EB" w:rsidRPr="000D195A" w:rsidTr="00A514EB">
        <w:trPr>
          <w:jc w:val="center"/>
        </w:trPr>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EventID</w:t>
            </w:r>
          </w:p>
        </w:tc>
        <w:tc>
          <w:tcPr>
            <w:tcW w:w="1129" w:type="dxa"/>
          </w:tcPr>
          <w:p w:rsidR="00A514EB" w:rsidRPr="000D195A" w:rsidRDefault="00A514EB" w:rsidP="006B4A50">
            <w:pPr>
              <w:pStyle w:val="NormalIndent"/>
              <w:jc w:val="both"/>
            </w:pPr>
            <w:r w:rsidRPr="000D195A">
              <w:t>int</w:t>
            </w:r>
          </w:p>
        </w:tc>
        <w:tc>
          <w:tcPr>
            <w:tcW w:w="851" w:type="dxa"/>
          </w:tcPr>
          <w:p w:rsidR="00A514EB" w:rsidRPr="000D195A" w:rsidRDefault="00A514EB" w:rsidP="006B4A50">
            <w:pPr>
              <w:pStyle w:val="NormalIndent"/>
              <w:jc w:val="both"/>
            </w:pPr>
            <w:r w:rsidRPr="000D195A">
              <w:t>No</w:t>
            </w:r>
          </w:p>
        </w:tc>
        <w:tc>
          <w:tcPr>
            <w:tcW w:w="4387" w:type="dxa"/>
          </w:tcPr>
          <w:p w:rsidR="00A514EB" w:rsidRPr="000D195A" w:rsidRDefault="00A514EB" w:rsidP="006B4A50">
            <w:pPr>
              <w:pStyle w:val="NormalIndent"/>
              <w:jc w:val="both"/>
            </w:pPr>
            <w:r w:rsidRPr="000D195A">
              <w:t>Event’s ID</w:t>
            </w:r>
          </w:p>
        </w:tc>
      </w:tr>
      <w:tr w:rsidR="00A514EB" w:rsidRPr="000D195A" w:rsidTr="00A514EB">
        <w:trPr>
          <w:jc w:val="center"/>
        </w:trPr>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CreatorID</w:t>
            </w:r>
          </w:p>
        </w:tc>
        <w:tc>
          <w:tcPr>
            <w:tcW w:w="1129" w:type="dxa"/>
          </w:tcPr>
          <w:p w:rsidR="00A514EB" w:rsidRPr="000D195A" w:rsidRDefault="00A514EB" w:rsidP="006B4A50">
            <w:pPr>
              <w:pStyle w:val="NormalIndent"/>
              <w:jc w:val="both"/>
            </w:pPr>
            <w:r w:rsidRPr="000D195A">
              <w:t>int</w:t>
            </w:r>
          </w:p>
        </w:tc>
        <w:tc>
          <w:tcPr>
            <w:tcW w:w="851" w:type="dxa"/>
          </w:tcPr>
          <w:p w:rsidR="00A514EB" w:rsidRPr="000D195A" w:rsidRDefault="00A514EB" w:rsidP="006B4A50">
            <w:pPr>
              <w:pStyle w:val="NormalIndent"/>
              <w:jc w:val="both"/>
            </w:pPr>
            <w:r w:rsidRPr="000D195A">
              <w:t>No</w:t>
            </w:r>
          </w:p>
        </w:tc>
        <w:tc>
          <w:tcPr>
            <w:tcW w:w="4387" w:type="dxa"/>
          </w:tcPr>
          <w:p w:rsidR="00A514EB" w:rsidRPr="000D195A" w:rsidRDefault="00A514EB" w:rsidP="006B4A50">
            <w:pPr>
              <w:pStyle w:val="NormalIndent"/>
              <w:jc w:val="both"/>
            </w:pPr>
            <w:r w:rsidRPr="000D195A">
              <w:t>Event’s creator (userID)</w:t>
            </w:r>
          </w:p>
        </w:tc>
      </w:tr>
      <w:tr w:rsidR="00A514EB" w:rsidRPr="000D195A" w:rsidTr="00A514EB">
        <w:trPr>
          <w:jc w:val="center"/>
        </w:trPr>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EventType</w:t>
            </w:r>
          </w:p>
        </w:tc>
        <w:tc>
          <w:tcPr>
            <w:tcW w:w="1129" w:type="dxa"/>
          </w:tcPr>
          <w:p w:rsidR="00A514EB" w:rsidRPr="000D195A" w:rsidRDefault="00A514EB" w:rsidP="006B4A50">
            <w:pPr>
              <w:pStyle w:val="NormalIndent"/>
              <w:jc w:val="both"/>
            </w:pPr>
            <w:r w:rsidRPr="000D195A">
              <w:t>int</w:t>
            </w:r>
          </w:p>
        </w:tc>
        <w:tc>
          <w:tcPr>
            <w:tcW w:w="851" w:type="dxa"/>
          </w:tcPr>
          <w:p w:rsidR="00A514EB" w:rsidRPr="000D195A" w:rsidRDefault="00A514EB" w:rsidP="006B4A50">
            <w:pPr>
              <w:pStyle w:val="NormalIndent"/>
              <w:jc w:val="both"/>
            </w:pPr>
            <w:r w:rsidRPr="000D195A">
              <w:t>No</w:t>
            </w:r>
          </w:p>
        </w:tc>
        <w:tc>
          <w:tcPr>
            <w:tcW w:w="4387" w:type="dxa"/>
          </w:tcPr>
          <w:p w:rsidR="00A514EB" w:rsidRPr="000D195A" w:rsidRDefault="00A514EB" w:rsidP="006B4A50">
            <w:pPr>
              <w:pStyle w:val="NormalIndent"/>
              <w:jc w:val="both"/>
            </w:pPr>
            <w:r w:rsidRPr="000D195A">
              <w:t>Event’s type</w:t>
            </w:r>
          </w:p>
        </w:tc>
      </w:tr>
      <w:tr w:rsidR="00A514EB" w:rsidRPr="000D195A" w:rsidTr="00A514EB">
        <w:trPr>
          <w:jc w:val="center"/>
        </w:trPr>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EventName</w:t>
            </w:r>
          </w:p>
        </w:tc>
        <w:tc>
          <w:tcPr>
            <w:tcW w:w="1129" w:type="dxa"/>
          </w:tcPr>
          <w:p w:rsidR="00A514EB" w:rsidRPr="000D195A" w:rsidRDefault="00A514EB" w:rsidP="006B4A50">
            <w:pPr>
              <w:pStyle w:val="NormalIndent"/>
              <w:jc w:val="both"/>
            </w:pPr>
            <w:r w:rsidRPr="000D195A">
              <w:t>String</w:t>
            </w:r>
          </w:p>
        </w:tc>
        <w:tc>
          <w:tcPr>
            <w:tcW w:w="851" w:type="dxa"/>
          </w:tcPr>
          <w:p w:rsidR="00A514EB" w:rsidRPr="000D195A" w:rsidRDefault="00A514EB" w:rsidP="006B4A50">
            <w:pPr>
              <w:pStyle w:val="NormalIndent"/>
              <w:jc w:val="both"/>
            </w:pPr>
          </w:p>
        </w:tc>
        <w:tc>
          <w:tcPr>
            <w:tcW w:w="4387" w:type="dxa"/>
          </w:tcPr>
          <w:p w:rsidR="00A514EB" w:rsidRPr="000D195A" w:rsidRDefault="00A514EB" w:rsidP="006B4A50">
            <w:pPr>
              <w:pStyle w:val="NormalIndent"/>
              <w:jc w:val="both"/>
            </w:pPr>
            <w:r w:rsidRPr="000D195A">
              <w:t>Event’s name</w:t>
            </w:r>
          </w:p>
        </w:tc>
      </w:tr>
      <w:tr w:rsidR="00A514EB" w:rsidRPr="000D195A" w:rsidTr="00A514EB">
        <w:trPr>
          <w:jc w:val="center"/>
        </w:trPr>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Created_Date</w:t>
            </w:r>
          </w:p>
        </w:tc>
        <w:tc>
          <w:tcPr>
            <w:tcW w:w="1129" w:type="dxa"/>
          </w:tcPr>
          <w:p w:rsidR="00A514EB" w:rsidRPr="000D195A" w:rsidRDefault="00A514EB" w:rsidP="006B4A50">
            <w:pPr>
              <w:pStyle w:val="NormalIndent"/>
              <w:jc w:val="both"/>
            </w:pPr>
            <w:r w:rsidRPr="000D195A">
              <w:t>Datetime</w:t>
            </w:r>
          </w:p>
        </w:tc>
        <w:tc>
          <w:tcPr>
            <w:tcW w:w="851" w:type="dxa"/>
          </w:tcPr>
          <w:p w:rsidR="00A514EB" w:rsidRPr="000D195A" w:rsidRDefault="00A514EB" w:rsidP="006B4A50">
            <w:pPr>
              <w:pStyle w:val="NormalIndent"/>
              <w:jc w:val="both"/>
            </w:pPr>
            <w:r w:rsidRPr="000D195A">
              <w:t>No</w:t>
            </w:r>
          </w:p>
        </w:tc>
        <w:tc>
          <w:tcPr>
            <w:tcW w:w="4387" w:type="dxa"/>
          </w:tcPr>
          <w:p w:rsidR="00A514EB" w:rsidRPr="000D195A" w:rsidRDefault="00A514EB" w:rsidP="006B4A50">
            <w:pPr>
              <w:pStyle w:val="NormalIndent"/>
              <w:jc w:val="both"/>
            </w:pPr>
            <w:r w:rsidRPr="000D195A">
              <w:t>Event’s date created</w:t>
            </w:r>
          </w:p>
        </w:tc>
      </w:tr>
      <w:tr w:rsidR="00A514EB" w:rsidRPr="000D195A" w:rsidTr="00A514EB">
        <w:trPr>
          <w:jc w:val="center"/>
        </w:trPr>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Finish_Date</w:t>
            </w:r>
          </w:p>
        </w:tc>
        <w:tc>
          <w:tcPr>
            <w:tcW w:w="1129" w:type="dxa"/>
          </w:tcPr>
          <w:p w:rsidR="00A514EB" w:rsidRPr="000D195A" w:rsidRDefault="00A514EB" w:rsidP="006B4A50">
            <w:pPr>
              <w:pStyle w:val="NormalIndent"/>
              <w:jc w:val="both"/>
            </w:pPr>
            <w:r w:rsidRPr="000D195A">
              <w:t>Datetime</w:t>
            </w:r>
          </w:p>
        </w:tc>
        <w:tc>
          <w:tcPr>
            <w:tcW w:w="851" w:type="dxa"/>
          </w:tcPr>
          <w:p w:rsidR="00A514EB" w:rsidRPr="000D195A" w:rsidRDefault="00A514EB" w:rsidP="006B4A50">
            <w:pPr>
              <w:pStyle w:val="NormalIndent"/>
              <w:jc w:val="both"/>
            </w:pPr>
          </w:p>
        </w:tc>
        <w:tc>
          <w:tcPr>
            <w:tcW w:w="4387" w:type="dxa"/>
          </w:tcPr>
          <w:p w:rsidR="00A514EB" w:rsidRPr="000D195A" w:rsidRDefault="00A514EB" w:rsidP="006B4A50">
            <w:pPr>
              <w:pStyle w:val="NormalIndent"/>
              <w:jc w:val="both"/>
            </w:pPr>
            <w:r w:rsidRPr="000D195A">
              <w:t>Event’s finish date</w:t>
            </w:r>
          </w:p>
        </w:tc>
      </w:tr>
      <w:tr w:rsidR="00A514EB" w:rsidRPr="000D195A" w:rsidTr="00A514EB">
        <w:trPr>
          <w:jc w:val="center"/>
        </w:trPr>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Updated_Date</w:t>
            </w:r>
          </w:p>
        </w:tc>
        <w:tc>
          <w:tcPr>
            <w:tcW w:w="1129" w:type="dxa"/>
          </w:tcPr>
          <w:p w:rsidR="00A514EB" w:rsidRPr="000D195A" w:rsidRDefault="00A514EB" w:rsidP="006B4A50">
            <w:pPr>
              <w:pStyle w:val="NormalIndent"/>
              <w:jc w:val="both"/>
            </w:pPr>
            <w:r w:rsidRPr="000D195A">
              <w:t>Datetime</w:t>
            </w:r>
          </w:p>
        </w:tc>
        <w:tc>
          <w:tcPr>
            <w:tcW w:w="851" w:type="dxa"/>
          </w:tcPr>
          <w:p w:rsidR="00A514EB" w:rsidRPr="000D195A" w:rsidRDefault="00A514EB" w:rsidP="006B4A50">
            <w:pPr>
              <w:pStyle w:val="NormalIndent"/>
              <w:jc w:val="both"/>
            </w:pPr>
            <w:r w:rsidRPr="000D195A">
              <w:t>No</w:t>
            </w:r>
          </w:p>
        </w:tc>
        <w:tc>
          <w:tcPr>
            <w:tcW w:w="4387" w:type="dxa"/>
          </w:tcPr>
          <w:p w:rsidR="00A514EB" w:rsidRPr="000D195A" w:rsidRDefault="00A514EB" w:rsidP="006B4A50">
            <w:pPr>
              <w:pStyle w:val="NormalIndent"/>
              <w:jc w:val="both"/>
            </w:pPr>
            <w:r w:rsidRPr="000D195A">
              <w:t>Event’s update timeline</w:t>
            </w:r>
          </w:p>
        </w:tc>
      </w:tr>
      <w:tr w:rsidR="00A514EB" w:rsidRPr="000D195A" w:rsidTr="00A514EB">
        <w:trPr>
          <w:jc w:val="center"/>
        </w:trPr>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ShortDescription</w:t>
            </w:r>
          </w:p>
        </w:tc>
        <w:tc>
          <w:tcPr>
            <w:tcW w:w="1129" w:type="dxa"/>
          </w:tcPr>
          <w:p w:rsidR="00A514EB" w:rsidRPr="000D195A" w:rsidRDefault="00A514EB" w:rsidP="006B4A50">
            <w:pPr>
              <w:pStyle w:val="NormalIndent"/>
              <w:jc w:val="both"/>
            </w:pPr>
            <w:r w:rsidRPr="000D195A">
              <w:t>String</w:t>
            </w:r>
          </w:p>
        </w:tc>
        <w:tc>
          <w:tcPr>
            <w:tcW w:w="851" w:type="dxa"/>
          </w:tcPr>
          <w:p w:rsidR="00A514EB" w:rsidRPr="000D195A" w:rsidRDefault="00A514EB" w:rsidP="006B4A50">
            <w:pPr>
              <w:pStyle w:val="NormalIndent"/>
              <w:jc w:val="both"/>
            </w:pPr>
            <w:r w:rsidRPr="000D195A">
              <w:t>No</w:t>
            </w:r>
          </w:p>
        </w:tc>
        <w:tc>
          <w:tcPr>
            <w:tcW w:w="4387" w:type="dxa"/>
          </w:tcPr>
          <w:p w:rsidR="00A514EB" w:rsidRPr="000D195A" w:rsidRDefault="00A514EB" w:rsidP="006B4A50">
            <w:pPr>
              <w:pStyle w:val="NormalIndent"/>
              <w:jc w:val="both"/>
            </w:pPr>
            <w:r w:rsidRPr="000D195A">
              <w:t>Event’s shortDescription</w:t>
            </w:r>
          </w:p>
        </w:tc>
      </w:tr>
      <w:tr w:rsidR="00A514EB" w:rsidRPr="000D195A" w:rsidTr="00A514EB">
        <w:trPr>
          <w:jc w:val="center"/>
        </w:trPr>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Description</w:t>
            </w:r>
          </w:p>
        </w:tc>
        <w:tc>
          <w:tcPr>
            <w:tcW w:w="1129" w:type="dxa"/>
          </w:tcPr>
          <w:p w:rsidR="00A514EB" w:rsidRPr="000D195A" w:rsidRDefault="00A514EB" w:rsidP="006B4A50">
            <w:pPr>
              <w:pStyle w:val="NormalIndent"/>
              <w:jc w:val="both"/>
            </w:pPr>
            <w:r w:rsidRPr="000D195A">
              <w:t>String</w:t>
            </w:r>
          </w:p>
        </w:tc>
        <w:tc>
          <w:tcPr>
            <w:tcW w:w="851" w:type="dxa"/>
          </w:tcPr>
          <w:p w:rsidR="00A514EB" w:rsidRPr="000D195A" w:rsidRDefault="00A514EB" w:rsidP="006B4A50">
            <w:pPr>
              <w:pStyle w:val="NormalIndent"/>
              <w:jc w:val="both"/>
            </w:pPr>
            <w:r w:rsidRPr="000D195A">
              <w:t>No</w:t>
            </w:r>
          </w:p>
        </w:tc>
        <w:tc>
          <w:tcPr>
            <w:tcW w:w="4387" w:type="dxa"/>
          </w:tcPr>
          <w:p w:rsidR="00A514EB" w:rsidRPr="000D195A" w:rsidRDefault="00A514EB" w:rsidP="006B4A50">
            <w:pPr>
              <w:pStyle w:val="NormalIndent"/>
              <w:jc w:val="both"/>
            </w:pPr>
            <w:r w:rsidRPr="000D195A">
              <w:t>Event’s description</w:t>
            </w:r>
          </w:p>
        </w:tc>
      </w:tr>
      <w:tr w:rsidR="00A514EB" w:rsidRPr="000D195A" w:rsidTr="00A514EB">
        <w:trPr>
          <w:jc w:val="center"/>
        </w:trPr>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Location</w:t>
            </w:r>
          </w:p>
        </w:tc>
        <w:tc>
          <w:tcPr>
            <w:tcW w:w="1129" w:type="dxa"/>
          </w:tcPr>
          <w:p w:rsidR="00A514EB" w:rsidRPr="000D195A" w:rsidRDefault="00A514EB" w:rsidP="006B4A50">
            <w:pPr>
              <w:pStyle w:val="NormalIndent"/>
              <w:jc w:val="both"/>
            </w:pPr>
            <w:r w:rsidRPr="000D195A">
              <w:t>String</w:t>
            </w:r>
          </w:p>
        </w:tc>
        <w:tc>
          <w:tcPr>
            <w:tcW w:w="851" w:type="dxa"/>
          </w:tcPr>
          <w:p w:rsidR="00A514EB" w:rsidRPr="000D195A" w:rsidRDefault="00A514EB" w:rsidP="006B4A50">
            <w:pPr>
              <w:pStyle w:val="NormalIndent"/>
              <w:jc w:val="both"/>
            </w:pPr>
            <w:r w:rsidRPr="000D195A">
              <w:t>No</w:t>
            </w:r>
          </w:p>
        </w:tc>
        <w:tc>
          <w:tcPr>
            <w:tcW w:w="4387" w:type="dxa"/>
          </w:tcPr>
          <w:p w:rsidR="00A514EB" w:rsidRPr="000D195A" w:rsidRDefault="00A514EB" w:rsidP="006B4A50">
            <w:pPr>
              <w:pStyle w:val="NormalIndent"/>
              <w:jc w:val="both"/>
            </w:pPr>
            <w:r w:rsidRPr="000D195A">
              <w:t xml:space="preserve">Event’s location </w:t>
            </w:r>
          </w:p>
        </w:tc>
      </w:tr>
      <w:tr w:rsidR="00A514EB" w:rsidRPr="000D195A" w:rsidTr="00A514EB">
        <w:trPr>
          <w:jc w:val="center"/>
        </w:trPr>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VideoUrl</w:t>
            </w:r>
          </w:p>
        </w:tc>
        <w:tc>
          <w:tcPr>
            <w:tcW w:w="1129" w:type="dxa"/>
          </w:tcPr>
          <w:p w:rsidR="00A514EB" w:rsidRPr="000D195A" w:rsidRDefault="00A514EB" w:rsidP="006B4A50">
            <w:pPr>
              <w:pStyle w:val="NormalIndent"/>
              <w:jc w:val="both"/>
            </w:pPr>
            <w:r w:rsidRPr="000D195A">
              <w:t>String</w:t>
            </w:r>
          </w:p>
        </w:tc>
        <w:tc>
          <w:tcPr>
            <w:tcW w:w="851" w:type="dxa"/>
          </w:tcPr>
          <w:p w:rsidR="00A514EB" w:rsidRPr="000D195A" w:rsidRDefault="00A514EB" w:rsidP="006B4A50">
            <w:pPr>
              <w:pStyle w:val="NormalIndent"/>
              <w:jc w:val="both"/>
            </w:pPr>
            <w:r w:rsidRPr="000D195A">
              <w:t>No</w:t>
            </w:r>
          </w:p>
        </w:tc>
        <w:tc>
          <w:tcPr>
            <w:tcW w:w="4387" w:type="dxa"/>
          </w:tcPr>
          <w:p w:rsidR="00A514EB" w:rsidRPr="000D195A" w:rsidRDefault="00A514EB" w:rsidP="006B4A50">
            <w:pPr>
              <w:pStyle w:val="NormalIndent"/>
              <w:jc w:val="both"/>
            </w:pPr>
            <w:r w:rsidRPr="000D195A">
              <w:t>Event’s video URL</w:t>
            </w:r>
          </w:p>
        </w:tc>
      </w:tr>
      <w:tr w:rsidR="00A514EB" w:rsidRPr="000D195A" w:rsidTr="00A514EB">
        <w:trPr>
          <w:jc w:val="center"/>
        </w:trPr>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TotalPoint</w:t>
            </w:r>
          </w:p>
        </w:tc>
        <w:tc>
          <w:tcPr>
            <w:tcW w:w="1129" w:type="dxa"/>
          </w:tcPr>
          <w:p w:rsidR="00A514EB" w:rsidRPr="000D195A" w:rsidRDefault="00A514EB" w:rsidP="006B4A50">
            <w:pPr>
              <w:pStyle w:val="NormalIndent"/>
              <w:jc w:val="both"/>
            </w:pPr>
            <w:r w:rsidRPr="000D195A">
              <w:t>int</w:t>
            </w:r>
          </w:p>
        </w:tc>
        <w:tc>
          <w:tcPr>
            <w:tcW w:w="851" w:type="dxa"/>
          </w:tcPr>
          <w:p w:rsidR="00A514EB" w:rsidRPr="000D195A" w:rsidRDefault="00A514EB" w:rsidP="006B4A50">
            <w:pPr>
              <w:pStyle w:val="NormalIndent"/>
              <w:jc w:val="both"/>
            </w:pPr>
            <w:r w:rsidRPr="000D195A">
              <w:t>No</w:t>
            </w:r>
          </w:p>
        </w:tc>
        <w:tc>
          <w:tcPr>
            <w:tcW w:w="4387" w:type="dxa"/>
          </w:tcPr>
          <w:p w:rsidR="00A514EB" w:rsidRPr="000D195A" w:rsidRDefault="00A514EB" w:rsidP="006B4A50">
            <w:pPr>
              <w:pStyle w:val="NormalIndent"/>
              <w:jc w:val="both"/>
            </w:pPr>
            <w:r w:rsidRPr="000D195A">
              <w:t>Event’s TotalPoint</w:t>
            </w:r>
          </w:p>
        </w:tc>
      </w:tr>
      <w:tr w:rsidR="00A514EB" w:rsidRPr="000D195A" w:rsidTr="00A514EB">
        <w:trPr>
          <w:trHeight w:val="407"/>
          <w:jc w:val="center"/>
        </w:trPr>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Status</w:t>
            </w:r>
          </w:p>
        </w:tc>
        <w:tc>
          <w:tcPr>
            <w:tcW w:w="1129" w:type="dxa"/>
          </w:tcPr>
          <w:p w:rsidR="00A514EB" w:rsidRPr="000D195A" w:rsidRDefault="00A514EB" w:rsidP="006B4A50">
            <w:pPr>
              <w:pStyle w:val="NormalIndent"/>
              <w:jc w:val="both"/>
            </w:pPr>
            <w:r w:rsidRPr="000D195A">
              <w:t>bit</w:t>
            </w:r>
          </w:p>
        </w:tc>
        <w:tc>
          <w:tcPr>
            <w:tcW w:w="851" w:type="dxa"/>
          </w:tcPr>
          <w:p w:rsidR="00A514EB" w:rsidRPr="000D195A" w:rsidRDefault="00A514EB" w:rsidP="006B4A50">
            <w:pPr>
              <w:pStyle w:val="NormalIndent"/>
              <w:jc w:val="both"/>
            </w:pPr>
          </w:p>
        </w:tc>
        <w:tc>
          <w:tcPr>
            <w:tcW w:w="4387" w:type="dxa"/>
          </w:tcPr>
          <w:p w:rsidR="00A514EB" w:rsidRPr="000D195A" w:rsidRDefault="00A514EB" w:rsidP="006B4A50">
            <w:pPr>
              <w:pStyle w:val="NormalIndent"/>
              <w:jc w:val="both"/>
            </w:pPr>
            <w:r w:rsidRPr="000D195A">
              <w:t>Event’s status</w:t>
            </w:r>
          </w:p>
        </w:tc>
      </w:tr>
      <w:tr w:rsidR="00A514EB" w:rsidRPr="000D195A" w:rsidTr="00A514EB">
        <w:trPr>
          <w:trHeight w:val="407"/>
          <w:jc w:val="center"/>
        </w:trPr>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IsOpen</w:t>
            </w:r>
          </w:p>
        </w:tc>
        <w:tc>
          <w:tcPr>
            <w:tcW w:w="1129" w:type="dxa"/>
          </w:tcPr>
          <w:p w:rsidR="00A514EB" w:rsidRPr="000D195A" w:rsidRDefault="00A514EB" w:rsidP="006B4A50">
            <w:pPr>
              <w:pStyle w:val="NormalIndent"/>
              <w:jc w:val="both"/>
            </w:pPr>
            <w:r w:rsidRPr="000D195A">
              <w:t>bool</w:t>
            </w:r>
          </w:p>
        </w:tc>
        <w:tc>
          <w:tcPr>
            <w:tcW w:w="851" w:type="dxa"/>
          </w:tcPr>
          <w:p w:rsidR="00A514EB" w:rsidRPr="000D195A" w:rsidRDefault="00A514EB" w:rsidP="006B4A50">
            <w:pPr>
              <w:pStyle w:val="NormalIndent"/>
              <w:jc w:val="both"/>
            </w:pPr>
          </w:p>
        </w:tc>
        <w:tc>
          <w:tcPr>
            <w:tcW w:w="4387" w:type="dxa"/>
          </w:tcPr>
          <w:p w:rsidR="00A514EB" w:rsidRPr="000D195A" w:rsidRDefault="00A514EB" w:rsidP="006B4A50">
            <w:pPr>
              <w:pStyle w:val="NormalIndent"/>
              <w:jc w:val="both"/>
            </w:pPr>
            <w:r w:rsidRPr="000D195A">
              <w:t>Event’s activity status</w:t>
            </w:r>
          </w:p>
        </w:tc>
      </w:tr>
      <w:tr w:rsidR="00A514EB" w:rsidRPr="000D195A" w:rsidTr="00A514EB">
        <w:trPr>
          <w:jc w:val="center"/>
        </w:trPr>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Views</w:t>
            </w:r>
          </w:p>
        </w:tc>
        <w:tc>
          <w:tcPr>
            <w:tcW w:w="1129" w:type="dxa"/>
          </w:tcPr>
          <w:p w:rsidR="00A514EB" w:rsidRPr="000D195A" w:rsidRDefault="00A514EB" w:rsidP="006B4A50">
            <w:pPr>
              <w:pStyle w:val="NormalIndent"/>
              <w:jc w:val="both"/>
            </w:pPr>
            <w:r w:rsidRPr="000D195A">
              <w:t>int</w:t>
            </w:r>
          </w:p>
        </w:tc>
        <w:tc>
          <w:tcPr>
            <w:tcW w:w="851" w:type="dxa"/>
          </w:tcPr>
          <w:p w:rsidR="00A514EB" w:rsidRPr="000D195A" w:rsidRDefault="00A514EB" w:rsidP="006B4A50">
            <w:pPr>
              <w:pStyle w:val="NormalIndent"/>
              <w:jc w:val="both"/>
            </w:pPr>
          </w:p>
        </w:tc>
        <w:tc>
          <w:tcPr>
            <w:tcW w:w="4387" w:type="dxa"/>
          </w:tcPr>
          <w:p w:rsidR="00A514EB" w:rsidRPr="000D195A" w:rsidRDefault="00A514EB" w:rsidP="006B4A50">
            <w:pPr>
              <w:pStyle w:val="NormalIndent"/>
              <w:jc w:val="both"/>
            </w:pPr>
            <w:r w:rsidRPr="000D195A">
              <w:t>Event’s total views</w:t>
            </w:r>
          </w:p>
        </w:tc>
      </w:tr>
      <w:tr w:rsidR="00A514EB" w:rsidRPr="000D195A" w:rsidTr="00A514EB">
        <w:trPr>
          <w:jc w:val="center"/>
        </w:trPr>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Likes</w:t>
            </w:r>
          </w:p>
        </w:tc>
        <w:tc>
          <w:tcPr>
            <w:tcW w:w="1129" w:type="dxa"/>
          </w:tcPr>
          <w:p w:rsidR="00A514EB" w:rsidRPr="000D195A" w:rsidRDefault="00A514EB" w:rsidP="006B4A50">
            <w:pPr>
              <w:pStyle w:val="NormalIndent"/>
              <w:jc w:val="both"/>
            </w:pPr>
            <w:r w:rsidRPr="000D195A">
              <w:t>int</w:t>
            </w:r>
          </w:p>
        </w:tc>
        <w:tc>
          <w:tcPr>
            <w:tcW w:w="851" w:type="dxa"/>
          </w:tcPr>
          <w:p w:rsidR="00A514EB" w:rsidRPr="000D195A" w:rsidRDefault="00A514EB" w:rsidP="006B4A50">
            <w:pPr>
              <w:pStyle w:val="NormalIndent"/>
              <w:jc w:val="both"/>
            </w:pPr>
          </w:p>
        </w:tc>
        <w:tc>
          <w:tcPr>
            <w:tcW w:w="4387" w:type="dxa"/>
          </w:tcPr>
          <w:p w:rsidR="00A514EB" w:rsidRPr="000D195A" w:rsidRDefault="00A514EB" w:rsidP="006B4A50">
            <w:pPr>
              <w:pStyle w:val="NormalIndent"/>
              <w:jc w:val="both"/>
            </w:pPr>
            <w:r w:rsidRPr="000D195A">
              <w:t>Event’s total likes</w:t>
            </w:r>
          </w:p>
        </w:tc>
      </w:tr>
      <w:tr w:rsidR="00A514EB" w:rsidRPr="000D195A" w:rsidTr="00A514EB">
        <w:trPr>
          <w:jc w:val="center"/>
        </w:trPr>
        <w:tc>
          <w:tcPr>
            <w:tcW w:w="567" w:type="dxa"/>
          </w:tcPr>
          <w:p w:rsidR="00A514EB" w:rsidRPr="000D195A" w:rsidRDefault="00A514EB" w:rsidP="006B4A50">
            <w:pPr>
              <w:pStyle w:val="comment"/>
              <w:numPr>
                <w:ilvl w:val="0"/>
                <w:numId w:val="90"/>
              </w:numPr>
              <w:jc w:val="both"/>
              <w:rPr>
                <w:rFonts w:ascii="Century" w:hAnsi="Century" w:cs="Times New Roman"/>
                <w:i w:val="0"/>
                <w:color w:val="000000" w:themeColor="text1"/>
                <w:sz w:val="22"/>
                <w:szCs w:val="22"/>
              </w:rPr>
            </w:pPr>
          </w:p>
        </w:tc>
        <w:tc>
          <w:tcPr>
            <w:tcW w:w="1701" w:type="dxa"/>
          </w:tcPr>
          <w:p w:rsidR="00A514EB" w:rsidRPr="000D195A" w:rsidRDefault="00A514EB" w:rsidP="006B4A50">
            <w:pPr>
              <w:pStyle w:val="NormalIndent"/>
              <w:jc w:val="both"/>
            </w:pPr>
            <w:r w:rsidRPr="000D195A">
              <w:t>ExpectedMoney</w:t>
            </w:r>
          </w:p>
        </w:tc>
        <w:tc>
          <w:tcPr>
            <w:tcW w:w="1129" w:type="dxa"/>
          </w:tcPr>
          <w:p w:rsidR="00A514EB" w:rsidRPr="000D195A" w:rsidRDefault="00A514EB" w:rsidP="006B4A50">
            <w:pPr>
              <w:pStyle w:val="NormalIndent"/>
              <w:jc w:val="both"/>
            </w:pPr>
            <w:r w:rsidRPr="000D195A">
              <w:t>decimal</w:t>
            </w:r>
          </w:p>
        </w:tc>
        <w:tc>
          <w:tcPr>
            <w:tcW w:w="851" w:type="dxa"/>
          </w:tcPr>
          <w:p w:rsidR="00A514EB" w:rsidRPr="000D195A" w:rsidRDefault="00A514EB" w:rsidP="006B4A50">
            <w:pPr>
              <w:pStyle w:val="NormalIndent"/>
              <w:jc w:val="both"/>
            </w:pPr>
          </w:p>
        </w:tc>
        <w:tc>
          <w:tcPr>
            <w:tcW w:w="4387" w:type="dxa"/>
          </w:tcPr>
          <w:p w:rsidR="00A514EB" w:rsidRPr="000D195A" w:rsidRDefault="00A514EB" w:rsidP="006B4A50">
            <w:pPr>
              <w:pStyle w:val="NormalIndent"/>
              <w:jc w:val="both"/>
            </w:pPr>
            <w:r w:rsidRPr="000D195A">
              <w:t>Event’s expected money</w:t>
            </w:r>
          </w:p>
        </w:tc>
      </w:tr>
    </w:tbl>
    <w:p w:rsidR="00A514EB" w:rsidRPr="000D195A" w:rsidRDefault="00A514EB" w:rsidP="009467CD">
      <w:pPr>
        <w:pStyle w:val="Table4-1"/>
        <w:rPr>
          <w:rFonts w:ascii="Century" w:hAnsi="Century"/>
        </w:rPr>
        <w:pPrChange w:id="838" w:author="Admin" w:date="2016-12-12T18:13:00Z">
          <w:pPr>
            <w:pStyle w:val="Table4-1"/>
            <w:jc w:val="both"/>
          </w:pPr>
        </w:pPrChange>
      </w:pPr>
      <w:r w:rsidRPr="000D195A">
        <w:rPr>
          <w:rFonts w:ascii="Century" w:hAnsi="Century"/>
        </w:rPr>
        <w:t>Event table</w:t>
      </w:r>
    </w:p>
    <w:p w:rsidR="00A514EB" w:rsidRPr="000D195A" w:rsidRDefault="00A514EB" w:rsidP="006B4A50">
      <w:pPr>
        <w:pStyle w:val="Heading5"/>
        <w:jc w:val="both"/>
        <w:rPr>
          <w:rFonts w:ascii="Century" w:hAnsi="Century"/>
        </w:rPr>
      </w:pPr>
      <w:bookmarkStart w:id="839" w:name="_Toc468828840"/>
      <w:r w:rsidRPr="000D195A">
        <w:rPr>
          <w:rFonts w:ascii="Century" w:hAnsi="Century"/>
        </w:rPr>
        <w:t>Organization table</w:t>
      </w:r>
      <w:bookmarkEnd w:id="839"/>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4140"/>
      </w:tblGrid>
      <w:tr w:rsidR="00A514EB" w:rsidRPr="000D195A" w:rsidTr="00A514EB">
        <w:trPr>
          <w:jc w:val="center"/>
        </w:trPr>
        <w:tc>
          <w:tcPr>
            <w:tcW w:w="562" w:type="dxa"/>
            <w:shd w:val="clear" w:color="auto" w:fill="92D050"/>
          </w:tcPr>
          <w:p w:rsidR="00A514EB" w:rsidRPr="000D195A" w:rsidRDefault="00A514EB" w:rsidP="006B4A50">
            <w:pPr>
              <w:pStyle w:val="NormalIndent"/>
              <w:jc w:val="both"/>
            </w:pPr>
            <w:r w:rsidRPr="000D195A">
              <w:t>No</w:t>
            </w:r>
          </w:p>
        </w:tc>
        <w:tc>
          <w:tcPr>
            <w:tcW w:w="1985" w:type="dxa"/>
            <w:shd w:val="clear" w:color="auto" w:fill="92D050"/>
          </w:tcPr>
          <w:p w:rsidR="00A514EB" w:rsidRPr="000D195A" w:rsidRDefault="00A514EB" w:rsidP="006B4A50">
            <w:pPr>
              <w:pStyle w:val="NormalIndent"/>
              <w:jc w:val="both"/>
            </w:pPr>
            <w:r w:rsidRPr="000D195A">
              <w:t>Field Name</w:t>
            </w:r>
          </w:p>
        </w:tc>
        <w:tc>
          <w:tcPr>
            <w:tcW w:w="1138" w:type="dxa"/>
            <w:shd w:val="clear" w:color="auto" w:fill="92D050"/>
          </w:tcPr>
          <w:p w:rsidR="00A514EB" w:rsidRPr="000D195A" w:rsidRDefault="00A514EB" w:rsidP="006B4A50">
            <w:pPr>
              <w:pStyle w:val="NormalIndent"/>
              <w:jc w:val="both"/>
            </w:pPr>
            <w:r w:rsidRPr="000D195A">
              <w:t>Type</w:t>
            </w:r>
          </w:p>
        </w:tc>
        <w:tc>
          <w:tcPr>
            <w:tcW w:w="810" w:type="dxa"/>
            <w:shd w:val="clear" w:color="auto" w:fill="92D050"/>
          </w:tcPr>
          <w:p w:rsidR="00A514EB" w:rsidRPr="000D195A" w:rsidRDefault="00A514EB" w:rsidP="006B4A50">
            <w:pPr>
              <w:pStyle w:val="NormalIndent"/>
              <w:jc w:val="both"/>
            </w:pPr>
            <w:r w:rsidRPr="000D195A">
              <w:t>Allow Null</w:t>
            </w:r>
          </w:p>
        </w:tc>
        <w:tc>
          <w:tcPr>
            <w:tcW w:w="4140" w:type="dxa"/>
            <w:shd w:val="clear" w:color="auto" w:fill="92D050"/>
          </w:tcPr>
          <w:p w:rsidR="00A514EB" w:rsidRPr="000D195A" w:rsidRDefault="00A514EB" w:rsidP="006B4A50">
            <w:pPr>
              <w:pStyle w:val="NormalIndent"/>
              <w:jc w:val="both"/>
            </w:pPr>
            <w:r w:rsidRPr="000D195A">
              <w:t>Description</w:t>
            </w:r>
          </w:p>
        </w:tc>
      </w:tr>
      <w:tr w:rsidR="00A514EB" w:rsidRPr="000D195A" w:rsidTr="00A514EB">
        <w:trPr>
          <w:jc w:val="center"/>
        </w:trPr>
        <w:tc>
          <w:tcPr>
            <w:tcW w:w="562"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OrganazationID</w:t>
            </w:r>
          </w:p>
        </w:tc>
        <w:tc>
          <w:tcPr>
            <w:tcW w:w="1138" w:type="dxa"/>
          </w:tcPr>
          <w:p w:rsidR="00A514EB" w:rsidRPr="000D195A" w:rsidRDefault="00A514EB" w:rsidP="006B4A50">
            <w:pPr>
              <w:pStyle w:val="NormalIndent"/>
              <w:jc w:val="both"/>
            </w:pPr>
            <w:r w:rsidRPr="000D195A">
              <w:t>Int</w:t>
            </w:r>
          </w:p>
        </w:tc>
        <w:tc>
          <w:tcPr>
            <w:tcW w:w="810" w:type="dxa"/>
          </w:tcPr>
          <w:p w:rsidR="00A514EB" w:rsidRPr="000D195A" w:rsidRDefault="00A514EB" w:rsidP="006B4A50">
            <w:pPr>
              <w:pStyle w:val="NormalIndent"/>
              <w:jc w:val="both"/>
            </w:pPr>
            <w:r w:rsidRPr="000D195A">
              <w:t>No</w:t>
            </w:r>
          </w:p>
        </w:tc>
        <w:tc>
          <w:tcPr>
            <w:tcW w:w="4140" w:type="dxa"/>
          </w:tcPr>
          <w:p w:rsidR="00A514EB" w:rsidRPr="000D195A" w:rsidRDefault="00A514EB" w:rsidP="006B4A50">
            <w:pPr>
              <w:pStyle w:val="NormalIndent"/>
              <w:jc w:val="both"/>
            </w:pPr>
            <w:r w:rsidRPr="000D195A">
              <w:t>Organization’s ID</w:t>
            </w:r>
          </w:p>
        </w:tc>
      </w:tr>
      <w:tr w:rsidR="00A514EB" w:rsidRPr="000D195A" w:rsidTr="00A514EB">
        <w:trPr>
          <w:jc w:val="center"/>
        </w:trPr>
        <w:tc>
          <w:tcPr>
            <w:tcW w:w="562"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OrganazationName</w:t>
            </w:r>
          </w:p>
        </w:tc>
        <w:tc>
          <w:tcPr>
            <w:tcW w:w="1138" w:type="dxa"/>
          </w:tcPr>
          <w:p w:rsidR="00A514EB" w:rsidRPr="000D195A" w:rsidRDefault="00A514EB" w:rsidP="006B4A50">
            <w:pPr>
              <w:pStyle w:val="NormalIndent"/>
              <w:jc w:val="both"/>
            </w:pPr>
            <w:r w:rsidRPr="000D195A">
              <w:t>String</w:t>
            </w:r>
          </w:p>
        </w:tc>
        <w:tc>
          <w:tcPr>
            <w:tcW w:w="810" w:type="dxa"/>
          </w:tcPr>
          <w:p w:rsidR="00A514EB" w:rsidRPr="000D195A" w:rsidRDefault="00A514EB" w:rsidP="006B4A50">
            <w:pPr>
              <w:pStyle w:val="NormalIndent"/>
              <w:jc w:val="both"/>
            </w:pPr>
          </w:p>
        </w:tc>
        <w:tc>
          <w:tcPr>
            <w:tcW w:w="4140" w:type="dxa"/>
          </w:tcPr>
          <w:p w:rsidR="00A514EB" w:rsidRPr="000D195A" w:rsidRDefault="00A514EB" w:rsidP="006B4A50">
            <w:pPr>
              <w:pStyle w:val="NormalIndent"/>
              <w:jc w:val="both"/>
            </w:pPr>
            <w:r w:rsidRPr="000D195A">
              <w:t>Organization’s Name</w:t>
            </w:r>
          </w:p>
        </w:tc>
      </w:tr>
      <w:tr w:rsidR="00A514EB" w:rsidRPr="000D195A" w:rsidTr="00A514EB">
        <w:trPr>
          <w:jc w:val="center"/>
        </w:trPr>
        <w:tc>
          <w:tcPr>
            <w:tcW w:w="562"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Introduction</w:t>
            </w:r>
          </w:p>
        </w:tc>
        <w:tc>
          <w:tcPr>
            <w:tcW w:w="1138" w:type="dxa"/>
          </w:tcPr>
          <w:p w:rsidR="00A514EB" w:rsidRPr="000D195A" w:rsidRDefault="00A514EB" w:rsidP="006B4A50">
            <w:pPr>
              <w:pStyle w:val="NormalIndent"/>
              <w:jc w:val="both"/>
            </w:pPr>
            <w:r w:rsidRPr="000D195A">
              <w:t>String</w:t>
            </w:r>
          </w:p>
        </w:tc>
        <w:tc>
          <w:tcPr>
            <w:tcW w:w="810" w:type="dxa"/>
          </w:tcPr>
          <w:p w:rsidR="00A514EB" w:rsidRPr="000D195A" w:rsidRDefault="00A514EB" w:rsidP="006B4A50">
            <w:pPr>
              <w:pStyle w:val="NormalIndent"/>
              <w:jc w:val="both"/>
            </w:pPr>
          </w:p>
        </w:tc>
        <w:tc>
          <w:tcPr>
            <w:tcW w:w="4140" w:type="dxa"/>
          </w:tcPr>
          <w:p w:rsidR="00A514EB" w:rsidRPr="000D195A" w:rsidRDefault="00A514EB" w:rsidP="006B4A50">
            <w:pPr>
              <w:pStyle w:val="NormalIndent"/>
              <w:jc w:val="both"/>
            </w:pPr>
            <w:r w:rsidRPr="000D195A">
              <w:t>Introduce about Organization</w:t>
            </w:r>
          </w:p>
        </w:tc>
      </w:tr>
      <w:tr w:rsidR="00A514EB" w:rsidRPr="000D195A" w:rsidTr="00A514EB">
        <w:trPr>
          <w:jc w:val="center"/>
        </w:trPr>
        <w:tc>
          <w:tcPr>
            <w:tcW w:w="562"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LogoUrl</w:t>
            </w:r>
          </w:p>
        </w:tc>
        <w:tc>
          <w:tcPr>
            <w:tcW w:w="1138" w:type="dxa"/>
          </w:tcPr>
          <w:p w:rsidR="00A514EB" w:rsidRPr="000D195A" w:rsidRDefault="00A514EB" w:rsidP="006B4A50">
            <w:pPr>
              <w:pStyle w:val="NormalIndent"/>
              <w:jc w:val="both"/>
            </w:pPr>
            <w:r w:rsidRPr="000D195A">
              <w:t>String</w:t>
            </w:r>
          </w:p>
        </w:tc>
        <w:tc>
          <w:tcPr>
            <w:tcW w:w="810" w:type="dxa"/>
          </w:tcPr>
          <w:p w:rsidR="00A514EB" w:rsidRPr="000D195A" w:rsidRDefault="00A514EB" w:rsidP="006B4A50">
            <w:pPr>
              <w:pStyle w:val="NormalIndent"/>
              <w:jc w:val="both"/>
            </w:pPr>
          </w:p>
        </w:tc>
        <w:tc>
          <w:tcPr>
            <w:tcW w:w="4140" w:type="dxa"/>
          </w:tcPr>
          <w:p w:rsidR="00A514EB" w:rsidRPr="000D195A" w:rsidRDefault="00A514EB" w:rsidP="006B4A50">
            <w:pPr>
              <w:pStyle w:val="NormalIndent"/>
              <w:jc w:val="both"/>
            </w:pPr>
            <w:r w:rsidRPr="000D195A">
              <w:t>Organization’s logo</w:t>
            </w:r>
          </w:p>
        </w:tc>
      </w:tr>
      <w:tr w:rsidR="00A514EB" w:rsidRPr="000D195A" w:rsidTr="00A514EB">
        <w:trPr>
          <w:jc w:val="center"/>
        </w:trPr>
        <w:tc>
          <w:tcPr>
            <w:tcW w:w="562"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Phone</w:t>
            </w:r>
          </w:p>
        </w:tc>
        <w:tc>
          <w:tcPr>
            <w:tcW w:w="1138" w:type="dxa"/>
          </w:tcPr>
          <w:p w:rsidR="00A514EB" w:rsidRPr="000D195A" w:rsidRDefault="00A514EB" w:rsidP="006B4A50">
            <w:pPr>
              <w:pStyle w:val="NormalIndent"/>
              <w:jc w:val="both"/>
            </w:pPr>
            <w:r w:rsidRPr="000D195A">
              <w:t>String</w:t>
            </w:r>
          </w:p>
        </w:tc>
        <w:tc>
          <w:tcPr>
            <w:tcW w:w="810" w:type="dxa"/>
          </w:tcPr>
          <w:p w:rsidR="00A514EB" w:rsidRPr="000D195A" w:rsidRDefault="00A514EB" w:rsidP="006B4A50">
            <w:pPr>
              <w:pStyle w:val="NormalIndent"/>
              <w:jc w:val="both"/>
            </w:pPr>
          </w:p>
        </w:tc>
        <w:tc>
          <w:tcPr>
            <w:tcW w:w="4140" w:type="dxa"/>
          </w:tcPr>
          <w:p w:rsidR="00A514EB" w:rsidRPr="000D195A" w:rsidRDefault="00A514EB" w:rsidP="006B4A50">
            <w:pPr>
              <w:pStyle w:val="NormalIndent"/>
              <w:jc w:val="both"/>
            </w:pPr>
            <w:r w:rsidRPr="000D195A">
              <w:t>Organization’s phone</w:t>
            </w:r>
          </w:p>
        </w:tc>
      </w:tr>
      <w:tr w:rsidR="00A514EB" w:rsidRPr="000D195A" w:rsidTr="00A514EB">
        <w:trPr>
          <w:jc w:val="center"/>
        </w:trPr>
        <w:tc>
          <w:tcPr>
            <w:tcW w:w="562"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Email</w:t>
            </w:r>
          </w:p>
        </w:tc>
        <w:tc>
          <w:tcPr>
            <w:tcW w:w="1138" w:type="dxa"/>
          </w:tcPr>
          <w:p w:rsidR="00A514EB" w:rsidRPr="000D195A" w:rsidRDefault="00A514EB" w:rsidP="006B4A50">
            <w:pPr>
              <w:pStyle w:val="NormalIndent"/>
              <w:jc w:val="both"/>
            </w:pPr>
            <w:r w:rsidRPr="000D195A">
              <w:t>String</w:t>
            </w:r>
          </w:p>
        </w:tc>
        <w:tc>
          <w:tcPr>
            <w:tcW w:w="810" w:type="dxa"/>
          </w:tcPr>
          <w:p w:rsidR="00A514EB" w:rsidRPr="000D195A" w:rsidRDefault="00A514EB" w:rsidP="006B4A50">
            <w:pPr>
              <w:pStyle w:val="NormalIndent"/>
              <w:jc w:val="both"/>
            </w:pPr>
          </w:p>
        </w:tc>
        <w:tc>
          <w:tcPr>
            <w:tcW w:w="4140" w:type="dxa"/>
          </w:tcPr>
          <w:p w:rsidR="00A514EB" w:rsidRPr="000D195A" w:rsidRDefault="00A514EB" w:rsidP="006B4A50">
            <w:pPr>
              <w:pStyle w:val="NormalIndent"/>
              <w:jc w:val="both"/>
            </w:pPr>
            <w:r w:rsidRPr="000D195A">
              <w:t>Organization’s email for contact</w:t>
            </w:r>
          </w:p>
        </w:tc>
      </w:tr>
      <w:tr w:rsidR="00A514EB" w:rsidRPr="000D195A" w:rsidTr="00A514EB">
        <w:trPr>
          <w:jc w:val="center"/>
        </w:trPr>
        <w:tc>
          <w:tcPr>
            <w:tcW w:w="562"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Address</w:t>
            </w:r>
          </w:p>
        </w:tc>
        <w:tc>
          <w:tcPr>
            <w:tcW w:w="1138" w:type="dxa"/>
          </w:tcPr>
          <w:p w:rsidR="00A514EB" w:rsidRPr="000D195A" w:rsidRDefault="00A514EB" w:rsidP="006B4A50">
            <w:pPr>
              <w:pStyle w:val="NormalIndent"/>
              <w:jc w:val="both"/>
            </w:pPr>
            <w:r w:rsidRPr="000D195A">
              <w:t>String</w:t>
            </w:r>
          </w:p>
        </w:tc>
        <w:tc>
          <w:tcPr>
            <w:tcW w:w="810" w:type="dxa"/>
          </w:tcPr>
          <w:p w:rsidR="00A514EB" w:rsidRPr="000D195A" w:rsidRDefault="00A514EB" w:rsidP="006B4A50">
            <w:pPr>
              <w:pStyle w:val="NormalIndent"/>
              <w:jc w:val="both"/>
            </w:pPr>
          </w:p>
        </w:tc>
        <w:tc>
          <w:tcPr>
            <w:tcW w:w="4140" w:type="dxa"/>
          </w:tcPr>
          <w:p w:rsidR="00A514EB" w:rsidRPr="000D195A" w:rsidRDefault="00A514EB" w:rsidP="006B4A50">
            <w:pPr>
              <w:pStyle w:val="NormalIndent"/>
              <w:jc w:val="both"/>
            </w:pPr>
            <w:r w:rsidRPr="000D195A">
              <w:t>Organization’s Address</w:t>
            </w:r>
          </w:p>
        </w:tc>
      </w:tr>
      <w:tr w:rsidR="00A514EB" w:rsidRPr="000D195A" w:rsidTr="00A514EB">
        <w:trPr>
          <w:jc w:val="center"/>
        </w:trPr>
        <w:tc>
          <w:tcPr>
            <w:tcW w:w="562"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Status</w:t>
            </w:r>
          </w:p>
        </w:tc>
        <w:tc>
          <w:tcPr>
            <w:tcW w:w="1138" w:type="dxa"/>
          </w:tcPr>
          <w:p w:rsidR="00A514EB" w:rsidRPr="000D195A" w:rsidRDefault="00A514EB" w:rsidP="006B4A50">
            <w:pPr>
              <w:pStyle w:val="NormalIndent"/>
              <w:jc w:val="both"/>
            </w:pPr>
            <w:r w:rsidRPr="000D195A">
              <w:t>String</w:t>
            </w:r>
          </w:p>
        </w:tc>
        <w:tc>
          <w:tcPr>
            <w:tcW w:w="810" w:type="dxa"/>
          </w:tcPr>
          <w:p w:rsidR="00A514EB" w:rsidRPr="000D195A" w:rsidRDefault="00A514EB" w:rsidP="006B4A50">
            <w:pPr>
              <w:pStyle w:val="NormalIndent"/>
              <w:jc w:val="both"/>
            </w:pPr>
            <w:r w:rsidRPr="000D195A">
              <w:t>No</w:t>
            </w:r>
          </w:p>
        </w:tc>
        <w:tc>
          <w:tcPr>
            <w:tcW w:w="4140" w:type="dxa"/>
          </w:tcPr>
          <w:p w:rsidR="00A514EB" w:rsidRPr="000D195A" w:rsidRDefault="00A514EB" w:rsidP="006B4A50">
            <w:pPr>
              <w:pStyle w:val="NormalIndent"/>
              <w:jc w:val="both"/>
            </w:pPr>
            <w:r w:rsidRPr="000D195A">
              <w:t>Organization’s Status</w:t>
            </w:r>
          </w:p>
        </w:tc>
      </w:tr>
      <w:tr w:rsidR="00A514EB" w:rsidRPr="000D195A" w:rsidTr="00A514EB">
        <w:trPr>
          <w:jc w:val="center"/>
        </w:trPr>
        <w:tc>
          <w:tcPr>
            <w:tcW w:w="562"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Point</w:t>
            </w:r>
          </w:p>
        </w:tc>
        <w:tc>
          <w:tcPr>
            <w:tcW w:w="1138" w:type="dxa"/>
          </w:tcPr>
          <w:p w:rsidR="00A514EB" w:rsidRPr="000D195A" w:rsidRDefault="00A514EB" w:rsidP="006B4A50">
            <w:pPr>
              <w:pStyle w:val="NormalIndent"/>
              <w:jc w:val="both"/>
            </w:pPr>
            <w:r w:rsidRPr="000D195A">
              <w:t>int</w:t>
            </w:r>
          </w:p>
        </w:tc>
        <w:tc>
          <w:tcPr>
            <w:tcW w:w="810" w:type="dxa"/>
          </w:tcPr>
          <w:p w:rsidR="00A514EB" w:rsidRPr="000D195A" w:rsidRDefault="00A514EB" w:rsidP="006B4A50">
            <w:pPr>
              <w:pStyle w:val="NormalIndent"/>
              <w:jc w:val="both"/>
            </w:pPr>
            <w:r w:rsidRPr="000D195A">
              <w:t>No</w:t>
            </w:r>
          </w:p>
        </w:tc>
        <w:tc>
          <w:tcPr>
            <w:tcW w:w="4140" w:type="dxa"/>
          </w:tcPr>
          <w:p w:rsidR="00A514EB" w:rsidRPr="000D195A" w:rsidRDefault="00A514EB" w:rsidP="006B4A50">
            <w:pPr>
              <w:pStyle w:val="NormalIndent"/>
              <w:jc w:val="both"/>
            </w:pPr>
            <w:r w:rsidRPr="000D195A">
              <w:t>Organization’s point</w:t>
            </w:r>
          </w:p>
        </w:tc>
      </w:tr>
      <w:tr w:rsidR="00A514EB" w:rsidRPr="000D195A" w:rsidTr="00A514EB">
        <w:trPr>
          <w:jc w:val="center"/>
        </w:trPr>
        <w:tc>
          <w:tcPr>
            <w:tcW w:w="562"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IsActive</w:t>
            </w:r>
          </w:p>
        </w:tc>
        <w:tc>
          <w:tcPr>
            <w:tcW w:w="1138" w:type="dxa"/>
          </w:tcPr>
          <w:p w:rsidR="00A514EB" w:rsidRPr="000D195A" w:rsidRDefault="00A514EB" w:rsidP="006B4A50">
            <w:pPr>
              <w:pStyle w:val="NormalIndent"/>
              <w:jc w:val="both"/>
            </w:pPr>
            <w:r w:rsidRPr="000D195A">
              <w:t>bool</w:t>
            </w:r>
          </w:p>
        </w:tc>
        <w:tc>
          <w:tcPr>
            <w:tcW w:w="810" w:type="dxa"/>
          </w:tcPr>
          <w:p w:rsidR="00A514EB" w:rsidRPr="000D195A" w:rsidRDefault="00A514EB" w:rsidP="006B4A50">
            <w:pPr>
              <w:pStyle w:val="NormalIndent"/>
              <w:jc w:val="both"/>
            </w:pPr>
          </w:p>
        </w:tc>
        <w:tc>
          <w:tcPr>
            <w:tcW w:w="4140" w:type="dxa"/>
          </w:tcPr>
          <w:p w:rsidR="00A514EB" w:rsidRPr="000D195A" w:rsidRDefault="00A514EB" w:rsidP="006B4A50">
            <w:pPr>
              <w:pStyle w:val="NormalIndent"/>
              <w:jc w:val="both"/>
            </w:pPr>
            <w:r w:rsidRPr="000D195A">
              <w:t>Organization’s activity status</w:t>
            </w:r>
          </w:p>
        </w:tc>
      </w:tr>
      <w:tr w:rsidR="00A514EB" w:rsidRPr="000D195A" w:rsidTr="00A514EB">
        <w:trPr>
          <w:jc w:val="center"/>
        </w:trPr>
        <w:tc>
          <w:tcPr>
            <w:tcW w:w="562"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IsVerify</w:t>
            </w:r>
          </w:p>
        </w:tc>
        <w:tc>
          <w:tcPr>
            <w:tcW w:w="1138" w:type="dxa"/>
          </w:tcPr>
          <w:p w:rsidR="00A514EB" w:rsidRPr="000D195A" w:rsidRDefault="00A514EB" w:rsidP="006B4A50">
            <w:pPr>
              <w:pStyle w:val="NormalIndent"/>
              <w:jc w:val="both"/>
            </w:pPr>
            <w:r w:rsidRPr="000D195A">
              <w:t>bool</w:t>
            </w:r>
          </w:p>
        </w:tc>
        <w:tc>
          <w:tcPr>
            <w:tcW w:w="810" w:type="dxa"/>
          </w:tcPr>
          <w:p w:rsidR="00A514EB" w:rsidRPr="000D195A" w:rsidRDefault="00A514EB" w:rsidP="006B4A50">
            <w:pPr>
              <w:pStyle w:val="NormalIndent"/>
              <w:jc w:val="both"/>
            </w:pPr>
          </w:p>
        </w:tc>
        <w:tc>
          <w:tcPr>
            <w:tcW w:w="4140" w:type="dxa"/>
          </w:tcPr>
          <w:p w:rsidR="00A514EB" w:rsidRPr="000D195A" w:rsidRDefault="00A514EB" w:rsidP="006B4A50">
            <w:pPr>
              <w:pStyle w:val="NormalIndent"/>
              <w:jc w:val="both"/>
            </w:pPr>
            <w:r w:rsidRPr="000D195A">
              <w:t>Organization’s creating request status</w:t>
            </w:r>
          </w:p>
        </w:tc>
      </w:tr>
      <w:tr w:rsidR="00A514EB" w:rsidRPr="000D195A" w:rsidTr="00A514EB">
        <w:trPr>
          <w:jc w:val="center"/>
        </w:trPr>
        <w:tc>
          <w:tcPr>
            <w:tcW w:w="562" w:type="dxa"/>
          </w:tcPr>
          <w:p w:rsidR="00A514EB" w:rsidRPr="000D195A" w:rsidRDefault="00A514EB" w:rsidP="006B4A50">
            <w:pPr>
              <w:pStyle w:val="comment"/>
              <w:numPr>
                <w:ilvl w:val="0"/>
                <w:numId w:val="91"/>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CreatedDate</w:t>
            </w:r>
          </w:p>
        </w:tc>
        <w:tc>
          <w:tcPr>
            <w:tcW w:w="1138" w:type="dxa"/>
          </w:tcPr>
          <w:p w:rsidR="00A514EB" w:rsidRPr="000D195A" w:rsidRDefault="00A514EB" w:rsidP="006B4A50">
            <w:pPr>
              <w:pStyle w:val="NormalIndent"/>
              <w:jc w:val="both"/>
            </w:pPr>
            <w:r w:rsidRPr="000D195A">
              <w:t>DateTime</w:t>
            </w:r>
          </w:p>
        </w:tc>
        <w:tc>
          <w:tcPr>
            <w:tcW w:w="810" w:type="dxa"/>
          </w:tcPr>
          <w:p w:rsidR="00A514EB" w:rsidRPr="000D195A" w:rsidRDefault="00A514EB" w:rsidP="006B4A50">
            <w:pPr>
              <w:pStyle w:val="NormalIndent"/>
              <w:jc w:val="both"/>
            </w:pPr>
          </w:p>
        </w:tc>
        <w:tc>
          <w:tcPr>
            <w:tcW w:w="4140" w:type="dxa"/>
          </w:tcPr>
          <w:p w:rsidR="00A514EB" w:rsidRPr="000D195A" w:rsidRDefault="00A514EB" w:rsidP="006B4A50">
            <w:pPr>
              <w:pStyle w:val="NormalIndent"/>
              <w:jc w:val="both"/>
            </w:pPr>
            <w:r w:rsidRPr="000D195A">
              <w:t>Organization’s created date</w:t>
            </w:r>
          </w:p>
        </w:tc>
      </w:tr>
    </w:tbl>
    <w:p w:rsidR="00A514EB" w:rsidRPr="000D195A" w:rsidRDefault="00A514EB" w:rsidP="009467CD">
      <w:pPr>
        <w:pStyle w:val="Table4-1"/>
        <w:rPr>
          <w:rFonts w:ascii="Century" w:hAnsi="Century"/>
        </w:rPr>
        <w:pPrChange w:id="840" w:author="Admin" w:date="2016-12-12T18:13:00Z">
          <w:pPr>
            <w:pStyle w:val="Table4-1"/>
            <w:jc w:val="both"/>
          </w:pPr>
        </w:pPrChange>
      </w:pPr>
      <w:r w:rsidRPr="000D195A">
        <w:rPr>
          <w:rFonts w:ascii="Century" w:hAnsi="Century"/>
        </w:rPr>
        <w:t>Organization table</w:t>
      </w:r>
    </w:p>
    <w:p w:rsidR="00A514EB" w:rsidRPr="000D195A" w:rsidRDefault="00A514EB" w:rsidP="006B4A50">
      <w:pPr>
        <w:pStyle w:val="Heading5"/>
        <w:jc w:val="both"/>
        <w:rPr>
          <w:rFonts w:ascii="Century" w:hAnsi="Century"/>
        </w:rPr>
      </w:pPr>
      <w:bookmarkStart w:id="841" w:name="_Toc468828841"/>
      <w:r w:rsidRPr="000D195A">
        <w:rPr>
          <w:rFonts w:ascii="Century" w:hAnsi="Century"/>
        </w:rPr>
        <w:t>EventType table</w:t>
      </w:r>
      <w:bookmarkEnd w:id="841"/>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rsidTr="00A514EB">
        <w:trPr>
          <w:jc w:val="center"/>
        </w:trPr>
        <w:tc>
          <w:tcPr>
            <w:tcW w:w="562" w:type="dxa"/>
            <w:shd w:val="clear" w:color="auto" w:fill="92D050"/>
          </w:tcPr>
          <w:p w:rsidR="00A514EB" w:rsidRPr="000D195A" w:rsidRDefault="00A514EB" w:rsidP="006B4A50">
            <w:pPr>
              <w:pStyle w:val="NormalIndent"/>
              <w:jc w:val="both"/>
            </w:pPr>
            <w:r w:rsidRPr="000D195A">
              <w:t>No</w:t>
            </w:r>
          </w:p>
        </w:tc>
        <w:tc>
          <w:tcPr>
            <w:tcW w:w="1985" w:type="dxa"/>
            <w:shd w:val="clear" w:color="auto" w:fill="92D050"/>
          </w:tcPr>
          <w:p w:rsidR="00A514EB" w:rsidRPr="000D195A" w:rsidRDefault="00A514EB" w:rsidP="006B4A50">
            <w:pPr>
              <w:pStyle w:val="NormalIndent"/>
              <w:jc w:val="both"/>
            </w:pPr>
            <w:r w:rsidRPr="000D195A">
              <w:t>Field Name</w:t>
            </w:r>
          </w:p>
        </w:tc>
        <w:tc>
          <w:tcPr>
            <w:tcW w:w="1134" w:type="dxa"/>
            <w:shd w:val="clear" w:color="auto" w:fill="92D050"/>
          </w:tcPr>
          <w:p w:rsidR="00A514EB" w:rsidRPr="000D195A" w:rsidRDefault="00A514EB" w:rsidP="006B4A50">
            <w:pPr>
              <w:pStyle w:val="NormalIndent"/>
              <w:jc w:val="both"/>
            </w:pPr>
            <w:r w:rsidRPr="000D195A">
              <w:t>Type</w:t>
            </w:r>
          </w:p>
        </w:tc>
        <w:tc>
          <w:tcPr>
            <w:tcW w:w="850" w:type="dxa"/>
            <w:shd w:val="clear" w:color="auto" w:fill="92D050"/>
          </w:tcPr>
          <w:p w:rsidR="00A514EB" w:rsidRPr="000D195A" w:rsidRDefault="00A514EB" w:rsidP="006B4A50">
            <w:pPr>
              <w:pStyle w:val="NormalIndent"/>
              <w:jc w:val="both"/>
            </w:pPr>
            <w:r w:rsidRPr="000D195A">
              <w:t>Allow Null</w:t>
            </w:r>
          </w:p>
        </w:tc>
        <w:tc>
          <w:tcPr>
            <w:tcW w:w="4104" w:type="dxa"/>
            <w:shd w:val="clear" w:color="auto" w:fill="92D050"/>
          </w:tcPr>
          <w:p w:rsidR="00A514EB" w:rsidRPr="000D195A" w:rsidRDefault="00A514EB" w:rsidP="006B4A50">
            <w:pPr>
              <w:pStyle w:val="NormalIndent"/>
              <w:jc w:val="both"/>
            </w:pPr>
            <w:r w:rsidRPr="000D195A">
              <w:t>Description</w:t>
            </w:r>
          </w:p>
        </w:tc>
      </w:tr>
      <w:tr w:rsidR="00A514EB" w:rsidRPr="000D195A" w:rsidTr="00A514EB">
        <w:trPr>
          <w:jc w:val="center"/>
        </w:trPr>
        <w:tc>
          <w:tcPr>
            <w:tcW w:w="562" w:type="dxa"/>
          </w:tcPr>
          <w:p w:rsidR="00A514EB" w:rsidRPr="000D195A" w:rsidRDefault="00A514EB" w:rsidP="006B4A50">
            <w:pPr>
              <w:pStyle w:val="comment"/>
              <w:numPr>
                <w:ilvl w:val="0"/>
                <w:numId w:val="92"/>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EventTypeID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r w:rsidRPr="000D195A">
              <w:t>No</w:t>
            </w:r>
          </w:p>
        </w:tc>
        <w:tc>
          <w:tcPr>
            <w:tcW w:w="4104" w:type="dxa"/>
          </w:tcPr>
          <w:p w:rsidR="00A514EB" w:rsidRPr="000D195A" w:rsidRDefault="00A514EB" w:rsidP="006B4A50">
            <w:pPr>
              <w:pStyle w:val="NormalIndent"/>
              <w:jc w:val="both"/>
            </w:pPr>
            <w:r w:rsidRPr="000D195A">
              <w:t>EventType’s ID</w:t>
            </w:r>
          </w:p>
        </w:tc>
      </w:tr>
      <w:tr w:rsidR="00A514EB" w:rsidRPr="000D195A" w:rsidTr="00A514EB">
        <w:trPr>
          <w:jc w:val="center"/>
        </w:trPr>
        <w:tc>
          <w:tcPr>
            <w:tcW w:w="562" w:type="dxa"/>
          </w:tcPr>
          <w:p w:rsidR="00A514EB" w:rsidRPr="000D195A" w:rsidRDefault="00A514EB" w:rsidP="006B4A50">
            <w:pPr>
              <w:pStyle w:val="comment"/>
              <w:numPr>
                <w:ilvl w:val="0"/>
                <w:numId w:val="92"/>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Name</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EventType’s name</w:t>
            </w:r>
          </w:p>
        </w:tc>
      </w:tr>
      <w:tr w:rsidR="00A514EB" w:rsidRPr="000D195A" w:rsidTr="00A514EB">
        <w:trPr>
          <w:jc w:val="center"/>
        </w:trPr>
        <w:tc>
          <w:tcPr>
            <w:tcW w:w="562" w:type="dxa"/>
          </w:tcPr>
          <w:p w:rsidR="00A514EB" w:rsidRPr="000D195A" w:rsidRDefault="00A514EB" w:rsidP="006B4A50">
            <w:pPr>
              <w:pStyle w:val="comment"/>
              <w:numPr>
                <w:ilvl w:val="0"/>
                <w:numId w:val="92"/>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IsActive</w:t>
            </w:r>
          </w:p>
        </w:tc>
        <w:tc>
          <w:tcPr>
            <w:tcW w:w="1134" w:type="dxa"/>
          </w:tcPr>
          <w:p w:rsidR="00A514EB" w:rsidRPr="000D195A" w:rsidRDefault="00A514EB" w:rsidP="006B4A50">
            <w:pPr>
              <w:pStyle w:val="NormalIndent"/>
              <w:jc w:val="both"/>
            </w:pPr>
            <w:r w:rsidRPr="000D195A">
              <w:t>bool</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EventType’s active status</w:t>
            </w:r>
          </w:p>
        </w:tc>
      </w:tr>
      <w:tr w:rsidR="00A514EB" w:rsidRPr="000D195A" w:rsidTr="00A514EB">
        <w:trPr>
          <w:jc w:val="center"/>
        </w:trPr>
        <w:tc>
          <w:tcPr>
            <w:tcW w:w="562" w:type="dxa"/>
          </w:tcPr>
          <w:p w:rsidR="00A514EB" w:rsidRPr="000D195A" w:rsidRDefault="00A514EB" w:rsidP="006B4A50">
            <w:pPr>
              <w:pStyle w:val="comment"/>
              <w:numPr>
                <w:ilvl w:val="0"/>
                <w:numId w:val="92"/>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[Content]</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EventType’s description</w:t>
            </w:r>
          </w:p>
        </w:tc>
      </w:tr>
    </w:tbl>
    <w:p w:rsidR="00A514EB" w:rsidRPr="000D195A" w:rsidRDefault="00A514EB" w:rsidP="009467CD">
      <w:pPr>
        <w:pStyle w:val="Table4-1"/>
        <w:rPr>
          <w:rFonts w:ascii="Century" w:hAnsi="Century"/>
        </w:rPr>
        <w:pPrChange w:id="842" w:author="Admin" w:date="2016-12-12T18:13:00Z">
          <w:pPr>
            <w:pStyle w:val="Table4-1"/>
            <w:jc w:val="both"/>
          </w:pPr>
        </w:pPrChange>
      </w:pPr>
      <w:r w:rsidRPr="000D195A">
        <w:rPr>
          <w:rFonts w:ascii="Century" w:hAnsi="Century"/>
        </w:rPr>
        <w:t>Category table</w:t>
      </w:r>
    </w:p>
    <w:p w:rsidR="00A514EB" w:rsidRPr="000D195A" w:rsidRDefault="00A514EB" w:rsidP="006B4A50">
      <w:pPr>
        <w:pStyle w:val="Heading5"/>
        <w:jc w:val="both"/>
        <w:rPr>
          <w:rFonts w:ascii="Century" w:hAnsi="Century"/>
        </w:rPr>
      </w:pPr>
      <w:bookmarkStart w:id="843" w:name="_Toc468828842"/>
      <w:r w:rsidRPr="000D195A">
        <w:rPr>
          <w:rFonts w:ascii="Century" w:hAnsi="Century"/>
        </w:rPr>
        <w:t>Report table</w:t>
      </w:r>
      <w:bookmarkEnd w:id="843"/>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0D195A" w:rsidTr="00A514EB">
        <w:tc>
          <w:tcPr>
            <w:tcW w:w="562" w:type="dxa"/>
            <w:shd w:val="clear" w:color="auto" w:fill="92D050"/>
          </w:tcPr>
          <w:p w:rsidR="00A514EB" w:rsidRPr="000D195A" w:rsidRDefault="00A514EB" w:rsidP="006B4A50">
            <w:pPr>
              <w:pStyle w:val="NormalIndent"/>
              <w:jc w:val="both"/>
            </w:pPr>
            <w:r w:rsidRPr="000D195A">
              <w:t>No</w:t>
            </w:r>
          </w:p>
        </w:tc>
        <w:tc>
          <w:tcPr>
            <w:tcW w:w="1985" w:type="dxa"/>
            <w:shd w:val="clear" w:color="auto" w:fill="92D050"/>
          </w:tcPr>
          <w:p w:rsidR="00A514EB" w:rsidRPr="000D195A" w:rsidRDefault="00A514EB" w:rsidP="009467CD">
            <w:pPr>
              <w:pStyle w:val="NormalIndent"/>
              <w:spacing w:line="240" w:lineRule="auto"/>
              <w:jc w:val="both"/>
              <w:pPrChange w:id="844" w:author="Admin" w:date="2016-12-12T18:13:00Z">
                <w:pPr>
                  <w:pStyle w:val="NormalIndent"/>
                  <w:jc w:val="both"/>
                </w:pPr>
              </w:pPrChange>
            </w:pPr>
            <w:r w:rsidRPr="000D195A">
              <w:t>Field Name</w:t>
            </w:r>
          </w:p>
        </w:tc>
        <w:tc>
          <w:tcPr>
            <w:tcW w:w="1138" w:type="dxa"/>
            <w:shd w:val="clear" w:color="auto" w:fill="92D050"/>
          </w:tcPr>
          <w:p w:rsidR="00A514EB" w:rsidRPr="000D195A" w:rsidRDefault="00A514EB" w:rsidP="009467CD">
            <w:pPr>
              <w:pStyle w:val="NormalIndent"/>
              <w:spacing w:line="240" w:lineRule="auto"/>
              <w:jc w:val="both"/>
              <w:pPrChange w:id="845" w:author="Admin" w:date="2016-12-12T18:13:00Z">
                <w:pPr>
                  <w:pStyle w:val="NormalIndent"/>
                  <w:jc w:val="both"/>
                </w:pPr>
              </w:pPrChange>
            </w:pPr>
            <w:r w:rsidRPr="000D195A">
              <w:t>Type</w:t>
            </w:r>
          </w:p>
        </w:tc>
        <w:tc>
          <w:tcPr>
            <w:tcW w:w="659" w:type="dxa"/>
            <w:shd w:val="clear" w:color="auto" w:fill="92D050"/>
          </w:tcPr>
          <w:p w:rsidR="00A514EB" w:rsidRPr="000D195A" w:rsidRDefault="00A514EB" w:rsidP="009467CD">
            <w:pPr>
              <w:pStyle w:val="NormalIndent"/>
              <w:spacing w:line="240" w:lineRule="auto"/>
              <w:jc w:val="both"/>
              <w:pPrChange w:id="846" w:author="Admin" w:date="2016-12-12T18:13:00Z">
                <w:pPr>
                  <w:pStyle w:val="NormalIndent"/>
                  <w:jc w:val="both"/>
                </w:pPr>
              </w:pPrChange>
            </w:pPr>
            <w:r w:rsidRPr="000D195A">
              <w:t>Allow Null</w:t>
            </w:r>
          </w:p>
        </w:tc>
        <w:tc>
          <w:tcPr>
            <w:tcW w:w="4291" w:type="dxa"/>
            <w:shd w:val="clear" w:color="auto" w:fill="92D050"/>
          </w:tcPr>
          <w:p w:rsidR="00A514EB" w:rsidRPr="000D195A" w:rsidRDefault="00A514EB" w:rsidP="009467CD">
            <w:pPr>
              <w:pStyle w:val="NormalIndent"/>
              <w:spacing w:line="240" w:lineRule="auto"/>
              <w:jc w:val="both"/>
              <w:pPrChange w:id="847" w:author="Admin" w:date="2016-12-12T18:13:00Z">
                <w:pPr>
                  <w:pStyle w:val="NormalIndent"/>
                  <w:jc w:val="both"/>
                </w:pPr>
              </w:pPrChange>
            </w:pPr>
            <w:r w:rsidRPr="000D195A">
              <w:t>Description</w:t>
            </w:r>
          </w:p>
        </w:tc>
      </w:tr>
      <w:tr w:rsidR="00A514EB" w:rsidRPr="000D195A" w:rsidTr="00A514EB">
        <w:tc>
          <w:tcPr>
            <w:tcW w:w="562" w:type="dxa"/>
          </w:tcPr>
          <w:p w:rsidR="00A514EB" w:rsidRPr="000D195A" w:rsidRDefault="00A514EB" w:rsidP="006B4A50">
            <w:pPr>
              <w:pStyle w:val="comment"/>
              <w:numPr>
                <w:ilvl w:val="0"/>
                <w:numId w:val="95"/>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ReportID</w:t>
            </w:r>
          </w:p>
        </w:tc>
        <w:tc>
          <w:tcPr>
            <w:tcW w:w="1138" w:type="dxa"/>
          </w:tcPr>
          <w:p w:rsidR="00A514EB" w:rsidRPr="000D195A" w:rsidRDefault="00A514EB" w:rsidP="006B4A50">
            <w:pPr>
              <w:pStyle w:val="NormalIndent"/>
              <w:jc w:val="both"/>
            </w:pPr>
            <w:r w:rsidRPr="000D195A">
              <w:t>int</w:t>
            </w:r>
          </w:p>
        </w:tc>
        <w:tc>
          <w:tcPr>
            <w:tcW w:w="659" w:type="dxa"/>
          </w:tcPr>
          <w:p w:rsidR="00A514EB" w:rsidRPr="000D195A" w:rsidRDefault="00A514EB" w:rsidP="006B4A50">
            <w:pPr>
              <w:pStyle w:val="NormalIndent"/>
              <w:jc w:val="both"/>
            </w:pPr>
            <w:r w:rsidRPr="000D195A">
              <w:t>No</w:t>
            </w:r>
          </w:p>
        </w:tc>
        <w:tc>
          <w:tcPr>
            <w:tcW w:w="4291" w:type="dxa"/>
          </w:tcPr>
          <w:p w:rsidR="00A514EB" w:rsidRPr="000D195A" w:rsidRDefault="00A514EB" w:rsidP="006B4A50">
            <w:pPr>
              <w:pStyle w:val="NormalIndent"/>
              <w:jc w:val="both"/>
            </w:pPr>
            <w:r w:rsidRPr="000D195A">
              <w:t>Report ’s ID</w:t>
            </w:r>
          </w:p>
        </w:tc>
      </w:tr>
      <w:tr w:rsidR="00A514EB" w:rsidRPr="000D195A" w:rsidTr="00A514EB">
        <w:tc>
          <w:tcPr>
            <w:tcW w:w="562" w:type="dxa"/>
          </w:tcPr>
          <w:p w:rsidR="00A514EB" w:rsidRPr="000D195A" w:rsidRDefault="00A514EB" w:rsidP="006B4A50">
            <w:pPr>
              <w:pStyle w:val="comment"/>
              <w:numPr>
                <w:ilvl w:val="0"/>
                <w:numId w:val="95"/>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UserID</w:t>
            </w:r>
          </w:p>
        </w:tc>
        <w:tc>
          <w:tcPr>
            <w:tcW w:w="1138" w:type="dxa"/>
          </w:tcPr>
          <w:p w:rsidR="00A514EB" w:rsidRPr="000D195A" w:rsidRDefault="00A514EB" w:rsidP="006B4A50">
            <w:pPr>
              <w:pStyle w:val="NormalIndent"/>
              <w:jc w:val="both"/>
            </w:pPr>
            <w:r w:rsidRPr="000D195A">
              <w:t>int</w:t>
            </w:r>
          </w:p>
        </w:tc>
        <w:tc>
          <w:tcPr>
            <w:tcW w:w="659" w:type="dxa"/>
          </w:tcPr>
          <w:p w:rsidR="00A514EB" w:rsidRPr="000D195A" w:rsidRDefault="00A514EB" w:rsidP="006B4A50">
            <w:pPr>
              <w:pStyle w:val="NormalIndent"/>
              <w:jc w:val="both"/>
            </w:pPr>
            <w:r w:rsidRPr="000D195A">
              <w:t>No</w:t>
            </w:r>
          </w:p>
        </w:tc>
        <w:tc>
          <w:tcPr>
            <w:tcW w:w="4291" w:type="dxa"/>
          </w:tcPr>
          <w:p w:rsidR="00A514EB" w:rsidRPr="000D195A" w:rsidRDefault="00A514EB" w:rsidP="006B4A50">
            <w:pPr>
              <w:pStyle w:val="NormalIndent"/>
              <w:jc w:val="both"/>
            </w:pPr>
            <w:r w:rsidRPr="000D195A">
              <w:t>Report ’s user id, who report project</w:t>
            </w:r>
          </w:p>
        </w:tc>
      </w:tr>
      <w:tr w:rsidR="00A514EB" w:rsidRPr="000D195A" w:rsidTr="00A514EB">
        <w:tc>
          <w:tcPr>
            <w:tcW w:w="562" w:type="dxa"/>
          </w:tcPr>
          <w:p w:rsidR="00A514EB" w:rsidRPr="000D195A" w:rsidRDefault="00A514EB" w:rsidP="006B4A50">
            <w:pPr>
              <w:pStyle w:val="comment"/>
              <w:numPr>
                <w:ilvl w:val="0"/>
                <w:numId w:val="95"/>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Reason</w:t>
            </w:r>
          </w:p>
        </w:tc>
        <w:tc>
          <w:tcPr>
            <w:tcW w:w="1138" w:type="dxa"/>
          </w:tcPr>
          <w:p w:rsidR="00A514EB" w:rsidRPr="000D195A" w:rsidRDefault="00A514EB" w:rsidP="006B4A50">
            <w:pPr>
              <w:pStyle w:val="NormalIndent"/>
              <w:jc w:val="both"/>
            </w:pPr>
            <w:r w:rsidRPr="000D195A">
              <w:t>String</w:t>
            </w:r>
          </w:p>
        </w:tc>
        <w:tc>
          <w:tcPr>
            <w:tcW w:w="659" w:type="dxa"/>
          </w:tcPr>
          <w:p w:rsidR="00A514EB" w:rsidRPr="000D195A" w:rsidRDefault="00A514EB" w:rsidP="006B4A50">
            <w:pPr>
              <w:pStyle w:val="NormalIndent"/>
              <w:jc w:val="both"/>
            </w:pPr>
          </w:p>
        </w:tc>
        <w:tc>
          <w:tcPr>
            <w:tcW w:w="4291" w:type="dxa"/>
          </w:tcPr>
          <w:p w:rsidR="00A514EB" w:rsidRPr="000D195A" w:rsidRDefault="00A514EB" w:rsidP="006B4A50">
            <w:pPr>
              <w:pStyle w:val="NormalIndent"/>
              <w:jc w:val="both"/>
            </w:pPr>
            <w:r w:rsidRPr="000D195A">
              <w:t>Report ’s Reason</w:t>
            </w:r>
          </w:p>
        </w:tc>
      </w:tr>
      <w:tr w:rsidR="00A514EB" w:rsidRPr="000D195A" w:rsidTr="00A514EB">
        <w:tc>
          <w:tcPr>
            <w:tcW w:w="562" w:type="dxa"/>
          </w:tcPr>
          <w:p w:rsidR="00A514EB" w:rsidRPr="000D195A" w:rsidRDefault="00A514EB" w:rsidP="006B4A50">
            <w:pPr>
              <w:pStyle w:val="comment"/>
              <w:numPr>
                <w:ilvl w:val="0"/>
                <w:numId w:val="95"/>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ReportTime</w:t>
            </w:r>
          </w:p>
        </w:tc>
        <w:tc>
          <w:tcPr>
            <w:tcW w:w="1138" w:type="dxa"/>
          </w:tcPr>
          <w:p w:rsidR="00A514EB" w:rsidRPr="000D195A" w:rsidRDefault="00A514EB" w:rsidP="006B4A50">
            <w:pPr>
              <w:pStyle w:val="NormalIndent"/>
              <w:jc w:val="both"/>
            </w:pPr>
            <w:r w:rsidRPr="000D195A">
              <w:t>Datetime</w:t>
            </w:r>
          </w:p>
        </w:tc>
        <w:tc>
          <w:tcPr>
            <w:tcW w:w="659" w:type="dxa"/>
          </w:tcPr>
          <w:p w:rsidR="00A514EB" w:rsidRPr="000D195A" w:rsidRDefault="00A514EB" w:rsidP="006B4A50">
            <w:pPr>
              <w:pStyle w:val="NormalIndent"/>
              <w:jc w:val="both"/>
            </w:pPr>
            <w:r w:rsidRPr="000D195A">
              <w:t>No</w:t>
            </w:r>
          </w:p>
        </w:tc>
        <w:tc>
          <w:tcPr>
            <w:tcW w:w="4291" w:type="dxa"/>
          </w:tcPr>
          <w:p w:rsidR="00A514EB" w:rsidRPr="000D195A" w:rsidRDefault="00A514EB" w:rsidP="006B4A50">
            <w:pPr>
              <w:pStyle w:val="NormalIndent"/>
              <w:jc w:val="both"/>
            </w:pPr>
            <w:r w:rsidRPr="000D195A">
              <w:t>Report ’s report date</w:t>
            </w:r>
          </w:p>
        </w:tc>
      </w:tr>
      <w:tr w:rsidR="00A514EB" w:rsidRPr="000D195A" w:rsidTr="00A514EB">
        <w:tc>
          <w:tcPr>
            <w:tcW w:w="562" w:type="dxa"/>
          </w:tcPr>
          <w:p w:rsidR="00A514EB" w:rsidRPr="000D195A" w:rsidRDefault="00A514EB" w:rsidP="006B4A50">
            <w:pPr>
              <w:pStyle w:val="comment"/>
              <w:numPr>
                <w:ilvl w:val="0"/>
                <w:numId w:val="95"/>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Type</w:t>
            </w:r>
          </w:p>
        </w:tc>
        <w:tc>
          <w:tcPr>
            <w:tcW w:w="1138" w:type="dxa"/>
          </w:tcPr>
          <w:p w:rsidR="00A514EB" w:rsidRPr="000D195A" w:rsidRDefault="00A514EB" w:rsidP="006B4A50">
            <w:pPr>
              <w:pStyle w:val="NormalIndent"/>
              <w:jc w:val="both"/>
            </w:pPr>
            <w:r w:rsidRPr="000D195A">
              <w:t>String</w:t>
            </w:r>
          </w:p>
        </w:tc>
        <w:tc>
          <w:tcPr>
            <w:tcW w:w="659" w:type="dxa"/>
          </w:tcPr>
          <w:p w:rsidR="00A514EB" w:rsidRPr="000D195A" w:rsidRDefault="00A514EB" w:rsidP="006B4A50">
            <w:pPr>
              <w:pStyle w:val="NormalIndent"/>
              <w:jc w:val="both"/>
            </w:pPr>
            <w:r w:rsidRPr="000D195A">
              <w:t>No</w:t>
            </w:r>
          </w:p>
        </w:tc>
        <w:tc>
          <w:tcPr>
            <w:tcW w:w="4291" w:type="dxa"/>
          </w:tcPr>
          <w:p w:rsidR="00A514EB" w:rsidRPr="000D195A" w:rsidRDefault="00A514EB" w:rsidP="006B4A50">
            <w:pPr>
              <w:pStyle w:val="NormalIndent"/>
              <w:jc w:val="both"/>
            </w:pPr>
            <w:r w:rsidRPr="000D195A">
              <w:t>Report ’s type</w:t>
            </w:r>
          </w:p>
        </w:tc>
      </w:tr>
      <w:tr w:rsidR="00A514EB" w:rsidRPr="000D195A" w:rsidTr="00A514EB">
        <w:tc>
          <w:tcPr>
            <w:tcW w:w="562" w:type="dxa"/>
          </w:tcPr>
          <w:p w:rsidR="00A514EB" w:rsidRPr="000D195A" w:rsidRDefault="00A514EB" w:rsidP="006B4A50">
            <w:pPr>
              <w:pStyle w:val="comment"/>
              <w:numPr>
                <w:ilvl w:val="0"/>
                <w:numId w:val="95"/>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ReportTo</w:t>
            </w:r>
          </w:p>
        </w:tc>
        <w:tc>
          <w:tcPr>
            <w:tcW w:w="1138" w:type="dxa"/>
          </w:tcPr>
          <w:p w:rsidR="00A514EB" w:rsidRPr="000D195A" w:rsidRDefault="00A514EB" w:rsidP="006B4A50">
            <w:pPr>
              <w:pStyle w:val="NormalIndent"/>
              <w:jc w:val="both"/>
            </w:pPr>
            <w:r w:rsidRPr="000D195A">
              <w:t>int</w:t>
            </w:r>
          </w:p>
        </w:tc>
        <w:tc>
          <w:tcPr>
            <w:tcW w:w="659" w:type="dxa"/>
          </w:tcPr>
          <w:p w:rsidR="00A514EB" w:rsidRPr="000D195A" w:rsidRDefault="00A514EB" w:rsidP="006B4A50">
            <w:pPr>
              <w:pStyle w:val="NormalIndent"/>
              <w:jc w:val="both"/>
            </w:pPr>
          </w:p>
        </w:tc>
        <w:tc>
          <w:tcPr>
            <w:tcW w:w="4291" w:type="dxa"/>
          </w:tcPr>
          <w:p w:rsidR="00A514EB" w:rsidRPr="000D195A" w:rsidRDefault="00A514EB" w:rsidP="006B4A50">
            <w:pPr>
              <w:pStyle w:val="NormalIndent"/>
              <w:jc w:val="both"/>
            </w:pPr>
            <w:r w:rsidRPr="000D195A">
              <w:t>Report ’s to whom</w:t>
            </w:r>
          </w:p>
        </w:tc>
      </w:tr>
      <w:tr w:rsidR="00A514EB" w:rsidRPr="000D195A" w:rsidTr="00A514EB">
        <w:tc>
          <w:tcPr>
            <w:tcW w:w="562" w:type="dxa"/>
          </w:tcPr>
          <w:p w:rsidR="00A514EB" w:rsidRPr="000D195A" w:rsidRDefault="00A514EB" w:rsidP="006B4A50">
            <w:pPr>
              <w:pStyle w:val="comment"/>
              <w:numPr>
                <w:ilvl w:val="0"/>
                <w:numId w:val="95"/>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Status</w:t>
            </w:r>
          </w:p>
        </w:tc>
        <w:tc>
          <w:tcPr>
            <w:tcW w:w="1138" w:type="dxa"/>
          </w:tcPr>
          <w:p w:rsidR="00A514EB" w:rsidRPr="000D195A" w:rsidRDefault="00A514EB" w:rsidP="006B4A50">
            <w:pPr>
              <w:pStyle w:val="NormalIndent"/>
              <w:jc w:val="both"/>
            </w:pPr>
            <w:r w:rsidRPr="000D195A">
              <w:t>String</w:t>
            </w:r>
          </w:p>
        </w:tc>
        <w:tc>
          <w:tcPr>
            <w:tcW w:w="659" w:type="dxa"/>
          </w:tcPr>
          <w:p w:rsidR="00A514EB" w:rsidRPr="000D195A" w:rsidRDefault="00A514EB" w:rsidP="006B4A50">
            <w:pPr>
              <w:pStyle w:val="NormalIndent"/>
              <w:jc w:val="both"/>
            </w:pPr>
          </w:p>
        </w:tc>
        <w:tc>
          <w:tcPr>
            <w:tcW w:w="4291" w:type="dxa"/>
          </w:tcPr>
          <w:p w:rsidR="00A514EB" w:rsidRPr="000D195A" w:rsidRDefault="00A514EB" w:rsidP="006B4A50">
            <w:pPr>
              <w:pStyle w:val="NormalIndent"/>
              <w:jc w:val="both"/>
            </w:pPr>
            <w:r w:rsidRPr="000D195A">
              <w:t>Report’s status (new, viewed, done)</w:t>
            </w:r>
          </w:p>
        </w:tc>
      </w:tr>
      <w:tr w:rsidR="00A514EB" w:rsidRPr="000D195A" w:rsidTr="00A514EB">
        <w:tc>
          <w:tcPr>
            <w:tcW w:w="562" w:type="dxa"/>
          </w:tcPr>
          <w:p w:rsidR="00A514EB" w:rsidRPr="000D195A" w:rsidRDefault="00A514EB" w:rsidP="006B4A50">
            <w:pPr>
              <w:pStyle w:val="comment"/>
              <w:numPr>
                <w:ilvl w:val="0"/>
                <w:numId w:val="95"/>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UpdatedTime</w:t>
            </w:r>
          </w:p>
        </w:tc>
        <w:tc>
          <w:tcPr>
            <w:tcW w:w="1138" w:type="dxa"/>
          </w:tcPr>
          <w:p w:rsidR="00A514EB" w:rsidRPr="000D195A" w:rsidRDefault="00A514EB" w:rsidP="006B4A50">
            <w:pPr>
              <w:pStyle w:val="NormalIndent"/>
              <w:jc w:val="both"/>
            </w:pPr>
            <w:r w:rsidRPr="000D195A">
              <w:t>DateTime</w:t>
            </w:r>
          </w:p>
        </w:tc>
        <w:tc>
          <w:tcPr>
            <w:tcW w:w="659" w:type="dxa"/>
          </w:tcPr>
          <w:p w:rsidR="00A514EB" w:rsidRPr="000D195A" w:rsidRDefault="00A514EB" w:rsidP="006B4A50">
            <w:pPr>
              <w:pStyle w:val="NormalIndent"/>
              <w:jc w:val="both"/>
            </w:pPr>
          </w:p>
        </w:tc>
        <w:tc>
          <w:tcPr>
            <w:tcW w:w="4291" w:type="dxa"/>
          </w:tcPr>
          <w:p w:rsidR="00A514EB" w:rsidRPr="000D195A" w:rsidRDefault="00A514EB" w:rsidP="006B4A50">
            <w:pPr>
              <w:pStyle w:val="NormalIndent"/>
              <w:jc w:val="both"/>
            </w:pPr>
            <w:r w:rsidRPr="000D195A">
              <w:t>Report ’s update time</w:t>
            </w:r>
          </w:p>
        </w:tc>
      </w:tr>
    </w:tbl>
    <w:p w:rsidR="00A514EB" w:rsidRPr="000D195A" w:rsidRDefault="00A514EB" w:rsidP="009467CD">
      <w:pPr>
        <w:pStyle w:val="Table4-1"/>
        <w:rPr>
          <w:rFonts w:ascii="Century" w:hAnsi="Century"/>
        </w:rPr>
        <w:pPrChange w:id="848" w:author="Admin" w:date="2016-12-12T18:13:00Z">
          <w:pPr>
            <w:pStyle w:val="Table4-1"/>
            <w:jc w:val="both"/>
          </w:pPr>
        </w:pPrChange>
      </w:pPr>
      <w:r w:rsidRPr="000D195A">
        <w:rPr>
          <w:rFonts w:ascii="Century" w:hAnsi="Century"/>
        </w:rPr>
        <w:t>Report table</w:t>
      </w:r>
    </w:p>
    <w:p w:rsidR="00A514EB" w:rsidRPr="000D195A" w:rsidRDefault="00A514EB" w:rsidP="006B4A50">
      <w:pPr>
        <w:pStyle w:val="Heading5"/>
        <w:jc w:val="both"/>
        <w:rPr>
          <w:rFonts w:ascii="Century" w:hAnsi="Century"/>
        </w:rPr>
      </w:pPr>
      <w:bookmarkStart w:id="849" w:name="_Toc468828843"/>
      <w:r w:rsidRPr="000D195A">
        <w:rPr>
          <w:rFonts w:ascii="Century" w:hAnsi="Century"/>
        </w:rPr>
        <w:lastRenderedPageBreak/>
        <w:t>EventTimeLine table</w:t>
      </w:r>
      <w:bookmarkEnd w:id="849"/>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0D195A" w:rsidTr="00A514EB">
        <w:tc>
          <w:tcPr>
            <w:tcW w:w="562" w:type="dxa"/>
            <w:shd w:val="clear" w:color="auto" w:fill="92D050"/>
          </w:tcPr>
          <w:p w:rsidR="00A514EB" w:rsidRPr="000D195A" w:rsidRDefault="00A514EB" w:rsidP="006B4A50">
            <w:pPr>
              <w:pStyle w:val="NormalIndent"/>
              <w:jc w:val="both"/>
            </w:pPr>
            <w:r w:rsidRPr="000D195A">
              <w:t>No</w:t>
            </w:r>
          </w:p>
        </w:tc>
        <w:tc>
          <w:tcPr>
            <w:tcW w:w="1985" w:type="dxa"/>
            <w:shd w:val="clear" w:color="auto" w:fill="92D050"/>
          </w:tcPr>
          <w:p w:rsidR="00A514EB" w:rsidRPr="000D195A" w:rsidRDefault="00A514EB" w:rsidP="006B4A50">
            <w:pPr>
              <w:pStyle w:val="NormalIndent"/>
              <w:jc w:val="both"/>
            </w:pPr>
            <w:r w:rsidRPr="000D195A">
              <w:t>Field Name</w:t>
            </w:r>
          </w:p>
        </w:tc>
        <w:tc>
          <w:tcPr>
            <w:tcW w:w="1138" w:type="dxa"/>
            <w:shd w:val="clear" w:color="auto" w:fill="92D050"/>
          </w:tcPr>
          <w:p w:rsidR="00A514EB" w:rsidRPr="000D195A" w:rsidRDefault="00A514EB" w:rsidP="006B4A50">
            <w:pPr>
              <w:pStyle w:val="NormalIndent"/>
              <w:jc w:val="both"/>
            </w:pPr>
            <w:r w:rsidRPr="000D195A">
              <w:t>Type</w:t>
            </w:r>
          </w:p>
        </w:tc>
        <w:tc>
          <w:tcPr>
            <w:tcW w:w="659" w:type="dxa"/>
            <w:shd w:val="clear" w:color="auto" w:fill="92D050"/>
          </w:tcPr>
          <w:p w:rsidR="00A514EB" w:rsidRPr="000D195A" w:rsidRDefault="00A514EB" w:rsidP="006B4A50">
            <w:pPr>
              <w:pStyle w:val="NormalIndent"/>
              <w:jc w:val="both"/>
            </w:pPr>
            <w:r w:rsidRPr="000D195A">
              <w:t>Allow Null</w:t>
            </w:r>
          </w:p>
        </w:tc>
        <w:tc>
          <w:tcPr>
            <w:tcW w:w="4291" w:type="dxa"/>
            <w:shd w:val="clear" w:color="auto" w:fill="92D050"/>
          </w:tcPr>
          <w:p w:rsidR="00A514EB" w:rsidRPr="000D195A" w:rsidRDefault="00A514EB" w:rsidP="006B4A50">
            <w:pPr>
              <w:pStyle w:val="NormalIndent"/>
              <w:jc w:val="both"/>
            </w:pPr>
            <w:r w:rsidRPr="000D195A">
              <w:t>Description</w:t>
            </w:r>
          </w:p>
        </w:tc>
      </w:tr>
      <w:tr w:rsidR="00A514EB" w:rsidRPr="000D195A" w:rsidTr="00A514EB">
        <w:tc>
          <w:tcPr>
            <w:tcW w:w="562" w:type="dxa"/>
          </w:tcPr>
          <w:p w:rsidR="00A514EB" w:rsidRPr="000D195A" w:rsidRDefault="00A514EB" w:rsidP="006B4A50">
            <w:pPr>
              <w:pStyle w:val="comment"/>
              <w:numPr>
                <w:ilvl w:val="0"/>
                <w:numId w:val="94"/>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TimeLineId</w:t>
            </w:r>
          </w:p>
        </w:tc>
        <w:tc>
          <w:tcPr>
            <w:tcW w:w="1138" w:type="dxa"/>
          </w:tcPr>
          <w:p w:rsidR="00A514EB" w:rsidRPr="000D195A" w:rsidRDefault="00A514EB" w:rsidP="006B4A50">
            <w:pPr>
              <w:pStyle w:val="NormalIndent"/>
              <w:jc w:val="both"/>
            </w:pPr>
            <w:r w:rsidRPr="000D195A">
              <w:t>int</w:t>
            </w:r>
          </w:p>
        </w:tc>
        <w:tc>
          <w:tcPr>
            <w:tcW w:w="659" w:type="dxa"/>
          </w:tcPr>
          <w:p w:rsidR="00A514EB" w:rsidRPr="000D195A" w:rsidRDefault="00A514EB" w:rsidP="006B4A50">
            <w:pPr>
              <w:pStyle w:val="NormalIndent"/>
              <w:jc w:val="both"/>
            </w:pPr>
            <w:r w:rsidRPr="000D195A">
              <w:t>No</w:t>
            </w:r>
          </w:p>
        </w:tc>
        <w:tc>
          <w:tcPr>
            <w:tcW w:w="4291" w:type="dxa"/>
          </w:tcPr>
          <w:p w:rsidR="00A514EB" w:rsidRPr="000D195A" w:rsidRDefault="00A514EB" w:rsidP="006B4A50">
            <w:pPr>
              <w:pStyle w:val="NormalIndent"/>
              <w:jc w:val="both"/>
            </w:pPr>
            <w:r w:rsidRPr="000D195A">
              <w:t>Event’s schedule</w:t>
            </w:r>
          </w:p>
        </w:tc>
      </w:tr>
      <w:tr w:rsidR="00A514EB" w:rsidRPr="000D195A" w:rsidTr="00A514EB">
        <w:tc>
          <w:tcPr>
            <w:tcW w:w="562" w:type="dxa"/>
          </w:tcPr>
          <w:p w:rsidR="00A514EB" w:rsidRPr="000D195A" w:rsidRDefault="00A514EB" w:rsidP="006B4A50">
            <w:pPr>
              <w:pStyle w:val="comment"/>
              <w:numPr>
                <w:ilvl w:val="0"/>
                <w:numId w:val="94"/>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EventId</w:t>
            </w:r>
          </w:p>
        </w:tc>
        <w:tc>
          <w:tcPr>
            <w:tcW w:w="1138" w:type="dxa"/>
          </w:tcPr>
          <w:p w:rsidR="00A514EB" w:rsidRPr="000D195A" w:rsidRDefault="00A514EB" w:rsidP="006B4A50">
            <w:pPr>
              <w:pStyle w:val="NormalIndent"/>
              <w:jc w:val="both"/>
            </w:pPr>
            <w:r w:rsidRPr="000D195A">
              <w:t>int</w:t>
            </w:r>
          </w:p>
        </w:tc>
        <w:tc>
          <w:tcPr>
            <w:tcW w:w="659" w:type="dxa"/>
          </w:tcPr>
          <w:p w:rsidR="00A514EB" w:rsidRPr="000D195A" w:rsidRDefault="00A514EB" w:rsidP="006B4A50">
            <w:pPr>
              <w:pStyle w:val="NormalIndent"/>
              <w:jc w:val="both"/>
            </w:pPr>
            <w:r w:rsidRPr="000D195A">
              <w:t>No</w:t>
            </w:r>
          </w:p>
        </w:tc>
        <w:tc>
          <w:tcPr>
            <w:tcW w:w="4291" w:type="dxa"/>
          </w:tcPr>
          <w:p w:rsidR="00A514EB" w:rsidRPr="000D195A" w:rsidRDefault="00A514EB" w:rsidP="006B4A50">
            <w:pPr>
              <w:pStyle w:val="NormalIndent"/>
              <w:jc w:val="both"/>
            </w:pPr>
            <w:r w:rsidRPr="000D195A">
              <w:t>EventID</w:t>
            </w:r>
          </w:p>
        </w:tc>
      </w:tr>
      <w:tr w:rsidR="00A514EB" w:rsidRPr="000D195A" w:rsidTr="00A514EB">
        <w:tc>
          <w:tcPr>
            <w:tcW w:w="562" w:type="dxa"/>
          </w:tcPr>
          <w:p w:rsidR="00A514EB" w:rsidRPr="000D195A" w:rsidRDefault="00A514EB" w:rsidP="006B4A50">
            <w:pPr>
              <w:pStyle w:val="comment"/>
              <w:numPr>
                <w:ilvl w:val="0"/>
                <w:numId w:val="94"/>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Content</w:t>
            </w:r>
          </w:p>
        </w:tc>
        <w:tc>
          <w:tcPr>
            <w:tcW w:w="1138" w:type="dxa"/>
          </w:tcPr>
          <w:p w:rsidR="00A514EB" w:rsidRPr="000D195A" w:rsidRDefault="00A514EB" w:rsidP="006B4A50">
            <w:pPr>
              <w:pStyle w:val="NormalIndent"/>
              <w:jc w:val="both"/>
            </w:pPr>
            <w:r w:rsidRPr="000D195A">
              <w:t>string</w:t>
            </w:r>
          </w:p>
        </w:tc>
        <w:tc>
          <w:tcPr>
            <w:tcW w:w="659" w:type="dxa"/>
          </w:tcPr>
          <w:p w:rsidR="00A514EB" w:rsidRPr="000D195A" w:rsidRDefault="00A514EB" w:rsidP="006B4A50">
            <w:pPr>
              <w:pStyle w:val="NormalIndent"/>
              <w:jc w:val="both"/>
            </w:pPr>
            <w:r w:rsidRPr="000D195A">
              <w:t>No</w:t>
            </w:r>
          </w:p>
        </w:tc>
        <w:tc>
          <w:tcPr>
            <w:tcW w:w="4291" w:type="dxa"/>
          </w:tcPr>
          <w:p w:rsidR="00A514EB" w:rsidRPr="000D195A" w:rsidRDefault="00A514EB" w:rsidP="006B4A50">
            <w:pPr>
              <w:pStyle w:val="NormalIndent"/>
              <w:jc w:val="both"/>
            </w:pPr>
            <w:r w:rsidRPr="000D195A">
              <w:t>Event’s timeline content</w:t>
            </w:r>
          </w:p>
        </w:tc>
      </w:tr>
      <w:tr w:rsidR="00A514EB" w:rsidRPr="000D195A" w:rsidTr="00A514EB">
        <w:tc>
          <w:tcPr>
            <w:tcW w:w="562" w:type="dxa"/>
          </w:tcPr>
          <w:p w:rsidR="00A514EB" w:rsidRPr="000D195A" w:rsidRDefault="00A514EB" w:rsidP="006B4A50">
            <w:pPr>
              <w:pStyle w:val="comment"/>
              <w:numPr>
                <w:ilvl w:val="0"/>
                <w:numId w:val="94"/>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FromDate</w:t>
            </w:r>
          </w:p>
        </w:tc>
        <w:tc>
          <w:tcPr>
            <w:tcW w:w="1138" w:type="dxa"/>
          </w:tcPr>
          <w:p w:rsidR="00A514EB" w:rsidRPr="000D195A" w:rsidRDefault="00A514EB" w:rsidP="006B4A50">
            <w:pPr>
              <w:pStyle w:val="NormalIndent"/>
              <w:jc w:val="both"/>
            </w:pPr>
            <w:r w:rsidRPr="000D195A">
              <w:t>DateTime</w:t>
            </w:r>
          </w:p>
        </w:tc>
        <w:tc>
          <w:tcPr>
            <w:tcW w:w="659" w:type="dxa"/>
          </w:tcPr>
          <w:p w:rsidR="00A514EB" w:rsidRPr="000D195A" w:rsidRDefault="00A514EB" w:rsidP="006B4A50">
            <w:pPr>
              <w:pStyle w:val="NormalIndent"/>
              <w:jc w:val="both"/>
            </w:pPr>
          </w:p>
        </w:tc>
        <w:tc>
          <w:tcPr>
            <w:tcW w:w="4291" w:type="dxa"/>
          </w:tcPr>
          <w:p w:rsidR="00A514EB" w:rsidRPr="000D195A" w:rsidRDefault="00A514EB" w:rsidP="006B4A50">
            <w:pPr>
              <w:pStyle w:val="NormalIndent"/>
              <w:jc w:val="both"/>
            </w:pPr>
            <w:r w:rsidRPr="000D195A">
              <w:t>Starting date</w:t>
            </w:r>
          </w:p>
        </w:tc>
      </w:tr>
      <w:tr w:rsidR="00A514EB" w:rsidRPr="000D195A" w:rsidTr="00A514EB">
        <w:tc>
          <w:tcPr>
            <w:tcW w:w="562" w:type="dxa"/>
          </w:tcPr>
          <w:p w:rsidR="00A514EB" w:rsidRPr="000D195A" w:rsidRDefault="00A514EB" w:rsidP="006B4A50">
            <w:pPr>
              <w:pStyle w:val="comment"/>
              <w:numPr>
                <w:ilvl w:val="0"/>
                <w:numId w:val="94"/>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ToDate</w:t>
            </w:r>
          </w:p>
        </w:tc>
        <w:tc>
          <w:tcPr>
            <w:tcW w:w="1138" w:type="dxa"/>
          </w:tcPr>
          <w:p w:rsidR="00A514EB" w:rsidRPr="000D195A" w:rsidRDefault="00A514EB" w:rsidP="006B4A50">
            <w:pPr>
              <w:pStyle w:val="NormalIndent"/>
              <w:jc w:val="both"/>
            </w:pPr>
            <w:r w:rsidRPr="000D195A">
              <w:t>DateTime</w:t>
            </w:r>
          </w:p>
        </w:tc>
        <w:tc>
          <w:tcPr>
            <w:tcW w:w="659" w:type="dxa"/>
          </w:tcPr>
          <w:p w:rsidR="00A514EB" w:rsidRPr="000D195A" w:rsidRDefault="00A514EB" w:rsidP="006B4A50">
            <w:pPr>
              <w:pStyle w:val="NormalIndent"/>
              <w:jc w:val="both"/>
            </w:pPr>
          </w:p>
        </w:tc>
        <w:tc>
          <w:tcPr>
            <w:tcW w:w="4291" w:type="dxa"/>
          </w:tcPr>
          <w:p w:rsidR="00A514EB" w:rsidRPr="000D195A" w:rsidRDefault="00A514EB" w:rsidP="006B4A50">
            <w:pPr>
              <w:pStyle w:val="NormalIndent"/>
              <w:jc w:val="both"/>
            </w:pPr>
            <w:r w:rsidRPr="000D195A">
              <w:t xml:space="preserve">End date </w:t>
            </w:r>
          </w:p>
        </w:tc>
      </w:tr>
      <w:tr w:rsidR="00A514EB" w:rsidRPr="000D195A" w:rsidTr="00A514EB">
        <w:tc>
          <w:tcPr>
            <w:tcW w:w="562" w:type="dxa"/>
          </w:tcPr>
          <w:p w:rsidR="00A514EB" w:rsidRPr="000D195A" w:rsidRDefault="00A514EB" w:rsidP="006B4A50">
            <w:pPr>
              <w:pStyle w:val="comment"/>
              <w:numPr>
                <w:ilvl w:val="0"/>
                <w:numId w:val="94"/>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Status</w:t>
            </w:r>
          </w:p>
        </w:tc>
        <w:tc>
          <w:tcPr>
            <w:tcW w:w="1138" w:type="dxa"/>
          </w:tcPr>
          <w:p w:rsidR="00A514EB" w:rsidRPr="000D195A" w:rsidRDefault="00A514EB" w:rsidP="006B4A50">
            <w:pPr>
              <w:pStyle w:val="NormalIndent"/>
              <w:jc w:val="both"/>
            </w:pPr>
            <w:r w:rsidRPr="000D195A">
              <w:t>bool</w:t>
            </w:r>
          </w:p>
        </w:tc>
        <w:tc>
          <w:tcPr>
            <w:tcW w:w="659" w:type="dxa"/>
          </w:tcPr>
          <w:p w:rsidR="00A514EB" w:rsidRPr="000D195A" w:rsidRDefault="00A514EB" w:rsidP="006B4A50">
            <w:pPr>
              <w:pStyle w:val="NormalIndent"/>
              <w:jc w:val="both"/>
            </w:pPr>
          </w:p>
        </w:tc>
        <w:tc>
          <w:tcPr>
            <w:tcW w:w="4291" w:type="dxa"/>
          </w:tcPr>
          <w:p w:rsidR="00A514EB" w:rsidRPr="000D195A" w:rsidRDefault="00A514EB" w:rsidP="006B4A50">
            <w:pPr>
              <w:pStyle w:val="NormalIndent"/>
              <w:jc w:val="both"/>
            </w:pPr>
            <w:r w:rsidRPr="000D195A">
              <w:t>Sub event’s status</w:t>
            </w:r>
          </w:p>
        </w:tc>
      </w:tr>
    </w:tbl>
    <w:p w:rsidR="00A514EB" w:rsidRDefault="00A514EB" w:rsidP="009467CD">
      <w:pPr>
        <w:pStyle w:val="Table4-1"/>
        <w:rPr>
          <w:rFonts w:ascii="Century" w:hAnsi="Century"/>
        </w:rPr>
        <w:pPrChange w:id="850" w:author="Admin" w:date="2016-12-12T18:14:00Z">
          <w:pPr>
            <w:pStyle w:val="Table4-1"/>
            <w:jc w:val="both"/>
          </w:pPr>
        </w:pPrChange>
      </w:pPr>
      <w:r w:rsidRPr="000D195A">
        <w:rPr>
          <w:rFonts w:ascii="Century" w:hAnsi="Century"/>
        </w:rPr>
        <w:t>EventTimeLine table</w:t>
      </w:r>
    </w:p>
    <w:p w:rsidR="00DA3C12" w:rsidRPr="009467CD" w:rsidRDefault="00DA3C12" w:rsidP="006B4A50">
      <w:pPr>
        <w:pStyle w:val="Table4-1"/>
        <w:numPr>
          <w:ilvl w:val="0"/>
          <w:numId w:val="0"/>
        </w:numPr>
        <w:ind w:left="720"/>
        <w:jc w:val="both"/>
        <w:rPr>
          <w:rFonts w:ascii="Century" w:hAnsi="Century"/>
          <w:sz w:val="8"/>
          <w:rPrChange w:id="851" w:author="Admin" w:date="2016-12-12T18:14:00Z">
            <w:rPr>
              <w:rFonts w:ascii="Century" w:hAnsi="Century"/>
            </w:rPr>
          </w:rPrChange>
        </w:rPr>
      </w:pPr>
    </w:p>
    <w:p w:rsidR="00A514EB" w:rsidRPr="000D195A" w:rsidRDefault="00A514EB" w:rsidP="006B4A50">
      <w:pPr>
        <w:pStyle w:val="Heading5"/>
        <w:jc w:val="both"/>
        <w:rPr>
          <w:rFonts w:ascii="Century" w:hAnsi="Century"/>
        </w:rPr>
      </w:pPr>
      <w:bookmarkStart w:id="852" w:name="_Toc468828844"/>
      <w:r w:rsidRPr="000D195A">
        <w:rPr>
          <w:rFonts w:ascii="Century" w:hAnsi="Century"/>
        </w:rPr>
        <w:t>Donate table</w:t>
      </w:r>
      <w:bookmarkEnd w:id="85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rsidTr="00A514EB">
        <w:tc>
          <w:tcPr>
            <w:tcW w:w="562" w:type="dxa"/>
            <w:shd w:val="clear" w:color="auto" w:fill="92D050"/>
          </w:tcPr>
          <w:p w:rsidR="00A514EB" w:rsidRPr="000D195A" w:rsidRDefault="00A514EB" w:rsidP="006B4A50">
            <w:pPr>
              <w:pStyle w:val="NormalIndent"/>
              <w:jc w:val="both"/>
            </w:pPr>
            <w:r w:rsidRPr="000D195A">
              <w:t>No</w:t>
            </w:r>
          </w:p>
        </w:tc>
        <w:tc>
          <w:tcPr>
            <w:tcW w:w="1985" w:type="dxa"/>
            <w:shd w:val="clear" w:color="auto" w:fill="92D050"/>
          </w:tcPr>
          <w:p w:rsidR="00A514EB" w:rsidRPr="000D195A" w:rsidRDefault="00A514EB" w:rsidP="006B4A50">
            <w:pPr>
              <w:pStyle w:val="NormalIndent"/>
              <w:jc w:val="both"/>
            </w:pPr>
            <w:r w:rsidRPr="000D195A">
              <w:t>Field Name</w:t>
            </w:r>
          </w:p>
        </w:tc>
        <w:tc>
          <w:tcPr>
            <w:tcW w:w="1134" w:type="dxa"/>
            <w:shd w:val="clear" w:color="auto" w:fill="92D050"/>
          </w:tcPr>
          <w:p w:rsidR="00A514EB" w:rsidRPr="000D195A" w:rsidRDefault="00A514EB" w:rsidP="006B4A50">
            <w:pPr>
              <w:pStyle w:val="NormalIndent"/>
              <w:jc w:val="both"/>
            </w:pPr>
            <w:r w:rsidRPr="000D195A">
              <w:t>Type</w:t>
            </w:r>
          </w:p>
        </w:tc>
        <w:tc>
          <w:tcPr>
            <w:tcW w:w="850" w:type="dxa"/>
            <w:shd w:val="clear" w:color="auto" w:fill="92D050"/>
          </w:tcPr>
          <w:p w:rsidR="00A514EB" w:rsidRPr="000D195A" w:rsidRDefault="00A514EB" w:rsidP="006B4A50">
            <w:pPr>
              <w:pStyle w:val="NormalIndent"/>
              <w:jc w:val="both"/>
            </w:pPr>
            <w:r w:rsidRPr="000D195A">
              <w:t>Allow Null</w:t>
            </w:r>
          </w:p>
        </w:tc>
        <w:tc>
          <w:tcPr>
            <w:tcW w:w="4104" w:type="dxa"/>
            <w:shd w:val="clear" w:color="auto" w:fill="92D050"/>
          </w:tcPr>
          <w:p w:rsidR="00A514EB" w:rsidRPr="000D195A" w:rsidRDefault="00A514EB" w:rsidP="006B4A50">
            <w:pPr>
              <w:pStyle w:val="NormalIndent"/>
              <w:jc w:val="both"/>
            </w:pPr>
            <w:r w:rsidRPr="000D195A">
              <w:t>Description</w:t>
            </w:r>
          </w:p>
        </w:tc>
      </w:tr>
      <w:tr w:rsidR="00A514EB" w:rsidRPr="000D195A" w:rsidTr="00A514EB">
        <w:tc>
          <w:tcPr>
            <w:tcW w:w="562" w:type="dxa"/>
          </w:tcPr>
          <w:p w:rsidR="00A514EB" w:rsidRPr="000D195A" w:rsidRDefault="00A514EB" w:rsidP="006B4A50">
            <w:pPr>
              <w:pStyle w:val="comment"/>
              <w:numPr>
                <w:ilvl w:val="0"/>
                <w:numId w:val="97"/>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DonationId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r w:rsidRPr="000D195A">
              <w:t>No</w:t>
            </w:r>
          </w:p>
        </w:tc>
        <w:tc>
          <w:tcPr>
            <w:tcW w:w="4104" w:type="dxa"/>
          </w:tcPr>
          <w:p w:rsidR="00A514EB" w:rsidRPr="000D195A" w:rsidRDefault="00A514EB" w:rsidP="006B4A50">
            <w:pPr>
              <w:pStyle w:val="NormalIndent"/>
              <w:jc w:val="both"/>
            </w:pPr>
            <w:r w:rsidRPr="000D195A">
              <w:t>Donation’s ID</w:t>
            </w:r>
          </w:p>
        </w:tc>
      </w:tr>
      <w:tr w:rsidR="00A514EB" w:rsidRPr="000D195A" w:rsidTr="00A514EB">
        <w:tc>
          <w:tcPr>
            <w:tcW w:w="562" w:type="dxa"/>
          </w:tcPr>
          <w:p w:rsidR="00A514EB" w:rsidRPr="000D195A" w:rsidRDefault="00A514EB" w:rsidP="006B4A50">
            <w:pPr>
              <w:pStyle w:val="comment"/>
              <w:numPr>
                <w:ilvl w:val="0"/>
                <w:numId w:val="97"/>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UserID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r w:rsidRPr="000D195A">
              <w:t>No</w:t>
            </w:r>
          </w:p>
        </w:tc>
        <w:tc>
          <w:tcPr>
            <w:tcW w:w="4104" w:type="dxa"/>
          </w:tcPr>
          <w:p w:rsidR="00A514EB" w:rsidRPr="000D195A" w:rsidRDefault="00A514EB" w:rsidP="006B4A50">
            <w:pPr>
              <w:pStyle w:val="NormalIndent"/>
              <w:jc w:val="both"/>
            </w:pPr>
            <w:r w:rsidRPr="000D195A">
              <w:t>Donor id</w:t>
            </w:r>
          </w:p>
        </w:tc>
      </w:tr>
      <w:tr w:rsidR="00A514EB" w:rsidRPr="000D195A" w:rsidTr="00A514EB">
        <w:tc>
          <w:tcPr>
            <w:tcW w:w="562" w:type="dxa"/>
          </w:tcPr>
          <w:p w:rsidR="00A514EB" w:rsidRPr="000D195A" w:rsidRDefault="00A514EB" w:rsidP="006B4A50">
            <w:pPr>
              <w:pStyle w:val="comment"/>
              <w:numPr>
                <w:ilvl w:val="0"/>
                <w:numId w:val="97"/>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EventId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r w:rsidRPr="000D195A">
              <w:t>No</w:t>
            </w:r>
          </w:p>
        </w:tc>
        <w:tc>
          <w:tcPr>
            <w:tcW w:w="4104" w:type="dxa"/>
          </w:tcPr>
          <w:p w:rsidR="00A514EB" w:rsidRPr="000D195A" w:rsidRDefault="00A514EB" w:rsidP="006B4A50">
            <w:pPr>
              <w:pStyle w:val="NormalIndent"/>
              <w:jc w:val="both"/>
            </w:pPr>
            <w:r w:rsidRPr="000D195A">
              <w:t>Event’s id</w:t>
            </w:r>
          </w:p>
        </w:tc>
      </w:tr>
      <w:tr w:rsidR="00A514EB" w:rsidRPr="000D195A" w:rsidTr="00A514EB">
        <w:tc>
          <w:tcPr>
            <w:tcW w:w="562" w:type="dxa"/>
          </w:tcPr>
          <w:p w:rsidR="00A514EB" w:rsidRPr="000D195A" w:rsidRDefault="00A514EB" w:rsidP="006B4A50">
            <w:pPr>
              <w:pStyle w:val="comment"/>
              <w:numPr>
                <w:ilvl w:val="0"/>
                <w:numId w:val="97"/>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DonatedDate</w:t>
            </w:r>
          </w:p>
        </w:tc>
        <w:tc>
          <w:tcPr>
            <w:tcW w:w="1134" w:type="dxa"/>
          </w:tcPr>
          <w:p w:rsidR="00A514EB" w:rsidRPr="000D195A" w:rsidRDefault="00A514EB" w:rsidP="006B4A50">
            <w:pPr>
              <w:pStyle w:val="NormalIndent"/>
              <w:jc w:val="both"/>
            </w:pPr>
            <w:r w:rsidRPr="000D195A">
              <w:t>Datetime</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Donated’s date</w:t>
            </w:r>
          </w:p>
        </w:tc>
      </w:tr>
      <w:tr w:rsidR="00A514EB" w:rsidRPr="000D195A" w:rsidTr="00A514EB">
        <w:tc>
          <w:tcPr>
            <w:tcW w:w="562" w:type="dxa"/>
          </w:tcPr>
          <w:p w:rsidR="00A514EB" w:rsidRPr="000D195A" w:rsidRDefault="00A514EB" w:rsidP="006B4A50">
            <w:pPr>
              <w:pStyle w:val="comment"/>
              <w:numPr>
                <w:ilvl w:val="0"/>
                <w:numId w:val="97"/>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IsPublic</w:t>
            </w:r>
          </w:p>
        </w:tc>
        <w:tc>
          <w:tcPr>
            <w:tcW w:w="1134" w:type="dxa"/>
          </w:tcPr>
          <w:p w:rsidR="00A514EB" w:rsidRPr="000D195A" w:rsidRDefault="00A514EB" w:rsidP="006B4A50">
            <w:pPr>
              <w:pStyle w:val="NormalIndent"/>
              <w:jc w:val="both"/>
            </w:pPr>
            <w:r w:rsidRPr="000D195A">
              <w:t>bool</w:t>
            </w:r>
          </w:p>
        </w:tc>
        <w:tc>
          <w:tcPr>
            <w:tcW w:w="850" w:type="dxa"/>
          </w:tcPr>
          <w:p w:rsidR="00A514EB" w:rsidRPr="000D195A" w:rsidRDefault="00A514EB" w:rsidP="006B4A50">
            <w:pPr>
              <w:pStyle w:val="NormalIndent"/>
              <w:jc w:val="both"/>
            </w:pPr>
            <w:r w:rsidRPr="000D195A">
              <w:t>No</w:t>
            </w:r>
          </w:p>
        </w:tc>
        <w:tc>
          <w:tcPr>
            <w:tcW w:w="4104" w:type="dxa"/>
          </w:tcPr>
          <w:p w:rsidR="00A514EB" w:rsidRPr="000D195A" w:rsidRDefault="00A514EB" w:rsidP="006B4A50">
            <w:pPr>
              <w:pStyle w:val="NormalIndent"/>
              <w:jc w:val="both"/>
            </w:pPr>
            <w:r w:rsidRPr="000D195A">
              <w:t>Is public</w:t>
            </w:r>
          </w:p>
        </w:tc>
      </w:tr>
      <w:tr w:rsidR="00A514EB" w:rsidRPr="000D195A" w:rsidTr="00A514EB">
        <w:tc>
          <w:tcPr>
            <w:tcW w:w="562" w:type="dxa"/>
          </w:tcPr>
          <w:p w:rsidR="00A514EB" w:rsidRPr="000D195A" w:rsidRDefault="00A514EB" w:rsidP="006B4A50">
            <w:pPr>
              <w:pStyle w:val="comment"/>
              <w:numPr>
                <w:ilvl w:val="0"/>
                <w:numId w:val="97"/>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DonatedMoney</w:t>
            </w:r>
          </w:p>
        </w:tc>
        <w:tc>
          <w:tcPr>
            <w:tcW w:w="1134" w:type="dxa"/>
          </w:tcPr>
          <w:p w:rsidR="00A514EB" w:rsidRPr="000D195A" w:rsidRDefault="00A514EB" w:rsidP="006B4A50">
            <w:pPr>
              <w:pStyle w:val="NormalIndent"/>
              <w:jc w:val="both"/>
            </w:pPr>
            <w:r w:rsidRPr="000D195A">
              <w:t>decimal</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Amount money donate</w:t>
            </w:r>
          </w:p>
        </w:tc>
      </w:tr>
      <w:tr w:rsidR="00A514EB" w:rsidRPr="000D195A" w:rsidTr="00A514EB">
        <w:tc>
          <w:tcPr>
            <w:tcW w:w="562" w:type="dxa"/>
          </w:tcPr>
          <w:p w:rsidR="00A514EB" w:rsidRPr="000D195A" w:rsidRDefault="00A514EB" w:rsidP="006B4A50">
            <w:pPr>
              <w:pStyle w:val="comment"/>
              <w:numPr>
                <w:ilvl w:val="0"/>
                <w:numId w:val="97"/>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TradeCode</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Trade code</w:t>
            </w:r>
          </w:p>
        </w:tc>
      </w:tr>
      <w:tr w:rsidR="00A514EB" w:rsidRPr="000D195A" w:rsidTr="00A514EB">
        <w:tc>
          <w:tcPr>
            <w:tcW w:w="562" w:type="dxa"/>
          </w:tcPr>
          <w:p w:rsidR="00A514EB" w:rsidRPr="000D195A" w:rsidRDefault="00A514EB" w:rsidP="006B4A50">
            <w:pPr>
              <w:pStyle w:val="comment"/>
              <w:numPr>
                <w:ilvl w:val="0"/>
                <w:numId w:val="97"/>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Content</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Content of donate</w:t>
            </w:r>
          </w:p>
        </w:tc>
      </w:tr>
    </w:tbl>
    <w:p w:rsidR="00A514EB" w:rsidRPr="000D195A" w:rsidRDefault="00A514EB" w:rsidP="009467CD">
      <w:pPr>
        <w:pStyle w:val="Table4-1"/>
        <w:rPr>
          <w:rFonts w:ascii="Century" w:hAnsi="Century"/>
        </w:rPr>
        <w:pPrChange w:id="853" w:author="Admin" w:date="2016-12-12T18:14:00Z">
          <w:pPr>
            <w:pStyle w:val="Table4-1"/>
            <w:jc w:val="both"/>
          </w:pPr>
        </w:pPrChange>
      </w:pPr>
      <w:r w:rsidRPr="000D195A">
        <w:rPr>
          <w:rFonts w:ascii="Century" w:hAnsi="Century"/>
        </w:rPr>
        <w:t>Donate table</w:t>
      </w:r>
    </w:p>
    <w:p w:rsidR="00A514EB" w:rsidRPr="009467CD" w:rsidRDefault="00A514EB" w:rsidP="006B4A50">
      <w:pPr>
        <w:jc w:val="both"/>
        <w:rPr>
          <w:rFonts w:ascii="Century" w:hAnsi="Century"/>
          <w:sz w:val="2"/>
          <w:rPrChange w:id="854" w:author="Admin" w:date="2016-12-12T18:14:00Z">
            <w:rPr>
              <w:rFonts w:ascii="Century" w:hAnsi="Century"/>
            </w:rPr>
          </w:rPrChange>
        </w:rPr>
      </w:pPr>
    </w:p>
    <w:p w:rsidR="00A514EB" w:rsidRPr="009467CD" w:rsidRDefault="00A514EB" w:rsidP="006B4A50">
      <w:pPr>
        <w:jc w:val="both"/>
        <w:rPr>
          <w:rFonts w:ascii="Century" w:hAnsi="Century"/>
          <w:sz w:val="2"/>
          <w:rPrChange w:id="855" w:author="Admin" w:date="2016-12-12T18:14:00Z">
            <w:rPr>
              <w:rFonts w:ascii="Century" w:hAnsi="Century"/>
            </w:rPr>
          </w:rPrChange>
        </w:rPr>
      </w:pPr>
    </w:p>
    <w:p w:rsidR="00A514EB" w:rsidRPr="000D195A" w:rsidRDefault="00A514EB" w:rsidP="006B4A50">
      <w:pPr>
        <w:pStyle w:val="Heading5"/>
        <w:jc w:val="both"/>
        <w:rPr>
          <w:rFonts w:ascii="Century" w:hAnsi="Century"/>
        </w:rPr>
      </w:pPr>
      <w:bookmarkStart w:id="856" w:name="_Toc468828845"/>
      <w:r w:rsidRPr="000D195A">
        <w:rPr>
          <w:rFonts w:ascii="Century" w:hAnsi="Century"/>
        </w:rPr>
        <w:t>CommentEvent table</w:t>
      </w:r>
      <w:bookmarkEnd w:id="856"/>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rsidTr="00A514EB">
        <w:tc>
          <w:tcPr>
            <w:tcW w:w="562" w:type="dxa"/>
            <w:shd w:val="clear" w:color="auto" w:fill="92D050"/>
          </w:tcPr>
          <w:p w:rsidR="00A514EB" w:rsidRPr="000D195A" w:rsidRDefault="00A514EB" w:rsidP="006B4A50">
            <w:pPr>
              <w:pStyle w:val="NormalIndent"/>
              <w:jc w:val="both"/>
            </w:pPr>
            <w:r w:rsidRPr="000D195A">
              <w:t>No</w:t>
            </w:r>
          </w:p>
        </w:tc>
        <w:tc>
          <w:tcPr>
            <w:tcW w:w="1985" w:type="dxa"/>
            <w:shd w:val="clear" w:color="auto" w:fill="92D050"/>
          </w:tcPr>
          <w:p w:rsidR="00A514EB" w:rsidRPr="000D195A" w:rsidRDefault="00A514EB" w:rsidP="006B4A50">
            <w:pPr>
              <w:pStyle w:val="NormalIndent"/>
              <w:jc w:val="both"/>
            </w:pPr>
            <w:r w:rsidRPr="000D195A">
              <w:t>Field Name</w:t>
            </w:r>
          </w:p>
        </w:tc>
        <w:tc>
          <w:tcPr>
            <w:tcW w:w="1134" w:type="dxa"/>
            <w:shd w:val="clear" w:color="auto" w:fill="92D050"/>
          </w:tcPr>
          <w:p w:rsidR="00A514EB" w:rsidRPr="000D195A" w:rsidRDefault="00A514EB" w:rsidP="006B4A50">
            <w:pPr>
              <w:pStyle w:val="NormalIndent"/>
              <w:jc w:val="both"/>
            </w:pPr>
            <w:r w:rsidRPr="000D195A">
              <w:t>Type</w:t>
            </w:r>
          </w:p>
        </w:tc>
        <w:tc>
          <w:tcPr>
            <w:tcW w:w="850" w:type="dxa"/>
            <w:shd w:val="clear" w:color="auto" w:fill="92D050"/>
          </w:tcPr>
          <w:p w:rsidR="00A514EB" w:rsidRPr="000D195A" w:rsidRDefault="00A514EB" w:rsidP="006B4A50">
            <w:pPr>
              <w:pStyle w:val="NormalIndent"/>
              <w:jc w:val="both"/>
            </w:pPr>
            <w:r w:rsidRPr="000D195A">
              <w:t>Allow Null</w:t>
            </w:r>
          </w:p>
        </w:tc>
        <w:tc>
          <w:tcPr>
            <w:tcW w:w="4104" w:type="dxa"/>
            <w:shd w:val="clear" w:color="auto" w:fill="92D050"/>
          </w:tcPr>
          <w:p w:rsidR="00A514EB" w:rsidRPr="000D195A" w:rsidRDefault="00A514EB" w:rsidP="006B4A50">
            <w:pPr>
              <w:pStyle w:val="NormalIndent"/>
              <w:jc w:val="both"/>
            </w:pPr>
            <w:r w:rsidRPr="000D195A">
              <w:t>Description</w:t>
            </w:r>
          </w:p>
        </w:tc>
      </w:tr>
      <w:tr w:rsidR="00A514EB" w:rsidRPr="000D195A" w:rsidTr="00A514EB">
        <w:tc>
          <w:tcPr>
            <w:tcW w:w="562" w:type="dxa"/>
          </w:tcPr>
          <w:p w:rsidR="00A514EB" w:rsidRPr="000D195A" w:rsidRDefault="00A514EB" w:rsidP="006B4A50">
            <w:pPr>
              <w:pStyle w:val="comment"/>
              <w:numPr>
                <w:ilvl w:val="0"/>
                <w:numId w:val="98"/>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CommentEventId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r w:rsidRPr="000D195A">
              <w:t>No</w:t>
            </w:r>
          </w:p>
        </w:tc>
        <w:tc>
          <w:tcPr>
            <w:tcW w:w="4104" w:type="dxa"/>
          </w:tcPr>
          <w:p w:rsidR="00A514EB" w:rsidRPr="000D195A" w:rsidRDefault="00A514EB" w:rsidP="006B4A50">
            <w:pPr>
              <w:pStyle w:val="NormalIndent"/>
              <w:jc w:val="both"/>
            </w:pPr>
            <w:r w:rsidRPr="000D195A">
              <w:t>Comment’s ID</w:t>
            </w:r>
          </w:p>
        </w:tc>
      </w:tr>
      <w:tr w:rsidR="00A514EB" w:rsidRPr="000D195A" w:rsidTr="00A514EB">
        <w:tc>
          <w:tcPr>
            <w:tcW w:w="562" w:type="dxa"/>
          </w:tcPr>
          <w:p w:rsidR="00A514EB" w:rsidRPr="000D195A" w:rsidRDefault="00A514EB" w:rsidP="006B4A50">
            <w:pPr>
              <w:pStyle w:val="comment"/>
              <w:numPr>
                <w:ilvl w:val="0"/>
                <w:numId w:val="98"/>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UserID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r w:rsidRPr="000D195A">
              <w:t>No</w:t>
            </w:r>
          </w:p>
        </w:tc>
        <w:tc>
          <w:tcPr>
            <w:tcW w:w="4104" w:type="dxa"/>
          </w:tcPr>
          <w:p w:rsidR="00A514EB" w:rsidRPr="000D195A" w:rsidRDefault="00A514EB" w:rsidP="006B4A50">
            <w:pPr>
              <w:pStyle w:val="NormalIndent"/>
              <w:jc w:val="both"/>
            </w:pPr>
            <w:r w:rsidRPr="000D195A">
              <w:t>Comment’s  user id</w:t>
            </w:r>
          </w:p>
        </w:tc>
      </w:tr>
      <w:tr w:rsidR="00A514EB" w:rsidRPr="000D195A" w:rsidTr="00A514EB">
        <w:tc>
          <w:tcPr>
            <w:tcW w:w="562" w:type="dxa"/>
          </w:tcPr>
          <w:p w:rsidR="00A514EB" w:rsidRPr="000D195A" w:rsidRDefault="00A514EB" w:rsidP="006B4A50">
            <w:pPr>
              <w:pStyle w:val="comment"/>
              <w:numPr>
                <w:ilvl w:val="0"/>
                <w:numId w:val="98"/>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EventID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r w:rsidRPr="000D195A">
              <w:t>No</w:t>
            </w:r>
          </w:p>
        </w:tc>
        <w:tc>
          <w:tcPr>
            <w:tcW w:w="4104" w:type="dxa"/>
          </w:tcPr>
          <w:p w:rsidR="00A514EB" w:rsidRPr="000D195A" w:rsidRDefault="00A514EB" w:rsidP="006B4A50">
            <w:pPr>
              <w:pStyle w:val="NormalIndent"/>
              <w:jc w:val="both"/>
            </w:pPr>
            <w:r w:rsidRPr="000D195A">
              <w:t>Comment’s  Event id</w:t>
            </w:r>
          </w:p>
        </w:tc>
      </w:tr>
      <w:tr w:rsidR="00A514EB" w:rsidRPr="000D195A" w:rsidTr="00A514EB">
        <w:tc>
          <w:tcPr>
            <w:tcW w:w="562" w:type="dxa"/>
          </w:tcPr>
          <w:p w:rsidR="00A514EB" w:rsidRPr="000D195A" w:rsidRDefault="00A514EB" w:rsidP="006B4A50">
            <w:pPr>
              <w:pStyle w:val="comment"/>
              <w:numPr>
                <w:ilvl w:val="0"/>
                <w:numId w:val="98"/>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CmtContent</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Comment’s content</w:t>
            </w:r>
          </w:p>
        </w:tc>
      </w:tr>
      <w:tr w:rsidR="00A514EB" w:rsidRPr="000D195A" w:rsidTr="00A514EB">
        <w:tc>
          <w:tcPr>
            <w:tcW w:w="562" w:type="dxa"/>
          </w:tcPr>
          <w:p w:rsidR="00A514EB" w:rsidRPr="000D195A" w:rsidRDefault="00A514EB" w:rsidP="006B4A50">
            <w:pPr>
              <w:pStyle w:val="comment"/>
              <w:numPr>
                <w:ilvl w:val="0"/>
                <w:numId w:val="98"/>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CmtDate</w:t>
            </w:r>
          </w:p>
        </w:tc>
        <w:tc>
          <w:tcPr>
            <w:tcW w:w="1134" w:type="dxa"/>
          </w:tcPr>
          <w:p w:rsidR="00A514EB" w:rsidRPr="000D195A" w:rsidRDefault="00A514EB" w:rsidP="006B4A50">
            <w:pPr>
              <w:pStyle w:val="NormalIndent"/>
              <w:jc w:val="both"/>
            </w:pPr>
            <w:r w:rsidRPr="000D195A">
              <w:t>Datetime</w:t>
            </w:r>
          </w:p>
        </w:tc>
        <w:tc>
          <w:tcPr>
            <w:tcW w:w="850" w:type="dxa"/>
          </w:tcPr>
          <w:p w:rsidR="00A514EB" w:rsidRPr="000D195A" w:rsidRDefault="00A514EB" w:rsidP="006B4A50">
            <w:pPr>
              <w:pStyle w:val="NormalIndent"/>
              <w:jc w:val="both"/>
            </w:pPr>
            <w:r w:rsidRPr="000D195A">
              <w:t>No</w:t>
            </w:r>
          </w:p>
        </w:tc>
        <w:tc>
          <w:tcPr>
            <w:tcW w:w="4104" w:type="dxa"/>
          </w:tcPr>
          <w:p w:rsidR="00A514EB" w:rsidRPr="000D195A" w:rsidRDefault="00A514EB" w:rsidP="006B4A50">
            <w:pPr>
              <w:pStyle w:val="NormalIndent"/>
              <w:jc w:val="both"/>
            </w:pPr>
            <w:r w:rsidRPr="000D195A">
              <w:t>Comment’s date</w:t>
            </w:r>
          </w:p>
        </w:tc>
      </w:tr>
    </w:tbl>
    <w:p w:rsidR="00A514EB" w:rsidRDefault="00A514EB" w:rsidP="009467CD">
      <w:pPr>
        <w:pStyle w:val="Table4-1"/>
        <w:rPr>
          <w:rFonts w:ascii="Century" w:hAnsi="Century"/>
        </w:rPr>
        <w:pPrChange w:id="857" w:author="Admin" w:date="2016-12-12T18:14:00Z">
          <w:pPr>
            <w:pStyle w:val="Table4-1"/>
            <w:jc w:val="both"/>
          </w:pPr>
        </w:pPrChange>
      </w:pPr>
      <w:r w:rsidRPr="000D195A">
        <w:rPr>
          <w:rFonts w:ascii="Century" w:hAnsi="Century"/>
        </w:rPr>
        <w:t>CommentEvent table</w:t>
      </w:r>
    </w:p>
    <w:p w:rsidR="00DA3C12" w:rsidRPr="009467CD" w:rsidDel="009467CD" w:rsidRDefault="009467CD" w:rsidP="006B4A50">
      <w:pPr>
        <w:pStyle w:val="Table4-1"/>
        <w:numPr>
          <w:ilvl w:val="0"/>
          <w:numId w:val="0"/>
        </w:numPr>
        <w:ind w:left="720" w:hanging="360"/>
        <w:jc w:val="both"/>
        <w:rPr>
          <w:del w:id="858" w:author="Admin" w:date="2016-12-12T18:14:00Z"/>
          <w:rFonts w:cs="Times New Roman"/>
          <w:sz w:val="2"/>
          <w:lang w:val="vi-VN"/>
          <w:rPrChange w:id="859" w:author="Admin" w:date="2016-12-12T18:14:00Z">
            <w:rPr>
              <w:del w:id="860" w:author="Admin" w:date="2016-12-12T18:14:00Z"/>
              <w:rFonts w:ascii="Century" w:hAnsi="Century"/>
            </w:rPr>
          </w:rPrChange>
        </w:rPr>
      </w:pPr>
      <w:ins w:id="861" w:author="Admin" w:date="2016-12-12T18:14:00Z">
        <w:r>
          <w:rPr>
            <w:rFonts w:cs="Times New Roman"/>
            <w:sz w:val="2"/>
            <w:lang w:val="vi-VN"/>
          </w:rPr>
          <w:t>ơ</w:t>
        </w:r>
      </w:ins>
    </w:p>
    <w:p w:rsidR="00DA3C12" w:rsidDel="009467CD" w:rsidRDefault="00DA3C12" w:rsidP="006B4A50">
      <w:pPr>
        <w:pStyle w:val="Table4-1"/>
        <w:numPr>
          <w:ilvl w:val="0"/>
          <w:numId w:val="0"/>
        </w:numPr>
        <w:ind w:left="720" w:hanging="360"/>
        <w:jc w:val="both"/>
        <w:rPr>
          <w:del w:id="862" w:author="Admin" w:date="2016-12-12T18:14:00Z"/>
          <w:rFonts w:ascii="Century" w:hAnsi="Century"/>
        </w:rPr>
      </w:pPr>
    </w:p>
    <w:p w:rsidR="00DA3C12" w:rsidRPr="000D195A" w:rsidRDefault="00DA3C12" w:rsidP="009467CD">
      <w:pPr>
        <w:pStyle w:val="Table4-1"/>
        <w:numPr>
          <w:ilvl w:val="0"/>
          <w:numId w:val="0"/>
        </w:numPr>
        <w:jc w:val="both"/>
        <w:rPr>
          <w:rFonts w:ascii="Century" w:hAnsi="Century"/>
        </w:rPr>
        <w:pPrChange w:id="863" w:author="Admin" w:date="2016-12-12T18:14:00Z">
          <w:pPr>
            <w:pStyle w:val="Table4-1"/>
            <w:numPr>
              <w:numId w:val="0"/>
            </w:numPr>
            <w:jc w:val="both"/>
          </w:pPr>
        </w:pPrChange>
      </w:pPr>
    </w:p>
    <w:p w:rsidR="00A514EB" w:rsidRPr="000D195A" w:rsidRDefault="00A514EB" w:rsidP="006B4A50">
      <w:pPr>
        <w:pStyle w:val="Heading5"/>
        <w:jc w:val="both"/>
        <w:rPr>
          <w:rFonts w:ascii="Century" w:hAnsi="Century"/>
        </w:rPr>
      </w:pPr>
      <w:bookmarkStart w:id="864" w:name="_Toc468828846"/>
      <w:r w:rsidRPr="000D195A">
        <w:rPr>
          <w:rFonts w:ascii="Century" w:hAnsi="Century"/>
        </w:rPr>
        <w:t>SubcommentEvent table</w:t>
      </w:r>
      <w:bookmarkEnd w:id="864"/>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rsidTr="00A514EB">
        <w:tc>
          <w:tcPr>
            <w:tcW w:w="562" w:type="dxa"/>
            <w:shd w:val="clear" w:color="auto" w:fill="92D050"/>
          </w:tcPr>
          <w:p w:rsidR="00A514EB" w:rsidRPr="000D195A" w:rsidRDefault="00A514EB" w:rsidP="006B4A50">
            <w:pPr>
              <w:pStyle w:val="NormalIndent"/>
              <w:jc w:val="both"/>
            </w:pPr>
            <w:r w:rsidRPr="000D195A">
              <w:t>No</w:t>
            </w:r>
          </w:p>
        </w:tc>
        <w:tc>
          <w:tcPr>
            <w:tcW w:w="1985" w:type="dxa"/>
            <w:shd w:val="clear" w:color="auto" w:fill="92D050"/>
          </w:tcPr>
          <w:p w:rsidR="00A514EB" w:rsidRPr="000D195A" w:rsidRDefault="00A514EB" w:rsidP="006B4A50">
            <w:pPr>
              <w:pStyle w:val="NormalIndent"/>
              <w:jc w:val="both"/>
            </w:pPr>
            <w:r w:rsidRPr="000D195A">
              <w:t>Field Name</w:t>
            </w:r>
          </w:p>
        </w:tc>
        <w:tc>
          <w:tcPr>
            <w:tcW w:w="1134" w:type="dxa"/>
            <w:shd w:val="clear" w:color="auto" w:fill="92D050"/>
          </w:tcPr>
          <w:p w:rsidR="00A514EB" w:rsidRPr="000D195A" w:rsidRDefault="00A514EB" w:rsidP="006B4A50">
            <w:pPr>
              <w:pStyle w:val="NormalIndent"/>
              <w:jc w:val="both"/>
            </w:pPr>
            <w:r w:rsidRPr="000D195A">
              <w:t>Type</w:t>
            </w:r>
          </w:p>
        </w:tc>
        <w:tc>
          <w:tcPr>
            <w:tcW w:w="850" w:type="dxa"/>
            <w:shd w:val="clear" w:color="auto" w:fill="92D050"/>
          </w:tcPr>
          <w:p w:rsidR="00A514EB" w:rsidRPr="000D195A" w:rsidRDefault="00A514EB" w:rsidP="006B4A50">
            <w:pPr>
              <w:pStyle w:val="NormalIndent"/>
              <w:jc w:val="both"/>
            </w:pPr>
            <w:r w:rsidRPr="000D195A">
              <w:t>Allow Null</w:t>
            </w:r>
          </w:p>
        </w:tc>
        <w:tc>
          <w:tcPr>
            <w:tcW w:w="4104" w:type="dxa"/>
            <w:shd w:val="clear" w:color="auto" w:fill="92D050"/>
          </w:tcPr>
          <w:p w:rsidR="00A514EB" w:rsidRPr="000D195A" w:rsidRDefault="00A514EB" w:rsidP="006B4A50">
            <w:pPr>
              <w:pStyle w:val="NormalIndent"/>
              <w:jc w:val="both"/>
            </w:pPr>
            <w:r w:rsidRPr="000D195A">
              <w:t>Description</w:t>
            </w:r>
          </w:p>
        </w:tc>
      </w:tr>
      <w:tr w:rsidR="00A514EB" w:rsidRPr="000D195A" w:rsidTr="00A514EB">
        <w:tc>
          <w:tcPr>
            <w:tcW w:w="562" w:type="dxa"/>
          </w:tcPr>
          <w:p w:rsidR="00A514EB" w:rsidRPr="000D195A" w:rsidRDefault="00A514EB" w:rsidP="006B4A50">
            <w:pPr>
              <w:pStyle w:val="comment"/>
              <w:numPr>
                <w:ilvl w:val="0"/>
                <w:numId w:val="99"/>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SubCommentEventId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SubCommentEvent’s ID</w:t>
            </w:r>
          </w:p>
        </w:tc>
      </w:tr>
      <w:tr w:rsidR="00A514EB" w:rsidRPr="000D195A" w:rsidTr="00A514EB">
        <w:tc>
          <w:tcPr>
            <w:tcW w:w="562" w:type="dxa"/>
          </w:tcPr>
          <w:p w:rsidR="00A514EB" w:rsidRPr="000D195A" w:rsidRDefault="00A514EB" w:rsidP="006B4A50">
            <w:pPr>
              <w:pStyle w:val="comment"/>
              <w:numPr>
                <w:ilvl w:val="0"/>
                <w:numId w:val="99"/>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CommentEventId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CommentEvent’s ID</w:t>
            </w:r>
          </w:p>
        </w:tc>
      </w:tr>
      <w:tr w:rsidR="00A514EB" w:rsidRPr="000D195A" w:rsidTr="00A514EB">
        <w:tc>
          <w:tcPr>
            <w:tcW w:w="562" w:type="dxa"/>
          </w:tcPr>
          <w:p w:rsidR="00A514EB" w:rsidRPr="000D195A" w:rsidRDefault="00A514EB" w:rsidP="006B4A50">
            <w:pPr>
              <w:pStyle w:val="comment"/>
              <w:numPr>
                <w:ilvl w:val="0"/>
                <w:numId w:val="99"/>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UserId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UserID who comment</w:t>
            </w:r>
          </w:p>
        </w:tc>
      </w:tr>
      <w:tr w:rsidR="00A514EB" w:rsidRPr="000D195A" w:rsidTr="00A514EB">
        <w:tc>
          <w:tcPr>
            <w:tcW w:w="562" w:type="dxa"/>
          </w:tcPr>
          <w:p w:rsidR="00A514EB" w:rsidRPr="000D195A" w:rsidRDefault="00A514EB" w:rsidP="006B4A50">
            <w:pPr>
              <w:pStyle w:val="comment"/>
              <w:numPr>
                <w:ilvl w:val="0"/>
                <w:numId w:val="99"/>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Content</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SubCommentEvent’s content</w:t>
            </w:r>
          </w:p>
        </w:tc>
      </w:tr>
      <w:tr w:rsidR="00A514EB" w:rsidRPr="000D195A" w:rsidTr="00A514EB">
        <w:tc>
          <w:tcPr>
            <w:tcW w:w="562" w:type="dxa"/>
          </w:tcPr>
          <w:p w:rsidR="00A514EB" w:rsidRPr="000D195A" w:rsidRDefault="00A514EB" w:rsidP="006B4A50">
            <w:pPr>
              <w:pStyle w:val="comment"/>
              <w:numPr>
                <w:ilvl w:val="0"/>
                <w:numId w:val="99"/>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CommentDate</w:t>
            </w:r>
          </w:p>
        </w:tc>
        <w:tc>
          <w:tcPr>
            <w:tcW w:w="1134" w:type="dxa"/>
          </w:tcPr>
          <w:p w:rsidR="00A514EB" w:rsidRPr="000D195A" w:rsidRDefault="00A514EB" w:rsidP="006B4A50">
            <w:pPr>
              <w:pStyle w:val="NormalIndent"/>
              <w:jc w:val="both"/>
            </w:pPr>
            <w:r w:rsidRPr="000D195A">
              <w:t>Datetime</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SubCommentEvent’s date</w:t>
            </w:r>
          </w:p>
        </w:tc>
      </w:tr>
      <w:tr w:rsidR="00A514EB" w:rsidRPr="000D195A" w:rsidTr="00A514EB">
        <w:tc>
          <w:tcPr>
            <w:tcW w:w="562" w:type="dxa"/>
          </w:tcPr>
          <w:p w:rsidR="00A514EB" w:rsidRPr="000D195A" w:rsidRDefault="00A514EB" w:rsidP="006B4A50">
            <w:pPr>
              <w:pStyle w:val="comment"/>
              <w:numPr>
                <w:ilvl w:val="0"/>
                <w:numId w:val="99"/>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Status</w:t>
            </w:r>
          </w:p>
        </w:tc>
        <w:tc>
          <w:tcPr>
            <w:tcW w:w="1134" w:type="dxa"/>
          </w:tcPr>
          <w:p w:rsidR="00A514EB" w:rsidRPr="000D195A" w:rsidRDefault="00A514EB" w:rsidP="006B4A50">
            <w:pPr>
              <w:pStyle w:val="NormalIndent"/>
              <w:jc w:val="both"/>
            </w:pPr>
            <w:r w:rsidRPr="000D195A">
              <w:t>bool</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SubCommentEvent’s status</w:t>
            </w:r>
          </w:p>
        </w:tc>
      </w:tr>
    </w:tbl>
    <w:p w:rsidR="00A514EB" w:rsidRPr="000D195A" w:rsidRDefault="00A514EB" w:rsidP="009467CD">
      <w:pPr>
        <w:pStyle w:val="Table4-1"/>
        <w:rPr>
          <w:rFonts w:ascii="Century" w:hAnsi="Century"/>
        </w:rPr>
        <w:pPrChange w:id="865" w:author="Admin" w:date="2016-12-12T18:14:00Z">
          <w:pPr>
            <w:pStyle w:val="Table4-1"/>
            <w:jc w:val="both"/>
          </w:pPr>
        </w:pPrChange>
      </w:pPr>
      <w:r w:rsidRPr="000D195A">
        <w:rPr>
          <w:rFonts w:ascii="Century" w:hAnsi="Century"/>
        </w:rPr>
        <w:t>Subcomment table</w:t>
      </w:r>
    </w:p>
    <w:p w:rsidR="00A514EB" w:rsidRPr="000D195A" w:rsidRDefault="00A514EB" w:rsidP="006B4A50">
      <w:pPr>
        <w:pStyle w:val="Heading5"/>
        <w:jc w:val="both"/>
        <w:rPr>
          <w:rFonts w:ascii="Century" w:hAnsi="Century"/>
        </w:rPr>
      </w:pPr>
      <w:bookmarkStart w:id="866" w:name="_Toc436761677"/>
      <w:bookmarkStart w:id="867" w:name="_Toc468828847"/>
      <w:r w:rsidRPr="000D195A">
        <w:rPr>
          <w:rFonts w:ascii="Century" w:hAnsi="Century"/>
        </w:rPr>
        <w:t>LikeEvent table</w:t>
      </w:r>
      <w:bookmarkEnd w:id="866"/>
      <w:bookmarkEnd w:id="867"/>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rsidTr="00A514EB">
        <w:tc>
          <w:tcPr>
            <w:tcW w:w="562" w:type="dxa"/>
            <w:shd w:val="clear" w:color="auto" w:fill="92D050"/>
          </w:tcPr>
          <w:p w:rsidR="00A514EB" w:rsidRPr="000D195A" w:rsidRDefault="00A514EB" w:rsidP="006B4A50">
            <w:pPr>
              <w:pStyle w:val="NormalIndent"/>
              <w:jc w:val="both"/>
            </w:pPr>
            <w:r w:rsidRPr="000D195A">
              <w:t>No</w:t>
            </w:r>
          </w:p>
        </w:tc>
        <w:tc>
          <w:tcPr>
            <w:tcW w:w="1985" w:type="dxa"/>
            <w:shd w:val="clear" w:color="auto" w:fill="92D050"/>
          </w:tcPr>
          <w:p w:rsidR="00A514EB" w:rsidRPr="000D195A" w:rsidRDefault="00A514EB" w:rsidP="006B4A50">
            <w:pPr>
              <w:pStyle w:val="NormalIndent"/>
              <w:jc w:val="both"/>
            </w:pPr>
            <w:r w:rsidRPr="000D195A">
              <w:t>Field Name</w:t>
            </w:r>
          </w:p>
        </w:tc>
        <w:tc>
          <w:tcPr>
            <w:tcW w:w="1134" w:type="dxa"/>
            <w:shd w:val="clear" w:color="auto" w:fill="92D050"/>
          </w:tcPr>
          <w:p w:rsidR="00A514EB" w:rsidRPr="000D195A" w:rsidRDefault="00A514EB" w:rsidP="006B4A50">
            <w:pPr>
              <w:pStyle w:val="NormalIndent"/>
              <w:jc w:val="both"/>
            </w:pPr>
            <w:r w:rsidRPr="000D195A">
              <w:t>Type</w:t>
            </w:r>
          </w:p>
        </w:tc>
        <w:tc>
          <w:tcPr>
            <w:tcW w:w="850" w:type="dxa"/>
            <w:shd w:val="clear" w:color="auto" w:fill="92D050"/>
          </w:tcPr>
          <w:p w:rsidR="00A514EB" w:rsidRPr="000D195A" w:rsidRDefault="00A514EB" w:rsidP="006B4A50">
            <w:pPr>
              <w:pStyle w:val="NormalIndent"/>
              <w:jc w:val="both"/>
            </w:pPr>
            <w:r w:rsidRPr="000D195A">
              <w:t>Allow Null</w:t>
            </w:r>
          </w:p>
        </w:tc>
        <w:tc>
          <w:tcPr>
            <w:tcW w:w="4104" w:type="dxa"/>
            <w:shd w:val="clear" w:color="auto" w:fill="92D050"/>
          </w:tcPr>
          <w:p w:rsidR="00A514EB" w:rsidRPr="000D195A" w:rsidRDefault="00A514EB" w:rsidP="006B4A50">
            <w:pPr>
              <w:pStyle w:val="NormalIndent"/>
              <w:jc w:val="both"/>
            </w:pPr>
            <w:r w:rsidRPr="000D195A">
              <w:t>Description</w:t>
            </w:r>
          </w:p>
        </w:tc>
      </w:tr>
      <w:tr w:rsidR="00A514EB" w:rsidRPr="000D195A" w:rsidTr="00A514EB">
        <w:tc>
          <w:tcPr>
            <w:tcW w:w="562" w:type="dxa"/>
          </w:tcPr>
          <w:p w:rsidR="00A514EB" w:rsidRPr="000D195A" w:rsidRDefault="00A514EB" w:rsidP="006B4A50">
            <w:pPr>
              <w:pStyle w:val="comment"/>
              <w:ind w:right="11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1985" w:type="dxa"/>
          </w:tcPr>
          <w:p w:rsidR="00A514EB" w:rsidRPr="000D195A" w:rsidRDefault="00A514EB" w:rsidP="006B4A50">
            <w:pPr>
              <w:pStyle w:val="NormalIndent"/>
              <w:jc w:val="both"/>
            </w:pPr>
            <w:r w:rsidRPr="000D195A">
              <w:t>LikeId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Like’s ID</w:t>
            </w:r>
          </w:p>
        </w:tc>
      </w:tr>
      <w:tr w:rsidR="00A514EB" w:rsidRPr="000D195A" w:rsidTr="00A514EB">
        <w:tc>
          <w:tcPr>
            <w:tcW w:w="562" w:type="dxa"/>
          </w:tcPr>
          <w:p w:rsidR="00A514EB" w:rsidRPr="000D195A" w:rsidRDefault="00A514EB" w:rsidP="006B4A50">
            <w:pPr>
              <w:pStyle w:val="comment"/>
              <w:ind w:right="11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1985" w:type="dxa"/>
          </w:tcPr>
          <w:p w:rsidR="00A514EB" w:rsidRPr="000D195A" w:rsidRDefault="00A514EB" w:rsidP="006B4A50">
            <w:pPr>
              <w:pStyle w:val="NormalIndent"/>
              <w:jc w:val="both"/>
            </w:pPr>
            <w:r w:rsidRPr="000D195A">
              <w:t>UserId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Like’s  user id</w:t>
            </w:r>
          </w:p>
        </w:tc>
      </w:tr>
      <w:tr w:rsidR="00A514EB" w:rsidRPr="000D195A" w:rsidTr="00A514EB">
        <w:tc>
          <w:tcPr>
            <w:tcW w:w="562" w:type="dxa"/>
          </w:tcPr>
          <w:p w:rsidR="00A514EB" w:rsidRPr="000D195A" w:rsidRDefault="00A514EB" w:rsidP="006B4A50">
            <w:pPr>
              <w:pStyle w:val="comment"/>
              <w:ind w:left="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1985" w:type="dxa"/>
          </w:tcPr>
          <w:p w:rsidR="00A514EB" w:rsidRPr="000D195A" w:rsidRDefault="00A514EB" w:rsidP="006B4A50">
            <w:pPr>
              <w:pStyle w:val="NormalIndent"/>
              <w:jc w:val="both"/>
            </w:pPr>
            <w:r w:rsidRPr="000D195A">
              <w:t>EventId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Like’s  event id</w:t>
            </w:r>
          </w:p>
        </w:tc>
      </w:tr>
      <w:tr w:rsidR="00A514EB" w:rsidRPr="000D195A" w:rsidTr="00A514EB">
        <w:tc>
          <w:tcPr>
            <w:tcW w:w="562" w:type="dxa"/>
          </w:tcPr>
          <w:p w:rsidR="00A514EB" w:rsidRPr="000D195A" w:rsidRDefault="00A514EB" w:rsidP="006B4A50">
            <w:pPr>
              <w:pStyle w:val="comment"/>
              <w:ind w:left="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4</w:t>
            </w:r>
          </w:p>
        </w:tc>
        <w:tc>
          <w:tcPr>
            <w:tcW w:w="1985" w:type="dxa"/>
          </w:tcPr>
          <w:p w:rsidR="00A514EB" w:rsidRPr="000D195A" w:rsidRDefault="00A514EB" w:rsidP="006B4A50">
            <w:pPr>
              <w:pStyle w:val="NormalIndent"/>
              <w:jc w:val="both"/>
            </w:pPr>
            <w:r w:rsidRPr="000D195A">
              <w:t>Status</w:t>
            </w:r>
          </w:p>
        </w:tc>
        <w:tc>
          <w:tcPr>
            <w:tcW w:w="1134" w:type="dxa"/>
          </w:tcPr>
          <w:p w:rsidR="00A514EB" w:rsidRPr="000D195A" w:rsidRDefault="00A514EB" w:rsidP="006B4A50">
            <w:pPr>
              <w:pStyle w:val="NormalIndent"/>
              <w:jc w:val="both"/>
            </w:pPr>
            <w:r w:rsidRPr="000D195A">
              <w:t>bool</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Likes’s status</w:t>
            </w:r>
          </w:p>
        </w:tc>
      </w:tr>
    </w:tbl>
    <w:p w:rsidR="00A514EB" w:rsidRPr="000D195A" w:rsidRDefault="00A514EB" w:rsidP="009467CD">
      <w:pPr>
        <w:pStyle w:val="Table4-1"/>
        <w:rPr>
          <w:rFonts w:ascii="Century" w:hAnsi="Century"/>
        </w:rPr>
        <w:pPrChange w:id="868" w:author="Admin" w:date="2016-12-12T18:14:00Z">
          <w:pPr>
            <w:pStyle w:val="Table4-1"/>
            <w:jc w:val="both"/>
          </w:pPr>
        </w:pPrChange>
      </w:pPr>
      <w:r w:rsidRPr="000D195A">
        <w:rPr>
          <w:rFonts w:ascii="Century" w:hAnsi="Century"/>
        </w:rPr>
        <w:t>LikeEvent table</w:t>
      </w:r>
    </w:p>
    <w:p w:rsidR="00E36AB0" w:rsidRPr="009467CD" w:rsidDel="009467CD" w:rsidRDefault="00E36AB0" w:rsidP="009467CD">
      <w:pPr>
        <w:pStyle w:val="Table4-1"/>
        <w:numPr>
          <w:ilvl w:val="0"/>
          <w:numId w:val="0"/>
        </w:numPr>
        <w:jc w:val="both"/>
        <w:rPr>
          <w:del w:id="869" w:author="Admin" w:date="2016-12-12T18:14:00Z"/>
          <w:rFonts w:ascii="Century" w:hAnsi="Century"/>
          <w:sz w:val="2"/>
          <w:rPrChange w:id="870" w:author="Admin" w:date="2016-12-12T18:14:00Z">
            <w:rPr>
              <w:del w:id="871" w:author="Admin" w:date="2016-12-12T18:14:00Z"/>
              <w:rFonts w:ascii="Century" w:hAnsi="Century"/>
            </w:rPr>
          </w:rPrChange>
        </w:rPr>
        <w:pPrChange w:id="872" w:author="Admin" w:date="2016-12-12T18:14:00Z">
          <w:pPr>
            <w:pStyle w:val="Table4-1"/>
            <w:numPr>
              <w:numId w:val="0"/>
            </w:numPr>
            <w:jc w:val="both"/>
          </w:pPr>
        </w:pPrChange>
      </w:pPr>
    </w:p>
    <w:p w:rsidR="00E36AB0" w:rsidRPr="009467CD" w:rsidRDefault="00E36AB0" w:rsidP="009467CD">
      <w:pPr>
        <w:pStyle w:val="Table4-1"/>
        <w:numPr>
          <w:ilvl w:val="0"/>
          <w:numId w:val="0"/>
        </w:numPr>
        <w:jc w:val="both"/>
        <w:rPr>
          <w:rFonts w:ascii="Century" w:hAnsi="Century"/>
          <w:sz w:val="2"/>
          <w:rPrChange w:id="873" w:author="Admin" w:date="2016-12-12T18:14:00Z">
            <w:rPr>
              <w:rFonts w:ascii="Century" w:hAnsi="Century"/>
            </w:rPr>
          </w:rPrChange>
        </w:rPr>
        <w:pPrChange w:id="874" w:author="Admin" w:date="2016-12-12T18:14:00Z">
          <w:pPr>
            <w:pStyle w:val="Table4-1"/>
            <w:numPr>
              <w:numId w:val="0"/>
            </w:numPr>
            <w:jc w:val="both"/>
          </w:pPr>
        </w:pPrChange>
      </w:pPr>
    </w:p>
    <w:p w:rsidR="00A514EB" w:rsidRPr="000D195A" w:rsidRDefault="00A514EB" w:rsidP="006B4A50">
      <w:pPr>
        <w:pStyle w:val="Heading5"/>
        <w:jc w:val="both"/>
        <w:rPr>
          <w:rFonts w:ascii="Century" w:hAnsi="Century"/>
        </w:rPr>
      </w:pPr>
      <w:bookmarkStart w:id="875" w:name="_Toc468828848"/>
      <w:r w:rsidRPr="000D195A">
        <w:rPr>
          <w:rFonts w:ascii="Century" w:hAnsi="Century"/>
        </w:rPr>
        <w:t>LikeCommentEvent table</w:t>
      </w:r>
      <w:bookmarkEnd w:id="875"/>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rsidTr="00A514EB">
        <w:tc>
          <w:tcPr>
            <w:tcW w:w="562" w:type="dxa"/>
            <w:shd w:val="clear" w:color="auto" w:fill="92D050"/>
          </w:tcPr>
          <w:p w:rsidR="00A514EB" w:rsidRPr="000D195A" w:rsidRDefault="00A514EB" w:rsidP="006B4A50">
            <w:pPr>
              <w:pStyle w:val="NormalIndent"/>
              <w:jc w:val="both"/>
            </w:pPr>
            <w:r w:rsidRPr="000D195A">
              <w:t>No</w:t>
            </w:r>
          </w:p>
        </w:tc>
        <w:tc>
          <w:tcPr>
            <w:tcW w:w="1985" w:type="dxa"/>
            <w:shd w:val="clear" w:color="auto" w:fill="92D050"/>
          </w:tcPr>
          <w:p w:rsidR="00A514EB" w:rsidRPr="000D195A" w:rsidRDefault="00A514EB" w:rsidP="006B4A50">
            <w:pPr>
              <w:pStyle w:val="NormalIndent"/>
              <w:jc w:val="both"/>
            </w:pPr>
            <w:r w:rsidRPr="000D195A">
              <w:t>Field Name</w:t>
            </w:r>
          </w:p>
        </w:tc>
        <w:tc>
          <w:tcPr>
            <w:tcW w:w="1134" w:type="dxa"/>
            <w:shd w:val="clear" w:color="auto" w:fill="92D050"/>
          </w:tcPr>
          <w:p w:rsidR="00A514EB" w:rsidRPr="000D195A" w:rsidRDefault="00A514EB" w:rsidP="006B4A50">
            <w:pPr>
              <w:pStyle w:val="NormalIndent"/>
              <w:jc w:val="both"/>
            </w:pPr>
            <w:r w:rsidRPr="000D195A">
              <w:t>Type</w:t>
            </w:r>
          </w:p>
        </w:tc>
        <w:tc>
          <w:tcPr>
            <w:tcW w:w="850" w:type="dxa"/>
            <w:shd w:val="clear" w:color="auto" w:fill="92D050"/>
          </w:tcPr>
          <w:p w:rsidR="00A514EB" w:rsidRPr="000D195A" w:rsidRDefault="00A514EB" w:rsidP="006B4A50">
            <w:pPr>
              <w:pStyle w:val="NormalIndent"/>
              <w:jc w:val="both"/>
            </w:pPr>
            <w:r w:rsidRPr="000D195A">
              <w:t>Allow Null</w:t>
            </w:r>
          </w:p>
        </w:tc>
        <w:tc>
          <w:tcPr>
            <w:tcW w:w="4104" w:type="dxa"/>
            <w:shd w:val="clear" w:color="auto" w:fill="92D050"/>
          </w:tcPr>
          <w:p w:rsidR="00A514EB" w:rsidRPr="000D195A" w:rsidRDefault="00A514EB" w:rsidP="006B4A50">
            <w:pPr>
              <w:pStyle w:val="NormalIndent"/>
              <w:jc w:val="both"/>
            </w:pPr>
            <w:r w:rsidRPr="000D195A">
              <w:t>Description</w:t>
            </w:r>
          </w:p>
        </w:tc>
      </w:tr>
      <w:tr w:rsidR="00A514EB" w:rsidRPr="000D195A" w:rsidTr="00A514EB">
        <w:tc>
          <w:tcPr>
            <w:tcW w:w="562" w:type="dxa"/>
          </w:tcPr>
          <w:p w:rsidR="00A514EB" w:rsidRPr="000D195A" w:rsidRDefault="00A514EB" w:rsidP="006B4A50">
            <w:pPr>
              <w:pStyle w:val="comment"/>
              <w:ind w:right="11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1985" w:type="dxa"/>
          </w:tcPr>
          <w:p w:rsidR="00A514EB" w:rsidRPr="000D195A" w:rsidRDefault="00A514EB" w:rsidP="006B4A50">
            <w:pPr>
              <w:pStyle w:val="NormalIndent"/>
              <w:jc w:val="both"/>
            </w:pPr>
            <w:r w:rsidRPr="000D195A">
              <w:t>LikeCommentId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LikeComment’s ID</w:t>
            </w:r>
          </w:p>
        </w:tc>
      </w:tr>
      <w:tr w:rsidR="00A514EB" w:rsidRPr="000D195A" w:rsidTr="00A514EB">
        <w:tc>
          <w:tcPr>
            <w:tcW w:w="562" w:type="dxa"/>
          </w:tcPr>
          <w:p w:rsidR="00A514EB" w:rsidRPr="000D195A" w:rsidRDefault="00A514EB" w:rsidP="006B4A50">
            <w:pPr>
              <w:pStyle w:val="comment"/>
              <w:ind w:right="11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1985" w:type="dxa"/>
          </w:tcPr>
          <w:p w:rsidR="00A514EB" w:rsidRPr="000D195A" w:rsidRDefault="00A514EB" w:rsidP="006B4A50">
            <w:pPr>
              <w:pStyle w:val="NormalIndent"/>
              <w:jc w:val="both"/>
            </w:pPr>
            <w:r w:rsidRPr="000D195A">
              <w:t>CommentId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LikeComment’s  comment id</w:t>
            </w:r>
          </w:p>
        </w:tc>
      </w:tr>
      <w:tr w:rsidR="00A514EB" w:rsidRPr="000D195A" w:rsidTr="00A514EB">
        <w:tc>
          <w:tcPr>
            <w:tcW w:w="562" w:type="dxa"/>
          </w:tcPr>
          <w:p w:rsidR="00A514EB" w:rsidRPr="000D195A" w:rsidRDefault="00A514EB" w:rsidP="006B4A50">
            <w:pPr>
              <w:pStyle w:val="comment"/>
              <w:ind w:left="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1985" w:type="dxa"/>
          </w:tcPr>
          <w:p w:rsidR="00A514EB" w:rsidRPr="000D195A" w:rsidRDefault="00A514EB" w:rsidP="006B4A50">
            <w:pPr>
              <w:pStyle w:val="NormalIndent"/>
              <w:jc w:val="both"/>
            </w:pPr>
            <w:r w:rsidRPr="000D195A">
              <w:t>UserId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LikeComment’s  user id</w:t>
            </w:r>
          </w:p>
        </w:tc>
      </w:tr>
      <w:tr w:rsidR="00A514EB" w:rsidRPr="000D195A" w:rsidTr="00A514EB">
        <w:tc>
          <w:tcPr>
            <w:tcW w:w="562" w:type="dxa"/>
          </w:tcPr>
          <w:p w:rsidR="00A514EB" w:rsidRPr="000D195A" w:rsidRDefault="00A514EB" w:rsidP="006B4A50">
            <w:pPr>
              <w:pStyle w:val="comment"/>
              <w:ind w:left="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4</w:t>
            </w:r>
          </w:p>
        </w:tc>
        <w:tc>
          <w:tcPr>
            <w:tcW w:w="1985" w:type="dxa"/>
          </w:tcPr>
          <w:p w:rsidR="00A514EB" w:rsidRPr="000D195A" w:rsidRDefault="00A514EB" w:rsidP="006B4A50">
            <w:pPr>
              <w:pStyle w:val="NormalIndent"/>
              <w:jc w:val="both"/>
            </w:pPr>
            <w:r w:rsidRPr="000D195A">
              <w:t>Status</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LikeComment’s status</w:t>
            </w:r>
          </w:p>
        </w:tc>
      </w:tr>
    </w:tbl>
    <w:p w:rsidR="00A514EB" w:rsidRPr="000D195A" w:rsidRDefault="00A514EB" w:rsidP="009467CD">
      <w:pPr>
        <w:pStyle w:val="Table4-1"/>
        <w:rPr>
          <w:rFonts w:ascii="Century" w:hAnsi="Century"/>
        </w:rPr>
        <w:pPrChange w:id="876" w:author="Admin" w:date="2016-12-12T18:14:00Z">
          <w:pPr>
            <w:pStyle w:val="Table4-1"/>
            <w:jc w:val="both"/>
          </w:pPr>
        </w:pPrChange>
      </w:pPr>
      <w:r w:rsidRPr="000D195A">
        <w:rPr>
          <w:rFonts w:ascii="Century" w:hAnsi="Century"/>
        </w:rPr>
        <w:t>LikeCommentEvent table</w:t>
      </w:r>
    </w:p>
    <w:p w:rsidR="00A514EB" w:rsidRPr="000D195A" w:rsidRDefault="00A514EB" w:rsidP="006B4A50">
      <w:pPr>
        <w:pStyle w:val="Heading5"/>
        <w:jc w:val="both"/>
        <w:rPr>
          <w:rFonts w:ascii="Century" w:hAnsi="Century"/>
        </w:rPr>
      </w:pPr>
      <w:bookmarkStart w:id="877" w:name="_Toc468828849"/>
      <w:r w:rsidRPr="000D195A">
        <w:rPr>
          <w:rFonts w:ascii="Century" w:hAnsi="Century"/>
        </w:rPr>
        <w:lastRenderedPageBreak/>
        <w:t>EventAlbumImage table</w:t>
      </w:r>
      <w:bookmarkEnd w:id="877"/>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rsidTr="00A514EB">
        <w:tc>
          <w:tcPr>
            <w:tcW w:w="562" w:type="dxa"/>
            <w:shd w:val="clear" w:color="auto" w:fill="92D050"/>
          </w:tcPr>
          <w:p w:rsidR="00A514EB" w:rsidRPr="000D195A" w:rsidRDefault="00A514EB" w:rsidP="006B4A50">
            <w:pPr>
              <w:pStyle w:val="NormalIndent"/>
              <w:jc w:val="both"/>
            </w:pPr>
            <w:r w:rsidRPr="000D195A">
              <w:t>No</w:t>
            </w:r>
          </w:p>
        </w:tc>
        <w:tc>
          <w:tcPr>
            <w:tcW w:w="1985" w:type="dxa"/>
            <w:shd w:val="clear" w:color="auto" w:fill="92D050"/>
          </w:tcPr>
          <w:p w:rsidR="00A514EB" w:rsidRPr="000D195A" w:rsidRDefault="00A514EB" w:rsidP="006B4A50">
            <w:pPr>
              <w:pStyle w:val="NormalIndent"/>
              <w:jc w:val="both"/>
            </w:pPr>
            <w:r w:rsidRPr="000D195A">
              <w:t>Field Name</w:t>
            </w:r>
          </w:p>
        </w:tc>
        <w:tc>
          <w:tcPr>
            <w:tcW w:w="1134" w:type="dxa"/>
            <w:shd w:val="clear" w:color="auto" w:fill="92D050"/>
          </w:tcPr>
          <w:p w:rsidR="00A514EB" w:rsidRPr="000D195A" w:rsidRDefault="00A514EB" w:rsidP="006B4A50">
            <w:pPr>
              <w:pStyle w:val="NormalIndent"/>
              <w:jc w:val="both"/>
            </w:pPr>
            <w:r w:rsidRPr="000D195A">
              <w:t>Type</w:t>
            </w:r>
          </w:p>
        </w:tc>
        <w:tc>
          <w:tcPr>
            <w:tcW w:w="850" w:type="dxa"/>
            <w:shd w:val="clear" w:color="auto" w:fill="92D050"/>
          </w:tcPr>
          <w:p w:rsidR="00A514EB" w:rsidRPr="000D195A" w:rsidRDefault="00A514EB" w:rsidP="006B4A50">
            <w:pPr>
              <w:pStyle w:val="NormalIndent"/>
              <w:jc w:val="both"/>
            </w:pPr>
            <w:r w:rsidRPr="000D195A">
              <w:t>Allow Null</w:t>
            </w:r>
          </w:p>
        </w:tc>
        <w:tc>
          <w:tcPr>
            <w:tcW w:w="4104" w:type="dxa"/>
            <w:shd w:val="clear" w:color="auto" w:fill="92D050"/>
          </w:tcPr>
          <w:p w:rsidR="00A514EB" w:rsidRPr="000D195A" w:rsidRDefault="00A514EB" w:rsidP="006B4A50">
            <w:pPr>
              <w:pStyle w:val="NormalIndent"/>
              <w:jc w:val="both"/>
            </w:pPr>
            <w:r w:rsidRPr="000D195A">
              <w:t>Description</w:t>
            </w:r>
          </w:p>
        </w:tc>
      </w:tr>
      <w:tr w:rsidR="00A514EB" w:rsidRPr="000D195A" w:rsidTr="00A514EB">
        <w:tc>
          <w:tcPr>
            <w:tcW w:w="562" w:type="dxa"/>
          </w:tcPr>
          <w:p w:rsidR="00A514EB" w:rsidRPr="000D195A" w:rsidRDefault="00A514EB" w:rsidP="006B4A50">
            <w:pPr>
              <w:pStyle w:val="comment"/>
              <w:numPr>
                <w:ilvl w:val="0"/>
                <w:numId w:val="100"/>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ImageId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r w:rsidRPr="000D195A">
              <w:t>No</w:t>
            </w:r>
          </w:p>
        </w:tc>
        <w:tc>
          <w:tcPr>
            <w:tcW w:w="4104" w:type="dxa"/>
          </w:tcPr>
          <w:p w:rsidR="00A514EB" w:rsidRPr="000D195A" w:rsidRDefault="00A514EB" w:rsidP="006B4A50">
            <w:pPr>
              <w:pStyle w:val="NormalIndent"/>
              <w:jc w:val="both"/>
            </w:pPr>
            <w:r w:rsidRPr="000D195A">
              <w:t>Image’s Id</w:t>
            </w:r>
          </w:p>
        </w:tc>
      </w:tr>
      <w:tr w:rsidR="00A514EB" w:rsidRPr="000D195A" w:rsidTr="00A514EB">
        <w:tc>
          <w:tcPr>
            <w:tcW w:w="562" w:type="dxa"/>
          </w:tcPr>
          <w:p w:rsidR="00A514EB" w:rsidRPr="000D195A" w:rsidRDefault="00A514EB" w:rsidP="006B4A50">
            <w:pPr>
              <w:pStyle w:val="comment"/>
              <w:numPr>
                <w:ilvl w:val="0"/>
                <w:numId w:val="100"/>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EventId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r w:rsidRPr="000D195A">
              <w:t>No</w:t>
            </w:r>
          </w:p>
        </w:tc>
        <w:tc>
          <w:tcPr>
            <w:tcW w:w="4104" w:type="dxa"/>
          </w:tcPr>
          <w:p w:rsidR="00A514EB" w:rsidRPr="000D195A" w:rsidRDefault="00A514EB" w:rsidP="006B4A50">
            <w:pPr>
              <w:pStyle w:val="NormalIndent"/>
              <w:jc w:val="both"/>
            </w:pPr>
            <w:r w:rsidRPr="000D195A">
              <w:t>Event’s ID</w:t>
            </w:r>
          </w:p>
        </w:tc>
      </w:tr>
      <w:tr w:rsidR="00A514EB" w:rsidRPr="000D195A" w:rsidTr="00A514EB">
        <w:tc>
          <w:tcPr>
            <w:tcW w:w="562" w:type="dxa"/>
          </w:tcPr>
          <w:p w:rsidR="00A514EB" w:rsidRPr="000D195A" w:rsidRDefault="00A514EB" w:rsidP="006B4A50">
            <w:pPr>
              <w:pStyle w:val="comment"/>
              <w:numPr>
                <w:ilvl w:val="0"/>
                <w:numId w:val="100"/>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ImageUrl</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Image URL link</w:t>
            </w:r>
          </w:p>
        </w:tc>
      </w:tr>
      <w:tr w:rsidR="00A514EB" w:rsidRPr="000D195A" w:rsidTr="00A514EB">
        <w:tc>
          <w:tcPr>
            <w:tcW w:w="562" w:type="dxa"/>
          </w:tcPr>
          <w:p w:rsidR="00A514EB" w:rsidRPr="000D195A" w:rsidRDefault="00A514EB" w:rsidP="006B4A50">
            <w:pPr>
              <w:pStyle w:val="comment"/>
              <w:numPr>
                <w:ilvl w:val="0"/>
                <w:numId w:val="100"/>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Status</w:t>
            </w:r>
          </w:p>
        </w:tc>
        <w:tc>
          <w:tcPr>
            <w:tcW w:w="1134" w:type="dxa"/>
          </w:tcPr>
          <w:p w:rsidR="00A514EB" w:rsidRPr="000D195A" w:rsidRDefault="00A514EB" w:rsidP="006B4A50">
            <w:pPr>
              <w:pStyle w:val="NormalIndent"/>
              <w:jc w:val="both"/>
            </w:pPr>
            <w:r w:rsidRPr="000D195A">
              <w:t>bool</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Image’s status</w:t>
            </w:r>
          </w:p>
        </w:tc>
      </w:tr>
    </w:tbl>
    <w:p w:rsidR="00A514EB" w:rsidRPr="000D195A" w:rsidRDefault="00A514EB" w:rsidP="009467CD">
      <w:pPr>
        <w:pStyle w:val="Table4-1"/>
        <w:rPr>
          <w:rFonts w:ascii="Century" w:hAnsi="Century"/>
        </w:rPr>
        <w:pPrChange w:id="878" w:author="Admin" w:date="2016-12-12T18:14:00Z">
          <w:pPr>
            <w:pStyle w:val="Table4-1"/>
            <w:jc w:val="both"/>
          </w:pPr>
        </w:pPrChange>
      </w:pPr>
      <w:r w:rsidRPr="000D195A">
        <w:rPr>
          <w:rFonts w:ascii="Century" w:hAnsi="Century"/>
        </w:rPr>
        <w:t>EventAlbumImage table</w:t>
      </w:r>
    </w:p>
    <w:p w:rsidR="00A514EB" w:rsidRPr="000D195A" w:rsidRDefault="00A514EB" w:rsidP="006B4A50">
      <w:pPr>
        <w:pStyle w:val="Heading5"/>
        <w:jc w:val="both"/>
        <w:rPr>
          <w:rFonts w:ascii="Century" w:hAnsi="Century"/>
        </w:rPr>
      </w:pPr>
      <w:bookmarkStart w:id="879" w:name="_Toc468828850"/>
      <w:r w:rsidRPr="000D195A">
        <w:rPr>
          <w:rFonts w:ascii="Century" w:hAnsi="Century"/>
        </w:rPr>
        <w:t>Thread table</w:t>
      </w:r>
      <w:bookmarkEnd w:id="879"/>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rsidTr="00A514EB">
        <w:tc>
          <w:tcPr>
            <w:tcW w:w="562" w:type="dxa"/>
            <w:shd w:val="clear" w:color="auto" w:fill="92D050"/>
          </w:tcPr>
          <w:p w:rsidR="00A514EB" w:rsidRPr="000D195A" w:rsidRDefault="00A514EB" w:rsidP="006B4A50">
            <w:pPr>
              <w:pStyle w:val="NormalIndent"/>
              <w:jc w:val="both"/>
            </w:pPr>
            <w:r w:rsidRPr="000D195A">
              <w:t>No</w:t>
            </w:r>
          </w:p>
        </w:tc>
        <w:tc>
          <w:tcPr>
            <w:tcW w:w="1985" w:type="dxa"/>
            <w:shd w:val="clear" w:color="auto" w:fill="92D050"/>
          </w:tcPr>
          <w:p w:rsidR="00A514EB" w:rsidRPr="000D195A" w:rsidRDefault="00A514EB" w:rsidP="006B4A50">
            <w:pPr>
              <w:pStyle w:val="NormalIndent"/>
              <w:jc w:val="both"/>
            </w:pPr>
            <w:r w:rsidRPr="000D195A">
              <w:t>Field Name</w:t>
            </w:r>
          </w:p>
        </w:tc>
        <w:tc>
          <w:tcPr>
            <w:tcW w:w="1134" w:type="dxa"/>
            <w:shd w:val="clear" w:color="auto" w:fill="92D050"/>
          </w:tcPr>
          <w:p w:rsidR="00A514EB" w:rsidRPr="000D195A" w:rsidRDefault="00A514EB" w:rsidP="006B4A50">
            <w:pPr>
              <w:pStyle w:val="NormalIndent"/>
              <w:jc w:val="both"/>
            </w:pPr>
            <w:r w:rsidRPr="000D195A">
              <w:t>Type</w:t>
            </w:r>
          </w:p>
        </w:tc>
        <w:tc>
          <w:tcPr>
            <w:tcW w:w="850" w:type="dxa"/>
            <w:shd w:val="clear" w:color="auto" w:fill="92D050"/>
          </w:tcPr>
          <w:p w:rsidR="00A514EB" w:rsidRPr="000D195A" w:rsidRDefault="00A514EB" w:rsidP="006B4A50">
            <w:pPr>
              <w:pStyle w:val="NormalIndent"/>
              <w:jc w:val="both"/>
            </w:pPr>
            <w:r w:rsidRPr="000D195A">
              <w:t>Allow Null</w:t>
            </w:r>
          </w:p>
        </w:tc>
        <w:tc>
          <w:tcPr>
            <w:tcW w:w="4104" w:type="dxa"/>
            <w:shd w:val="clear" w:color="auto" w:fill="92D050"/>
          </w:tcPr>
          <w:p w:rsidR="00A514EB" w:rsidRPr="000D195A" w:rsidRDefault="00A514EB" w:rsidP="006B4A50">
            <w:pPr>
              <w:pStyle w:val="NormalIndent"/>
              <w:jc w:val="both"/>
            </w:pPr>
            <w:r w:rsidRPr="000D195A">
              <w:t>Description</w:t>
            </w:r>
          </w:p>
        </w:tc>
      </w:tr>
      <w:tr w:rsidR="00A514EB" w:rsidRPr="000D195A" w:rsidTr="00A514EB">
        <w:tc>
          <w:tcPr>
            <w:tcW w:w="562" w:type="dxa"/>
          </w:tcPr>
          <w:p w:rsidR="00A514EB" w:rsidRPr="000D195A" w:rsidRDefault="00A514EB" w:rsidP="006B4A50">
            <w:pPr>
              <w:pStyle w:val="comment"/>
              <w:numPr>
                <w:ilvl w:val="0"/>
                <w:numId w:val="185"/>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ThreadId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r w:rsidRPr="000D195A">
              <w:t>No</w:t>
            </w:r>
          </w:p>
        </w:tc>
        <w:tc>
          <w:tcPr>
            <w:tcW w:w="4104" w:type="dxa"/>
          </w:tcPr>
          <w:p w:rsidR="00A514EB" w:rsidRPr="000D195A" w:rsidRDefault="00A514EB" w:rsidP="006B4A50">
            <w:pPr>
              <w:pStyle w:val="NormalIndent"/>
              <w:jc w:val="both"/>
            </w:pPr>
            <w:r w:rsidRPr="000D195A">
              <w:t>Thread’s ID</w:t>
            </w:r>
          </w:p>
        </w:tc>
      </w:tr>
      <w:tr w:rsidR="00A514EB" w:rsidRPr="000D195A" w:rsidTr="00A514EB">
        <w:tc>
          <w:tcPr>
            <w:tcW w:w="562" w:type="dxa"/>
          </w:tcPr>
          <w:p w:rsidR="00A514EB" w:rsidRPr="000D195A" w:rsidRDefault="00A514EB" w:rsidP="006B4A50">
            <w:pPr>
              <w:pStyle w:val="comment"/>
              <w:numPr>
                <w:ilvl w:val="0"/>
                <w:numId w:val="185"/>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UserId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r w:rsidRPr="000D195A">
              <w:t>No</w:t>
            </w:r>
          </w:p>
        </w:tc>
        <w:tc>
          <w:tcPr>
            <w:tcW w:w="4104" w:type="dxa"/>
          </w:tcPr>
          <w:p w:rsidR="00A514EB" w:rsidRPr="000D195A" w:rsidRDefault="00A514EB" w:rsidP="006B4A50">
            <w:pPr>
              <w:pStyle w:val="NormalIndent"/>
              <w:jc w:val="both"/>
            </w:pPr>
            <w:r w:rsidRPr="000D195A">
              <w:t>user id of user who create slide</w:t>
            </w:r>
          </w:p>
        </w:tc>
      </w:tr>
      <w:tr w:rsidR="00A514EB" w:rsidRPr="000D195A" w:rsidTr="00A514EB">
        <w:tc>
          <w:tcPr>
            <w:tcW w:w="562" w:type="dxa"/>
          </w:tcPr>
          <w:p w:rsidR="00A514EB" w:rsidRPr="000D195A" w:rsidRDefault="00A514EB" w:rsidP="006B4A50">
            <w:pPr>
              <w:pStyle w:val="comment"/>
              <w:numPr>
                <w:ilvl w:val="0"/>
                <w:numId w:val="185"/>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Title</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Thread’s title</w:t>
            </w:r>
          </w:p>
        </w:tc>
      </w:tr>
      <w:tr w:rsidR="00A514EB" w:rsidRPr="000D195A" w:rsidTr="00A514EB">
        <w:tc>
          <w:tcPr>
            <w:tcW w:w="562" w:type="dxa"/>
          </w:tcPr>
          <w:p w:rsidR="00A514EB" w:rsidRPr="000D195A" w:rsidRDefault="00A514EB" w:rsidP="006B4A50">
            <w:pPr>
              <w:pStyle w:val="comment"/>
              <w:numPr>
                <w:ilvl w:val="0"/>
                <w:numId w:val="185"/>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[Content]</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Thread’s content</w:t>
            </w:r>
          </w:p>
        </w:tc>
      </w:tr>
      <w:tr w:rsidR="00A514EB" w:rsidRPr="000D195A" w:rsidTr="00A514EB">
        <w:tc>
          <w:tcPr>
            <w:tcW w:w="562" w:type="dxa"/>
          </w:tcPr>
          <w:p w:rsidR="00A514EB" w:rsidRPr="000D195A" w:rsidRDefault="00A514EB" w:rsidP="006B4A50">
            <w:pPr>
              <w:pStyle w:val="comment"/>
              <w:numPr>
                <w:ilvl w:val="0"/>
                <w:numId w:val="185"/>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ShortDescription</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Thread’s short description</w:t>
            </w:r>
          </w:p>
        </w:tc>
      </w:tr>
      <w:tr w:rsidR="00A514EB" w:rsidRPr="000D195A" w:rsidTr="00A514EB">
        <w:tc>
          <w:tcPr>
            <w:tcW w:w="562" w:type="dxa"/>
          </w:tcPr>
          <w:p w:rsidR="00A514EB" w:rsidRPr="000D195A" w:rsidRDefault="00A514EB" w:rsidP="006B4A50">
            <w:pPr>
              <w:pStyle w:val="comment"/>
              <w:numPr>
                <w:ilvl w:val="0"/>
                <w:numId w:val="185"/>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VideoUrl</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Thread’s url link</w:t>
            </w:r>
          </w:p>
        </w:tc>
      </w:tr>
      <w:tr w:rsidR="00A514EB" w:rsidRPr="000D195A" w:rsidTr="00A514EB">
        <w:tc>
          <w:tcPr>
            <w:tcW w:w="562" w:type="dxa"/>
          </w:tcPr>
          <w:p w:rsidR="00A514EB" w:rsidRPr="000D195A" w:rsidRDefault="00A514EB" w:rsidP="006B4A50">
            <w:pPr>
              <w:pStyle w:val="comment"/>
              <w:numPr>
                <w:ilvl w:val="0"/>
                <w:numId w:val="185"/>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CreatedDate</w:t>
            </w:r>
          </w:p>
        </w:tc>
        <w:tc>
          <w:tcPr>
            <w:tcW w:w="1134" w:type="dxa"/>
          </w:tcPr>
          <w:p w:rsidR="00A514EB" w:rsidRPr="000D195A" w:rsidRDefault="00A514EB" w:rsidP="006B4A50">
            <w:pPr>
              <w:pStyle w:val="NormalIndent"/>
              <w:jc w:val="both"/>
            </w:pPr>
            <w:r w:rsidRPr="000D195A">
              <w:t>datetime</w:t>
            </w:r>
          </w:p>
        </w:tc>
        <w:tc>
          <w:tcPr>
            <w:tcW w:w="850" w:type="dxa"/>
          </w:tcPr>
          <w:p w:rsidR="00A514EB" w:rsidRPr="000D195A" w:rsidRDefault="00A514EB" w:rsidP="006B4A50">
            <w:pPr>
              <w:pStyle w:val="NormalIndent"/>
              <w:jc w:val="both"/>
            </w:pPr>
            <w:r w:rsidRPr="000D195A">
              <w:t>No</w:t>
            </w:r>
          </w:p>
        </w:tc>
        <w:tc>
          <w:tcPr>
            <w:tcW w:w="4104" w:type="dxa"/>
          </w:tcPr>
          <w:p w:rsidR="00A514EB" w:rsidRPr="000D195A" w:rsidRDefault="00A514EB" w:rsidP="006B4A50">
            <w:pPr>
              <w:pStyle w:val="NormalIndent"/>
              <w:jc w:val="both"/>
            </w:pPr>
            <w:r w:rsidRPr="000D195A">
              <w:t>The date which thread has been created</w:t>
            </w:r>
          </w:p>
        </w:tc>
      </w:tr>
      <w:tr w:rsidR="00A514EB" w:rsidRPr="000D195A" w:rsidTr="00A514EB">
        <w:trPr>
          <w:trHeight w:val="350"/>
        </w:trPr>
        <w:tc>
          <w:tcPr>
            <w:tcW w:w="562" w:type="dxa"/>
          </w:tcPr>
          <w:p w:rsidR="00A514EB" w:rsidRPr="000D195A" w:rsidRDefault="00A514EB" w:rsidP="006B4A50">
            <w:pPr>
              <w:pStyle w:val="comment"/>
              <w:numPr>
                <w:ilvl w:val="0"/>
                <w:numId w:val="185"/>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UpdatedDate</w:t>
            </w:r>
          </w:p>
        </w:tc>
        <w:tc>
          <w:tcPr>
            <w:tcW w:w="1134" w:type="dxa"/>
          </w:tcPr>
          <w:p w:rsidR="00A514EB" w:rsidRPr="000D195A" w:rsidRDefault="00A514EB" w:rsidP="006B4A50">
            <w:pPr>
              <w:pStyle w:val="NormalIndent"/>
              <w:jc w:val="both"/>
            </w:pPr>
            <w:r w:rsidRPr="000D195A">
              <w:t>datetime</w:t>
            </w:r>
          </w:p>
        </w:tc>
        <w:tc>
          <w:tcPr>
            <w:tcW w:w="850" w:type="dxa"/>
          </w:tcPr>
          <w:p w:rsidR="00A514EB" w:rsidRPr="000D195A" w:rsidRDefault="00A514EB" w:rsidP="006B4A50">
            <w:pPr>
              <w:pStyle w:val="NormalIndent"/>
              <w:jc w:val="both"/>
            </w:pPr>
            <w:r w:rsidRPr="000D195A">
              <w:t>No</w:t>
            </w:r>
          </w:p>
        </w:tc>
        <w:tc>
          <w:tcPr>
            <w:tcW w:w="4104" w:type="dxa"/>
          </w:tcPr>
          <w:p w:rsidR="00A514EB" w:rsidRPr="000D195A" w:rsidRDefault="00A514EB" w:rsidP="006B4A50">
            <w:pPr>
              <w:pStyle w:val="NormalIndent"/>
              <w:jc w:val="both"/>
            </w:pPr>
            <w:r w:rsidRPr="000D195A">
              <w:t>Last update of thread</w:t>
            </w:r>
          </w:p>
        </w:tc>
      </w:tr>
      <w:tr w:rsidR="00A514EB" w:rsidRPr="000D195A" w:rsidTr="00A514EB">
        <w:tc>
          <w:tcPr>
            <w:tcW w:w="562" w:type="dxa"/>
          </w:tcPr>
          <w:p w:rsidR="00A514EB" w:rsidRPr="000D195A" w:rsidRDefault="00A514EB" w:rsidP="006B4A50">
            <w:pPr>
              <w:pStyle w:val="comment"/>
              <w:numPr>
                <w:ilvl w:val="0"/>
                <w:numId w:val="185"/>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Status</w:t>
            </w:r>
          </w:p>
        </w:tc>
        <w:tc>
          <w:tcPr>
            <w:tcW w:w="1134" w:type="dxa"/>
          </w:tcPr>
          <w:p w:rsidR="00A514EB" w:rsidRPr="000D195A" w:rsidRDefault="00A514EB" w:rsidP="006B4A50">
            <w:pPr>
              <w:pStyle w:val="NormalIndent"/>
              <w:jc w:val="both"/>
            </w:pPr>
            <w:r w:rsidRPr="000D195A">
              <w:t>bool</w:t>
            </w:r>
          </w:p>
        </w:tc>
        <w:tc>
          <w:tcPr>
            <w:tcW w:w="850" w:type="dxa"/>
          </w:tcPr>
          <w:p w:rsidR="00A514EB" w:rsidRPr="000D195A" w:rsidRDefault="00A514EB" w:rsidP="006B4A50">
            <w:pPr>
              <w:pStyle w:val="NormalIndent"/>
              <w:jc w:val="both"/>
            </w:pPr>
            <w:r w:rsidRPr="000D195A">
              <w:t>No</w:t>
            </w:r>
          </w:p>
        </w:tc>
        <w:tc>
          <w:tcPr>
            <w:tcW w:w="4104" w:type="dxa"/>
          </w:tcPr>
          <w:p w:rsidR="00A514EB" w:rsidRPr="000D195A" w:rsidRDefault="00A514EB" w:rsidP="006B4A50">
            <w:pPr>
              <w:pStyle w:val="NormalIndent"/>
              <w:jc w:val="both"/>
            </w:pPr>
            <w:r w:rsidRPr="000D195A">
              <w:t>Thread’s status</w:t>
            </w:r>
          </w:p>
        </w:tc>
      </w:tr>
    </w:tbl>
    <w:p w:rsidR="00A514EB" w:rsidRPr="000D195A" w:rsidDel="009467CD" w:rsidRDefault="00A514EB" w:rsidP="009467CD">
      <w:pPr>
        <w:pStyle w:val="Table4-1"/>
        <w:rPr>
          <w:del w:id="880" w:author="Admin" w:date="2016-12-12T18:14:00Z"/>
          <w:rFonts w:ascii="Century" w:hAnsi="Century"/>
        </w:rPr>
        <w:pPrChange w:id="881" w:author="Admin" w:date="2016-12-12T18:14:00Z">
          <w:pPr>
            <w:pStyle w:val="Table4-1"/>
            <w:jc w:val="both"/>
          </w:pPr>
        </w:pPrChange>
      </w:pPr>
      <w:r w:rsidRPr="000D195A">
        <w:rPr>
          <w:rFonts w:ascii="Century" w:hAnsi="Century"/>
        </w:rPr>
        <w:t>Thread table</w:t>
      </w:r>
    </w:p>
    <w:p w:rsidR="00A514EB" w:rsidRPr="009467CD" w:rsidRDefault="00A514EB" w:rsidP="009467CD">
      <w:pPr>
        <w:pStyle w:val="Table4-1"/>
        <w:rPr>
          <w:rFonts w:ascii="Century" w:hAnsi="Century"/>
          <w:rPrChange w:id="882" w:author="Admin" w:date="2016-12-12T18:14:00Z">
            <w:rPr/>
          </w:rPrChange>
        </w:rPr>
        <w:pPrChange w:id="883" w:author="Admin" w:date="2016-12-12T18:14:00Z">
          <w:pPr>
            <w:jc w:val="both"/>
          </w:pPr>
        </w:pPrChange>
      </w:pPr>
    </w:p>
    <w:p w:rsidR="00A514EB" w:rsidRPr="000D195A" w:rsidRDefault="00A514EB" w:rsidP="006B4A50">
      <w:pPr>
        <w:pStyle w:val="Heading5"/>
        <w:jc w:val="both"/>
        <w:rPr>
          <w:rFonts w:ascii="Century" w:hAnsi="Century"/>
        </w:rPr>
      </w:pPr>
      <w:bookmarkStart w:id="884" w:name="_Toc436761676"/>
      <w:bookmarkStart w:id="885" w:name="_Toc468828851"/>
      <w:r w:rsidRPr="000D195A">
        <w:rPr>
          <w:rFonts w:ascii="Century" w:hAnsi="Century"/>
        </w:rPr>
        <w:t>CommentThread table</w:t>
      </w:r>
      <w:bookmarkEnd w:id="884"/>
      <w:bookmarkEnd w:id="885"/>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rsidTr="00A514EB">
        <w:tc>
          <w:tcPr>
            <w:tcW w:w="562" w:type="dxa"/>
            <w:shd w:val="clear" w:color="auto" w:fill="92D050"/>
          </w:tcPr>
          <w:p w:rsidR="00A514EB" w:rsidRPr="000D195A" w:rsidRDefault="00A514EB" w:rsidP="009467CD">
            <w:pPr>
              <w:pStyle w:val="NormalIndent"/>
              <w:spacing w:line="312" w:lineRule="auto"/>
              <w:jc w:val="both"/>
              <w:pPrChange w:id="886" w:author="Admin" w:date="2016-12-12T18:15:00Z">
                <w:pPr>
                  <w:pStyle w:val="NormalIndent"/>
                  <w:jc w:val="both"/>
                </w:pPr>
              </w:pPrChange>
            </w:pPr>
            <w:r w:rsidRPr="000D195A">
              <w:t>No</w:t>
            </w:r>
          </w:p>
        </w:tc>
        <w:tc>
          <w:tcPr>
            <w:tcW w:w="1985" w:type="dxa"/>
            <w:shd w:val="clear" w:color="auto" w:fill="92D050"/>
          </w:tcPr>
          <w:p w:rsidR="00A514EB" w:rsidRPr="000D195A" w:rsidRDefault="00A514EB" w:rsidP="009467CD">
            <w:pPr>
              <w:pStyle w:val="NormalIndent"/>
              <w:spacing w:line="312" w:lineRule="auto"/>
              <w:jc w:val="both"/>
              <w:pPrChange w:id="887" w:author="Admin" w:date="2016-12-12T18:15:00Z">
                <w:pPr>
                  <w:pStyle w:val="NormalIndent"/>
                  <w:jc w:val="both"/>
                </w:pPr>
              </w:pPrChange>
            </w:pPr>
            <w:r w:rsidRPr="000D195A">
              <w:t>Field Name</w:t>
            </w:r>
          </w:p>
        </w:tc>
        <w:tc>
          <w:tcPr>
            <w:tcW w:w="1134" w:type="dxa"/>
            <w:shd w:val="clear" w:color="auto" w:fill="92D050"/>
          </w:tcPr>
          <w:p w:rsidR="00A514EB" w:rsidRPr="000D195A" w:rsidRDefault="00A514EB" w:rsidP="009467CD">
            <w:pPr>
              <w:pStyle w:val="NormalIndent"/>
              <w:spacing w:line="312" w:lineRule="auto"/>
              <w:jc w:val="both"/>
              <w:pPrChange w:id="888" w:author="Admin" w:date="2016-12-12T18:15:00Z">
                <w:pPr>
                  <w:pStyle w:val="NormalIndent"/>
                  <w:jc w:val="both"/>
                </w:pPr>
              </w:pPrChange>
            </w:pPr>
            <w:r w:rsidRPr="000D195A">
              <w:t>Type</w:t>
            </w:r>
          </w:p>
        </w:tc>
        <w:tc>
          <w:tcPr>
            <w:tcW w:w="850" w:type="dxa"/>
            <w:shd w:val="clear" w:color="auto" w:fill="92D050"/>
          </w:tcPr>
          <w:p w:rsidR="00A514EB" w:rsidRPr="000D195A" w:rsidRDefault="00A514EB" w:rsidP="009467CD">
            <w:pPr>
              <w:pStyle w:val="NormalIndent"/>
              <w:spacing w:line="312" w:lineRule="auto"/>
              <w:jc w:val="both"/>
              <w:pPrChange w:id="889" w:author="Admin" w:date="2016-12-12T18:15:00Z">
                <w:pPr>
                  <w:pStyle w:val="NormalIndent"/>
                  <w:jc w:val="both"/>
                </w:pPr>
              </w:pPrChange>
            </w:pPr>
            <w:r w:rsidRPr="000D195A">
              <w:t>Allow Null</w:t>
            </w:r>
          </w:p>
        </w:tc>
        <w:tc>
          <w:tcPr>
            <w:tcW w:w="4104" w:type="dxa"/>
            <w:shd w:val="clear" w:color="auto" w:fill="92D050"/>
          </w:tcPr>
          <w:p w:rsidR="00A514EB" w:rsidRPr="000D195A" w:rsidRDefault="00A514EB" w:rsidP="009467CD">
            <w:pPr>
              <w:pStyle w:val="NormalIndent"/>
              <w:spacing w:line="312" w:lineRule="auto"/>
              <w:jc w:val="both"/>
              <w:pPrChange w:id="890" w:author="Admin" w:date="2016-12-12T18:15:00Z">
                <w:pPr>
                  <w:pStyle w:val="NormalIndent"/>
                  <w:jc w:val="both"/>
                </w:pPr>
              </w:pPrChange>
            </w:pPr>
            <w:r w:rsidRPr="000D195A">
              <w:t>Description</w:t>
            </w:r>
          </w:p>
        </w:tc>
      </w:tr>
      <w:tr w:rsidR="00A514EB" w:rsidRPr="000D195A" w:rsidTr="00A514EB">
        <w:tc>
          <w:tcPr>
            <w:tcW w:w="562" w:type="dxa"/>
          </w:tcPr>
          <w:p w:rsidR="00A514EB" w:rsidRPr="000D195A" w:rsidRDefault="00A514EB" w:rsidP="009467CD">
            <w:pPr>
              <w:pStyle w:val="comment"/>
              <w:numPr>
                <w:ilvl w:val="0"/>
                <w:numId w:val="102"/>
              </w:numPr>
              <w:spacing w:line="312" w:lineRule="auto"/>
              <w:jc w:val="both"/>
              <w:rPr>
                <w:rFonts w:ascii="Century" w:hAnsi="Century" w:cs="Times New Roman"/>
                <w:i w:val="0"/>
                <w:color w:val="000000" w:themeColor="text1"/>
                <w:sz w:val="22"/>
                <w:szCs w:val="22"/>
              </w:rPr>
              <w:pPrChange w:id="891" w:author="Admin" w:date="2016-12-12T18:15:00Z">
                <w:pPr>
                  <w:pStyle w:val="comment"/>
                  <w:numPr>
                    <w:numId w:val="102"/>
                  </w:numPr>
                  <w:ind w:left="360" w:hanging="360"/>
                  <w:jc w:val="both"/>
                </w:pPr>
              </w:pPrChange>
            </w:pPr>
          </w:p>
        </w:tc>
        <w:tc>
          <w:tcPr>
            <w:tcW w:w="1985" w:type="dxa"/>
          </w:tcPr>
          <w:p w:rsidR="00A514EB" w:rsidRPr="000D195A" w:rsidRDefault="00A514EB" w:rsidP="009467CD">
            <w:pPr>
              <w:pStyle w:val="NormalIndent"/>
              <w:spacing w:line="312" w:lineRule="auto"/>
              <w:jc w:val="both"/>
              <w:pPrChange w:id="892" w:author="Admin" w:date="2016-12-12T18:15:00Z">
                <w:pPr>
                  <w:pStyle w:val="NormalIndent"/>
                  <w:jc w:val="both"/>
                </w:pPr>
              </w:pPrChange>
            </w:pPr>
            <w:r w:rsidRPr="000D195A">
              <w:t>CommentThreadId</w:t>
            </w:r>
          </w:p>
        </w:tc>
        <w:tc>
          <w:tcPr>
            <w:tcW w:w="1134" w:type="dxa"/>
          </w:tcPr>
          <w:p w:rsidR="00A514EB" w:rsidRPr="000D195A" w:rsidRDefault="00A514EB" w:rsidP="009467CD">
            <w:pPr>
              <w:pStyle w:val="NormalIndent"/>
              <w:spacing w:line="312" w:lineRule="auto"/>
              <w:jc w:val="both"/>
              <w:pPrChange w:id="893" w:author="Admin" w:date="2016-12-12T18:15:00Z">
                <w:pPr>
                  <w:pStyle w:val="NormalIndent"/>
                  <w:jc w:val="both"/>
                </w:pPr>
              </w:pPrChange>
            </w:pPr>
            <w:r w:rsidRPr="000D195A">
              <w:t>int</w:t>
            </w:r>
          </w:p>
        </w:tc>
        <w:tc>
          <w:tcPr>
            <w:tcW w:w="850" w:type="dxa"/>
          </w:tcPr>
          <w:p w:rsidR="00A514EB" w:rsidRPr="000D195A" w:rsidRDefault="00A514EB" w:rsidP="009467CD">
            <w:pPr>
              <w:pStyle w:val="NormalIndent"/>
              <w:spacing w:line="312" w:lineRule="auto"/>
              <w:jc w:val="both"/>
              <w:pPrChange w:id="894" w:author="Admin" w:date="2016-12-12T18:15:00Z">
                <w:pPr>
                  <w:pStyle w:val="NormalIndent"/>
                  <w:jc w:val="both"/>
                </w:pPr>
              </w:pPrChange>
            </w:pPr>
            <w:r w:rsidRPr="000D195A">
              <w:t>No</w:t>
            </w:r>
          </w:p>
        </w:tc>
        <w:tc>
          <w:tcPr>
            <w:tcW w:w="4104" w:type="dxa"/>
          </w:tcPr>
          <w:p w:rsidR="00A514EB" w:rsidRPr="000D195A" w:rsidRDefault="00A514EB" w:rsidP="009467CD">
            <w:pPr>
              <w:pStyle w:val="NormalIndent"/>
              <w:spacing w:line="312" w:lineRule="auto"/>
              <w:jc w:val="both"/>
              <w:pPrChange w:id="895" w:author="Admin" w:date="2016-12-12T18:15:00Z">
                <w:pPr>
                  <w:pStyle w:val="NormalIndent"/>
                  <w:jc w:val="both"/>
                </w:pPr>
              </w:pPrChange>
            </w:pPr>
            <w:r w:rsidRPr="000D195A">
              <w:t>CommentThread’s ID</w:t>
            </w:r>
          </w:p>
        </w:tc>
      </w:tr>
      <w:tr w:rsidR="00A514EB" w:rsidRPr="000D195A" w:rsidTr="00A514EB">
        <w:tc>
          <w:tcPr>
            <w:tcW w:w="562" w:type="dxa"/>
          </w:tcPr>
          <w:p w:rsidR="00A514EB" w:rsidRPr="000D195A" w:rsidRDefault="00A514EB" w:rsidP="009467CD">
            <w:pPr>
              <w:pStyle w:val="comment"/>
              <w:numPr>
                <w:ilvl w:val="0"/>
                <w:numId w:val="102"/>
              </w:numPr>
              <w:spacing w:line="312" w:lineRule="auto"/>
              <w:jc w:val="both"/>
              <w:rPr>
                <w:rFonts w:ascii="Century" w:hAnsi="Century" w:cs="Times New Roman"/>
                <w:i w:val="0"/>
                <w:color w:val="000000" w:themeColor="text1"/>
                <w:sz w:val="22"/>
                <w:szCs w:val="22"/>
              </w:rPr>
              <w:pPrChange w:id="896" w:author="Admin" w:date="2016-12-12T18:15:00Z">
                <w:pPr>
                  <w:pStyle w:val="comment"/>
                  <w:numPr>
                    <w:numId w:val="102"/>
                  </w:numPr>
                  <w:ind w:left="360" w:hanging="360"/>
                  <w:jc w:val="both"/>
                </w:pPr>
              </w:pPrChange>
            </w:pPr>
          </w:p>
        </w:tc>
        <w:tc>
          <w:tcPr>
            <w:tcW w:w="1985" w:type="dxa"/>
          </w:tcPr>
          <w:p w:rsidR="00A514EB" w:rsidRPr="000D195A" w:rsidRDefault="00A514EB" w:rsidP="009467CD">
            <w:pPr>
              <w:pStyle w:val="NormalIndent"/>
              <w:spacing w:line="312" w:lineRule="auto"/>
              <w:jc w:val="both"/>
              <w:pPrChange w:id="897" w:author="Admin" w:date="2016-12-12T18:15:00Z">
                <w:pPr>
                  <w:pStyle w:val="NormalIndent"/>
                  <w:jc w:val="both"/>
                </w:pPr>
              </w:pPrChange>
            </w:pPr>
            <w:r w:rsidRPr="000D195A">
              <w:t>UserID</w:t>
            </w:r>
          </w:p>
        </w:tc>
        <w:tc>
          <w:tcPr>
            <w:tcW w:w="1134" w:type="dxa"/>
          </w:tcPr>
          <w:p w:rsidR="00A514EB" w:rsidRPr="000D195A" w:rsidRDefault="00A514EB" w:rsidP="009467CD">
            <w:pPr>
              <w:pStyle w:val="NormalIndent"/>
              <w:spacing w:line="312" w:lineRule="auto"/>
              <w:jc w:val="both"/>
              <w:pPrChange w:id="898" w:author="Admin" w:date="2016-12-12T18:15:00Z">
                <w:pPr>
                  <w:pStyle w:val="NormalIndent"/>
                  <w:jc w:val="both"/>
                </w:pPr>
              </w:pPrChange>
            </w:pPr>
            <w:r w:rsidRPr="000D195A">
              <w:t>int</w:t>
            </w:r>
          </w:p>
        </w:tc>
        <w:tc>
          <w:tcPr>
            <w:tcW w:w="850" w:type="dxa"/>
          </w:tcPr>
          <w:p w:rsidR="00A514EB" w:rsidRPr="000D195A" w:rsidRDefault="00A514EB" w:rsidP="009467CD">
            <w:pPr>
              <w:pStyle w:val="NormalIndent"/>
              <w:spacing w:line="312" w:lineRule="auto"/>
              <w:jc w:val="both"/>
              <w:pPrChange w:id="899" w:author="Admin" w:date="2016-12-12T18:15:00Z">
                <w:pPr>
                  <w:pStyle w:val="NormalIndent"/>
                  <w:jc w:val="both"/>
                </w:pPr>
              </w:pPrChange>
            </w:pPr>
            <w:r w:rsidRPr="000D195A">
              <w:t>No</w:t>
            </w:r>
          </w:p>
        </w:tc>
        <w:tc>
          <w:tcPr>
            <w:tcW w:w="4104" w:type="dxa"/>
          </w:tcPr>
          <w:p w:rsidR="00A514EB" w:rsidRPr="000D195A" w:rsidRDefault="00A514EB" w:rsidP="009467CD">
            <w:pPr>
              <w:pStyle w:val="NormalIndent"/>
              <w:spacing w:line="312" w:lineRule="auto"/>
              <w:jc w:val="both"/>
              <w:pPrChange w:id="900" w:author="Admin" w:date="2016-12-12T18:15:00Z">
                <w:pPr>
                  <w:pStyle w:val="NormalIndent"/>
                  <w:jc w:val="both"/>
                </w:pPr>
              </w:pPrChange>
            </w:pPr>
            <w:r w:rsidRPr="000D195A">
              <w:t>Comment’s  user id</w:t>
            </w:r>
          </w:p>
        </w:tc>
      </w:tr>
      <w:tr w:rsidR="00A514EB" w:rsidRPr="000D195A" w:rsidTr="00A514EB">
        <w:tc>
          <w:tcPr>
            <w:tcW w:w="562" w:type="dxa"/>
          </w:tcPr>
          <w:p w:rsidR="00A514EB" w:rsidRPr="000D195A" w:rsidRDefault="00A514EB" w:rsidP="009467CD">
            <w:pPr>
              <w:pStyle w:val="comment"/>
              <w:numPr>
                <w:ilvl w:val="0"/>
                <w:numId w:val="102"/>
              </w:numPr>
              <w:spacing w:line="312" w:lineRule="auto"/>
              <w:jc w:val="both"/>
              <w:rPr>
                <w:rFonts w:ascii="Century" w:hAnsi="Century" w:cs="Times New Roman"/>
                <w:i w:val="0"/>
                <w:color w:val="000000" w:themeColor="text1"/>
                <w:sz w:val="22"/>
                <w:szCs w:val="22"/>
              </w:rPr>
              <w:pPrChange w:id="901" w:author="Admin" w:date="2016-12-12T18:15:00Z">
                <w:pPr>
                  <w:pStyle w:val="comment"/>
                  <w:numPr>
                    <w:numId w:val="102"/>
                  </w:numPr>
                  <w:ind w:left="360" w:hanging="360"/>
                  <w:jc w:val="both"/>
                </w:pPr>
              </w:pPrChange>
            </w:pPr>
          </w:p>
        </w:tc>
        <w:tc>
          <w:tcPr>
            <w:tcW w:w="1985" w:type="dxa"/>
          </w:tcPr>
          <w:p w:rsidR="00A514EB" w:rsidRPr="000D195A" w:rsidRDefault="00A514EB" w:rsidP="009467CD">
            <w:pPr>
              <w:pStyle w:val="NormalIndent"/>
              <w:spacing w:line="312" w:lineRule="auto"/>
              <w:jc w:val="both"/>
              <w:pPrChange w:id="902" w:author="Admin" w:date="2016-12-12T18:15:00Z">
                <w:pPr>
                  <w:pStyle w:val="NormalIndent"/>
                  <w:jc w:val="both"/>
                </w:pPr>
              </w:pPrChange>
            </w:pPr>
            <w:r w:rsidRPr="000D195A">
              <w:t>ThreadID</w:t>
            </w:r>
          </w:p>
        </w:tc>
        <w:tc>
          <w:tcPr>
            <w:tcW w:w="1134" w:type="dxa"/>
          </w:tcPr>
          <w:p w:rsidR="00A514EB" w:rsidRPr="000D195A" w:rsidRDefault="00A514EB" w:rsidP="009467CD">
            <w:pPr>
              <w:pStyle w:val="NormalIndent"/>
              <w:spacing w:line="312" w:lineRule="auto"/>
              <w:jc w:val="both"/>
              <w:pPrChange w:id="903" w:author="Admin" w:date="2016-12-12T18:15:00Z">
                <w:pPr>
                  <w:pStyle w:val="NormalIndent"/>
                  <w:jc w:val="both"/>
                </w:pPr>
              </w:pPrChange>
            </w:pPr>
            <w:r w:rsidRPr="000D195A">
              <w:t>int</w:t>
            </w:r>
          </w:p>
        </w:tc>
        <w:tc>
          <w:tcPr>
            <w:tcW w:w="850" w:type="dxa"/>
          </w:tcPr>
          <w:p w:rsidR="00A514EB" w:rsidRPr="000D195A" w:rsidRDefault="00A514EB" w:rsidP="009467CD">
            <w:pPr>
              <w:pStyle w:val="NormalIndent"/>
              <w:spacing w:line="312" w:lineRule="auto"/>
              <w:jc w:val="both"/>
              <w:pPrChange w:id="904" w:author="Admin" w:date="2016-12-12T18:15:00Z">
                <w:pPr>
                  <w:pStyle w:val="NormalIndent"/>
                  <w:jc w:val="both"/>
                </w:pPr>
              </w:pPrChange>
            </w:pPr>
            <w:r w:rsidRPr="000D195A">
              <w:t>No</w:t>
            </w:r>
          </w:p>
        </w:tc>
        <w:tc>
          <w:tcPr>
            <w:tcW w:w="4104" w:type="dxa"/>
          </w:tcPr>
          <w:p w:rsidR="00A514EB" w:rsidRPr="000D195A" w:rsidRDefault="00A514EB" w:rsidP="009467CD">
            <w:pPr>
              <w:pStyle w:val="NormalIndent"/>
              <w:spacing w:line="312" w:lineRule="auto"/>
              <w:jc w:val="both"/>
              <w:pPrChange w:id="905" w:author="Admin" w:date="2016-12-12T18:15:00Z">
                <w:pPr>
                  <w:pStyle w:val="NormalIndent"/>
                  <w:jc w:val="both"/>
                </w:pPr>
              </w:pPrChange>
            </w:pPr>
            <w:r w:rsidRPr="000D195A">
              <w:t>Comment’s  Thread id</w:t>
            </w:r>
          </w:p>
        </w:tc>
      </w:tr>
      <w:tr w:rsidR="00A514EB" w:rsidRPr="000D195A" w:rsidTr="00A514EB">
        <w:tc>
          <w:tcPr>
            <w:tcW w:w="562" w:type="dxa"/>
          </w:tcPr>
          <w:p w:rsidR="00A514EB" w:rsidRPr="000D195A" w:rsidRDefault="00A514EB" w:rsidP="009467CD">
            <w:pPr>
              <w:pStyle w:val="comment"/>
              <w:numPr>
                <w:ilvl w:val="0"/>
                <w:numId w:val="102"/>
              </w:numPr>
              <w:spacing w:line="312" w:lineRule="auto"/>
              <w:jc w:val="both"/>
              <w:rPr>
                <w:rFonts w:ascii="Century" w:hAnsi="Century" w:cs="Times New Roman"/>
                <w:i w:val="0"/>
                <w:color w:val="000000" w:themeColor="text1"/>
                <w:sz w:val="22"/>
                <w:szCs w:val="22"/>
              </w:rPr>
              <w:pPrChange w:id="906" w:author="Admin" w:date="2016-12-12T18:15:00Z">
                <w:pPr>
                  <w:pStyle w:val="comment"/>
                  <w:numPr>
                    <w:numId w:val="102"/>
                  </w:numPr>
                  <w:ind w:left="360" w:hanging="360"/>
                  <w:jc w:val="both"/>
                </w:pPr>
              </w:pPrChange>
            </w:pPr>
          </w:p>
        </w:tc>
        <w:tc>
          <w:tcPr>
            <w:tcW w:w="1985" w:type="dxa"/>
          </w:tcPr>
          <w:p w:rsidR="00A514EB" w:rsidRPr="000D195A" w:rsidRDefault="00A514EB" w:rsidP="009467CD">
            <w:pPr>
              <w:pStyle w:val="NormalIndent"/>
              <w:spacing w:line="312" w:lineRule="auto"/>
              <w:jc w:val="both"/>
              <w:pPrChange w:id="907" w:author="Admin" w:date="2016-12-12T18:15:00Z">
                <w:pPr>
                  <w:pStyle w:val="NormalIndent"/>
                  <w:jc w:val="both"/>
                </w:pPr>
              </w:pPrChange>
            </w:pPr>
            <w:r w:rsidRPr="000D195A">
              <w:t>CmtContent</w:t>
            </w:r>
          </w:p>
        </w:tc>
        <w:tc>
          <w:tcPr>
            <w:tcW w:w="1134" w:type="dxa"/>
          </w:tcPr>
          <w:p w:rsidR="00A514EB" w:rsidRPr="000D195A" w:rsidRDefault="00A514EB" w:rsidP="009467CD">
            <w:pPr>
              <w:pStyle w:val="NormalIndent"/>
              <w:spacing w:line="312" w:lineRule="auto"/>
              <w:jc w:val="both"/>
              <w:pPrChange w:id="908" w:author="Admin" w:date="2016-12-12T18:15:00Z">
                <w:pPr>
                  <w:pStyle w:val="NormalIndent"/>
                  <w:jc w:val="both"/>
                </w:pPr>
              </w:pPrChange>
            </w:pPr>
            <w:r w:rsidRPr="000D195A">
              <w:t>String</w:t>
            </w:r>
          </w:p>
        </w:tc>
        <w:tc>
          <w:tcPr>
            <w:tcW w:w="850" w:type="dxa"/>
          </w:tcPr>
          <w:p w:rsidR="00A514EB" w:rsidRPr="000D195A" w:rsidRDefault="00A514EB" w:rsidP="009467CD">
            <w:pPr>
              <w:pStyle w:val="NormalIndent"/>
              <w:spacing w:line="312" w:lineRule="auto"/>
              <w:jc w:val="both"/>
              <w:pPrChange w:id="909" w:author="Admin" w:date="2016-12-12T18:15:00Z">
                <w:pPr>
                  <w:pStyle w:val="NormalIndent"/>
                  <w:jc w:val="both"/>
                </w:pPr>
              </w:pPrChange>
            </w:pPr>
          </w:p>
        </w:tc>
        <w:tc>
          <w:tcPr>
            <w:tcW w:w="4104" w:type="dxa"/>
          </w:tcPr>
          <w:p w:rsidR="00A514EB" w:rsidRPr="000D195A" w:rsidRDefault="00A514EB" w:rsidP="009467CD">
            <w:pPr>
              <w:pStyle w:val="NormalIndent"/>
              <w:spacing w:line="312" w:lineRule="auto"/>
              <w:jc w:val="both"/>
              <w:pPrChange w:id="910" w:author="Admin" w:date="2016-12-12T18:15:00Z">
                <w:pPr>
                  <w:pStyle w:val="NormalIndent"/>
                  <w:jc w:val="both"/>
                </w:pPr>
              </w:pPrChange>
            </w:pPr>
            <w:r w:rsidRPr="000D195A">
              <w:t>Comment’s content</w:t>
            </w:r>
          </w:p>
        </w:tc>
      </w:tr>
      <w:tr w:rsidR="00A514EB" w:rsidRPr="000D195A" w:rsidTr="00A514EB">
        <w:tc>
          <w:tcPr>
            <w:tcW w:w="562" w:type="dxa"/>
          </w:tcPr>
          <w:p w:rsidR="00A514EB" w:rsidRPr="000D195A" w:rsidRDefault="00A514EB" w:rsidP="009467CD">
            <w:pPr>
              <w:pStyle w:val="comment"/>
              <w:numPr>
                <w:ilvl w:val="0"/>
                <w:numId w:val="102"/>
              </w:numPr>
              <w:spacing w:line="312" w:lineRule="auto"/>
              <w:jc w:val="both"/>
              <w:rPr>
                <w:rFonts w:ascii="Century" w:hAnsi="Century" w:cs="Times New Roman"/>
                <w:i w:val="0"/>
                <w:color w:val="000000" w:themeColor="text1"/>
                <w:sz w:val="22"/>
                <w:szCs w:val="22"/>
              </w:rPr>
              <w:pPrChange w:id="911" w:author="Admin" w:date="2016-12-12T18:15:00Z">
                <w:pPr>
                  <w:pStyle w:val="comment"/>
                  <w:numPr>
                    <w:numId w:val="102"/>
                  </w:numPr>
                  <w:ind w:left="360" w:hanging="360"/>
                  <w:jc w:val="both"/>
                </w:pPr>
              </w:pPrChange>
            </w:pPr>
          </w:p>
        </w:tc>
        <w:tc>
          <w:tcPr>
            <w:tcW w:w="1985" w:type="dxa"/>
          </w:tcPr>
          <w:p w:rsidR="00A514EB" w:rsidRPr="000D195A" w:rsidRDefault="00A514EB" w:rsidP="009467CD">
            <w:pPr>
              <w:pStyle w:val="NormalIndent"/>
              <w:spacing w:line="312" w:lineRule="auto"/>
              <w:jc w:val="both"/>
              <w:pPrChange w:id="912" w:author="Admin" w:date="2016-12-12T18:15:00Z">
                <w:pPr>
                  <w:pStyle w:val="NormalIndent"/>
                  <w:jc w:val="both"/>
                </w:pPr>
              </w:pPrChange>
            </w:pPr>
            <w:r w:rsidRPr="000D195A">
              <w:t>CmtDate</w:t>
            </w:r>
          </w:p>
        </w:tc>
        <w:tc>
          <w:tcPr>
            <w:tcW w:w="1134" w:type="dxa"/>
          </w:tcPr>
          <w:p w:rsidR="00A514EB" w:rsidRPr="000D195A" w:rsidRDefault="00A514EB" w:rsidP="009467CD">
            <w:pPr>
              <w:pStyle w:val="NormalIndent"/>
              <w:spacing w:line="312" w:lineRule="auto"/>
              <w:jc w:val="both"/>
              <w:pPrChange w:id="913" w:author="Admin" w:date="2016-12-12T18:15:00Z">
                <w:pPr>
                  <w:pStyle w:val="NormalIndent"/>
                  <w:jc w:val="both"/>
                </w:pPr>
              </w:pPrChange>
            </w:pPr>
            <w:r w:rsidRPr="000D195A">
              <w:t>Datetime</w:t>
            </w:r>
          </w:p>
        </w:tc>
        <w:tc>
          <w:tcPr>
            <w:tcW w:w="850" w:type="dxa"/>
          </w:tcPr>
          <w:p w:rsidR="00A514EB" w:rsidRPr="000D195A" w:rsidRDefault="00A514EB" w:rsidP="009467CD">
            <w:pPr>
              <w:pStyle w:val="NormalIndent"/>
              <w:spacing w:line="312" w:lineRule="auto"/>
              <w:jc w:val="both"/>
              <w:pPrChange w:id="914" w:author="Admin" w:date="2016-12-12T18:15:00Z">
                <w:pPr>
                  <w:pStyle w:val="NormalIndent"/>
                  <w:jc w:val="both"/>
                </w:pPr>
              </w:pPrChange>
            </w:pPr>
            <w:r w:rsidRPr="000D195A">
              <w:t>No</w:t>
            </w:r>
          </w:p>
        </w:tc>
        <w:tc>
          <w:tcPr>
            <w:tcW w:w="4104" w:type="dxa"/>
          </w:tcPr>
          <w:p w:rsidR="00A514EB" w:rsidRPr="000D195A" w:rsidRDefault="00A514EB" w:rsidP="009467CD">
            <w:pPr>
              <w:pStyle w:val="NormalIndent"/>
              <w:spacing w:line="312" w:lineRule="auto"/>
              <w:jc w:val="both"/>
              <w:pPrChange w:id="915" w:author="Admin" w:date="2016-12-12T18:15:00Z">
                <w:pPr>
                  <w:pStyle w:val="NormalIndent"/>
                  <w:jc w:val="both"/>
                </w:pPr>
              </w:pPrChange>
            </w:pPr>
            <w:r w:rsidRPr="000D195A">
              <w:t>Comment’s date</w:t>
            </w:r>
          </w:p>
        </w:tc>
      </w:tr>
      <w:tr w:rsidR="00A514EB" w:rsidRPr="000D195A" w:rsidTr="00A514EB">
        <w:tc>
          <w:tcPr>
            <w:tcW w:w="562" w:type="dxa"/>
          </w:tcPr>
          <w:p w:rsidR="00A514EB" w:rsidRPr="000D195A" w:rsidRDefault="00A514EB" w:rsidP="009467CD">
            <w:pPr>
              <w:pStyle w:val="comment"/>
              <w:numPr>
                <w:ilvl w:val="0"/>
                <w:numId w:val="102"/>
              </w:numPr>
              <w:spacing w:line="312" w:lineRule="auto"/>
              <w:jc w:val="both"/>
              <w:rPr>
                <w:rFonts w:ascii="Century" w:hAnsi="Century" w:cs="Times New Roman"/>
                <w:i w:val="0"/>
                <w:color w:val="000000" w:themeColor="text1"/>
                <w:sz w:val="22"/>
                <w:szCs w:val="22"/>
              </w:rPr>
              <w:pPrChange w:id="916" w:author="Admin" w:date="2016-12-12T18:15:00Z">
                <w:pPr>
                  <w:pStyle w:val="comment"/>
                  <w:numPr>
                    <w:numId w:val="102"/>
                  </w:numPr>
                  <w:ind w:left="360" w:hanging="360"/>
                  <w:jc w:val="both"/>
                </w:pPr>
              </w:pPrChange>
            </w:pPr>
          </w:p>
        </w:tc>
        <w:tc>
          <w:tcPr>
            <w:tcW w:w="1985" w:type="dxa"/>
          </w:tcPr>
          <w:p w:rsidR="00A514EB" w:rsidRPr="000D195A" w:rsidRDefault="00A514EB" w:rsidP="009467CD">
            <w:pPr>
              <w:pStyle w:val="NormalIndent"/>
              <w:spacing w:line="312" w:lineRule="auto"/>
              <w:jc w:val="both"/>
              <w:pPrChange w:id="917" w:author="Admin" w:date="2016-12-12T18:15:00Z">
                <w:pPr>
                  <w:pStyle w:val="NormalIndent"/>
                  <w:jc w:val="both"/>
                </w:pPr>
              </w:pPrChange>
            </w:pPr>
            <w:r w:rsidRPr="000D195A">
              <w:t xml:space="preserve">Status </w:t>
            </w:r>
          </w:p>
        </w:tc>
        <w:tc>
          <w:tcPr>
            <w:tcW w:w="1134" w:type="dxa"/>
          </w:tcPr>
          <w:p w:rsidR="00A514EB" w:rsidRPr="000D195A" w:rsidRDefault="00A514EB" w:rsidP="009467CD">
            <w:pPr>
              <w:pStyle w:val="NormalIndent"/>
              <w:spacing w:line="312" w:lineRule="auto"/>
              <w:jc w:val="both"/>
              <w:pPrChange w:id="918" w:author="Admin" w:date="2016-12-12T18:15:00Z">
                <w:pPr>
                  <w:pStyle w:val="NormalIndent"/>
                  <w:jc w:val="both"/>
                </w:pPr>
              </w:pPrChange>
            </w:pPr>
            <w:r w:rsidRPr="000D195A">
              <w:t>bool</w:t>
            </w:r>
          </w:p>
        </w:tc>
        <w:tc>
          <w:tcPr>
            <w:tcW w:w="850" w:type="dxa"/>
          </w:tcPr>
          <w:p w:rsidR="00A514EB" w:rsidRPr="000D195A" w:rsidRDefault="00A514EB" w:rsidP="009467CD">
            <w:pPr>
              <w:pStyle w:val="NormalIndent"/>
              <w:spacing w:line="312" w:lineRule="auto"/>
              <w:jc w:val="both"/>
              <w:pPrChange w:id="919" w:author="Admin" w:date="2016-12-12T18:15:00Z">
                <w:pPr>
                  <w:pStyle w:val="NormalIndent"/>
                  <w:jc w:val="both"/>
                </w:pPr>
              </w:pPrChange>
            </w:pPr>
            <w:r w:rsidRPr="000D195A">
              <w:t>No</w:t>
            </w:r>
          </w:p>
        </w:tc>
        <w:tc>
          <w:tcPr>
            <w:tcW w:w="4104" w:type="dxa"/>
          </w:tcPr>
          <w:p w:rsidR="00A514EB" w:rsidRPr="000D195A" w:rsidRDefault="00A514EB" w:rsidP="009467CD">
            <w:pPr>
              <w:pStyle w:val="NormalIndent"/>
              <w:spacing w:line="312" w:lineRule="auto"/>
              <w:jc w:val="both"/>
              <w:pPrChange w:id="920" w:author="Admin" w:date="2016-12-12T18:15:00Z">
                <w:pPr>
                  <w:pStyle w:val="NormalIndent"/>
                  <w:jc w:val="both"/>
                </w:pPr>
              </w:pPrChange>
            </w:pPr>
            <w:r w:rsidRPr="000D195A">
              <w:t>Comment’s status</w:t>
            </w:r>
          </w:p>
        </w:tc>
      </w:tr>
    </w:tbl>
    <w:p w:rsidR="00A514EB" w:rsidRPr="000D195A" w:rsidRDefault="00A514EB" w:rsidP="009467CD">
      <w:pPr>
        <w:pStyle w:val="Table4-1"/>
        <w:rPr>
          <w:rFonts w:ascii="Century" w:hAnsi="Century"/>
        </w:rPr>
        <w:pPrChange w:id="921" w:author="Admin" w:date="2016-12-12T18:15:00Z">
          <w:pPr>
            <w:pStyle w:val="Table4-1"/>
            <w:jc w:val="both"/>
          </w:pPr>
        </w:pPrChange>
      </w:pPr>
      <w:r w:rsidRPr="000D195A">
        <w:rPr>
          <w:rFonts w:ascii="Century" w:hAnsi="Century"/>
        </w:rPr>
        <w:t>Comment thread table</w:t>
      </w:r>
    </w:p>
    <w:p w:rsidR="00A514EB" w:rsidRPr="000D195A" w:rsidRDefault="00A514EB" w:rsidP="006B4A50">
      <w:pPr>
        <w:pStyle w:val="Heading5"/>
        <w:jc w:val="both"/>
        <w:rPr>
          <w:rFonts w:ascii="Century" w:hAnsi="Century"/>
        </w:rPr>
      </w:pPr>
      <w:bookmarkStart w:id="922" w:name="_Toc468828852"/>
      <w:r w:rsidRPr="000D195A">
        <w:rPr>
          <w:rFonts w:ascii="Century" w:hAnsi="Century"/>
        </w:rPr>
        <w:lastRenderedPageBreak/>
        <w:t>SubCommentThread table</w:t>
      </w:r>
      <w:bookmarkEnd w:id="92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0D195A" w:rsidTr="00A514EB">
        <w:tc>
          <w:tcPr>
            <w:tcW w:w="562" w:type="dxa"/>
            <w:shd w:val="clear" w:color="auto" w:fill="92D050"/>
          </w:tcPr>
          <w:p w:rsidR="00A514EB" w:rsidRPr="000D195A" w:rsidRDefault="00A514EB" w:rsidP="006B4A50">
            <w:pPr>
              <w:pStyle w:val="NormalIndent"/>
              <w:jc w:val="both"/>
            </w:pPr>
            <w:r w:rsidRPr="000D195A">
              <w:t>No</w:t>
            </w:r>
          </w:p>
        </w:tc>
        <w:tc>
          <w:tcPr>
            <w:tcW w:w="1985" w:type="dxa"/>
            <w:shd w:val="clear" w:color="auto" w:fill="92D050"/>
          </w:tcPr>
          <w:p w:rsidR="00A514EB" w:rsidRPr="000D195A" w:rsidRDefault="00A514EB" w:rsidP="006B4A50">
            <w:pPr>
              <w:pStyle w:val="NormalIndent"/>
              <w:jc w:val="both"/>
            </w:pPr>
            <w:r w:rsidRPr="000D195A">
              <w:t>Field Name</w:t>
            </w:r>
          </w:p>
        </w:tc>
        <w:tc>
          <w:tcPr>
            <w:tcW w:w="1138" w:type="dxa"/>
            <w:shd w:val="clear" w:color="auto" w:fill="92D050"/>
          </w:tcPr>
          <w:p w:rsidR="00A514EB" w:rsidRPr="000D195A" w:rsidRDefault="00A514EB" w:rsidP="006B4A50">
            <w:pPr>
              <w:pStyle w:val="NormalIndent"/>
              <w:jc w:val="both"/>
            </w:pPr>
            <w:r w:rsidRPr="000D195A">
              <w:t>Type</w:t>
            </w:r>
          </w:p>
        </w:tc>
        <w:tc>
          <w:tcPr>
            <w:tcW w:w="659" w:type="dxa"/>
            <w:shd w:val="clear" w:color="auto" w:fill="92D050"/>
          </w:tcPr>
          <w:p w:rsidR="00A514EB" w:rsidRPr="000D195A" w:rsidRDefault="00A514EB" w:rsidP="006B4A50">
            <w:pPr>
              <w:pStyle w:val="NormalIndent"/>
              <w:jc w:val="both"/>
            </w:pPr>
            <w:r w:rsidRPr="000D195A">
              <w:t>Allow Null</w:t>
            </w:r>
          </w:p>
        </w:tc>
        <w:tc>
          <w:tcPr>
            <w:tcW w:w="4291" w:type="dxa"/>
            <w:shd w:val="clear" w:color="auto" w:fill="92D050"/>
          </w:tcPr>
          <w:p w:rsidR="00A514EB" w:rsidRPr="000D195A" w:rsidRDefault="00A514EB" w:rsidP="006B4A50">
            <w:pPr>
              <w:pStyle w:val="NormalIndent"/>
              <w:jc w:val="both"/>
            </w:pPr>
            <w:r w:rsidRPr="000D195A">
              <w:t>Description</w:t>
            </w:r>
          </w:p>
        </w:tc>
      </w:tr>
      <w:tr w:rsidR="00A514EB" w:rsidRPr="000D195A" w:rsidTr="00A514EB">
        <w:tc>
          <w:tcPr>
            <w:tcW w:w="562" w:type="dxa"/>
          </w:tcPr>
          <w:p w:rsidR="00A514EB" w:rsidRPr="000D195A" w:rsidRDefault="00A514EB" w:rsidP="006B4A50">
            <w:pPr>
              <w:pStyle w:val="comment"/>
              <w:numPr>
                <w:ilvl w:val="0"/>
                <w:numId w:val="186"/>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CommentThreadId</w:t>
            </w:r>
          </w:p>
        </w:tc>
        <w:tc>
          <w:tcPr>
            <w:tcW w:w="1138" w:type="dxa"/>
          </w:tcPr>
          <w:p w:rsidR="00A514EB" w:rsidRPr="000D195A" w:rsidRDefault="00A514EB" w:rsidP="006B4A50">
            <w:pPr>
              <w:pStyle w:val="NormalIndent"/>
              <w:jc w:val="both"/>
            </w:pPr>
            <w:r w:rsidRPr="000D195A">
              <w:t>int</w:t>
            </w:r>
          </w:p>
        </w:tc>
        <w:tc>
          <w:tcPr>
            <w:tcW w:w="659" w:type="dxa"/>
          </w:tcPr>
          <w:p w:rsidR="00A514EB" w:rsidRPr="000D195A" w:rsidRDefault="00A514EB" w:rsidP="006B4A50">
            <w:pPr>
              <w:pStyle w:val="NormalIndent"/>
              <w:jc w:val="both"/>
            </w:pPr>
            <w:r w:rsidRPr="000D195A">
              <w:t>No</w:t>
            </w:r>
          </w:p>
        </w:tc>
        <w:tc>
          <w:tcPr>
            <w:tcW w:w="4291" w:type="dxa"/>
          </w:tcPr>
          <w:p w:rsidR="00A514EB" w:rsidRPr="000D195A" w:rsidRDefault="00A514EB" w:rsidP="006B4A50">
            <w:pPr>
              <w:pStyle w:val="NormalIndent"/>
              <w:jc w:val="both"/>
            </w:pPr>
            <w:r w:rsidRPr="000D195A">
              <w:t>CommentThread’s ID</w:t>
            </w:r>
          </w:p>
        </w:tc>
      </w:tr>
      <w:tr w:rsidR="00A514EB" w:rsidRPr="000D195A" w:rsidTr="00A514EB">
        <w:tc>
          <w:tcPr>
            <w:tcW w:w="562" w:type="dxa"/>
          </w:tcPr>
          <w:p w:rsidR="00A514EB" w:rsidRPr="000D195A" w:rsidRDefault="00A514EB" w:rsidP="006B4A50">
            <w:pPr>
              <w:pStyle w:val="comment"/>
              <w:numPr>
                <w:ilvl w:val="0"/>
                <w:numId w:val="186"/>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UserID</w:t>
            </w:r>
          </w:p>
        </w:tc>
        <w:tc>
          <w:tcPr>
            <w:tcW w:w="1138" w:type="dxa"/>
          </w:tcPr>
          <w:p w:rsidR="00A514EB" w:rsidRPr="000D195A" w:rsidRDefault="00A514EB" w:rsidP="006B4A50">
            <w:pPr>
              <w:pStyle w:val="NormalIndent"/>
              <w:jc w:val="both"/>
            </w:pPr>
            <w:r w:rsidRPr="000D195A">
              <w:t>int</w:t>
            </w:r>
          </w:p>
        </w:tc>
        <w:tc>
          <w:tcPr>
            <w:tcW w:w="659" w:type="dxa"/>
          </w:tcPr>
          <w:p w:rsidR="00A514EB" w:rsidRPr="000D195A" w:rsidRDefault="00A514EB" w:rsidP="006B4A50">
            <w:pPr>
              <w:pStyle w:val="NormalIndent"/>
              <w:jc w:val="both"/>
            </w:pPr>
            <w:r w:rsidRPr="000D195A">
              <w:t>No</w:t>
            </w:r>
          </w:p>
        </w:tc>
        <w:tc>
          <w:tcPr>
            <w:tcW w:w="4291" w:type="dxa"/>
          </w:tcPr>
          <w:p w:rsidR="00A514EB" w:rsidRPr="000D195A" w:rsidRDefault="00A514EB" w:rsidP="006B4A50">
            <w:pPr>
              <w:pStyle w:val="NormalIndent"/>
              <w:jc w:val="both"/>
            </w:pPr>
            <w:r w:rsidRPr="000D195A">
              <w:t>Comment’s  user id</w:t>
            </w:r>
          </w:p>
        </w:tc>
      </w:tr>
      <w:tr w:rsidR="00A514EB" w:rsidRPr="000D195A" w:rsidTr="00A514EB">
        <w:tc>
          <w:tcPr>
            <w:tcW w:w="562" w:type="dxa"/>
          </w:tcPr>
          <w:p w:rsidR="00A514EB" w:rsidRPr="000D195A" w:rsidRDefault="00A514EB" w:rsidP="006B4A50">
            <w:pPr>
              <w:pStyle w:val="comment"/>
              <w:numPr>
                <w:ilvl w:val="0"/>
                <w:numId w:val="186"/>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ThreadID</w:t>
            </w:r>
          </w:p>
        </w:tc>
        <w:tc>
          <w:tcPr>
            <w:tcW w:w="1138" w:type="dxa"/>
          </w:tcPr>
          <w:p w:rsidR="00A514EB" w:rsidRPr="000D195A" w:rsidRDefault="00A514EB" w:rsidP="006B4A50">
            <w:pPr>
              <w:pStyle w:val="NormalIndent"/>
              <w:jc w:val="both"/>
            </w:pPr>
            <w:r w:rsidRPr="000D195A">
              <w:t>int</w:t>
            </w:r>
          </w:p>
        </w:tc>
        <w:tc>
          <w:tcPr>
            <w:tcW w:w="659" w:type="dxa"/>
          </w:tcPr>
          <w:p w:rsidR="00A514EB" w:rsidRPr="000D195A" w:rsidRDefault="00A514EB" w:rsidP="006B4A50">
            <w:pPr>
              <w:pStyle w:val="NormalIndent"/>
              <w:jc w:val="both"/>
            </w:pPr>
            <w:r w:rsidRPr="000D195A">
              <w:t>No</w:t>
            </w:r>
          </w:p>
        </w:tc>
        <w:tc>
          <w:tcPr>
            <w:tcW w:w="4291" w:type="dxa"/>
          </w:tcPr>
          <w:p w:rsidR="00A514EB" w:rsidRPr="000D195A" w:rsidRDefault="00A514EB" w:rsidP="006B4A50">
            <w:pPr>
              <w:pStyle w:val="NormalIndent"/>
              <w:jc w:val="both"/>
            </w:pPr>
            <w:r w:rsidRPr="000D195A">
              <w:t>Comment’s  Thread id</w:t>
            </w:r>
          </w:p>
        </w:tc>
      </w:tr>
      <w:tr w:rsidR="00A514EB" w:rsidRPr="000D195A" w:rsidTr="00A514EB">
        <w:tc>
          <w:tcPr>
            <w:tcW w:w="562" w:type="dxa"/>
          </w:tcPr>
          <w:p w:rsidR="00A514EB" w:rsidRPr="000D195A" w:rsidRDefault="00A514EB" w:rsidP="006B4A50">
            <w:pPr>
              <w:pStyle w:val="comment"/>
              <w:numPr>
                <w:ilvl w:val="0"/>
                <w:numId w:val="186"/>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CmtContent</w:t>
            </w:r>
          </w:p>
        </w:tc>
        <w:tc>
          <w:tcPr>
            <w:tcW w:w="1138" w:type="dxa"/>
          </w:tcPr>
          <w:p w:rsidR="00A514EB" w:rsidRPr="000D195A" w:rsidRDefault="00A514EB" w:rsidP="006B4A50">
            <w:pPr>
              <w:pStyle w:val="NormalIndent"/>
              <w:jc w:val="both"/>
            </w:pPr>
            <w:r w:rsidRPr="000D195A">
              <w:t>String</w:t>
            </w:r>
          </w:p>
        </w:tc>
        <w:tc>
          <w:tcPr>
            <w:tcW w:w="659" w:type="dxa"/>
          </w:tcPr>
          <w:p w:rsidR="00A514EB" w:rsidRPr="000D195A" w:rsidRDefault="00A514EB" w:rsidP="006B4A50">
            <w:pPr>
              <w:pStyle w:val="NormalIndent"/>
              <w:jc w:val="both"/>
            </w:pPr>
          </w:p>
        </w:tc>
        <w:tc>
          <w:tcPr>
            <w:tcW w:w="4291" w:type="dxa"/>
          </w:tcPr>
          <w:p w:rsidR="00A514EB" w:rsidRPr="000D195A" w:rsidRDefault="00A514EB" w:rsidP="006B4A50">
            <w:pPr>
              <w:pStyle w:val="NormalIndent"/>
              <w:jc w:val="both"/>
            </w:pPr>
            <w:r w:rsidRPr="000D195A">
              <w:t>Comment’s content</w:t>
            </w:r>
          </w:p>
        </w:tc>
      </w:tr>
      <w:tr w:rsidR="00A514EB" w:rsidRPr="000D195A" w:rsidTr="00A514EB">
        <w:tc>
          <w:tcPr>
            <w:tcW w:w="562" w:type="dxa"/>
          </w:tcPr>
          <w:p w:rsidR="00A514EB" w:rsidRPr="000D195A" w:rsidRDefault="00A514EB" w:rsidP="006B4A50">
            <w:pPr>
              <w:pStyle w:val="comment"/>
              <w:numPr>
                <w:ilvl w:val="0"/>
                <w:numId w:val="186"/>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CmtDate</w:t>
            </w:r>
          </w:p>
        </w:tc>
        <w:tc>
          <w:tcPr>
            <w:tcW w:w="1138" w:type="dxa"/>
          </w:tcPr>
          <w:p w:rsidR="00A514EB" w:rsidRPr="000D195A" w:rsidRDefault="00A514EB" w:rsidP="006B4A50">
            <w:pPr>
              <w:pStyle w:val="NormalIndent"/>
              <w:jc w:val="both"/>
            </w:pPr>
            <w:r w:rsidRPr="000D195A">
              <w:t>Datetime</w:t>
            </w:r>
          </w:p>
        </w:tc>
        <w:tc>
          <w:tcPr>
            <w:tcW w:w="659" w:type="dxa"/>
          </w:tcPr>
          <w:p w:rsidR="00A514EB" w:rsidRPr="000D195A" w:rsidRDefault="00A514EB" w:rsidP="006B4A50">
            <w:pPr>
              <w:pStyle w:val="NormalIndent"/>
              <w:jc w:val="both"/>
            </w:pPr>
          </w:p>
        </w:tc>
        <w:tc>
          <w:tcPr>
            <w:tcW w:w="4291" w:type="dxa"/>
          </w:tcPr>
          <w:p w:rsidR="00A514EB" w:rsidRPr="000D195A" w:rsidRDefault="00A514EB" w:rsidP="006B4A50">
            <w:pPr>
              <w:pStyle w:val="NormalIndent"/>
              <w:jc w:val="both"/>
            </w:pPr>
            <w:r w:rsidRPr="000D195A">
              <w:t>Comment’s date</w:t>
            </w:r>
          </w:p>
        </w:tc>
      </w:tr>
      <w:tr w:rsidR="00A514EB" w:rsidRPr="000D195A" w:rsidTr="00A514EB">
        <w:tc>
          <w:tcPr>
            <w:tcW w:w="562" w:type="dxa"/>
          </w:tcPr>
          <w:p w:rsidR="00A514EB" w:rsidRPr="000D195A" w:rsidRDefault="00A514EB" w:rsidP="006B4A50">
            <w:pPr>
              <w:pStyle w:val="comment"/>
              <w:numPr>
                <w:ilvl w:val="0"/>
                <w:numId w:val="186"/>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 xml:space="preserve">Status </w:t>
            </w:r>
          </w:p>
        </w:tc>
        <w:tc>
          <w:tcPr>
            <w:tcW w:w="1138" w:type="dxa"/>
          </w:tcPr>
          <w:p w:rsidR="00A514EB" w:rsidRPr="000D195A" w:rsidRDefault="00A514EB" w:rsidP="006B4A50">
            <w:pPr>
              <w:pStyle w:val="NormalIndent"/>
              <w:jc w:val="both"/>
            </w:pPr>
            <w:r w:rsidRPr="000D195A">
              <w:t>bool</w:t>
            </w:r>
          </w:p>
        </w:tc>
        <w:tc>
          <w:tcPr>
            <w:tcW w:w="659" w:type="dxa"/>
          </w:tcPr>
          <w:p w:rsidR="00A514EB" w:rsidRPr="000D195A" w:rsidRDefault="00A514EB" w:rsidP="006B4A50">
            <w:pPr>
              <w:pStyle w:val="NormalIndent"/>
              <w:jc w:val="both"/>
            </w:pPr>
          </w:p>
        </w:tc>
        <w:tc>
          <w:tcPr>
            <w:tcW w:w="4291" w:type="dxa"/>
          </w:tcPr>
          <w:p w:rsidR="00A514EB" w:rsidRPr="000D195A" w:rsidRDefault="00A514EB" w:rsidP="006B4A50">
            <w:pPr>
              <w:pStyle w:val="NormalIndent"/>
              <w:jc w:val="both"/>
            </w:pPr>
            <w:r w:rsidRPr="000D195A">
              <w:t>Comment’s status</w:t>
            </w:r>
          </w:p>
        </w:tc>
      </w:tr>
    </w:tbl>
    <w:p w:rsidR="00A514EB" w:rsidRPr="000D195A" w:rsidRDefault="00A514EB" w:rsidP="009467CD">
      <w:pPr>
        <w:pStyle w:val="Table4-1"/>
        <w:rPr>
          <w:rFonts w:ascii="Century" w:hAnsi="Century"/>
        </w:rPr>
        <w:pPrChange w:id="923" w:author="Admin" w:date="2016-12-12T18:15:00Z">
          <w:pPr>
            <w:pStyle w:val="Table4-1"/>
            <w:jc w:val="both"/>
          </w:pPr>
        </w:pPrChange>
      </w:pPr>
      <w:r w:rsidRPr="000D195A">
        <w:rPr>
          <w:rFonts w:ascii="Century" w:hAnsi="Century"/>
        </w:rPr>
        <w:t>SubComment Thread table</w:t>
      </w:r>
    </w:p>
    <w:p w:rsidR="00A514EB" w:rsidRPr="000D195A" w:rsidRDefault="00A514EB" w:rsidP="006B4A50">
      <w:pPr>
        <w:pStyle w:val="Heading5"/>
        <w:jc w:val="both"/>
        <w:rPr>
          <w:rFonts w:ascii="Century" w:hAnsi="Century"/>
        </w:rPr>
      </w:pPr>
      <w:bookmarkStart w:id="924" w:name="_Toc468828853"/>
      <w:r w:rsidRPr="000D195A">
        <w:rPr>
          <w:rFonts w:ascii="Century" w:hAnsi="Century"/>
        </w:rPr>
        <w:t>LikeThread table</w:t>
      </w:r>
      <w:bookmarkEnd w:id="924"/>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0D195A" w:rsidTr="00A514EB">
        <w:tc>
          <w:tcPr>
            <w:tcW w:w="562" w:type="dxa"/>
            <w:shd w:val="clear" w:color="auto" w:fill="92D050"/>
          </w:tcPr>
          <w:p w:rsidR="00A514EB" w:rsidRPr="000D195A" w:rsidRDefault="00A514EB" w:rsidP="006B4A50">
            <w:pPr>
              <w:pStyle w:val="NormalIndent"/>
              <w:jc w:val="both"/>
            </w:pPr>
            <w:r w:rsidRPr="000D195A">
              <w:t>No</w:t>
            </w:r>
          </w:p>
        </w:tc>
        <w:tc>
          <w:tcPr>
            <w:tcW w:w="1985" w:type="dxa"/>
            <w:shd w:val="clear" w:color="auto" w:fill="92D050"/>
          </w:tcPr>
          <w:p w:rsidR="00A514EB" w:rsidRPr="000D195A" w:rsidRDefault="00A514EB" w:rsidP="006B4A50">
            <w:pPr>
              <w:pStyle w:val="NormalIndent"/>
              <w:jc w:val="both"/>
            </w:pPr>
            <w:r w:rsidRPr="000D195A">
              <w:t>Field Name</w:t>
            </w:r>
          </w:p>
        </w:tc>
        <w:tc>
          <w:tcPr>
            <w:tcW w:w="1138" w:type="dxa"/>
            <w:shd w:val="clear" w:color="auto" w:fill="92D050"/>
          </w:tcPr>
          <w:p w:rsidR="00A514EB" w:rsidRPr="000D195A" w:rsidRDefault="00A514EB" w:rsidP="006B4A50">
            <w:pPr>
              <w:pStyle w:val="NormalIndent"/>
              <w:jc w:val="both"/>
            </w:pPr>
            <w:r w:rsidRPr="000D195A">
              <w:t>Type</w:t>
            </w:r>
          </w:p>
        </w:tc>
        <w:tc>
          <w:tcPr>
            <w:tcW w:w="659" w:type="dxa"/>
            <w:shd w:val="clear" w:color="auto" w:fill="92D050"/>
          </w:tcPr>
          <w:p w:rsidR="00A514EB" w:rsidRPr="000D195A" w:rsidRDefault="00A514EB" w:rsidP="006B4A50">
            <w:pPr>
              <w:pStyle w:val="NormalIndent"/>
              <w:jc w:val="both"/>
            </w:pPr>
            <w:r w:rsidRPr="000D195A">
              <w:t>Allow Null</w:t>
            </w:r>
          </w:p>
        </w:tc>
        <w:tc>
          <w:tcPr>
            <w:tcW w:w="4291" w:type="dxa"/>
            <w:shd w:val="clear" w:color="auto" w:fill="92D050"/>
          </w:tcPr>
          <w:p w:rsidR="00A514EB" w:rsidRPr="000D195A" w:rsidRDefault="00A514EB" w:rsidP="006B4A50">
            <w:pPr>
              <w:pStyle w:val="NormalIndent"/>
              <w:jc w:val="both"/>
            </w:pPr>
            <w:r w:rsidRPr="000D195A">
              <w:t>Description</w:t>
            </w:r>
          </w:p>
        </w:tc>
      </w:tr>
      <w:tr w:rsidR="00A514EB" w:rsidRPr="000D195A" w:rsidTr="00A514EB">
        <w:tc>
          <w:tcPr>
            <w:tcW w:w="562" w:type="dxa"/>
          </w:tcPr>
          <w:p w:rsidR="00A514EB" w:rsidRPr="000D195A" w:rsidRDefault="00A514EB" w:rsidP="006B4A50">
            <w:pPr>
              <w:pStyle w:val="comment"/>
              <w:numPr>
                <w:ilvl w:val="0"/>
                <w:numId w:val="187"/>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LikeId</w:t>
            </w:r>
          </w:p>
        </w:tc>
        <w:tc>
          <w:tcPr>
            <w:tcW w:w="1138" w:type="dxa"/>
          </w:tcPr>
          <w:p w:rsidR="00A514EB" w:rsidRPr="000D195A" w:rsidRDefault="00A514EB" w:rsidP="006B4A50">
            <w:pPr>
              <w:pStyle w:val="NormalIndent"/>
              <w:jc w:val="both"/>
            </w:pPr>
            <w:r w:rsidRPr="000D195A">
              <w:t>int</w:t>
            </w:r>
          </w:p>
        </w:tc>
        <w:tc>
          <w:tcPr>
            <w:tcW w:w="659" w:type="dxa"/>
          </w:tcPr>
          <w:p w:rsidR="00A514EB" w:rsidRPr="000D195A" w:rsidRDefault="00A514EB" w:rsidP="006B4A50">
            <w:pPr>
              <w:pStyle w:val="NormalIndent"/>
              <w:jc w:val="both"/>
            </w:pPr>
            <w:r w:rsidRPr="000D195A">
              <w:t>No</w:t>
            </w:r>
          </w:p>
        </w:tc>
        <w:tc>
          <w:tcPr>
            <w:tcW w:w="4291" w:type="dxa"/>
          </w:tcPr>
          <w:p w:rsidR="00A514EB" w:rsidRPr="000D195A" w:rsidRDefault="00A514EB" w:rsidP="006B4A50">
            <w:pPr>
              <w:pStyle w:val="NormalIndent"/>
              <w:jc w:val="both"/>
            </w:pPr>
            <w:r w:rsidRPr="000D195A">
              <w:t>Like’s ID</w:t>
            </w:r>
          </w:p>
        </w:tc>
      </w:tr>
      <w:tr w:rsidR="00A514EB" w:rsidRPr="000D195A" w:rsidTr="00A514EB">
        <w:tc>
          <w:tcPr>
            <w:tcW w:w="562" w:type="dxa"/>
          </w:tcPr>
          <w:p w:rsidR="00A514EB" w:rsidRPr="000D195A" w:rsidRDefault="00A514EB" w:rsidP="006B4A50">
            <w:pPr>
              <w:pStyle w:val="comment"/>
              <w:numPr>
                <w:ilvl w:val="0"/>
                <w:numId w:val="187"/>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UserId</w:t>
            </w:r>
          </w:p>
        </w:tc>
        <w:tc>
          <w:tcPr>
            <w:tcW w:w="1138" w:type="dxa"/>
          </w:tcPr>
          <w:p w:rsidR="00A514EB" w:rsidRPr="000D195A" w:rsidRDefault="00A514EB" w:rsidP="006B4A50">
            <w:pPr>
              <w:pStyle w:val="NormalIndent"/>
              <w:jc w:val="both"/>
            </w:pPr>
            <w:r w:rsidRPr="000D195A">
              <w:t>int</w:t>
            </w:r>
          </w:p>
        </w:tc>
        <w:tc>
          <w:tcPr>
            <w:tcW w:w="659" w:type="dxa"/>
          </w:tcPr>
          <w:p w:rsidR="00A514EB" w:rsidRPr="000D195A" w:rsidRDefault="00A514EB" w:rsidP="006B4A50">
            <w:pPr>
              <w:pStyle w:val="NormalIndent"/>
              <w:jc w:val="both"/>
            </w:pPr>
            <w:r w:rsidRPr="000D195A">
              <w:t>No</w:t>
            </w:r>
          </w:p>
        </w:tc>
        <w:tc>
          <w:tcPr>
            <w:tcW w:w="4291" w:type="dxa"/>
          </w:tcPr>
          <w:p w:rsidR="00A514EB" w:rsidRPr="000D195A" w:rsidRDefault="00A514EB" w:rsidP="006B4A50">
            <w:pPr>
              <w:pStyle w:val="NormalIndent"/>
              <w:jc w:val="both"/>
            </w:pPr>
            <w:r w:rsidRPr="000D195A">
              <w:t>Like’s  user id</w:t>
            </w:r>
          </w:p>
        </w:tc>
      </w:tr>
      <w:tr w:rsidR="00A514EB" w:rsidRPr="000D195A" w:rsidTr="00A514EB">
        <w:tc>
          <w:tcPr>
            <w:tcW w:w="562" w:type="dxa"/>
          </w:tcPr>
          <w:p w:rsidR="00A514EB" w:rsidRPr="000D195A" w:rsidRDefault="00A514EB" w:rsidP="006B4A50">
            <w:pPr>
              <w:pStyle w:val="comment"/>
              <w:numPr>
                <w:ilvl w:val="0"/>
                <w:numId w:val="187"/>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ThreadId</w:t>
            </w:r>
          </w:p>
        </w:tc>
        <w:tc>
          <w:tcPr>
            <w:tcW w:w="1138" w:type="dxa"/>
          </w:tcPr>
          <w:p w:rsidR="00A514EB" w:rsidRPr="000D195A" w:rsidRDefault="00A514EB" w:rsidP="006B4A50">
            <w:pPr>
              <w:pStyle w:val="NormalIndent"/>
              <w:jc w:val="both"/>
            </w:pPr>
            <w:r w:rsidRPr="000D195A">
              <w:t>int</w:t>
            </w:r>
          </w:p>
        </w:tc>
        <w:tc>
          <w:tcPr>
            <w:tcW w:w="659" w:type="dxa"/>
          </w:tcPr>
          <w:p w:rsidR="00A514EB" w:rsidRPr="000D195A" w:rsidRDefault="00A514EB" w:rsidP="006B4A50">
            <w:pPr>
              <w:pStyle w:val="NormalIndent"/>
              <w:jc w:val="both"/>
            </w:pPr>
            <w:r w:rsidRPr="000D195A">
              <w:t>No</w:t>
            </w:r>
          </w:p>
        </w:tc>
        <w:tc>
          <w:tcPr>
            <w:tcW w:w="4291" w:type="dxa"/>
          </w:tcPr>
          <w:p w:rsidR="00A514EB" w:rsidRPr="000D195A" w:rsidRDefault="00A514EB" w:rsidP="006B4A50">
            <w:pPr>
              <w:pStyle w:val="NormalIndent"/>
              <w:jc w:val="both"/>
            </w:pPr>
            <w:r w:rsidRPr="000D195A">
              <w:t>Like’s  thread id</w:t>
            </w:r>
          </w:p>
        </w:tc>
      </w:tr>
      <w:tr w:rsidR="00A514EB" w:rsidRPr="000D195A" w:rsidTr="00A514EB">
        <w:tc>
          <w:tcPr>
            <w:tcW w:w="562" w:type="dxa"/>
          </w:tcPr>
          <w:p w:rsidR="00A514EB" w:rsidRPr="000D195A" w:rsidRDefault="00A514EB" w:rsidP="006B4A50">
            <w:pPr>
              <w:pStyle w:val="comment"/>
              <w:numPr>
                <w:ilvl w:val="0"/>
                <w:numId w:val="187"/>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Status</w:t>
            </w:r>
          </w:p>
        </w:tc>
        <w:tc>
          <w:tcPr>
            <w:tcW w:w="1138" w:type="dxa"/>
          </w:tcPr>
          <w:p w:rsidR="00A514EB" w:rsidRPr="000D195A" w:rsidRDefault="00A514EB" w:rsidP="006B4A50">
            <w:pPr>
              <w:pStyle w:val="NormalIndent"/>
              <w:jc w:val="both"/>
            </w:pPr>
            <w:r w:rsidRPr="000D195A">
              <w:t>String</w:t>
            </w:r>
          </w:p>
        </w:tc>
        <w:tc>
          <w:tcPr>
            <w:tcW w:w="659" w:type="dxa"/>
          </w:tcPr>
          <w:p w:rsidR="00A514EB" w:rsidRPr="000D195A" w:rsidRDefault="00A514EB" w:rsidP="006B4A50">
            <w:pPr>
              <w:pStyle w:val="NormalIndent"/>
              <w:jc w:val="both"/>
            </w:pPr>
          </w:p>
        </w:tc>
        <w:tc>
          <w:tcPr>
            <w:tcW w:w="4291" w:type="dxa"/>
          </w:tcPr>
          <w:p w:rsidR="00A514EB" w:rsidRPr="000D195A" w:rsidRDefault="00A514EB" w:rsidP="006B4A50">
            <w:pPr>
              <w:pStyle w:val="NormalIndent"/>
              <w:jc w:val="both"/>
            </w:pPr>
            <w:r w:rsidRPr="000D195A">
              <w:t>Like’s status</w:t>
            </w:r>
          </w:p>
        </w:tc>
      </w:tr>
    </w:tbl>
    <w:p w:rsidR="00A514EB" w:rsidRPr="000D195A" w:rsidRDefault="00A514EB" w:rsidP="009467CD">
      <w:pPr>
        <w:pStyle w:val="Table4-1"/>
        <w:rPr>
          <w:rFonts w:ascii="Century" w:hAnsi="Century"/>
        </w:rPr>
        <w:pPrChange w:id="925" w:author="Admin" w:date="2016-12-12T18:15:00Z">
          <w:pPr>
            <w:pStyle w:val="Table4-1"/>
            <w:jc w:val="both"/>
          </w:pPr>
        </w:pPrChange>
      </w:pPr>
      <w:r w:rsidRPr="000D195A">
        <w:rPr>
          <w:rFonts w:ascii="Century" w:hAnsi="Century"/>
        </w:rPr>
        <w:t>Like Thread table</w:t>
      </w:r>
    </w:p>
    <w:p w:rsidR="00A514EB" w:rsidRPr="000D195A" w:rsidRDefault="00A514EB" w:rsidP="006B4A50">
      <w:pPr>
        <w:pStyle w:val="Heading5"/>
        <w:jc w:val="both"/>
        <w:rPr>
          <w:rFonts w:ascii="Century" w:hAnsi="Century"/>
        </w:rPr>
      </w:pPr>
      <w:bookmarkStart w:id="926" w:name="_Toc468828854"/>
      <w:r w:rsidRPr="000D195A">
        <w:rPr>
          <w:rFonts w:ascii="Century" w:hAnsi="Century"/>
        </w:rPr>
        <w:t>ThreadAlbumImage table</w:t>
      </w:r>
      <w:bookmarkEnd w:id="926"/>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rsidTr="00A514EB">
        <w:tc>
          <w:tcPr>
            <w:tcW w:w="562" w:type="dxa"/>
            <w:shd w:val="clear" w:color="auto" w:fill="92D050"/>
          </w:tcPr>
          <w:p w:rsidR="00A514EB" w:rsidRPr="000D195A" w:rsidRDefault="00A514EB" w:rsidP="006B4A50">
            <w:pPr>
              <w:pStyle w:val="NormalIndent"/>
              <w:jc w:val="both"/>
            </w:pPr>
            <w:r w:rsidRPr="000D195A">
              <w:t>No</w:t>
            </w:r>
          </w:p>
        </w:tc>
        <w:tc>
          <w:tcPr>
            <w:tcW w:w="1985" w:type="dxa"/>
            <w:shd w:val="clear" w:color="auto" w:fill="92D050"/>
          </w:tcPr>
          <w:p w:rsidR="00A514EB" w:rsidRPr="000D195A" w:rsidRDefault="00A514EB" w:rsidP="006B4A50">
            <w:pPr>
              <w:pStyle w:val="NormalIndent"/>
              <w:jc w:val="both"/>
            </w:pPr>
            <w:r w:rsidRPr="000D195A">
              <w:t>Field Name</w:t>
            </w:r>
          </w:p>
        </w:tc>
        <w:tc>
          <w:tcPr>
            <w:tcW w:w="1134" w:type="dxa"/>
            <w:shd w:val="clear" w:color="auto" w:fill="92D050"/>
          </w:tcPr>
          <w:p w:rsidR="00A514EB" w:rsidRPr="000D195A" w:rsidRDefault="00A514EB" w:rsidP="006B4A50">
            <w:pPr>
              <w:pStyle w:val="NormalIndent"/>
              <w:jc w:val="both"/>
            </w:pPr>
            <w:r w:rsidRPr="000D195A">
              <w:t>Type</w:t>
            </w:r>
          </w:p>
        </w:tc>
        <w:tc>
          <w:tcPr>
            <w:tcW w:w="850" w:type="dxa"/>
            <w:shd w:val="clear" w:color="auto" w:fill="92D050"/>
          </w:tcPr>
          <w:p w:rsidR="00A514EB" w:rsidRPr="000D195A" w:rsidRDefault="00A514EB" w:rsidP="006B4A50">
            <w:pPr>
              <w:pStyle w:val="NormalIndent"/>
              <w:jc w:val="both"/>
            </w:pPr>
            <w:r w:rsidRPr="000D195A">
              <w:t>Allow Null</w:t>
            </w:r>
          </w:p>
        </w:tc>
        <w:tc>
          <w:tcPr>
            <w:tcW w:w="4104" w:type="dxa"/>
            <w:shd w:val="clear" w:color="auto" w:fill="92D050"/>
          </w:tcPr>
          <w:p w:rsidR="00A514EB" w:rsidRPr="000D195A" w:rsidRDefault="00A514EB" w:rsidP="006B4A50">
            <w:pPr>
              <w:pStyle w:val="NormalIndent"/>
              <w:jc w:val="both"/>
            </w:pPr>
            <w:r w:rsidRPr="000D195A">
              <w:t>Description</w:t>
            </w:r>
          </w:p>
        </w:tc>
      </w:tr>
      <w:tr w:rsidR="00A514EB" w:rsidRPr="000D195A" w:rsidTr="00A514EB">
        <w:tc>
          <w:tcPr>
            <w:tcW w:w="562" w:type="dxa"/>
          </w:tcPr>
          <w:p w:rsidR="00A514EB" w:rsidRPr="000D195A" w:rsidRDefault="00A514EB" w:rsidP="006B4A50">
            <w:pPr>
              <w:pStyle w:val="comment"/>
              <w:numPr>
                <w:ilvl w:val="0"/>
                <w:numId w:val="188"/>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ImageId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r w:rsidRPr="000D195A">
              <w:t>No</w:t>
            </w:r>
          </w:p>
        </w:tc>
        <w:tc>
          <w:tcPr>
            <w:tcW w:w="4104" w:type="dxa"/>
          </w:tcPr>
          <w:p w:rsidR="00A514EB" w:rsidRPr="000D195A" w:rsidRDefault="00A514EB" w:rsidP="006B4A50">
            <w:pPr>
              <w:pStyle w:val="NormalIndent"/>
              <w:jc w:val="both"/>
            </w:pPr>
            <w:r w:rsidRPr="000D195A">
              <w:t>Image’s Id</w:t>
            </w:r>
          </w:p>
        </w:tc>
      </w:tr>
      <w:tr w:rsidR="00A514EB" w:rsidRPr="000D195A" w:rsidTr="00A514EB">
        <w:tc>
          <w:tcPr>
            <w:tcW w:w="562" w:type="dxa"/>
          </w:tcPr>
          <w:p w:rsidR="00A514EB" w:rsidRPr="000D195A" w:rsidRDefault="00A514EB" w:rsidP="006B4A50">
            <w:pPr>
              <w:pStyle w:val="comment"/>
              <w:numPr>
                <w:ilvl w:val="0"/>
                <w:numId w:val="188"/>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ThreadId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r w:rsidRPr="000D195A">
              <w:t>No</w:t>
            </w:r>
          </w:p>
        </w:tc>
        <w:tc>
          <w:tcPr>
            <w:tcW w:w="4104" w:type="dxa"/>
          </w:tcPr>
          <w:p w:rsidR="00A514EB" w:rsidRPr="000D195A" w:rsidRDefault="00A514EB" w:rsidP="006B4A50">
            <w:pPr>
              <w:pStyle w:val="NormalIndent"/>
              <w:jc w:val="both"/>
            </w:pPr>
            <w:r w:rsidRPr="000D195A">
              <w:t>Thread’s ID</w:t>
            </w:r>
          </w:p>
        </w:tc>
      </w:tr>
      <w:tr w:rsidR="00A514EB" w:rsidRPr="000D195A" w:rsidTr="00A514EB">
        <w:tc>
          <w:tcPr>
            <w:tcW w:w="562" w:type="dxa"/>
          </w:tcPr>
          <w:p w:rsidR="00A514EB" w:rsidRPr="000D195A" w:rsidRDefault="00A514EB" w:rsidP="006B4A50">
            <w:pPr>
              <w:pStyle w:val="comment"/>
              <w:numPr>
                <w:ilvl w:val="0"/>
                <w:numId w:val="188"/>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ImageUrl</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Image URL link</w:t>
            </w:r>
          </w:p>
        </w:tc>
      </w:tr>
      <w:tr w:rsidR="00A514EB" w:rsidRPr="000D195A" w:rsidTr="00A514EB">
        <w:tc>
          <w:tcPr>
            <w:tcW w:w="562" w:type="dxa"/>
          </w:tcPr>
          <w:p w:rsidR="00A514EB" w:rsidRPr="000D195A" w:rsidRDefault="00A514EB" w:rsidP="006B4A50">
            <w:pPr>
              <w:pStyle w:val="comment"/>
              <w:numPr>
                <w:ilvl w:val="0"/>
                <w:numId w:val="188"/>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Status</w:t>
            </w:r>
          </w:p>
        </w:tc>
        <w:tc>
          <w:tcPr>
            <w:tcW w:w="1134" w:type="dxa"/>
          </w:tcPr>
          <w:p w:rsidR="00A514EB" w:rsidRPr="000D195A" w:rsidRDefault="00A514EB" w:rsidP="006B4A50">
            <w:pPr>
              <w:pStyle w:val="NormalIndent"/>
              <w:jc w:val="both"/>
            </w:pPr>
            <w:r w:rsidRPr="000D195A">
              <w:t>bool</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Image’s status</w:t>
            </w:r>
          </w:p>
        </w:tc>
      </w:tr>
    </w:tbl>
    <w:p w:rsidR="009467CD" w:rsidRDefault="00A514EB" w:rsidP="009467CD">
      <w:pPr>
        <w:pStyle w:val="Table4-1"/>
        <w:rPr>
          <w:ins w:id="927" w:author="Admin" w:date="2016-12-12T18:15:00Z"/>
          <w:rFonts w:ascii="Century" w:hAnsi="Century"/>
        </w:rPr>
      </w:pPr>
      <w:r w:rsidRPr="000D195A">
        <w:rPr>
          <w:rFonts w:ascii="Century" w:hAnsi="Century"/>
        </w:rPr>
        <w:t>ThreadAlbumImage table</w:t>
      </w:r>
    </w:p>
    <w:p w:rsidR="009467CD" w:rsidRDefault="009467CD">
      <w:pPr>
        <w:rPr>
          <w:ins w:id="928" w:author="Admin" w:date="2016-12-12T18:15:00Z"/>
          <w:rFonts w:ascii="Century" w:hAnsi="Century"/>
          <w:b/>
        </w:rPr>
      </w:pPr>
      <w:ins w:id="929" w:author="Admin" w:date="2016-12-12T18:15:00Z">
        <w:r>
          <w:rPr>
            <w:rFonts w:ascii="Century" w:hAnsi="Century"/>
          </w:rPr>
          <w:br w:type="page"/>
        </w:r>
      </w:ins>
    </w:p>
    <w:p w:rsidR="00A514EB" w:rsidRPr="009467CD" w:rsidRDefault="00A514EB" w:rsidP="009467CD">
      <w:pPr>
        <w:pStyle w:val="Table4-1"/>
        <w:numPr>
          <w:ilvl w:val="0"/>
          <w:numId w:val="0"/>
        </w:numPr>
        <w:ind w:left="720"/>
        <w:jc w:val="left"/>
        <w:rPr>
          <w:rFonts w:ascii="Century" w:hAnsi="Century"/>
          <w:sz w:val="6"/>
          <w:rPrChange w:id="930" w:author="Admin" w:date="2016-12-12T18:15:00Z">
            <w:rPr>
              <w:rFonts w:ascii="Century" w:hAnsi="Century"/>
            </w:rPr>
          </w:rPrChange>
        </w:rPr>
        <w:pPrChange w:id="931" w:author="Admin" w:date="2016-12-12T18:15:00Z">
          <w:pPr>
            <w:pStyle w:val="Table4-1"/>
            <w:jc w:val="both"/>
          </w:pPr>
        </w:pPrChange>
      </w:pPr>
    </w:p>
    <w:p w:rsidR="00A514EB" w:rsidRPr="000D195A" w:rsidRDefault="00A514EB" w:rsidP="006B4A50">
      <w:pPr>
        <w:pStyle w:val="Heading5"/>
        <w:jc w:val="both"/>
        <w:rPr>
          <w:rFonts w:ascii="Century" w:hAnsi="Century"/>
        </w:rPr>
      </w:pPr>
      <w:bookmarkStart w:id="932" w:name="_Toc468828855"/>
      <w:r w:rsidRPr="000D195A">
        <w:rPr>
          <w:rFonts w:ascii="Century" w:hAnsi="Century"/>
        </w:rPr>
        <w:t>Connection table</w:t>
      </w:r>
      <w:bookmarkEnd w:id="93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rsidTr="00A514EB">
        <w:tc>
          <w:tcPr>
            <w:tcW w:w="562" w:type="dxa"/>
            <w:shd w:val="clear" w:color="auto" w:fill="92D050"/>
          </w:tcPr>
          <w:p w:rsidR="00A514EB" w:rsidRPr="000D195A" w:rsidRDefault="00A514EB" w:rsidP="006B4A50">
            <w:pPr>
              <w:pStyle w:val="NormalIndent"/>
              <w:jc w:val="both"/>
            </w:pPr>
            <w:r w:rsidRPr="000D195A">
              <w:t>No</w:t>
            </w:r>
          </w:p>
        </w:tc>
        <w:tc>
          <w:tcPr>
            <w:tcW w:w="1985" w:type="dxa"/>
            <w:shd w:val="clear" w:color="auto" w:fill="92D050"/>
          </w:tcPr>
          <w:p w:rsidR="00A514EB" w:rsidRPr="000D195A" w:rsidRDefault="00A514EB" w:rsidP="006B4A50">
            <w:pPr>
              <w:pStyle w:val="NormalIndent"/>
              <w:jc w:val="both"/>
            </w:pPr>
            <w:r w:rsidRPr="000D195A">
              <w:t>Field Name</w:t>
            </w:r>
          </w:p>
        </w:tc>
        <w:tc>
          <w:tcPr>
            <w:tcW w:w="1134" w:type="dxa"/>
            <w:shd w:val="clear" w:color="auto" w:fill="92D050"/>
          </w:tcPr>
          <w:p w:rsidR="00A514EB" w:rsidRPr="000D195A" w:rsidRDefault="00A514EB" w:rsidP="006B4A50">
            <w:pPr>
              <w:pStyle w:val="NormalIndent"/>
              <w:jc w:val="both"/>
            </w:pPr>
            <w:r w:rsidRPr="000D195A">
              <w:t>Type</w:t>
            </w:r>
          </w:p>
        </w:tc>
        <w:tc>
          <w:tcPr>
            <w:tcW w:w="850" w:type="dxa"/>
            <w:shd w:val="clear" w:color="auto" w:fill="92D050"/>
          </w:tcPr>
          <w:p w:rsidR="00A514EB" w:rsidRPr="000D195A" w:rsidRDefault="00A514EB" w:rsidP="006B4A50">
            <w:pPr>
              <w:pStyle w:val="NormalIndent"/>
              <w:jc w:val="both"/>
            </w:pPr>
            <w:r w:rsidRPr="000D195A">
              <w:t>Allow Null</w:t>
            </w:r>
          </w:p>
        </w:tc>
        <w:tc>
          <w:tcPr>
            <w:tcW w:w="4104" w:type="dxa"/>
            <w:shd w:val="clear" w:color="auto" w:fill="92D050"/>
          </w:tcPr>
          <w:p w:rsidR="00A514EB" w:rsidRPr="000D195A" w:rsidRDefault="00A514EB" w:rsidP="006B4A50">
            <w:pPr>
              <w:pStyle w:val="NormalIndent"/>
              <w:jc w:val="both"/>
            </w:pPr>
            <w:r w:rsidRPr="000D195A">
              <w:t>Description</w:t>
            </w:r>
          </w:p>
        </w:tc>
      </w:tr>
      <w:tr w:rsidR="00A514EB" w:rsidRPr="000D195A" w:rsidTr="00A514EB">
        <w:tc>
          <w:tcPr>
            <w:tcW w:w="562" w:type="dxa"/>
          </w:tcPr>
          <w:p w:rsidR="00A514EB" w:rsidRPr="000D195A" w:rsidRDefault="00A514EB" w:rsidP="006B4A50">
            <w:pPr>
              <w:pStyle w:val="comment"/>
              <w:numPr>
                <w:ilvl w:val="0"/>
                <w:numId w:val="189"/>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ConnectionId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r w:rsidRPr="000D195A">
              <w:t>No</w:t>
            </w:r>
          </w:p>
        </w:tc>
        <w:tc>
          <w:tcPr>
            <w:tcW w:w="4104" w:type="dxa"/>
          </w:tcPr>
          <w:p w:rsidR="00A514EB" w:rsidRPr="000D195A" w:rsidRDefault="00A514EB" w:rsidP="006B4A50">
            <w:pPr>
              <w:pStyle w:val="NormalIndent"/>
              <w:jc w:val="both"/>
            </w:pPr>
            <w:r w:rsidRPr="000D195A">
              <w:t>Connection’s Id</w:t>
            </w:r>
          </w:p>
        </w:tc>
      </w:tr>
      <w:tr w:rsidR="00A514EB" w:rsidRPr="000D195A" w:rsidTr="00A514EB">
        <w:tc>
          <w:tcPr>
            <w:tcW w:w="562" w:type="dxa"/>
          </w:tcPr>
          <w:p w:rsidR="00A514EB" w:rsidRPr="000D195A" w:rsidRDefault="00A514EB" w:rsidP="006B4A50">
            <w:pPr>
              <w:pStyle w:val="comment"/>
              <w:numPr>
                <w:ilvl w:val="0"/>
                <w:numId w:val="189"/>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UserId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r w:rsidRPr="000D195A">
              <w:t>No</w:t>
            </w:r>
          </w:p>
        </w:tc>
        <w:tc>
          <w:tcPr>
            <w:tcW w:w="4104" w:type="dxa"/>
          </w:tcPr>
          <w:p w:rsidR="00A514EB" w:rsidRPr="000D195A" w:rsidRDefault="00A514EB" w:rsidP="006B4A50">
            <w:pPr>
              <w:pStyle w:val="NormalIndent"/>
              <w:jc w:val="both"/>
            </w:pPr>
            <w:r w:rsidRPr="000D195A">
              <w:t>User’s ID</w:t>
            </w:r>
          </w:p>
        </w:tc>
      </w:tr>
      <w:tr w:rsidR="00A514EB" w:rsidRPr="000D195A" w:rsidTr="00A514EB">
        <w:tc>
          <w:tcPr>
            <w:tcW w:w="562" w:type="dxa"/>
          </w:tcPr>
          <w:p w:rsidR="00A514EB" w:rsidRPr="000D195A" w:rsidRDefault="00A514EB" w:rsidP="006B4A50">
            <w:pPr>
              <w:pStyle w:val="comment"/>
              <w:numPr>
                <w:ilvl w:val="0"/>
                <w:numId w:val="189"/>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ConnectionString</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Connection string of each user when connect to WS system</w:t>
            </w:r>
          </w:p>
        </w:tc>
      </w:tr>
    </w:tbl>
    <w:p w:rsidR="00A514EB" w:rsidRPr="000D195A" w:rsidRDefault="00A514EB" w:rsidP="009467CD">
      <w:pPr>
        <w:pStyle w:val="Table4-1"/>
        <w:rPr>
          <w:rFonts w:ascii="Century" w:hAnsi="Century"/>
        </w:rPr>
        <w:pPrChange w:id="933" w:author="Admin" w:date="2016-12-12T18:15:00Z">
          <w:pPr>
            <w:pStyle w:val="Table4-1"/>
            <w:jc w:val="both"/>
          </w:pPr>
        </w:pPrChange>
      </w:pPr>
      <w:r w:rsidRPr="000D195A">
        <w:rPr>
          <w:rFonts w:ascii="Century" w:hAnsi="Century"/>
        </w:rPr>
        <w:t>Connection table</w:t>
      </w:r>
    </w:p>
    <w:p w:rsidR="00A514EB" w:rsidRPr="000D195A" w:rsidRDefault="00A514EB" w:rsidP="006B4A50">
      <w:pPr>
        <w:pStyle w:val="Heading5"/>
        <w:jc w:val="both"/>
        <w:rPr>
          <w:rFonts w:ascii="Century" w:hAnsi="Century"/>
        </w:rPr>
      </w:pPr>
      <w:bookmarkStart w:id="934" w:name="_Toc468828856"/>
      <w:r w:rsidRPr="000D195A">
        <w:rPr>
          <w:rFonts w:ascii="Century" w:hAnsi="Century"/>
        </w:rPr>
        <w:t>Conversation table</w:t>
      </w:r>
      <w:bookmarkEnd w:id="934"/>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rsidTr="00A514EB">
        <w:tc>
          <w:tcPr>
            <w:tcW w:w="562" w:type="dxa"/>
            <w:shd w:val="clear" w:color="auto" w:fill="92D050"/>
          </w:tcPr>
          <w:p w:rsidR="00A514EB" w:rsidRPr="000D195A" w:rsidRDefault="00A514EB" w:rsidP="006B4A50">
            <w:pPr>
              <w:pStyle w:val="NormalIndent"/>
              <w:jc w:val="both"/>
            </w:pPr>
            <w:r w:rsidRPr="000D195A">
              <w:t>No</w:t>
            </w:r>
          </w:p>
        </w:tc>
        <w:tc>
          <w:tcPr>
            <w:tcW w:w="1985" w:type="dxa"/>
            <w:shd w:val="clear" w:color="auto" w:fill="92D050"/>
          </w:tcPr>
          <w:p w:rsidR="00A514EB" w:rsidRPr="000D195A" w:rsidRDefault="00A514EB" w:rsidP="006B4A50">
            <w:pPr>
              <w:pStyle w:val="NormalIndent"/>
              <w:jc w:val="both"/>
            </w:pPr>
            <w:r w:rsidRPr="000D195A">
              <w:t>Field Name</w:t>
            </w:r>
          </w:p>
        </w:tc>
        <w:tc>
          <w:tcPr>
            <w:tcW w:w="1134" w:type="dxa"/>
            <w:shd w:val="clear" w:color="auto" w:fill="92D050"/>
          </w:tcPr>
          <w:p w:rsidR="00A514EB" w:rsidRPr="000D195A" w:rsidRDefault="00A514EB" w:rsidP="006B4A50">
            <w:pPr>
              <w:pStyle w:val="NormalIndent"/>
              <w:jc w:val="both"/>
            </w:pPr>
            <w:r w:rsidRPr="000D195A">
              <w:t>Type</w:t>
            </w:r>
          </w:p>
        </w:tc>
        <w:tc>
          <w:tcPr>
            <w:tcW w:w="850" w:type="dxa"/>
            <w:shd w:val="clear" w:color="auto" w:fill="92D050"/>
          </w:tcPr>
          <w:p w:rsidR="00A514EB" w:rsidRPr="000D195A" w:rsidRDefault="00A514EB" w:rsidP="006B4A50">
            <w:pPr>
              <w:pStyle w:val="NormalIndent"/>
              <w:jc w:val="both"/>
            </w:pPr>
            <w:r w:rsidRPr="000D195A">
              <w:t>Allow Null</w:t>
            </w:r>
          </w:p>
        </w:tc>
        <w:tc>
          <w:tcPr>
            <w:tcW w:w="4104" w:type="dxa"/>
            <w:shd w:val="clear" w:color="auto" w:fill="92D050"/>
          </w:tcPr>
          <w:p w:rsidR="00A514EB" w:rsidRPr="000D195A" w:rsidRDefault="00A514EB" w:rsidP="006B4A50">
            <w:pPr>
              <w:pStyle w:val="NormalIndent"/>
              <w:jc w:val="both"/>
            </w:pPr>
            <w:r w:rsidRPr="000D195A">
              <w:t>Description</w:t>
            </w:r>
          </w:p>
        </w:tc>
      </w:tr>
      <w:tr w:rsidR="00A514EB" w:rsidRPr="000D195A" w:rsidTr="00A514EB">
        <w:tc>
          <w:tcPr>
            <w:tcW w:w="562" w:type="dxa"/>
          </w:tcPr>
          <w:p w:rsidR="00A514EB" w:rsidRPr="000D195A" w:rsidRDefault="00A514EB" w:rsidP="006B4A50">
            <w:pPr>
              <w:pStyle w:val="comment"/>
              <w:numPr>
                <w:ilvl w:val="0"/>
                <w:numId w:val="190"/>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ConversationID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Conversation’s ID</w:t>
            </w:r>
          </w:p>
        </w:tc>
      </w:tr>
      <w:tr w:rsidR="00A514EB" w:rsidRPr="000D195A" w:rsidTr="00A514EB">
        <w:tc>
          <w:tcPr>
            <w:tcW w:w="562" w:type="dxa"/>
          </w:tcPr>
          <w:p w:rsidR="00A514EB" w:rsidRPr="000D195A" w:rsidRDefault="00A514EB" w:rsidP="006B4A50">
            <w:pPr>
              <w:pStyle w:val="comment"/>
              <w:numPr>
                <w:ilvl w:val="0"/>
                <w:numId w:val="190"/>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CreatorID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Conversation’s creator id</w:t>
            </w:r>
          </w:p>
        </w:tc>
      </w:tr>
      <w:tr w:rsidR="00A514EB" w:rsidRPr="000D195A" w:rsidTr="00A514EB">
        <w:tc>
          <w:tcPr>
            <w:tcW w:w="562" w:type="dxa"/>
          </w:tcPr>
          <w:p w:rsidR="00A514EB" w:rsidRPr="000D195A" w:rsidRDefault="00A514EB" w:rsidP="006B4A50">
            <w:pPr>
              <w:pStyle w:val="comment"/>
              <w:numPr>
                <w:ilvl w:val="0"/>
                <w:numId w:val="190"/>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 xml:space="preserve">ReceiverID </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Conversation’s receiver</w:t>
            </w:r>
          </w:p>
        </w:tc>
      </w:tr>
      <w:tr w:rsidR="00A514EB" w:rsidRPr="000D195A" w:rsidTr="00A514EB">
        <w:tc>
          <w:tcPr>
            <w:tcW w:w="562" w:type="dxa"/>
          </w:tcPr>
          <w:p w:rsidR="00A514EB" w:rsidRPr="000D195A" w:rsidRDefault="00A514EB" w:rsidP="006B4A50">
            <w:pPr>
              <w:pStyle w:val="comment"/>
              <w:numPr>
                <w:ilvl w:val="0"/>
                <w:numId w:val="190"/>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Title</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Conversation’s title</w:t>
            </w:r>
          </w:p>
        </w:tc>
      </w:tr>
      <w:tr w:rsidR="00A514EB" w:rsidRPr="000D195A" w:rsidTr="00A514EB">
        <w:tc>
          <w:tcPr>
            <w:tcW w:w="562" w:type="dxa"/>
          </w:tcPr>
          <w:p w:rsidR="00A514EB" w:rsidRPr="000D195A" w:rsidRDefault="00A514EB" w:rsidP="006B4A50">
            <w:pPr>
              <w:pStyle w:val="comment"/>
              <w:numPr>
                <w:ilvl w:val="0"/>
                <w:numId w:val="190"/>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CreatedDate</w:t>
            </w:r>
          </w:p>
        </w:tc>
        <w:tc>
          <w:tcPr>
            <w:tcW w:w="1134" w:type="dxa"/>
          </w:tcPr>
          <w:p w:rsidR="00A514EB" w:rsidRPr="000D195A" w:rsidRDefault="00A514EB" w:rsidP="006B4A50">
            <w:pPr>
              <w:pStyle w:val="NormalIndent"/>
              <w:jc w:val="both"/>
            </w:pPr>
            <w:r w:rsidRPr="000D195A">
              <w:t>Datetime</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Conversation’s created date</w:t>
            </w:r>
          </w:p>
        </w:tc>
      </w:tr>
      <w:tr w:rsidR="00A514EB" w:rsidRPr="000D195A" w:rsidTr="00A514EB">
        <w:tc>
          <w:tcPr>
            <w:tcW w:w="562" w:type="dxa"/>
          </w:tcPr>
          <w:p w:rsidR="00A514EB" w:rsidRPr="000D195A" w:rsidRDefault="00A514EB" w:rsidP="006B4A50">
            <w:pPr>
              <w:pStyle w:val="comment"/>
              <w:numPr>
                <w:ilvl w:val="0"/>
                <w:numId w:val="190"/>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UpdatedDate</w:t>
            </w:r>
          </w:p>
        </w:tc>
        <w:tc>
          <w:tcPr>
            <w:tcW w:w="1134" w:type="dxa"/>
          </w:tcPr>
          <w:p w:rsidR="00A514EB" w:rsidRPr="000D195A" w:rsidRDefault="00A514EB" w:rsidP="006B4A50">
            <w:pPr>
              <w:pStyle w:val="NormalIndent"/>
              <w:jc w:val="both"/>
            </w:pPr>
            <w:r w:rsidRPr="000D195A">
              <w:t>Datetime</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Conversation’s update date</w:t>
            </w:r>
          </w:p>
        </w:tc>
      </w:tr>
      <w:tr w:rsidR="00A514EB" w:rsidRPr="000D195A" w:rsidTr="00A514EB">
        <w:tc>
          <w:tcPr>
            <w:tcW w:w="562" w:type="dxa"/>
          </w:tcPr>
          <w:p w:rsidR="00A514EB" w:rsidRPr="000D195A" w:rsidRDefault="00A514EB" w:rsidP="006B4A50">
            <w:pPr>
              <w:pStyle w:val="comment"/>
              <w:numPr>
                <w:ilvl w:val="0"/>
                <w:numId w:val="190"/>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isHidden</w:t>
            </w:r>
          </w:p>
        </w:tc>
        <w:tc>
          <w:tcPr>
            <w:tcW w:w="1134" w:type="dxa"/>
          </w:tcPr>
          <w:p w:rsidR="00A514EB" w:rsidRPr="000D195A" w:rsidRDefault="00A514EB" w:rsidP="006B4A50">
            <w:pPr>
              <w:pStyle w:val="NormalIndent"/>
              <w:jc w:val="both"/>
            </w:pPr>
            <w:r w:rsidRPr="000D195A">
              <w:t>bool</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Conversation’s showing status</w:t>
            </w:r>
          </w:p>
        </w:tc>
      </w:tr>
      <w:tr w:rsidR="00A514EB" w:rsidRPr="000D195A" w:rsidTr="00A514EB">
        <w:tc>
          <w:tcPr>
            <w:tcW w:w="562" w:type="dxa"/>
          </w:tcPr>
          <w:p w:rsidR="00A514EB" w:rsidRPr="000D195A" w:rsidRDefault="00A514EB" w:rsidP="006B4A50">
            <w:pPr>
              <w:pStyle w:val="comment"/>
              <w:numPr>
                <w:ilvl w:val="0"/>
                <w:numId w:val="190"/>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isRead</w:t>
            </w:r>
          </w:p>
        </w:tc>
        <w:tc>
          <w:tcPr>
            <w:tcW w:w="1134" w:type="dxa"/>
          </w:tcPr>
          <w:p w:rsidR="00A514EB" w:rsidRPr="000D195A" w:rsidRDefault="00A514EB" w:rsidP="006B4A50">
            <w:pPr>
              <w:pStyle w:val="NormalIndent"/>
              <w:jc w:val="both"/>
            </w:pPr>
            <w:r w:rsidRPr="000D195A">
              <w:t>bool</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Conversation’s reading status</w:t>
            </w:r>
          </w:p>
        </w:tc>
      </w:tr>
      <w:tr w:rsidR="00A514EB" w:rsidRPr="000D195A" w:rsidTr="00A514EB">
        <w:tc>
          <w:tcPr>
            <w:tcW w:w="562" w:type="dxa"/>
          </w:tcPr>
          <w:p w:rsidR="00A514EB" w:rsidRPr="000D195A" w:rsidRDefault="00A514EB" w:rsidP="006B4A50">
            <w:pPr>
              <w:pStyle w:val="comment"/>
              <w:numPr>
                <w:ilvl w:val="0"/>
                <w:numId w:val="190"/>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Status</w:t>
            </w:r>
          </w:p>
        </w:tc>
        <w:tc>
          <w:tcPr>
            <w:tcW w:w="1134" w:type="dxa"/>
          </w:tcPr>
          <w:p w:rsidR="00A514EB" w:rsidRPr="000D195A" w:rsidRDefault="00A514EB" w:rsidP="006B4A50">
            <w:pPr>
              <w:pStyle w:val="NormalIndent"/>
              <w:jc w:val="both"/>
            </w:pPr>
            <w:r w:rsidRPr="000D195A">
              <w:t>bool</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Conversation’s status</w:t>
            </w:r>
          </w:p>
        </w:tc>
      </w:tr>
    </w:tbl>
    <w:p w:rsidR="00A514EB" w:rsidRDefault="00A514EB" w:rsidP="009467CD">
      <w:pPr>
        <w:pStyle w:val="Table4-1"/>
        <w:rPr>
          <w:rFonts w:ascii="Century" w:hAnsi="Century"/>
        </w:rPr>
        <w:pPrChange w:id="935" w:author="Admin" w:date="2016-12-12T18:15:00Z">
          <w:pPr>
            <w:pStyle w:val="Table4-1"/>
            <w:jc w:val="both"/>
          </w:pPr>
        </w:pPrChange>
      </w:pPr>
      <w:r w:rsidRPr="000D195A">
        <w:rPr>
          <w:rFonts w:ascii="Century" w:hAnsi="Century"/>
        </w:rPr>
        <w:t>Conversation table</w:t>
      </w:r>
    </w:p>
    <w:p w:rsidR="00DA3C12" w:rsidRPr="009467CD" w:rsidRDefault="00DA3C12" w:rsidP="006B4A50">
      <w:pPr>
        <w:pStyle w:val="Table4-1"/>
        <w:numPr>
          <w:ilvl w:val="0"/>
          <w:numId w:val="0"/>
        </w:numPr>
        <w:ind w:left="720" w:hanging="360"/>
        <w:jc w:val="both"/>
        <w:rPr>
          <w:rFonts w:ascii="Century" w:hAnsi="Century"/>
          <w:sz w:val="2"/>
          <w:rPrChange w:id="936" w:author="Admin" w:date="2016-12-12T18:15:00Z">
            <w:rPr>
              <w:rFonts w:ascii="Century" w:hAnsi="Century"/>
            </w:rPr>
          </w:rPrChange>
        </w:rPr>
      </w:pPr>
    </w:p>
    <w:p w:rsidR="00A514EB" w:rsidRPr="000D195A" w:rsidRDefault="00A514EB" w:rsidP="006B4A50">
      <w:pPr>
        <w:pStyle w:val="Heading5"/>
        <w:jc w:val="both"/>
        <w:rPr>
          <w:rFonts w:ascii="Century" w:hAnsi="Century"/>
        </w:rPr>
      </w:pPr>
      <w:bookmarkStart w:id="937" w:name="_Toc468828857"/>
      <w:r w:rsidRPr="000D195A">
        <w:rPr>
          <w:rFonts w:ascii="Century" w:hAnsi="Century"/>
        </w:rPr>
        <w:t>Message table</w:t>
      </w:r>
      <w:bookmarkEnd w:id="937"/>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rsidTr="00A514EB">
        <w:tc>
          <w:tcPr>
            <w:tcW w:w="562" w:type="dxa"/>
            <w:shd w:val="clear" w:color="auto" w:fill="92D050"/>
          </w:tcPr>
          <w:p w:rsidR="00A514EB" w:rsidRPr="000D195A" w:rsidRDefault="00A514EB" w:rsidP="00844DE0">
            <w:pPr>
              <w:pStyle w:val="NormalIndent"/>
              <w:spacing w:line="240" w:lineRule="auto"/>
              <w:jc w:val="both"/>
              <w:pPrChange w:id="938" w:author="Admin" w:date="2016-12-12T18:16:00Z">
                <w:pPr>
                  <w:pStyle w:val="NormalIndent"/>
                  <w:jc w:val="both"/>
                </w:pPr>
              </w:pPrChange>
            </w:pPr>
            <w:r w:rsidRPr="000D195A">
              <w:t>No</w:t>
            </w:r>
          </w:p>
        </w:tc>
        <w:tc>
          <w:tcPr>
            <w:tcW w:w="1985" w:type="dxa"/>
            <w:shd w:val="clear" w:color="auto" w:fill="92D050"/>
          </w:tcPr>
          <w:p w:rsidR="00A514EB" w:rsidRPr="000D195A" w:rsidRDefault="00A514EB" w:rsidP="00844DE0">
            <w:pPr>
              <w:pStyle w:val="NormalIndent"/>
              <w:spacing w:line="240" w:lineRule="auto"/>
              <w:jc w:val="both"/>
              <w:pPrChange w:id="939" w:author="Admin" w:date="2016-12-12T18:16:00Z">
                <w:pPr>
                  <w:pStyle w:val="NormalIndent"/>
                  <w:jc w:val="both"/>
                </w:pPr>
              </w:pPrChange>
            </w:pPr>
            <w:r w:rsidRPr="000D195A">
              <w:t>Field Name</w:t>
            </w:r>
          </w:p>
        </w:tc>
        <w:tc>
          <w:tcPr>
            <w:tcW w:w="1134" w:type="dxa"/>
            <w:shd w:val="clear" w:color="auto" w:fill="92D050"/>
          </w:tcPr>
          <w:p w:rsidR="00A514EB" w:rsidRPr="000D195A" w:rsidRDefault="00A514EB" w:rsidP="00844DE0">
            <w:pPr>
              <w:pStyle w:val="NormalIndent"/>
              <w:spacing w:line="240" w:lineRule="auto"/>
              <w:jc w:val="both"/>
              <w:pPrChange w:id="940" w:author="Admin" w:date="2016-12-12T18:16:00Z">
                <w:pPr>
                  <w:pStyle w:val="NormalIndent"/>
                  <w:jc w:val="both"/>
                </w:pPr>
              </w:pPrChange>
            </w:pPr>
            <w:r w:rsidRPr="000D195A">
              <w:t>Type</w:t>
            </w:r>
          </w:p>
        </w:tc>
        <w:tc>
          <w:tcPr>
            <w:tcW w:w="850" w:type="dxa"/>
            <w:shd w:val="clear" w:color="auto" w:fill="92D050"/>
          </w:tcPr>
          <w:p w:rsidR="00A514EB" w:rsidRPr="000D195A" w:rsidRDefault="00A514EB" w:rsidP="00844DE0">
            <w:pPr>
              <w:pStyle w:val="NormalIndent"/>
              <w:spacing w:line="240" w:lineRule="auto"/>
              <w:jc w:val="both"/>
              <w:pPrChange w:id="941" w:author="Admin" w:date="2016-12-12T18:16:00Z">
                <w:pPr>
                  <w:pStyle w:val="NormalIndent"/>
                  <w:jc w:val="both"/>
                </w:pPr>
              </w:pPrChange>
            </w:pPr>
            <w:r w:rsidRPr="000D195A">
              <w:t>Allow Null</w:t>
            </w:r>
          </w:p>
        </w:tc>
        <w:tc>
          <w:tcPr>
            <w:tcW w:w="4104" w:type="dxa"/>
            <w:shd w:val="clear" w:color="auto" w:fill="92D050"/>
          </w:tcPr>
          <w:p w:rsidR="00A514EB" w:rsidRPr="000D195A" w:rsidRDefault="00A514EB" w:rsidP="00844DE0">
            <w:pPr>
              <w:pStyle w:val="NormalIndent"/>
              <w:spacing w:line="240" w:lineRule="auto"/>
              <w:jc w:val="both"/>
              <w:pPrChange w:id="942" w:author="Admin" w:date="2016-12-12T18:16:00Z">
                <w:pPr>
                  <w:pStyle w:val="NormalIndent"/>
                  <w:jc w:val="both"/>
                </w:pPr>
              </w:pPrChange>
            </w:pPr>
            <w:r w:rsidRPr="000D195A">
              <w:t>Description</w:t>
            </w:r>
          </w:p>
        </w:tc>
      </w:tr>
      <w:tr w:rsidR="00A514EB" w:rsidRPr="000D195A" w:rsidTr="00A514EB">
        <w:tc>
          <w:tcPr>
            <w:tcW w:w="562" w:type="dxa"/>
          </w:tcPr>
          <w:p w:rsidR="00A514EB" w:rsidRPr="000D195A" w:rsidRDefault="00A514EB" w:rsidP="00844DE0">
            <w:pPr>
              <w:pStyle w:val="comment"/>
              <w:numPr>
                <w:ilvl w:val="0"/>
                <w:numId w:val="191"/>
              </w:numPr>
              <w:spacing w:line="312" w:lineRule="auto"/>
              <w:jc w:val="both"/>
              <w:rPr>
                <w:rFonts w:ascii="Century" w:hAnsi="Century" w:cs="Times New Roman"/>
                <w:i w:val="0"/>
                <w:color w:val="000000" w:themeColor="text1"/>
                <w:sz w:val="22"/>
                <w:szCs w:val="22"/>
              </w:rPr>
              <w:pPrChange w:id="943" w:author="Admin" w:date="2016-12-12T18:16:00Z">
                <w:pPr>
                  <w:pStyle w:val="comment"/>
                  <w:numPr>
                    <w:numId w:val="191"/>
                  </w:numPr>
                  <w:ind w:left="360" w:hanging="360"/>
                  <w:jc w:val="both"/>
                </w:pPr>
              </w:pPrChange>
            </w:pPr>
          </w:p>
        </w:tc>
        <w:tc>
          <w:tcPr>
            <w:tcW w:w="1985" w:type="dxa"/>
          </w:tcPr>
          <w:p w:rsidR="00A514EB" w:rsidRPr="000D195A" w:rsidRDefault="00A514EB" w:rsidP="00844DE0">
            <w:pPr>
              <w:pStyle w:val="NormalIndent"/>
              <w:spacing w:line="312" w:lineRule="auto"/>
              <w:jc w:val="both"/>
              <w:pPrChange w:id="944" w:author="Admin" w:date="2016-12-12T18:16:00Z">
                <w:pPr>
                  <w:pStyle w:val="NormalIndent"/>
                  <w:jc w:val="both"/>
                </w:pPr>
              </w:pPrChange>
            </w:pPr>
            <w:r w:rsidRPr="000D195A">
              <w:t>MessageID</w:t>
            </w:r>
          </w:p>
        </w:tc>
        <w:tc>
          <w:tcPr>
            <w:tcW w:w="1134" w:type="dxa"/>
          </w:tcPr>
          <w:p w:rsidR="00A514EB" w:rsidRPr="000D195A" w:rsidRDefault="00A514EB" w:rsidP="00844DE0">
            <w:pPr>
              <w:pStyle w:val="NormalIndent"/>
              <w:spacing w:line="312" w:lineRule="auto"/>
              <w:jc w:val="both"/>
              <w:pPrChange w:id="945" w:author="Admin" w:date="2016-12-12T18:16:00Z">
                <w:pPr>
                  <w:pStyle w:val="NormalIndent"/>
                  <w:jc w:val="both"/>
                </w:pPr>
              </w:pPrChange>
            </w:pPr>
            <w:r w:rsidRPr="000D195A">
              <w:t>int</w:t>
            </w:r>
          </w:p>
        </w:tc>
        <w:tc>
          <w:tcPr>
            <w:tcW w:w="850" w:type="dxa"/>
          </w:tcPr>
          <w:p w:rsidR="00A514EB" w:rsidRPr="000D195A" w:rsidRDefault="00A514EB" w:rsidP="00844DE0">
            <w:pPr>
              <w:pStyle w:val="NormalIndent"/>
              <w:spacing w:line="312" w:lineRule="auto"/>
              <w:jc w:val="both"/>
              <w:pPrChange w:id="946" w:author="Admin" w:date="2016-12-12T18:16:00Z">
                <w:pPr>
                  <w:pStyle w:val="NormalIndent"/>
                  <w:jc w:val="both"/>
                </w:pPr>
              </w:pPrChange>
            </w:pPr>
          </w:p>
        </w:tc>
        <w:tc>
          <w:tcPr>
            <w:tcW w:w="4104" w:type="dxa"/>
          </w:tcPr>
          <w:p w:rsidR="00A514EB" w:rsidRPr="000D195A" w:rsidRDefault="00A514EB" w:rsidP="00844DE0">
            <w:pPr>
              <w:pStyle w:val="NormalIndent"/>
              <w:spacing w:line="312" w:lineRule="auto"/>
              <w:jc w:val="both"/>
              <w:pPrChange w:id="947" w:author="Admin" w:date="2016-12-12T18:16:00Z">
                <w:pPr>
                  <w:pStyle w:val="NormalIndent"/>
                  <w:jc w:val="both"/>
                </w:pPr>
              </w:pPrChange>
            </w:pPr>
            <w:r w:rsidRPr="000D195A">
              <w:t>Message’s ID</w:t>
            </w:r>
          </w:p>
        </w:tc>
      </w:tr>
      <w:tr w:rsidR="00A514EB" w:rsidRPr="000D195A" w:rsidTr="00A514EB">
        <w:tc>
          <w:tcPr>
            <w:tcW w:w="562" w:type="dxa"/>
          </w:tcPr>
          <w:p w:rsidR="00A514EB" w:rsidRPr="000D195A" w:rsidRDefault="00A514EB" w:rsidP="00844DE0">
            <w:pPr>
              <w:pStyle w:val="comment"/>
              <w:numPr>
                <w:ilvl w:val="0"/>
                <w:numId w:val="191"/>
              </w:numPr>
              <w:spacing w:line="312" w:lineRule="auto"/>
              <w:jc w:val="both"/>
              <w:rPr>
                <w:rFonts w:ascii="Century" w:hAnsi="Century" w:cs="Times New Roman"/>
                <w:i w:val="0"/>
                <w:color w:val="000000" w:themeColor="text1"/>
                <w:sz w:val="22"/>
                <w:szCs w:val="22"/>
              </w:rPr>
              <w:pPrChange w:id="948" w:author="Admin" w:date="2016-12-12T18:16:00Z">
                <w:pPr>
                  <w:pStyle w:val="comment"/>
                  <w:numPr>
                    <w:numId w:val="191"/>
                  </w:numPr>
                  <w:ind w:left="360" w:hanging="360"/>
                  <w:jc w:val="both"/>
                </w:pPr>
              </w:pPrChange>
            </w:pPr>
          </w:p>
        </w:tc>
        <w:tc>
          <w:tcPr>
            <w:tcW w:w="1985" w:type="dxa"/>
          </w:tcPr>
          <w:p w:rsidR="00A514EB" w:rsidRPr="000D195A" w:rsidRDefault="00A514EB" w:rsidP="00844DE0">
            <w:pPr>
              <w:pStyle w:val="NormalIndent"/>
              <w:spacing w:line="312" w:lineRule="auto"/>
              <w:jc w:val="both"/>
              <w:pPrChange w:id="949" w:author="Admin" w:date="2016-12-12T18:16:00Z">
                <w:pPr>
                  <w:pStyle w:val="NormalIndent"/>
                  <w:jc w:val="both"/>
                </w:pPr>
              </w:pPrChange>
            </w:pPr>
            <w:r w:rsidRPr="000D195A">
              <w:t>ConversationID</w:t>
            </w:r>
          </w:p>
        </w:tc>
        <w:tc>
          <w:tcPr>
            <w:tcW w:w="1134" w:type="dxa"/>
          </w:tcPr>
          <w:p w:rsidR="00A514EB" w:rsidRPr="000D195A" w:rsidRDefault="00A514EB" w:rsidP="00844DE0">
            <w:pPr>
              <w:pStyle w:val="NormalIndent"/>
              <w:spacing w:line="312" w:lineRule="auto"/>
              <w:jc w:val="both"/>
              <w:pPrChange w:id="950" w:author="Admin" w:date="2016-12-12T18:16:00Z">
                <w:pPr>
                  <w:pStyle w:val="NormalIndent"/>
                  <w:jc w:val="both"/>
                </w:pPr>
              </w:pPrChange>
            </w:pPr>
            <w:r w:rsidRPr="000D195A">
              <w:t>int</w:t>
            </w:r>
          </w:p>
        </w:tc>
        <w:tc>
          <w:tcPr>
            <w:tcW w:w="850" w:type="dxa"/>
          </w:tcPr>
          <w:p w:rsidR="00A514EB" w:rsidRPr="000D195A" w:rsidRDefault="00A514EB" w:rsidP="00844DE0">
            <w:pPr>
              <w:pStyle w:val="NormalIndent"/>
              <w:spacing w:line="312" w:lineRule="auto"/>
              <w:jc w:val="both"/>
              <w:pPrChange w:id="951" w:author="Admin" w:date="2016-12-12T18:16:00Z">
                <w:pPr>
                  <w:pStyle w:val="NormalIndent"/>
                  <w:jc w:val="both"/>
                </w:pPr>
              </w:pPrChange>
            </w:pPr>
          </w:p>
        </w:tc>
        <w:tc>
          <w:tcPr>
            <w:tcW w:w="4104" w:type="dxa"/>
          </w:tcPr>
          <w:p w:rsidR="00A514EB" w:rsidRPr="000D195A" w:rsidRDefault="00A514EB" w:rsidP="00844DE0">
            <w:pPr>
              <w:pStyle w:val="NormalIndent"/>
              <w:spacing w:line="312" w:lineRule="auto"/>
              <w:jc w:val="both"/>
              <w:pPrChange w:id="952" w:author="Admin" w:date="2016-12-12T18:16:00Z">
                <w:pPr>
                  <w:pStyle w:val="NormalIndent"/>
                  <w:jc w:val="both"/>
                </w:pPr>
              </w:pPrChange>
            </w:pPr>
            <w:r w:rsidRPr="000D195A">
              <w:t>Message’s conversation id</w:t>
            </w:r>
          </w:p>
        </w:tc>
      </w:tr>
      <w:tr w:rsidR="00A514EB" w:rsidRPr="000D195A" w:rsidTr="00A514EB">
        <w:tc>
          <w:tcPr>
            <w:tcW w:w="562" w:type="dxa"/>
          </w:tcPr>
          <w:p w:rsidR="00A514EB" w:rsidRPr="000D195A" w:rsidRDefault="00A514EB" w:rsidP="00844DE0">
            <w:pPr>
              <w:pStyle w:val="comment"/>
              <w:numPr>
                <w:ilvl w:val="0"/>
                <w:numId w:val="191"/>
              </w:numPr>
              <w:spacing w:line="312" w:lineRule="auto"/>
              <w:jc w:val="both"/>
              <w:rPr>
                <w:rFonts w:ascii="Century" w:hAnsi="Century" w:cs="Times New Roman"/>
                <w:i w:val="0"/>
                <w:color w:val="000000" w:themeColor="text1"/>
                <w:sz w:val="22"/>
                <w:szCs w:val="22"/>
              </w:rPr>
              <w:pPrChange w:id="953" w:author="Admin" w:date="2016-12-12T18:16:00Z">
                <w:pPr>
                  <w:pStyle w:val="comment"/>
                  <w:numPr>
                    <w:numId w:val="191"/>
                  </w:numPr>
                  <w:ind w:left="360" w:hanging="360"/>
                  <w:jc w:val="both"/>
                </w:pPr>
              </w:pPrChange>
            </w:pPr>
          </w:p>
        </w:tc>
        <w:tc>
          <w:tcPr>
            <w:tcW w:w="1985" w:type="dxa"/>
          </w:tcPr>
          <w:p w:rsidR="00A514EB" w:rsidRPr="000D195A" w:rsidRDefault="00A514EB" w:rsidP="00844DE0">
            <w:pPr>
              <w:pStyle w:val="NormalIndent"/>
              <w:spacing w:line="312" w:lineRule="auto"/>
              <w:jc w:val="both"/>
              <w:pPrChange w:id="954" w:author="Admin" w:date="2016-12-12T18:16:00Z">
                <w:pPr>
                  <w:pStyle w:val="NormalIndent"/>
                  <w:jc w:val="both"/>
                </w:pPr>
              </w:pPrChange>
            </w:pPr>
            <w:r w:rsidRPr="000D195A">
              <w:t xml:space="preserve">UserID </w:t>
            </w:r>
          </w:p>
        </w:tc>
        <w:tc>
          <w:tcPr>
            <w:tcW w:w="1134" w:type="dxa"/>
          </w:tcPr>
          <w:p w:rsidR="00A514EB" w:rsidRPr="000D195A" w:rsidRDefault="00A514EB" w:rsidP="00844DE0">
            <w:pPr>
              <w:pStyle w:val="NormalIndent"/>
              <w:spacing w:line="312" w:lineRule="auto"/>
              <w:jc w:val="both"/>
              <w:pPrChange w:id="955" w:author="Admin" w:date="2016-12-12T18:16:00Z">
                <w:pPr>
                  <w:pStyle w:val="NormalIndent"/>
                  <w:jc w:val="both"/>
                </w:pPr>
              </w:pPrChange>
            </w:pPr>
            <w:r w:rsidRPr="000D195A">
              <w:t>int</w:t>
            </w:r>
          </w:p>
        </w:tc>
        <w:tc>
          <w:tcPr>
            <w:tcW w:w="850" w:type="dxa"/>
          </w:tcPr>
          <w:p w:rsidR="00A514EB" w:rsidRPr="000D195A" w:rsidRDefault="00A514EB" w:rsidP="00844DE0">
            <w:pPr>
              <w:pStyle w:val="NormalIndent"/>
              <w:spacing w:line="312" w:lineRule="auto"/>
              <w:jc w:val="both"/>
              <w:pPrChange w:id="956" w:author="Admin" w:date="2016-12-12T18:16:00Z">
                <w:pPr>
                  <w:pStyle w:val="NormalIndent"/>
                  <w:jc w:val="both"/>
                </w:pPr>
              </w:pPrChange>
            </w:pPr>
          </w:p>
        </w:tc>
        <w:tc>
          <w:tcPr>
            <w:tcW w:w="4104" w:type="dxa"/>
          </w:tcPr>
          <w:p w:rsidR="00A514EB" w:rsidRPr="000D195A" w:rsidRDefault="00A514EB" w:rsidP="00844DE0">
            <w:pPr>
              <w:pStyle w:val="NormalIndent"/>
              <w:spacing w:line="312" w:lineRule="auto"/>
              <w:jc w:val="both"/>
              <w:pPrChange w:id="957" w:author="Admin" w:date="2016-12-12T18:16:00Z">
                <w:pPr>
                  <w:pStyle w:val="NormalIndent"/>
                  <w:jc w:val="both"/>
                </w:pPr>
              </w:pPrChange>
            </w:pPr>
            <w:r w:rsidRPr="000D195A">
              <w:t>Message’s user id</w:t>
            </w:r>
          </w:p>
        </w:tc>
      </w:tr>
      <w:tr w:rsidR="00A514EB" w:rsidRPr="000D195A" w:rsidTr="00A514EB">
        <w:tc>
          <w:tcPr>
            <w:tcW w:w="562" w:type="dxa"/>
          </w:tcPr>
          <w:p w:rsidR="00A514EB" w:rsidRPr="000D195A" w:rsidRDefault="00A514EB" w:rsidP="00844DE0">
            <w:pPr>
              <w:pStyle w:val="comment"/>
              <w:numPr>
                <w:ilvl w:val="0"/>
                <w:numId w:val="191"/>
              </w:numPr>
              <w:spacing w:line="312" w:lineRule="auto"/>
              <w:jc w:val="both"/>
              <w:rPr>
                <w:rFonts w:ascii="Century" w:hAnsi="Century" w:cs="Times New Roman"/>
                <w:i w:val="0"/>
                <w:color w:val="000000" w:themeColor="text1"/>
                <w:sz w:val="22"/>
                <w:szCs w:val="22"/>
              </w:rPr>
              <w:pPrChange w:id="958" w:author="Admin" w:date="2016-12-12T18:16:00Z">
                <w:pPr>
                  <w:pStyle w:val="comment"/>
                  <w:numPr>
                    <w:numId w:val="191"/>
                  </w:numPr>
                  <w:ind w:left="360" w:hanging="360"/>
                  <w:jc w:val="both"/>
                </w:pPr>
              </w:pPrChange>
            </w:pPr>
          </w:p>
        </w:tc>
        <w:tc>
          <w:tcPr>
            <w:tcW w:w="1985" w:type="dxa"/>
          </w:tcPr>
          <w:p w:rsidR="00A514EB" w:rsidRPr="000D195A" w:rsidRDefault="00A514EB" w:rsidP="00844DE0">
            <w:pPr>
              <w:pStyle w:val="NormalIndent"/>
              <w:spacing w:line="312" w:lineRule="auto"/>
              <w:jc w:val="both"/>
              <w:pPrChange w:id="959" w:author="Admin" w:date="2016-12-12T18:16:00Z">
                <w:pPr>
                  <w:pStyle w:val="NormalIndent"/>
                  <w:jc w:val="both"/>
                </w:pPr>
              </w:pPrChange>
            </w:pPr>
            <w:r w:rsidRPr="000D195A">
              <w:t>CreatedDate</w:t>
            </w:r>
          </w:p>
        </w:tc>
        <w:tc>
          <w:tcPr>
            <w:tcW w:w="1134" w:type="dxa"/>
          </w:tcPr>
          <w:p w:rsidR="00A514EB" w:rsidRPr="000D195A" w:rsidRDefault="00A514EB" w:rsidP="00844DE0">
            <w:pPr>
              <w:pStyle w:val="NormalIndent"/>
              <w:spacing w:line="312" w:lineRule="auto"/>
              <w:jc w:val="both"/>
              <w:pPrChange w:id="960" w:author="Admin" w:date="2016-12-12T18:16:00Z">
                <w:pPr>
                  <w:pStyle w:val="NormalIndent"/>
                  <w:jc w:val="both"/>
                </w:pPr>
              </w:pPrChange>
            </w:pPr>
            <w:r w:rsidRPr="000D195A">
              <w:t>Datetime</w:t>
            </w:r>
          </w:p>
        </w:tc>
        <w:tc>
          <w:tcPr>
            <w:tcW w:w="850" w:type="dxa"/>
          </w:tcPr>
          <w:p w:rsidR="00A514EB" w:rsidRPr="000D195A" w:rsidRDefault="00A514EB" w:rsidP="00844DE0">
            <w:pPr>
              <w:pStyle w:val="NormalIndent"/>
              <w:spacing w:line="312" w:lineRule="auto"/>
              <w:jc w:val="both"/>
              <w:pPrChange w:id="961" w:author="Admin" w:date="2016-12-12T18:16:00Z">
                <w:pPr>
                  <w:pStyle w:val="NormalIndent"/>
                  <w:jc w:val="both"/>
                </w:pPr>
              </w:pPrChange>
            </w:pPr>
          </w:p>
        </w:tc>
        <w:tc>
          <w:tcPr>
            <w:tcW w:w="4104" w:type="dxa"/>
          </w:tcPr>
          <w:p w:rsidR="00A514EB" w:rsidRPr="000D195A" w:rsidRDefault="00A514EB" w:rsidP="00844DE0">
            <w:pPr>
              <w:pStyle w:val="NormalIndent"/>
              <w:spacing w:line="312" w:lineRule="auto"/>
              <w:jc w:val="both"/>
              <w:pPrChange w:id="962" w:author="Admin" w:date="2016-12-12T18:16:00Z">
                <w:pPr>
                  <w:pStyle w:val="NormalIndent"/>
                  <w:jc w:val="both"/>
                </w:pPr>
              </w:pPrChange>
            </w:pPr>
            <w:r w:rsidRPr="000D195A">
              <w:t>Message’s sent time</w:t>
            </w:r>
          </w:p>
        </w:tc>
      </w:tr>
      <w:tr w:rsidR="00A514EB" w:rsidRPr="000D195A" w:rsidTr="00A514EB">
        <w:tc>
          <w:tcPr>
            <w:tcW w:w="562" w:type="dxa"/>
          </w:tcPr>
          <w:p w:rsidR="00A514EB" w:rsidRPr="000D195A" w:rsidRDefault="00A514EB" w:rsidP="00844DE0">
            <w:pPr>
              <w:pStyle w:val="comment"/>
              <w:numPr>
                <w:ilvl w:val="0"/>
                <w:numId w:val="191"/>
              </w:numPr>
              <w:spacing w:line="312" w:lineRule="auto"/>
              <w:jc w:val="both"/>
              <w:rPr>
                <w:rFonts w:ascii="Century" w:hAnsi="Century" w:cs="Times New Roman"/>
                <w:i w:val="0"/>
                <w:color w:val="000000" w:themeColor="text1"/>
                <w:sz w:val="22"/>
                <w:szCs w:val="22"/>
              </w:rPr>
              <w:pPrChange w:id="963" w:author="Admin" w:date="2016-12-12T18:16:00Z">
                <w:pPr>
                  <w:pStyle w:val="comment"/>
                  <w:numPr>
                    <w:numId w:val="191"/>
                  </w:numPr>
                  <w:ind w:left="360" w:hanging="360"/>
                  <w:jc w:val="both"/>
                </w:pPr>
              </w:pPrChange>
            </w:pPr>
          </w:p>
        </w:tc>
        <w:tc>
          <w:tcPr>
            <w:tcW w:w="1985" w:type="dxa"/>
          </w:tcPr>
          <w:p w:rsidR="00A514EB" w:rsidRPr="000D195A" w:rsidRDefault="00A514EB" w:rsidP="00844DE0">
            <w:pPr>
              <w:pStyle w:val="NormalIndent"/>
              <w:spacing w:line="312" w:lineRule="auto"/>
              <w:jc w:val="both"/>
              <w:pPrChange w:id="964" w:author="Admin" w:date="2016-12-12T18:16:00Z">
                <w:pPr>
                  <w:pStyle w:val="NormalIndent"/>
                  <w:jc w:val="both"/>
                </w:pPr>
              </w:pPrChange>
            </w:pPr>
            <w:r w:rsidRPr="000D195A">
              <w:t>Content</w:t>
            </w:r>
          </w:p>
        </w:tc>
        <w:tc>
          <w:tcPr>
            <w:tcW w:w="1134" w:type="dxa"/>
          </w:tcPr>
          <w:p w:rsidR="00A514EB" w:rsidRPr="000D195A" w:rsidRDefault="00A514EB" w:rsidP="00844DE0">
            <w:pPr>
              <w:pStyle w:val="NormalIndent"/>
              <w:spacing w:line="312" w:lineRule="auto"/>
              <w:jc w:val="both"/>
              <w:pPrChange w:id="965" w:author="Admin" w:date="2016-12-12T18:16:00Z">
                <w:pPr>
                  <w:pStyle w:val="NormalIndent"/>
                  <w:jc w:val="both"/>
                </w:pPr>
              </w:pPrChange>
            </w:pPr>
            <w:r w:rsidRPr="000D195A">
              <w:t>String</w:t>
            </w:r>
          </w:p>
        </w:tc>
        <w:tc>
          <w:tcPr>
            <w:tcW w:w="850" w:type="dxa"/>
          </w:tcPr>
          <w:p w:rsidR="00A514EB" w:rsidRPr="000D195A" w:rsidRDefault="00A514EB" w:rsidP="00844DE0">
            <w:pPr>
              <w:pStyle w:val="NormalIndent"/>
              <w:spacing w:line="312" w:lineRule="auto"/>
              <w:jc w:val="both"/>
              <w:pPrChange w:id="966" w:author="Admin" w:date="2016-12-12T18:16:00Z">
                <w:pPr>
                  <w:pStyle w:val="NormalIndent"/>
                  <w:jc w:val="both"/>
                </w:pPr>
              </w:pPrChange>
            </w:pPr>
          </w:p>
        </w:tc>
        <w:tc>
          <w:tcPr>
            <w:tcW w:w="4104" w:type="dxa"/>
          </w:tcPr>
          <w:p w:rsidR="00A514EB" w:rsidRPr="000D195A" w:rsidRDefault="00A514EB" w:rsidP="00844DE0">
            <w:pPr>
              <w:pStyle w:val="NormalIndent"/>
              <w:spacing w:line="312" w:lineRule="auto"/>
              <w:jc w:val="both"/>
              <w:pPrChange w:id="967" w:author="Admin" w:date="2016-12-12T18:16:00Z">
                <w:pPr>
                  <w:pStyle w:val="NormalIndent"/>
                  <w:jc w:val="both"/>
                </w:pPr>
              </w:pPrChange>
            </w:pPr>
            <w:r w:rsidRPr="000D195A">
              <w:t>Message’s content</w:t>
            </w:r>
          </w:p>
        </w:tc>
      </w:tr>
      <w:tr w:rsidR="00A514EB" w:rsidRPr="000D195A" w:rsidTr="00A514EB">
        <w:tc>
          <w:tcPr>
            <w:tcW w:w="562" w:type="dxa"/>
          </w:tcPr>
          <w:p w:rsidR="00A514EB" w:rsidRPr="000D195A" w:rsidRDefault="00A514EB" w:rsidP="00844DE0">
            <w:pPr>
              <w:pStyle w:val="comment"/>
              <w:numPr>
                <w:ilvl w:val="0"/>
                <w:numId w:val="191"/>
              </w:numPr>
              <w:spacing w:line="312" w:lineRule="auto"/>
              <w:jc w:val="both"/>
              <w:rPr>
                <w:rFonts w:ascii="Century" w:hAnsi="Century" w:cs="Times New Roman"/>
                <w:i w:val="0"/>
                <w:color w:val="000000" w:themeColor="text1"/>
                <w:sz w:val="22"/>
                <w:szCs w:val="22"/>
              </w:rPr>
              <w:pPrChange w:id="968" w:author="Admin" w:date="2016-12-12T18:16:00Z">
                <w:pPr>
                  <w:pStyle w:val="comment"/>
                  <w:numPr>
                    <w:numId w:val="191"/>
                  </w:numPr>
                  <w:ind w:left="360" w:hanging="360"/>
                  <w:jc w:val="both"/>
                </w:pPr>
              </w:pPrChange>
            </w:pPr>
          </w:p>
        </w:tc>
        <w:tc>
          <w:tcPr>
            <w:tcW w:w="1985" w:type="dxa"/>
          </w:tcPr>
          <w:p w:rsidR="00A514EB" w:rsidRPr="000D195A" w:rsidRDefault="00A514EB" w:rsidP="00844DE0">
            <w:pPr>
              <w:pStyle w:val="NormalIndent"/>
              <w:spacing w:line="312" w:lineRule="auto"/>
              <w:jc w:val="both"/>
              <w:pPrChange w:id="969" w:author="Admin" w:date="2016-12-12T18:16:00Z">
                <w:pPr>
                  <w:pStyle w:val="NormalIndent"/>
                  <w:jc w:val="both"/>
                </w:pPr>
              </w:pPrChange>
            </w:pPr>
            <w:r w:rsidRPr="000D195A">
              <w:t>Status</w:t>
            </w:r>
          </w:p>
        </w:tc>
        <w:tc>
          <w:tcPr>
            <w:tcW w:w="1134" w:type="dxa"/>
          </w:tcPr>
          <w:p w:rsidR="00A514EB" w:rsidRPr="000D195A" w:rsidRDefault="00A514EB" w:rsidP="00844DE0">
            <w:pPr>
              <w:pStyle w:val="NormalIndent"/>
              <w:spacing w:line="312" w:lineRule="auto"/>
              <w:jc w:val="both"/>
              <w:pPrChange w:id="970" w:author="Admin" w:date="2016-12-12T18:16:00Z">
                <w:pPr>
                  <w:pStyle w:val="NormalIndent"/>
                  <w:jc w:val="both"/>
                </w:pPr>
              </w:pPrChange>
            </w:pPr>
            <w:r w:rsidRPr="000D195A">
              <w:t>bool</w:t>
            </w:r>
          </w:p>
        </w:tc>
        <w:tc>
          <w:tcPr>
            <w:tcW w:w="850" w:type="dxa"/>
          </w:tcPr>
          <w:p w:rsidR="00A514EB" w:rsidRPr="000D195A" w:rsidRDefault="00A514EB" w:rsidP="00844DE0">
            <w:pPr>
              <w:pStyle w:val="NormalIndent"/>
              <w:spacing w:line="312" w:lineRule="auto"/>
              <w:jc w:val="both"/>
              <w:pPrChange w:id="971" w:author="Admin" w:date="2016-12-12T18:16:00Z">
                <w:pPr>
                  <w:pStyle w:val="NormalIndent"/>
                  <w:jc w:val="both"/>
                </w:pPr>
              </w:pPrChange>
            </w:pPr>
          </w:p>
        </w:tc>
        <w:tc>
          <w:tcPr>
            <w:tcW w:w="4104" w:type="dxa"/>
          </w:tcPr>
          <w:p w:rsidR="00A514EB" w:rsidRPr="000D195A" w:rsidRDefault="00A514EB" w:rsidP="00844DE0">
            <w:pPr>
              <w:pStyle w:val="NormalIndent"/>
              <w:spacing w:line="312" w:lineRule="auto"/>
              <w:jc w:val="both"/>
              <w:pPrChange w:id="972" w:author="Admin" w:date="2016-12-12T18:16:00Z">
                <w:pPr>
                  <w:pStyle w:val="NormalIndent"/>
                  <w:jc w:val="both"/>
                </w:pPr>
              </w:pPrChange>
            </w:pPr>
            <w:r w:rsidRPr="000D195A">
              <w:t>Message’s status</w:t>
            </w:r>
          </w:p>
        </w:tc>
      </w:tr>
    </w:tbl>
    <w:p w:rsidR="00A514EB" w:rsidRPr="000D195A" w:rsidRDefault="00A514EB" w:rsidP="00844DE0">
      <w:pPr>
        <w:pStyle w:val="Table4-1"/>
        <w:rPr>
          <w:rFonts w:ascii="Century" w:hAnsi="Century"/>
        </w:rPr>
        <w:pPrChange w:id="973" w:author="Admin" w:date="2016-12-12T18:16:00Z">
          <w:pPr>
            <w:pStyle w:val="Table4-1"/>
            <w:jc w:val="both"/>
          </w:pPr>
        </w:pPrChange>
      </w:pPr>
      <w:r w:rsidRPr="000D195A">
        <w:rPr>
          <w:rFonts w:ascii="Century" w:hAnsi="Century"/>
        </w:rPr>
        <w:t>Message table</w:t>
      </w:r>
    </w:p>
    <w:p w:rsidR="00A514EB" w:rsidRPr="000D195A" w:rsidRDefault="00A514EB" w:rsidP="006B4A50">
      <w:pPr>
        <w:jc w:val="both"/>
        <w:rPr>
          <w:rFonts w:ascii="Century" w:hAnsi="Century"/>
        </w:rPr>
      </w:pPr>
    </w:p>
    <w:p w:rsidR="00A514EB" w:rsidRPr="000D195A" w:rsidRDefault="00A514EB" w:rsidP="006B4A50">
      <w:pPr>
        <w:pStyle w:val="Heading5"/>
        <w:jc w:val="both"/>
        <w:rPr>
          <w:rFonts w:ascii="Century" w:hAnsi="Century"/>
        </w:rPr>
      </w:pPr>
      <w:bookmarkStart w:id="974" w:name="_Toc468828858"/>
      <w:r w:rsidRPr="000D195A">
        <w:rPr>
          <w:rFonts w:ascii="Century" w:hAnsi="Century"/>
        </w:rPr>
        <w:t>PublicMessageDetail table</w:t>
      </w:r>
      <w:bookmarkEnd w:id="974"/>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rsidTr="00A514EB">
        <w:tc>
          <w:tcPr>
            <w:tcW w:w="562" w:type="dxa"/>
            <w:shd w:val="clear" w:color="auto" w:fill="92D050"/>
          </w:tcPr>
          <w:p w:rsidR="00A514EB" w:rsidRPr="000D195A" w:rsidRDefault="00A514EB" w:rsidP="006B4A50">
            <w:pPr>
              <w:pStyle w:val="NormalIndent"/>
              <w:jc w:val="both"/>
            </w:pPr>
            <w:r w:rsidRPr="000D195A">
              <w:t>No</w:t>
            </w:r>
          </w:p>
        </w:tc>
        <w:tc>
          <w:tcPr>
            <w:tcW w:w="1985" w:type="dxa"/>
            <w:shd w:val="clear" w:color="auto" w:fill="92D050"/>
          </w:tcPr>
          <w:p w:rsidR="00A514EB" w:rsidRPr="000D195A" w:rsidRDefault="00A514EB" w:rsidP="006B4A50">
            <w:pPr>
              <w:pStyle w:val="NormalIndent"/>
              <w:jc w:val="both"/>
            </w:pPr>
            <w:r w:rsidRPr="000D195A">
              <w:t>Field Name</w:t>
            </w:r>
          </w:p>
        </w:tc>
        <w:tc>
          <w:tcPr>
            <w:tcW w:w="1134" w:type="dxa"/>
            <w:shd w:val="clear" w:color="auto" w:fill="92D050"/>
          </w:tcPr>
          <w:p w:rsidR="00A514EB" w:rsidRPr="000D195A" w:rsidRDefault="00A514EB" w:rsidP="006B4A50">
            <w:pPr>
              <w:pStyle w:val="NormalIndent"/>
              <w:jc w:val="both"/>
            </w:pPr>
            <w:r w:rsidRPr="000D195A">
              <w:t>Type</w:t>
            </w:r>
          </w:p>
        </w:tc>
        <w:tc>
          <w:tcPr>
            <w:tcW w:w="850" w:type="dxa"/>
            <w:shd w:val="clear" w:color="auto" w:fill="92D050"/>
          </w:tcPr>
          <w:p w:rsidR="00A514EB" w:rsidRPr="000D195A" w:rsidRDefault="00A514EB" w:rsidP="006B4A50">
            <w:pPr>
              <w:pStyle w:val="NormalIndent"/>
              <w:jc w:val="both"/>
            </w:pPr>
            <w:r w:rsidRPr="000D195A">
              <w:t>Allow Null</w:t>
            </w:r>
          </w:p>
        </w:tc>
        <w:tc>
          <w:tcPr>
            <w:tcW w:w="4104" w:type="dxa"/>
            <w:shd w:val="clear" w:color="auto" w:fill="92D050"/>
          </w:tcPr>
          <w:p w:rsidR="00A514EB" w:rsidRPr="000D195A" w:rsidRDefault="00A514EB" w:rsidP="006B4A50">
            <w:pPr>
              <w:pStyle w:val="NormalIndent"/>
              <w:jc w:val="both"/>
            </w:pPr>
            <w:r w:rsidRPr="000D195A">
              <w:t>Description</w:t>
            </w:r>
          </w:p>
        </w:tc>
      </w:tr>
      <w:tr w:rsidR="00A514EB" w:rsidRPr="000D195A" w:rsidTr="00A514EB">
        <w:tc>
          <w:tcPr>
            <w:tcW w:w="562" w:type="dxa"/>
          </w:tcPr>
          <w:p w:rsidR="00A514EB" w:rsidRPr="000D195A" w:rsidRDefault="00A514EB" w:rsidP="006B4A50">
            <w:pPr>
              <w:pStyle w:val="comment"/>
              <w:numPr>
                <w:ilvl w:val="0"/>
                <w:numId w:val="192"/>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PublicMessage’s ID</w:t>
            </w:r>
          </w:p>
        </w:tc>
      </w:tr>
      <w:tr w:rsidR="00A514EB" w:rsidRPr="000D195A" w:rsidTr="00A514EB">
        <w:tc>
          <w:tcPr>
            <w:tcW w:w="562" w:type="dxa"/>
          </w:tcPr>
          <w:p w:rsidR="00A514EB" w:rsidRPr="000D195A" w:rsidRDefault="00A514EB" w:rsidP="006B4A50">
            <w:pPr>
              <w:pStyle w:val="comment"/>
              <w:numPr>
                <w:ilvl w:val="0"/>
                <w:numId w:val="192"/>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UserId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UserID who send message</w:t>
            </w:r>
          </w:p>
        </w:tc>
      </w:tr>
      <w:tr w:rsidR="00A514EB" w:rsidRPr="000D195A" w:rsidTr="00A514EB">
        <w:tc>
          <w:tcPr>
            <w:tcW w:w="562" w:type="dxa"/>
          </w:tcPr>
          <w:p w:rsidR="00A514EB" w:rsidRPr="000D195A" w:rsidRDefault="00A514EB" w:rsidP="006B4A50">
            <w:pPr>
              <w:pStyle w:val="comment"/>
              <w:numPr>
                <w:ilvl w:val="0"/>
                <w:numId w:val="192"/>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EventId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Event id which contain message</w:t>
            </w:r>
          </w:p>
        </w:tc>
      </w:tr>
      <w:tr w:rsidR="00A514EB" w:rsidRPr="000D195A" w:rsidTr="00A514EB">
        <w:tc>
          <w:tcPr>
            <w:tcW w:w="562" w:type="dxa"/>
          </w:tcPr>
          <w:p w:rsidR="00A514EB" w:rsidRPr="000D195A" w:rsidRDefault="00A514EB" w:rsidP="006B4A50">
            <w:pPr>
              <w:pStyle w:val="comment"/>
              <w:numPr>
                <w:ilvl w:val="0"/>
                <w:numId w:val="192"/>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Message</w:t>
            </w:r>
          </w:p>
        </w:tc>
        <w:tc>
          <w:tcPr>
            <w:tcW w:w="1134" w:type="dxa"/>
          </w:tcPr>
          <w:p w:rsidR="00A514EB" w:rsidRPr="000D195A" w:rsidRDefault="00A514EB" w:rsidP="006B4A50">
            <w:pPr>
              <w:pStyle w:val="NormalIndent"/>
              <w:jc w:val="both"/>
            </w:pPr>
            <w:r w:rsidRPr="000D195A">
              <w:t>String</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Message’s content</w:t>
            </w:r>
          </w:p>
        </w:tc>
      </w:tr>
      <w:tr w:rsidR="00A514EB" w:rsidRPr="000D195A" w:rsidTr="00A514EB">
        <w:tc>
          <w:tcPr>
            <w:tcW w:w="562" w:type="dxa"/>
          </w:tcPr>
          <w:p w:rsidR="00A514EB" w:rsidRPr="000D195A" w:rsidRDefault="00A514EB" w:rsidP="006B4A50">
            <w:pPr>
              <w:pStyle w:val="comment"/>
              <w:numPr>
                <w:ilvl w:val="0"/>
                <w:numId w:val="192"/>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CreatedDate</w:t>
            </w:r>
          </w:p>
        </w:tc>
        <w:tc>
          <w:tcPr>
            <w:tcW w:w="1134" w:type="dxa"/>
          </w:tcPr>
          <w:p w:rsidR="00A514EB" w:rsidRPr="000D195A" w:rsidRDefault="00A514EB" w:rsidP="006B4A50">
            <w:pPr>
              <w:pStyle w:val="NormalIndent"/>
              <w:jc w:val="both"/>
            </w:pPr>
            <w:r w:rsidRPr="000D195A">
              <w:t>Datetime</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Message’s sent time</w:t>
            </w:r>
          </w:p>
        </w:tc>
      </w:tr>
      <w:tr w:rsidR="00A514EB" w:rsidRPr="000D195A" w:rsidTr="00A514EB">
        <w:tc>
          <w:tcPr>
            <w:tcW w:w="562" w:type="dxa"/>
          </w:tcPr>
          <w:p w:rsidR="00A514EB" w:rsidRPr="000D195A" w:rsidRDefault="00A514EB" w:rsidP="006B4A50">
            <w:pPr>
              <w:pStyle w:val="comment"/>
              <w:numPr>
                <w:ilvl w:val="0"/>
                <w:numId w:val="192"/>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Status</w:t>
            </w:r>
          </w:p>
        </w:tc>
        <w:tc>
          <w:tcPr>
            <w:tcW w:w="1134" w:type="dxa"/>
          </w:tcPr>
          <w:p w:rsidR="00A514EB" w:rsidRPr="000D195A" w:rsidRDefault="00A514EB" w:rsidP="006B4A50">
            <w:pPr>
              <w:pStyle w:val="NormalIndent"/>
              <w:jc w:val="both"/>
            </w:pPr>
            <w:r w:rsidRPr="000D195A">
              <w:t>bool</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Message’s status</w:t>
            </w:r>
          </w:p>
        </w:tc>
      </w:tr>
    </w:tbl>
    <w:p w:rsidR="00A514EB" w:rsidRDefault="00A514EB" w:rsidP="00844DE0">
      <w:pPr>
        <w:pStyle w:val="Table4-1"/>
        <w:rPr>
          <w:ins w:id="975" w:author="Admin" w:date="2016-12-12T18:16:00Z"/>
          <w:rFonts w:ascii="Century" w:hAnsi="Century"/>
        </w:rPr>
        <w:pPrChange w:id="976" w:author="Admin" w:date="2016-12-12T18:16:00Z">
          <w:pPr>
            <w:pStyle w:val="Table4-1"/>
            <w:jc w:val="both"/>
          </w:pPr>
        </w:pPrChange>
      </w:pPr>
      <w:r w:rsidRPr="000D195A">
        <w:rPr>
          <w:rFonts w:ascii="Century" w:hAnsi="Century"/>
        </w:rPr>
        <w:t>PublicMessageDetail table</w:t>
      </w:r>
    </w:p>
    <w:p w:rsidR="00844DE0" w:rsidRPr="000D195A" w:rsidRDefault="00844DE0" w:rsidP="00844DE0">
      <w:pPr>
        <w:pStyle w:val="Table4-1"/>
        <w:numPr>
          <w:ilvl w:val="0"/>
          <w:numId w:val="0"/>
        </w:numPr>
        <w:ind w:left="720"/>
        <w:jc w:val="left"/>
        <w:rPr>
          <w:rFonts w:ascii="Century" w:hAnsi="Century"/>
        </w:rPr>
        <w:pPrChange w:id="977" w:author="Admin" w:date="2016-12-12T18:16:00Z">
          <w:pPr>
            <w:pStyle w:val="Table4-1"/>
            <w:jc w:val="both"/>
          </w:pPr>
        </w:pPrChange>
      </w:pPr>
    </w:p>
    <w:p w:rsidR="00A514EB" w:rsidRPr="000D195A" w:rsidRDefault="00A514EB" w:rsidP="006B4A50">
      <w:pPr>
        <w:pStyle w:val="Heading5"/>
        <w:jc w:val="both"/>
        <w:rPr>
          <w:rFonts w:ascii="Century" w:hAnsi="Century"/>
        </w:rPr>
      </w:pPr>
      <w:bookmarkStart w:id="978" w:name="_Toc468828859"/>
      <w:r w:rsidRPr="000D195A">
        <w:rPr>
          <w:rFonts w:ascii="Century" w:hAnsi="Century"/>
        </w:rPr>
        <w:t>PublicRoom table</w:t>
      </w:r>
      <w:bookmarkEnd w:id="978"/>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rsidTr="00A514EB">
        <w:tc>
          <w:tcPr>
            <w:tcW w:w="562" w:type="dxa"/>
            <w:shd w:val="clear" w:color="auto" w:fill="92D050"/>
          </w:tcPr>
          <w:p w:rsidR="00A514EB" w:rsidRPr="000D195A" w:rsidRDefault="00A514EB" w:rsidP="006B4A50">
            <w:pPr>
              <w:pStyle w:val="NormalIndent"/>
              <w:jc w:val="both"/>
            </w:pPr>
            <w:r w:rsidRPr="000D195A">
              <w:t>No</w:t>
            </w:r>
          </w:p>
        </w:tc>
        <w:tc>
          <w:tcPr>
            <w:tcW w:w="1985" w:type="dxa"/>
            <w:shd w:val="clear" w:color="auto" w:fill="92D050"/>
          </w:tcPr>
          <w:p w:rsidR="00A514EB" w:rsidRPr="000D195A" w:rsidRDefault="00A514EB" w:rsidP="006B4A50">
            <w:pPr>
              <w:pStyle w:val="NormalIndent"/>
              <w:jc w:val="both"/>
            </w:pPr>
            <w:r w:rsidRPr="000D195A">
              <w:t>Field Name</w:t>
            </w:r>
          </w:p>
        </w:tc>
        <w:tc>
          <w:tcPr>
            <w:tcW w:w="1134" w:type="dxa"/>
            <w:shd w:val="clear" w:color="auto" w:fill="92D050"/>
          </w:tcPr>
          <w:p w:rsidR="00A514EB" w:rsidRPr="000D195A" w:rsidRDefault="00A514EB" w:rsidP="006B4A50">
            <w:pPr>
              <w:pStyle w:val="NormalIndent"/>
              <w:jc w:val="both"/>
            </w:pPr>
            <w:r w:rsidRPr="000D195A">
              <w:t>Type</w:t>
            </w:r>
          </w:p>
        </w:tc>
        <w:tc>
          <w:tcPr>
            <w:tcW w:w="850" w:type="dxa"/>
            <w:shd w:val="clear" w:color="auto" w:fill="92D050"/>
          </w:tcPr>
          <w:p w:rsidR="00A514EB" w:rsidRPr="000D195A" w:rsidRDefault="00A514EB" w:rsidP="006B4A50">
            <w:pPr>
              <w:pStyle w:val="NormalIndent"/>
              <w:jc w:val="both"/>
            </w:pPr>
            <w:r w:rsidRPr="000D195A">
              <w:t>Allow Null</w:t>
            </w:r>
          </w:p>
        </w:tc>
        <w:tc>
          <w:tcPr>
            <w:tcW w:w="4104" w:type="dxa"/>
            <w:shd w:val="clear" w:color="auto" w:fill="92D050"/>
          </w:tcPr>
          <w:p w:rsidR="00A514EB" w:rsidRPr="000D195A" w:rsidRDefault="00A514EB" w:rsidP="006B4A50">
            <w:pPr>
              <w:pStyle w:val="NormalIndent"/>
              <w:jc w:val="both"/>
            </w:pPr>
            <w:r w:rsidRPr="000D195A">
              <w:t>Description</w:t>
            </w:r>
          </w:p>
        </w:tc>
      </w:tr>
      <w:tr w:rsidR="00A514EB" w:rsidRPr="000D195A" w:rsidTr="00A514EB">
        <w:tc>
          <w:tcPr>
            <w:tcW w:w="562" w:type="dxa"/>
          </w:tcPr>
          <w:p w:rsidR="00A514EB" w:rsidRPr="000D195A" w:rsidRDefault="00A514EB" w:rsidP="006B4A50">
            <w:pPr>
              <w:pStyle w:val="comment"/>
              <w:numPr>
                <w:ilvl w:val="0"/>
                <w:numId w:val="192"/>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PublicRoomId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PublicMessage’s ID</w:t>
            </w:r>
          </w:p>
        </w:tc>
      </w:tr>
      <w:tr w:rsidR="00A514EB" w:rsidRPr="000D195A" w:rsidTr="00A514EB">
        <w:tc>
          <w:tcPr>
            <w:tcW w:w="562" w:type="dxa"/>
          </w:tcPr>
          <w:p w:rsidR="00A514EB" w:rsidRPr="000D195A" w:rsidRDefault="00A514EB" w:rsidP="006B4A50">
            <w:pPr>
              <w:pStyle w:val="comment"/>
              <w:numPr>
                <w:ilvl w:val="0"/>
                <w:numId w:val="192"/>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ConnectionId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Connection ID of room chat</w:t>
            </w:r>
          </w:p>
        </w:tc>
      </w:tr>
      <w:tr w:rsidR="00A514EB" w:rsidRPr="000D195A" w:rsidTr="00A514EB">
        <w:tc>
          <w:tcPr>
            <w:tcW w:w="562" w:type="dxa"/>
          </w:tcPr>
          <w:p w:rsidR="00A514EB" w:rsidRPr="000D195A" w:rsidRDefault="00A514EB" w:rsidP="006B4A50">
            <w:pPr>
              <w:pStyle w:val="comment"/>
              <w:numPr>
                <w:ilvl w:val="0"/>
                <w:numId w:val="192"/>
              </w:numPr>
              <w:jc w:val="both"/>
              <w:rPr>
                <w:rFonts w:ascii="Century" w:hAnsi="Century" w:cs="Times New Roman"/>
                <w:i w:val="0"/>
                <w:color w:val="000000" w:themeColor="text1"/>
                <w:sz w:val="22"/>
                <w:szCs w:val="22"/>
              </w:rPr>
            </w:pPr>
          </w:p>
        </w:tc>
        <w:tc>
          <w:tcPr>
            <w:tcW w:w="1985" w:type="dxa"/>
          </w:tcPr>
          <w:p w:rsidR="00A514EB" w:rsidRPr="000D195A" w:rsidRDefault="00A514EB" w:rsidP="006B4A50">
            <w:pPr>
              <w:pStyle w:val="NormalIndent"/>
              <w:jc w:val="both"/>
            </w:pPr>
            <w:r w:rsidRPr="000D195A">
              <w:t>EventId</w:t>
            </w:r>
          </w:p>
        </w:tc>
        <w:tc>
          <w:tcPr>
            <w:tcW w:w="1134" w:type="dxa"/>
          </w:tcPr>
          <w:p w:rsidR="00A514EB" w:rsidRPr="000D195A" w:rsidRDefault="00A514EB" w:rsidP="006B4A50">
            <w:pPr>
              <w:pStyle w:val="NormalIndent"/>
              <w:jc w:val="both"/>
            </w:pPr>
            <w:r w:rsidRPr="000D195A">
              <w:t>int</w:t>
            </w:r>
          </w:p>
        </w:tc>
        <w:tc>
          <w:tcPr>
            <w:tcW w:w="850" w:type="dxa"/>
          </w:tcPr>
          <w:p w:rsidR="00A514EB" w:rsidRPr="000D195A" w:rsidRDefault="00A514EB" w:rsidP="006B4A50">
            <w:pPr>
              <w:pStyle w:val="NormalIndent"/>
              <w:jc w:val="both"/>
            </w:pPr>
          </w:p>
        </w:tc>
        <w:tc>
          <w:tcPr>
            <w:tcW w:w="4104" w:type="dxa"/>
          </w:tcPr>
          <w:p w:rsidR="00A514EB" w:rsidRPr="000D195A" w:rsidRDefault="00A514EB" w:rsidP="006B4A50">
            <w:pPr>
              <w:pStyle w:val="NormalIndent"/>
              <w:jc w:val="both"/>
            </w:pPr>
            <w:r w:rsidRPr="000D195A">
              <w:t>Event’s id which contain room chat</w:t>
            </w:r>
          </w:p>
        </w:tc>
      </w:tr>
    </w:tbl>
    <w:p w:rsidR="00A514EB" w:rsidRPr="00DA3C12" w:rsidRDefault="00A514EB" w:rsidP="00844DE0">
      <w:pPr>
        <w:pStyle w:val="Table4-1"/>
        <w:rPr>
          <w:rFonts w:ascii="Century" w:hAnsi="Century"/>
        </w:rPr>
        <w:pPrChange w:id="979" w:author="Admin" w:date="2016-12-12T18:16:00Z">
          <w:pPr>
            <w:pStyle w:val="Table4-1"/>
            <w:jc w:val="both"/>
          </w:pPr>
        </w:pPrChange>
      </w:pPr>
      <w:r w:rsidRPr="000D195A">
        <w:rPr>
          <w:rFonts w:ascii="Century" w:hAnsi="Century"/>
        </w:rPr>
        <w:t>PublicRoom table</w:t>
      </w:r>
    </w:p>
    <w:p w:rsidR="004A7CAD" w:rsidRPr="000D195A" w:rsidRDefault="004A7CAD" w:rsidP="006B4A50">
      <w:pPr>
        <w:pStyle w:val="Heading2"/>
        <w:jc w:val="both"/>
        <w:rPr>
          <w:rFonts w:ascii="Century" w:hAnsi="Century"/>
        </w:rPr>
      </w:pPr>
      <w:bookmarkStart w:id="980" w:name="_Toc469404455"/>
      <w:r w:rsidRPr="000D195A">
        <w:rPr>
          <w:rFonts w:ascii="Century" w:hAnsi="Century"/>
        </w:rPr>
        <w:lastRenderedPageBreak/>
        <w:t>Screen Design</w:t>
      </w:r>
      <w:bookmarkEnd w:id="980"/>
    </w:p>
    <w:p w:rsidR="003E1E4F" w:rsidRPr="000D195A" w:rsidRDefault="000F312E" w:rsidP="006B4A50">
      <w:pPr>
        <w:pStyle w:val="Heading3"/>
        <w:jc w:val="both"/>
        <w:rPr>
          <w:rFonts w:ascii="Century" w:hAnsi="Century"/>
        </w:rPr>
      </w:pPr>
      <w:bookmarkStart w:id="981" w:name="_Toc469404456"/>
      <w:r w:rsidRPr="000D195A">
        <w:rPr>
          <w:rFonts w:ascii="Century" w:hAnsi="Century"/>
        </w:rPr>
        <w:t>User</w:t>
      </w:r>
      <w:bookmarkEnd w:id="981"/>
      <w:r w:rsidRPr="000D195A">
        <w:rPr>
          <w:rFonts w:ascii="Century" w:hAnsi="Century"/>
        </w:rPr>
        <w:t xml:space="preserve"> </w:t>
      </w:r>
    </w:p>
    <w:p w:rsidR="000F312E" w:rsidRPr="000D195A" w:rsidRDefault="000F312E" w:rsidP="006B4A50">
      <w:pPr>
        <w:pStyle w:val="Heading4"/>
        <w:jc w:val="both"/>
        <w:rPr>
          <w:rFonts w:ascii="Century" w:hAnsi="Century"/>
        </w:rPr>
      </w:pPr>
      <w:r w:rsidRPr="000D195A">
        <w:rPr>
          <w:rFonts w:ascii="Century" w:hAnsi="Century"/>
        </w:rPr>
        <w:t>Screen flow</w:t>
      </w:r>
    </w:p>
    <w:p w:rsidR="000F312E" w:rsidRPr="000D195A" w:rsidRDefault="000F312E" w:rsidP="006B4A50">
      <w:pPr>
        <w:jc w:val="both"/>
        <w:rPr>
          <w:rFonts w:ascii="Century" w:hAnsi="Century"/>
        </w:rPr>
      </w:pPr>
      <w:r w:rsidRPr="000D195A">
        <w:rPr>
          <w:rFonts w:ascii="Century" w:hAnsi="Century"/>
          <w:noProof/>
          <w:lang w:eastAsia="en-US"/>
        </w:rPr>
        <w:drawing>
          <wp:inline distT="0" distB="0" distL="0" distR="0" wp14:anchorId="452BE221" wp14:editId="3F8EF1BE">
            <wp:extent cx="4657725" cy="7162800"/>
            <wp:effectExtent l="0" t="0" r="9525" b="0"/>
            <wp:docPr id="313" name="Picture 313" descr="User screen flo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User screen flow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57725" cy="7162800"/>
                    </a:xfrm>
                    <a:prstGeom prst="rect">
                      <a:avLst/>
                    </a:prstGeom>
                    <a:noFill/>
                    <a:ln>
                      <a:noFill/>
                    </a:ln>
                  </pic:spPr>
                </pic:pic>
              </a:graphicData>
            </a:graphic>
          </wp:inline>
        </w:drawing>
      </w:r>
    </w:p>
    <w:p w:rsidR="000F312E" w:rsidRPr="000D195A" w:rsidRDefault="000F312E" w:rsidP="00844DE0">
      <w:pPr>
        <w:pStyle w:val="Figure4-1"/>
        <w:rPr>
          <w:rFonts w:ascii="Century" w:hAnsi="Century"/>
        </w:rPr>
        <w:pPrChange w:id="982" w:author="Admin" w:date="2016-12-12T18:16:00Z">
          <w:pPr>
            <w:pStyle w:val="Figure4-1"/>
            <w:jc w:val="both"/>
          </w:pPr>
        </w:pPrChange>
      </w:pPr>
      <w:r w:rsidRPr="000D195A">
        <w:rPr>
          <w:rFonts w:ascii="Century" w:hAnsi="Century"/>
        </w:rPr>
        <w:t>Client screen flow</w:t>
      </w:r>
    </w:p>
    <w:p w:rsidR="00E7047A" w:rsidRPr="000D195A" w:rsidRDefault="00E7047A" w:rsidP="006B4A50">
      <w:pPr>
        <w:jc w:val="both"/>
        <w:rPr>
          <w:rFonts w:ascii="Century" w:hAnsi="Century"/>
        </w:rPr>
      </w:pPr>
    </w:p>
    <w:p w:rsidR="000F312E" w:rsidRPr="000D195A" w:rsidRDefault="000F312E" w:rsidP="006B4A50">
      <w:pPr>
        <w:pStyle w:val="Heading4"/>
        <w:jc w:val="both"/>
        <w:rPr>
          <w:rFonts w:ascii="Century" w:hAnsi="Century"/>
        </w:rPr>
      </w:pPr>
      <w:bookmarkStart w:id="983" w:name="_Toc468829490"/>
      <w:r w:rsidRPr="000D195A">
        <w:rPr>
          <w:rFonts w:ascii="Century" w:hAnsi="Century"/>
        </w:rPr>
        <w:lastRenderedPageBreak/>
        <w:t>Register</w:t>
      </w:r>
      <w:bookmarkEnd w:id="983"/>
    </w:p>
    <w:p w:rsidR="000F312E" w:rsidRPr="000D195A" w:rsidRDefault="000F312E" w:rsidP="006B4A50">
      <w:pPr>
        <w:ind w:left="-450" w:firstLine="90"/>
        <w:jc w:val="both"/>
        <w:rPr>
          <w:rFonts w:ascii="Century" w:hAnsi="Century"/>
          <w:b/>
        </w:rPr>
      </w:pPr>
      <w:r w:rsidRPr="000D195A">
        <w:rPr>
          <w:rFonts w:ascii="Century" w:hAnsi="Century"/>
          <w:noProof/>
          <w:lang w:eastAsia="en-US"/>
        </w:rPr>
        <w:drawing>
          <wp:inline distT="0" distB="0" distL="0" distR="0" wp14:anchorId="69DCD31F" wp14:editId="579C48F1">
            <wp:extent cx="6400800" cy="4114800"/>
            <wp:effectExtent l="0" t="0" r="0" b="0"/>
            <wp:docPr id="67602" name="Picture 67602"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Registe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00800" cy="4114800"/>
                    </a:xfrm>
                    <a:prstGeom prst="rect">
                      <a:avLst/>
                    </a:prstGeom>
                    <a:noFill/>
                    <a:ln>
                      <a:noFill/>
                    </a:ln>
                  </pic:spPr>
                </pic:pic>
              </a:graphicData>
            </a:graphic>
          </wp:inline>
        </w:drawing>
      </w:r>
    </w:p>
    <w:p w:rsidR="000F312E" w:rsidRPr="000D195A" w:rsidRDefault="000F312E" w:rsidP="00844DE0">
      <w:pPr>
        <w:pStyle w:val="Figure4-1"/>
        <w:rPr>
          <w:rFonts w:ascii="Century" w:hAnsi="Century"/>
        </w:rPr>
        <w:pPrChange w:id="984" w:author="Admin" w:date="2016-12-12T18:16:00Z">
          <w:pPr>
            <w:pStyle w:val="Figure4-1"/>
            <w:jc w:val="both"/>
          </w:pPr>
        </w:pPrChange>
      </w:pPr>
      <w:r w:rsidRPr="000D195A">
        <w:rPr>
          <w:rFonts w:ascii="Century" w:hAnsi="Century"/>
        </w:rPr>
        <w:t>R</w:t>
      </w:r>
      <w:r w:rsidRPr="000D195A">
        <w:rPr>
          <w:rStyle w:val="figurecaptionChar"/>
          <w:rFonts w:ascii="Century" w:hAnsi="Century"/>
        </w:rPr>
        <w:t>egister screen</w:t>
      </w:r>
    </w:p>
    <w:tbl>
      <w:tblPr>
        <w:tblStyle w:val="Style1"/>
        <w:tblW w:w="5099" w:type="pct"/>
        <w:jc w:val="center"/>
        <w:tblLook w:val="04A0" w:firstRow="1" w:lastRow="0" w:firstColumn="1" w:lastColumn="0" w:noHBand="0" w:noVBand="1"/>
        <w:tblPrChange w:id="985" w:author="Admin" w:date="2016-12-12T18:17:00Z">
          <w:tblPr>
            <w:tblStyle w:val="Style1"/>
            <w:tblW w:w="5000" w:type="pct"/>
            <w:tblLayout w:type="fixed"/>
            <w:tblLook w:val="04A0" w:firstRow="1" w:lastRow="0" w:firstColumn="1" w:lastColumn="0" w:noHBand="0" w:noVBand="1"/>
          </w:tblPr>
        </w:tblPrChange>
      </w:tblPr>
      <w:tblGrid>
        <w:gridCol w:w="485"/>
        <w:gridCol w:w="1642"/>
        <w:gridCol w:w="1416"/>
        <w:gridCol w:w="1255"/>
        <w:gridCol w:w="1020"/>
        <w:gridCol w:w="1342"/>
        <w:gridCol w:w="946"/>
        <w:gridCol w:w="1391"/>
        <w:tblGridChange w:id="986">
          <w:tblGrid>
            <w:gridCol w:w="480"/>
            <w:gridCol w:w="1546"/>
            <w:gridCol w:w="1181"/>
            <w:gridCol w:w="1086"/>
            <w:gridCol w:w="954"/>
            <w:gridCol w:w="1252"/>
            <w:gridCol w:w="871"/>
            <w:gridCol w:w="1274"/>
          </w:tblGrid>
        </w:tblGridChange>
      </w:tblGrid>
      <w:tr w:rsidR="000F312E" w:rsidRPr="000D195A" w:rsidTr="00844DE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Change w:id="987" w:author="Admin" w:date="2016-12-12T18:17:00Z">
              <w:tcPr>
                <w:tcW w:w="278" w:type="pct"/>
                <w:shd w:val="clear" w:color="auto" w:fill="92D050"/>
              </w:tcPr>
            </w:tcPrChange>
          </w:tcPr>
          <w:p w:rsidR="000F312E" w:rsidRPr="000D195A" w:rsidRDefault="000F312E" w:rsidP="00844DE0">
            <w:pPr>
              <w:pStyle w:val="NormalIndent"/>
              <w:spacing w:line="240" w:lineRule="auto"/>
              <w:jc w:val="both"/>
              <w:cnfStyle w:val="101000000000" w:firstRow="1" w:lastRow="0" w:firstColumn="1" w:lastColumn="0" w:oddVBand="0" w:evenVBand="0" w:oddHBand="0" w:evenHBand="0" w:firstRowFirstColumn="0" w:firstRowLastColumn="0" w:lastRowFirstColumn="0" w:lastRowLastColumn="0"/>
              <w:pPrChange w:id="988" w:author="Admin" w:date="2016-12-12T18:17:00Z">
                <w:pPr>
                  <w:pStyle w:val="NormalIndent"/>
                  <w:jc w:val="both"/>
                  <w:cnfStyle w:val="101000000000" w:firstRow="1" w:lastRow="0" w:firstColumn="1" w:lastColumn="0" w:oddVBand="0" w:evenVBand="0" w:oddHBand="0" w:evenHBand="0" w:firstRowFirstColumn="0" w:firstRowLastColumn="0" w:lastRowFirstColumn="0" w:lastRowLastColumn="0"/>
                </w:pPr>
              </w:pPrChange>
            </w:pPr>
            <w:r w:rsidRPr="000D195A">
              <w:t>No</w:t>
            </w:r>
          </w:p>
        </w:tc>
        <w:tc>
          <w:tcPr>
            <w:tcW w:w="842" w:type="pct"/>
            <w:shd w:val="clear" w:color="auto" w:fill="92D050"/>
            <w:tcPrChange w:id="989" w:author="Admin" w:date="2016-12-12T18:17:00Z">
              <w:tcPr>
                <w:tcW w:w="894" w:type="pct"/>
                <w:shd w:val="clear" w:color="auto" w:fill="92D050"/>
              </w:tcPr>
            </w:tcPrChange>
          </w:tcPr>
          <w:p w:rsidR="000F312E" w:rsidRPr="000D195A" w:rsidRDefault="000F312E" w:rsidP="00844DE0">
            <w:pPr>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990" w:author="Admin" w:date="2016-12-12T18:17: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Field name</w:t>
            </w:r>
          </w:p>
        </w:tc>
        <w:tc>
          <w:tcPr>
            <w:tcW w:w="728" w:type="pct"/>
            <w:shd w:val="clear" w:color="auto" w:fill="92D050"/>
            <w:tcPrChange w:id="991" w:author="Admin" w:date="2016-12-12T18:17:00Z">
              <w:tcPr>
                <w:tcW w:w="683" w:type="pct"/>
                <w:shd w:val="clear" w:color="auto" w:fill="92D050"/>
              </w:tcPr>
            </w:tcPrChange>
          </w:tcPr>
          <w:p w:rsidR="000F312E" w:rsidRPr="000D195A" w:rsidRDefault="000F312E" w:rsidP="00844DE0">
            <w:pPr>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992" w:author="Admin" w:date="2016-12-12T18:17: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Field name in Vietnamese</w:t>
            </w:r>
          </w:p>
        </w:tc>
        <w:tc>
          <w:tcPr>
            <w:tcW w:w="647" w:type="pct"/>
            <w:shd w:val="clear" w:color="auto" w:fill="92D050"/>
            <w:tcPrChange w:id="993" w:author="Admin" w:date="2016-12-12T18:17:00Z">
              <w:tcPr>
                <w:tcW w:w="628" w:type="pct"/>
                <w:shd w:val="clear" w:color="auto" w:fill="92D050"/>
              </w:tcPr>
            </w:tcPrChange>
          </w:tcPr>
          <w:p w:rsidR="000F312E" w:rsidRPr="000D195A" w:rsidRDefault="000F312E" w:rsidP="00844DE0">
            <w:pPr>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994" w:author="Admin" w:date="2016-12-12T18:17: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Type</w:t>
            </w:r>
          </w:p>
        </w:tc>
        <w:tc>
          <w:tcPr>
            <w:tcW w:w="529" w:type="pct"/>
            <w:shd w:val="clear" w:color="auto" w:fill="92D050"/>
            <w:tcPrChange w:id="995" w:author="Admin" w:date="2016-12-12T18:17:00Z">
              <w:tcPr>
                <w:tcW w:w="552" w:type="pct"/>
                <w:shd w:val="clear" w:color="auto" w:fill="92D050"/>
              </w:tcPr>
            </w:tcPrChange>
          </w:tcPr>
          <w:p w:rsidR="000F312E" w:rsidRPr="000D195A" w:rsidRDefault="000F312E" w:rsidP="00844DE0">
            <w:pPr>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996" w:author="Admin" w:date="2016-12-12T18:17: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Require</w:t>
            </w:r>
          </w:p>
        </w:tc>
        <w:tc>
          <w:tcPr>
            <w:tcW w:w="691" w:type="pct"/>
            <w:shd w:val="clear" w:color="auto" w:fill="92D050"/>
            <w:tcPrChange w:id="997" w:author="Admin" w:date="2016-12-12T18:17:00Z">
              <w:tcPr>
                <w:tcW w:w="724" w:type="pct"/>
                <w:shd w:val="clear" w:color="auto" w:fill="92D050"/>
              </w:tcPr>
            </w:tcPrChange>
          </w:tcPr>
          <w:p w:rsidR="000F312E" w:rsidRPr="000D195A" w:rsidRDefault="000F312E" w:rsidP="00844DE0">
            <w:pPr>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998" w:author="Admin" w:date="2016-12-12T18:17: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Mandatory</w:t>
            </w:r>
          </w:p>
        </w:tc>
        <w:tc>
          <w:tcPr>
            <w:tcW w:w="491" w:type="pct"/>
            <w:shd w:val="clear" w:color="auto" w:fill="92D050"/>
            <w:tcPrChange w:id="999" w:author="Admin" w:date="2016-12-12T18:17:00Z">
              <w:tcPr>
                <w:tcW w:w="504" w:type="pct"/>
                <w:shd w:val="clear" w:color="auto" w:fill="92D050"/>
              </w:tcPr>
            </w:tcPrChange>
          </w:tcPr>
          <w:p w:rsidR="000F312E" w:rsidRPr="000D195A" w:rsidRDefault="000F312E" w:rsidP="00844DE0">
            <w:pPr>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1000" w:author="Admin" w:date="2016-12-12T18:17: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Max-Length</w:t>
            </w:r>
          </w:p>
        </w:tc>
        <w:tc>
          <w:tcPr>
            <w:tcW w:w="813" w:type="pct"/>
            <w:shd w:val="clear" w:color="auto" w:fill="92D050"/>
            <w:tcPrChange w:id="1001" w:author="Admin" w:date="2016-12-12T18:17:00Z">
              <w:tcPr>
                <w:tcW w:w="737" w:type="pct"/>
                <w:shd w:val="clear" w:color="auto" w:fill="92D050"/>
              </w:tcPr>
            </w:tcPrChange>
          </w:tcPr>
          <w:p w:rsidR="000F312E" w:rsidRPr="000D195A" w:rsidRDefault="000F312E" w:rsidP="00844DE0">
            <w:pPr>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1002" w:author="Admin" w:date="2016-12-12T18:17: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Description</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259" w:type="pct"/>
            <w:tcPrChange w:id="1003" w:author="Admin" w:date="2016-12-12T18:17:00Z">
              <w:tcPr>
                <w:tcW w:w="278" w:type="pct"/>
              </w:tcPr>
            </w:tcPrChange>
          </w:tcPr>
          <w:p w:rsidR="000F312E" w:rsidRPr="000D195A" w:rsidRDefault="000F312E" w:rsidP="00844DE0">
            <w:pPr>
              <w:pStyle w:val="ListParagraph"/>
              <w:numPr>
                <w:ilvl w:val="0"/>
                <w:numId w:val="121"/>
              </w:numPr>
              <w:spacing w:before="0" w:after="0" w:line="240" w:lineRule="auto"/>
              <w:rPr>
                <w:rFonts w:ascii="Century" w:hAnsi="Century"/>
              </w:rPr>
              <w:pPrChange w:id="1004" w:author="Admin" w:date="2016-12-12T18:17:00Z">
                <w:pPr>
                  <w:pStyle w:val="ListParagraph"/>
                  <w:numPr>
                    <w:numId w:val="121"/>
                  </w:numPr>
                  <w:spacing w:before="0" w:after="0"/>
                  <w:ind w:left="360" w:hanging="360"/>
                </w:pPr>
              </w:pPrChange>
            </w:pPr>
          </w:p>
        </w:tc>
        <w:tc>
          <w:tcPr>
            <w:tcW w:w="842" w:type="pct"/>
            <w:tcPrChange w:id="1005" w:author="Admin" w:date="2016-12-12T18:17:00Z">
              <w:tcPr>
                <w:tcW w:w="89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06"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Register</w:t>
            </w:r>
          </w:p>
        </w:tc>
        <w:tc>
          <w:tcPr>
            <w:tcW w:w="728" w:type="pct"/>
            <w:tcPrChange w:id="1007" w:author="Admin" w:date="2016-12-12T18:17:00Z">
              <w:tcPr>
                <w:tcW w:w="683"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08"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Đăng ký</w:t>
            </w:r>
          </w:p>
        </w:tc>
        <w:tc>
          <w:tcPr>
            <w:tcW w:w="647" w:type="pct"/>
            <w:tcPrChange w:id="1009" w:author="Admin" w:date="2016-12-12T18:17:00Z">
              <w:tcPr>
                <w:tcW w:w="628"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10"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529" w:type="pct"/>
            <w:tcPrChange w:id="1011" w:author="Admin" w:date="2016-12-12T18:17:00Z">
              <w:tcPr>
                <w:tcW w:w="552"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12"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91" w:type="pct"/>
            <w:tcPrChange w:id="1013" w:author="Admin" w:date="2016-12-12T18:17:00Z">
              <w:tcPr>
                <w:tcW w:w="72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14"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491" w:type="pct"/>
            <w:tcPrChange w:id="1015" w:author="Admin" w:date="2016-12-12T18:17:00Z">
              <w:tcPr>
                <w:tcW w:w="50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16"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13" w:type="pct"/>
            <w:tcPrChange w:id="1017" w:author="Admin" w:date="2016-12-12T18:17:00Z">
              <w:tcPr>
                <w:tcW w:w="737" w:type="pct"/>
              </w:tcPr>
            </w:tcPrChange>
          </w:tcPr>
          <w:p w:rsidR="000F312E" w:rsidRPr="000D195A" w:rsidRDefault="000F312E" w:rsidP="00844DE0">
            <w:pPr>
              <w:keepNext/>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18" w:author="Admin" w:date="2016-12-12T18:21:00Z">
                <w:pPr>
                  <w:keepNext/>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Display register form</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259" w:type="pct"/>
            <w:tcPrChange w:id="1019" w:author="Admin" w:date="2016-12-12T18:17:00Z">
              <w:tcPr>
                <w:tcW w:w="278" w:type="pct"/>
              </w:tcPr>
            </w:tcPrChange>
          </w:tcPr>
          <w:p w:rsidR="000F312E" w:rsidRPr="000D195A" w:rsidRDefault="000F312E" w:rsidP="00844DE0">
            <w:pPr>
              <w:pStyle w:val="ListParagraph"/>
              <w:numPr>
                <w:ilvl w:val="0"/>
                <w:numId w:val="121"/>
              </w:numPr>
              <w:spacing w:before="0" w:after="0" w:line="240" w:lineRule="auto"/>
              <w:rPr>
                <w:rFonts w:ascii="Century" w:hAnsi="Century"/>
              </w:rPr>
              <w:pPrChange w:id="1020" w:author="Admin" w:date="2016-12-12T18:17:00Z">
                <w:pPr>
                  <w:pStyle w:val="ListParagraph"/>
                  <w:numPr>
                    <w:numId w:val="121"/>
                  </w:numPr>
                  <w:spacing w:before="0" w:after="0"/>
                  <w:ind w:left="360" w:hanging="360"/>
                </w:pPr>
              </w:pPrChange>
            </w:pPr>
          </w:p>
        </w:tc>
        <w:tc>
          <w:tcPr>
            <w:tcW w:w="842" w:type="pct"/>
            <w:tcPrChange w:id="1021" w:author="Admin" w:date="2016-12-12T18:17:00Z">
              <w:tcPr>
                <w:tcW w:w="89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22"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AccountName</w:t>
            </w:r>
          </w:p>
        </w:tc>
        <w:tc>
          <w:tcPr>
            <w:tcW w:w="728" w:type="pct"/>
            <w:tcPrChange w:id="1023" w:author="Admin" w:date="2016-12-12T18:17:00Z">
              <w:tcPr>
                <w:tcW w:w="683"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24"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Tên hi</w:t>
            </w:r>
            <w:r w:rsidRPr="000D195A">
              <w:rPr>
                <w:rFonts w:ascii="Cambria" w:hAnsi="Cambria" w:cs="Cambria"/>
              </w:rPr>
              <w:t>ể</w:t>
            </w:r>
            <w:r w:rsidRPr="000D195A">
              <w:rPr>
                <w:rFonts w:ascii="Century" w:hAnsi="Century" w:cs="Times New Roman"/>
              </w:rPr>
              <w:t>n th</w:t>
            </w:r>
            <w:r w:rsidRPr="000D195A">
              <w:rPr>
                <w:rFonts w:ascii="Cambria" w:hAnsi="Cambria" w:cs="Cambria"/>
              </w:rPr>
              <w:t>ị</w:t>
            </w:r>
          </w:p>
        </w:tc>
        <w:tc>
          <w:tcPr>
            <w:tcW w:w="647" w:type="pct"/>
            <w:tcPrChange w:id="1025" w:author="Admin" w:date="2016-12-12T18:17:00Z">
              <w:tcPr>
                <w:tcW w:w="628"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26"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 box</w:t>
            </w:r>
          </w:p>
        </w:tc>
        <w:tc>
          <w:tcPr>
            <w:tcW w:w="529" w:type="pct"/>
            <w:tcPrChange w:id="1027" w:author="Admin" w:date="2016-12-12T18:17:00Z">
              <w:tcPr>
                <w:tcW w:w="552"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28"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Type</w:t>
            </w:r>
          </w:p>
        </w:tc>
        <w:tc>
          <w:tcPr>
            <w:tcW w:w="691" w:type="pct"/>
            <w:tcPrChange w:id="1029" w:author="Admin" w:date="2016-12-12T18:17:00Z">
              <w:tcPr>
                <w:tcW w:w="72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30"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491" w:type="pct"/>
            <w:tcPrChange w:id="1031" w:author="Admin" w:date="2016-12-12T18:17:00Z">
              <w:tcPr>
                <w:tcW w:w="50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32"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8-20</w:t>
            </w:r>
          </w:p>
        </w:tc>
        <w:tc>
          <w:tcPr>
            <w:tcW w:w="813" w:type="pct"/>
            <w:tcPrChange w:id="1033" w:author="Admin" w:date="2016-12-12T18:17:00Z">
              <w:tcPr>
                <w:tcW w:w="737" w:type="pct"/>
              </w:tcPr>
            </w:tcPrChange>
          </w:tcPr>
          <w:p w:rsidR="000F312E" w:rsidRPr="000D195A" w:rsidRDefault="000F312E" w:rsidP="00844DE0">
            <w:pPr>
              <w:keepNext/>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34" w:author="Admin" w:date="2016-12-12T18:21:00Z">
                <w:pPr>
                  <w:keepNext/>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Name of user</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259" w:type="pct"/>
            <w:tcPrChange w:id="1035" w:author="Admin" w:date="2016-12-12T18:17:00Z">
              <w:tcPr>
                <w:tcW w:w="278" w:type="pct"/>
              </w:tcPr>
            </w:tcPrChange>
          </w:tcPr>
          <w:p w:rsidR="000F312E" w:rsidRPr="000D195A" w:rsidRDefault="000F312E" w:rsidP="00844DE0">
            <w:pPr>
              <w:pStyle w:val="ListParagraph"/>
              <w:numPr>
                <w:ilvl w:val="0"/>
                <w:numId w:val="121"/>
              </w:numPr>
              <w:spacing w:before="0" w:after="0" w:line="240" w:lineRule="auto"/>
              <w:rPr>
                <w:rFonts w:ascii="Century" w:hAnsi="Century"/>
              </w:rPr>
              <w:pPrChange w:id="1036" w:author="Admin" w:date="2016-12-12T18:17:00Z">
                <w:pPr>
                  <w:pStyle w:val="ListParagraph"/>
                  <w:numPr>
                    <w:numId w:val="121"/>
                  </w:numPr>
                  <w:spacing w:before="0" w:after="0"/>
                  <w:ind w:left="360" w:hanging="360"/>
                </w:pPr>
              </w:pPrChange>
            </w:pPr>
          </w:p>
        </w:tc>
        <w:tc>
          <w:tcPr>
            <w:tcW w:w="842" w:type="pct"/>
            <w:tcPrChange w:id="1037" w:author="Admin" w:date="2016-12-12T18:17:00Z">
              <w:tcPr>
                <w:tcW w:w="89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38"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Username</w:t>
            </w:r>
          </w:p>
        </w:tc>
        <w:tc>
          <w:tcPr>
            <w:tcW w:w="728" w:type="pct"/>
            <w:tcPrChange w:id="1039" w:author="Admin" w:date="2016-12-12T18:17:00Z">
              <w:tcPr>
                <w:tcW w:w="683"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40"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Tên tài kho</w:t>
            </w:r>
            <w:r w:rsidRPr="000D195A">
              <w:rPr>
                <w:rFonts w:ascii="Cambria" w:hAnsi="Cambria" w:cs="Cambria"/>
              </w:rPr>
              <w:t>ả</w:t>
            </w:r>
            <w:r w:rsidRPr="000D195A">
              <w:rPr>
                <w:rFonts w:ascii="Century" w:hAnsi="Century" w:cs="Times New Roman"/>
              </w:rPr>
              <w:t>n</w:t>
            </w:r>
          </w:p>
        </w:tc>
        <w:tc>
          <w:tcPr>
            <w:tcW w:w="647" w:type="pct"/>
            <w:tcPrChange w:id="1041" w:author="Admin" w:date="2016-12-12T18:17:00Z">
              <w:tcPr>
                <w:tcW w:w="628"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42"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 box</w:t>
            </w:r>
          </w:p>
        </w:tc>
        <w:tc>
          <w:tcPr>
            <w:tcW w:w="529" w:type="pct"/>
            <w:tcPrChange w:id="1043" w:author="Admin" w:date="2016-12-12T18:17:00Z">
              <w:tcPr>
                <w:tcW w:w="552"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44"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Type</w:t>
            </w:r>
          </w:p>
        </w:tc>
        <w:tc>
          <w:tcPr>
            <w:tcW w:w="691" w:type="pct"/>
            <w:tcPrChange w:id="1045" w:author="Admin" w:date="2016-12-12T18:17:00Z">
              <w:tcPr>
                <w:tcW w:w="72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46"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491" w:type="pct"/>
            <w:tcPrChange w:id="1047" w:author="Admin" w:date="2016-12-12T18:17:00Z">
              <w:tcPr>
                <w:tcW w:w="50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48"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8-20</w:t>
            </w:r>
          </w:p>
        </w:tc>
        <w:tc>
          <w:tcPr>
            <w:tcW w:w="813" w:type="pct"/>
            <w:tcPrChange w:id="1049" w:author="Admin" w:date="2016-12-12T18:17:00Z">
              <w:tcPr>
                <w:tcW w:w="737" w:type="pct"/>
              </w:tcPr>
            </w:tcPrChange>
          </w:tcPr>
          <w:p w:rsidR="000F312E" w:rsidRPr="000D195A" w:rsidRDefault="000F312E" w:rsidP="00844DE0">
            <w:pPr>
              <w:keepNext/>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50" w:author="Admin" w:date="2016-12-12T18:21:00Z">
                <w:pPr>
                  <w:keepNext/>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Username of user</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259" w:type="pct"/>
            <w:tcPrChange w:id="1051" w:author="Admin" w:date="2016-12-12T18:17:00Z">
              <w:tcPr>
                <w:tcW w:w="278" w:type="pct"/>
              </w:tcPr>
            </w:tcPrChange>
          </w:tcPr>
          <w:p w:rsidR="000F312E" w:rsidRPr="000D195A" w:rsidRDefault="000F312E" w:rsidP="00844DE0">
            <w:pPr>
              <w:pStyle w:val="ListParagraph"/>
              <w:numPr>
                <w:ilvl w:val="0"/>
                <w:numId w:val="121"/>
              </w:numPr>
              <w:spacing w:before="0" w:after="0" w:line="240" w:lineRule="auto"/>
              <w:rPr>
                <w:rFonts w:ascii="Century" w:hAnsi="Century"/>
              </w:rPr>
              <w:pPrChange w:id="1052" w:author="Admin" w:date="2016-12-12T18:17:00Z">
                <w:pPr>
                  <w:pStyle w:val="ListParagraph"/>
                  <w:numPr>
                    <w:numId w:val="121"/>
                  </w:numPr>
                  <w:spacing w:before="0" w:after="0"/>
                  <w:ind w:left="360" w:hanging="360"/>
                </w:pPr>
              </w:pPrChange>
            </w:pPr>
          </w:p>
        </w:tc>
        <w:tc>
          <w:tcPr>
            <w:tcW w:w="842" w:type="pct"/>
            <w:tcPrChange w:id="1053" w:author="Admin" w:date="2016-12-12T18:17:00Z">
              <w:tcPr>
                <w:tcW w:w="89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54"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Password</w:t>
            </w:r>
          </w:p>
        </w:tc>
        <w:tc>
          <w:tcPr>
            <w:tcW w:w="728" w:type="pct"/>
            <w:tcPrChange w:id="1055" w:author="Admin" w:date="2016-12-12T18:17:00Z">
              <w:tcPr>
                <w:tcW w:w="683"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56"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647" w:type="pct"/>
            <w:tcPrChange w:id="1057" w:author="Admin" w:date="2016-12-12T18:17:00Z">
              <w:tcPr>
                <w:tcW w:w="628"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58"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 box</w:t>
            </w:r>
          </w:p>
        </w:tc>
        <w:tc>
          <w:tcPr>
            <w:tcW w:w="529" w:type="pct"/>
            <w:tcPrChange w:id="1059" w:author="Admin" w:date="2016-12-12T18:17:00Z">
              <w:tcPr>
                <w:tcW w:w="552"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60"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Type</w:t>
            </w:r>
          </w:p>
        </w:tc>
        <w:tc>
          <w:tcPr>
            <w:tcW w:w="691" w:type="pct"/>
            <w:tcPrChange w:id="1061" w:author="Admin" w:date="2016-12-12T18:17:00Z">
              <w:tcPr>
                <w:tcW w:w="72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62"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491" w:type="pct"/>
            <w:tcPrChange w:id="1063" w:author="Admin" w:date="2016-12-12T18:17:00Z">
              <w:tcPr>
                <w:tcW w:w="50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64"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8-50</w:t>
            </w:r>
          </w:p>
        </w:tc>
        <w:tc>
          <w:tcPr>
            <w:tcW w:w="813" w:type="pct"/>
            <w:tcPrChange w:id="1065" w:author="Admin" w:date="2016-12-12T18:17:00Z">
              <w:tcPr>
                <w:tcW w:w="737" w:type="pct"/>
              </w:tcPr>
            </w:tcPrChange>
          </w:tcPr>
          <w:p w:rsidR="000F312E" w:rsidRPr="000D195A" w:rsidRDefault="000F312E" w:rsidP="00844DE0">
            <w:pPr>
              <w:keepNext/>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66" w:author="Admin" w:date="2016-12-12T18:21:00Z">
                <w:pPr>
                  <w:keepNext/>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Password of user</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259" w:type="pct"/>
            <w:tcPrChange w:id="1067" w:author="Admin" w:date="2016-12-12T18:17:00Z">
              <w:tcPr>
                <w:tcW w:w="278" w:type="pct"/>
              </w:tcPr>
            </w:tcPrChange>
          </w:tcPr>
          <w:p w:rsidR="000F312E" w:rsidRPr="000D195A" w:rsidRDefault="000F312E" w:rsidP="00844DE0">
            <w:pPr>
              <w:pStyle w:val="ListParagraph"/>
              <w:numPr>
                <w:ilvl w:val="0"/>
                <w:numId w:val="121"/>
              </w:numPr>
              <w:spacing w:before="0" w:after="0" w:line="240" w:lineRule="auto"/>
              <w:rPr>
                <w:rFonts w:ascii="Century" w:hAnsi="Century"/>
              </w:rPr>
              <w:pPrChange w:id="1068" w:author="Admin" w:date="2016-12-12T18:17:00Z">
                <w:pPr>
                  <w:pStyle w:val="ListParagraph"/>
                  <w:numPr>
                    <w:numId w:val="121"/>
                  </w:numPr>
                  <w:spacing w:before="0" w:after="0"/>
                  <w:ind w:left="360" w:hanging="360"/>
                </w:pPr>
              </w:pPrChange>
            </w:pPr>
          </w:p>
        </w:tc>
        <w:tc>
          <w:tcPr>
            <w:tcW w:w="842" w:type="pct"/>
            <w:tcPrChange w:id="1069" w:author="Admin" w:date="2016-12-12T18:17:00Z">
              <w:tcPr>
                <w:tcW w:w="89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70"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Confirm Password</w:t>
            </w:r>
          </w:p>
        </w:tc>
        <w:tc>
          <w:tcPr>
            <w:tcW w:w="728" w:type="pct"/>
            <w:tcPrChange w:id="1071" w:author="Admin" w:date="2016-12-12T18:17:00Z">
              <w:tcPr>
                <w:tcW w:w="683"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72"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Nh</w:t>
            </w:r>
            <w:r w:rsidRPr="000D195A">
              <w:rPr>
                <w:rFonts w:ascii="Cambria" w:hAnsi="Cambria" w:cs="Cambria"/>
              </w:rPr>
              <w:t>ậ</w:t>
            </w:r>
            <w:r w:rsidRPr="000D195A">
              <w:rPr>
                <w:rFonts w:ascii="Century" w:hAnsi="Century" w:cs="Times New Roman"/>
              </w:rPr>
              <w:t>p l</w:t>
            </w:r>
            <w:r w:rsidRPr="000D195A">
              <w:rPr>
                <w:rFonts w:ascii="Cambria" w:hAnsi="Cambria" w:cs="Cambria"/>
              </w:rPr>
              <w:t>ạ</w:t>
            </w:r>
            <w:r w:rsidRPr="000D195A">
              <w:rPr>
                <w:rFonts w:ascii="Century" w:hAnsi="Century" w:cs="Times New Roman"/>
              </w:rPr>
              <w:t>i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647" w:type="pct"/>
            <w:tcPrChange w:id="1073" w:author="Admin" w:date="2016-12-12T18:17:00Z">
              <w:tcPr>
                <w:tcW w:w="628"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74"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 box</w:t>
            </w:r>
          </w:p>
        </w:tc>
        <w:tc>
          <w:tcPr>
            <w:tcW w:w="529" w:type="pct"/>
            <w:tcPrChange w:id="1075" w:author="Admin" w:date="2016-12-12T18:17:00Z">
              <w:tcPr>
                <w:tcW w:w="552"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76"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Type</w:t>
            </w:r>
          </w:p>
        </w:tc>
        <w:tc>
          <w:tcPr>
            <w:tcW w:w="691" w:type="pct"/>
            <w:tcPrChange w:id="1077" w:author="Admin" w:date="2016-12-12T18:17:00Z">
              <w:tcPr>
                <w:tcW w:w="72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78"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491" w:type="pct"/>
            <w:tcPrChange w:id="1079" w:author="Admin" w:date="2016-12-12T18:17:00Z">
              <w:tcPr>
                <w:tcW w:w="50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80"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13" w:type="pct"/>
            <w:tcPrChange w:id="1081" w:author="Admin" w:date="2016-12-12T18:17:00Z">
              <w:tcPr>
                <w:tcW w:w="737" w:type="pct"/>
              </w:tcPr>
            </w:tcPrChange>
          </w:tcPr>
          <w:p w:rsidR="000F312E" w:rsidRPr="000D195A" w:rsidRDefault="000F312E" w:rsidP="00844DE0">
            <w:pPr>
              <w:keepNext/>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82" w:author="Admin" w:date="2016-12-12T18:21:00Z">
                <w:pPr>
                  <w:keepNext/>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User retype password</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259" w:type="pct"/>
            <w:tcPrChange w:id="1083" w:author="Admin" w:date="2016-12-12T18:17:00Z">
              <w:tcPr>
                <w:tcW w:w="278" w:type="pct"/>
              </w:tcPr>
            </w:tcPrChange>
          </w:tcPr>
          <w:p w:rsidR="000F312E" w:rsidRPr="000D195A" w:rsidRDefault="000F312E" w:rsidP="00844DE0">
            <w:pPr>
              <w:pStyle w:val="ListParagraph"/>
              <w:numPr>
                <w:ilvl w:val="0"/>
                <w:numId w:val="121"/>
              </w:numPr>
              <w:spacing w:before="0" w:after="0" w:line="240" w:lineRule="auto"/>
              <w:rPr>
                <w:rFonts w:ascii="Century" w:hAnsi="Century"/>
              </w:rPr>
              <w:pPrChange w:id="1084" w:author="Admin" w:date="2016-12-12T18:17:00Z">
                <w:pPr>
                  <w:pStyle w:val="ListParagraph"/>
                  <w:numPr>
                    <w:numId w:val="121"/>
                  </w:numPr>
                  <w:spacing w:before="0" w:after="0"/>
                  <w:ind w:left="360" w:hanging="360"/>
                </w:pPr>
              </w:pPrChange>
            </w:pPr>
          </w:p>
        </w:tc>
        <w:tc>
          <w:tcPr>
            <w:tcW w:w="842" w:type="pct"/>
            <w:tcPrChange w:id="1085" w:author="Admin" w:date="2016-12-12T18:17:00Z">
              <w:tcPr>
                <w:tcW w:w="89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86"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Email</w:t>
            </w:r>
          </w:p>
        </w:tc>
        <w:tc>
          <w:tcPr>
            <w:tcW w:w="728" w:type="pct"/>
            <w:tcPrChange w:id="1087" w:author="Admin" w:date="2016-12-12T18:17:00Z">
              <w:tcPr>
                <w:tcW w:w="683"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88"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Email</w:t>
            </w:r>
          </w:p>
        </w:tc>
        <w:tc>
          <w:tcPr>
            <w:tcW w:w="647" w:type="pct"/>
            <w:tcPrChange w:id="1089" w:author="Admin" w:date="2016-12-12T18:17:00Z">
              <w:tcPr>
                <w:tcW w:w="628"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90"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Textbox</w:t>
            </w:r>
          </w:p>
        </w:tc>
        <w:tc>
          <w:tcPr>
            <w:tcW w:w="529" w:type="pct"/>
            <w:tcPrChange w:id="1091" w:author="Admin" w:date="2016-12-12T18:17:00Z">
              <w:tcPr>
                <w:tcW w:w="552"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92"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Type</w:t>
            </w:r>
          </w:p>
        </w:tc>
        <w:tc>
          <w:tcPr>
            <w:tcW w:w="691" w:type="pct"/>
            <w:tcPrChange w:id="1093" w:author="Admin" w:date="2016-12-12T18:17:00Z">
              <w:tcPr>
                <w:tcW w:w="72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94"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491" w:type="pct"/>
            <w:tcPrChange w:id="1095" w:author="Admin" w:date="2016-12-12T18:17:00Z">
              <w:tcPr>
                <w:tcW w:w="50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96"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13" w:type="pct"/>
            <w:tcPrChange w:id="1097" w:author="Admin" w:date="2016-12-12T18:17:00Z">
              <w:tcPr>
                <w:tcW w:w="737" w:type="pct"/>
              </w:tcPr>
            </w:tcPrChange>
          </w:tcPr>
          <w:p w:rsidR="000F312E" w:rsidRPr="000D195A" w:rsidRDefault="000F312E" w:rsidP="00844DE0">
            <w:pPr>
              <w:keepNext/>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098" w:author="Admin" w:date="2016-12-12T18:21:00Z">
                <w:pPr>
                  <w:keepNext/>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Email of user</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259" w:type="pct"/>
            <w:tcPrChange w:id="1099" w:author="Admin" w:date="2016-12-12T18:17:00Z">
              <w:tcPr>
                <w:tcW w:w="278" w:type="pct"/>
              </w:tcPr>
            </w:tcPrChange>
          </w:tcPr>
          <w:p w:rsidR="000F312E" w:rsidRPr="000D195A" w:rsidRDefault="000F312E" w:rsidP="00844DE0">
            <w:pPr>
              <w:pStyle w:val="ListParagraph"/>
              <w:numPr>
                <w:ilvl w:val="0"/>
                <w:numId w:val="121"/>
              </w:numPr>
              <w:spacing w:before="0" w:after="0" w:line="240" w:lineRule="auto"/>
              <w:rPr>
                <w:rFonts w:ascii="Century" w:hAnsi="Century"/>
              </w:rPr>
              <w:pPrChange w:id="1100" w:author="Admin" w:date="2016-12-12T18:17:00Z">
                <w:pPr>
                  <w:pStyle w:val="ListParagraph"/>
                  <w:numPr>
                    <w:numId w:val="121"/>
                  </w:numPr>
                  <w:spacing w:before="0" w:after="0"/>
                  <w:ind w:left="360" w:hanging="360"/>
                </w:pPr>
              </w:pPrChange>
            </w:pPr>
          </w:p>
        </w:tc>
        <w:tc>
          <w:tcPr>
            <w:tcW w:w="842" w:type="pct"/>
            <w:tcPrChange w:id="1101" w:author="Admin" w:date="2016-12-12T18:17:00Z">
              <w:tcPr>
                <w:tcW w:w="89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02"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Sign up</w:t>
            </w:r>
          </w:p>
        </w:tc>
        <w:tc>
          <w:tcPr>
            <w:tcW w:w="728" w:type="pct"/>
            <w:tcPrChange w:id="1103" w:author="Admin" w:date="2016-12-12T18:17:00Z">
              <w:tcPr>
                <w:tcW w:w="683"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04"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Đăng ký</w:t>
            </w:r>
          </w:p>
        </w:tc>
        <w:tc>
          <w:tcPr>
            <w:tcW w:w="647" w:type="pct"/>
            <w:tcPrChange w:id="1105" w:author="Admin" w:date="2016-12-12T18:17:00Z">
              <w:tcPr>
                <w:tcW w:w="628"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06"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529" w:type="pct"/>
            <w:tcPrChange w:id="1107" w:author="Admin" w:date="2016-12-12T18:17:00Z">
              <w:tcPr>
                <w:tcW w:w="552"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08"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691" w:type="pct"/>
            <w:tcPrChange w:id="1109" w:author="Admin" w:date="2016-12-12T18:17:00Z">
              <w:tcPr>
                <w:tcW w:w="72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10"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491" w:type="pct"/>
            <w:tcPrChange w:id="1111" w:author="Admin" w:date="2016-12-12T18:17:00Z">
              <w:tcPr>
                <w:tcW w:w="50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12"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13" w:type="pct"/>
            <w:tcPrChange w:id="1113" w:author="Admin" w:date="2016-12-12T18:17:00Z">
              <w:tcPr>
                <w:tcW w:w="737" w:type="pct"/>
              </w:tcPr>
            </w:tcPrChange>
          </w:tcPr>
          <w:p w:rsidR="000F312E" w:rsidRPr="000D195A" w:rsidRDefault="000F312E" w:rsidP="00844DE0">
            <w:pPr>
              <w:keepNext/>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14" w:author="Admin" w:date="2016-12-12T18:21:00Z">
                <w:pPr>
                  <w:keepNext/>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User register a new account </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259" w:type="pct"/>
            <w:tcPrChange w:id="1115" w:author="Admin" w:date="2016-12-12T18:17:00Z">
              <w:tcPr>
                <w:tcW w:w="278" w:type="pct"/>
              </w:tcPr>
            </w:tcPrChange>
          </w:tcPr>
          <w:p w:rsidR="000F312E" w:rsidRPr="000D195A" w:rsidRDefault="000F312E" w:rsidP="00844DE0">
            <w:pPr>
              <w:pStyle w:val="ListParagraph"/>
              <w:numPr>
                <w:ilvl w:val="0"/>
                <w:numId w:val="121"/>
              </w:numPr>
              <w:spacing w:before="0" w:after="0" w:line="240" w:lineRule="auto"/>
              <w:rPr>
                <w:rFonts w:ascii="Century" w:hAnsi="Century"/>
              </w:rPr>
              <w:pPrChange w:id="1116" w:author="Admin" w:date="2016-12-12T18:17:00Z">
                <w:pPr>
                  <w:pStyle w:val="ListParagraph"/>
                  <w:numPr>
                    <w:numId w:val="121"/>
                  </w:numPr>
                  <w:spacing w:before="0" w:after="0"/>
                  <w:ind w:left="360" w:hanging="360"/>
                </w:pPr>
              </w:pPrChange>
            </w:pPr>
          </w:p>
        </w:tc>
        <w:tc>
          <w:tcPr>
            <w:tcW w:w="842" w:type="pct"/>
            <w:tcPrChange w:id="1117" w:author="Admin" w:date="2016-12-12T18:17:00Z">
              <w:tcPr>
                <w:tcW w:w="89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18"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Login now</w:t>
            </w:r>
          </w:p>
        </w:tc>
        <w:tc>
          <w:tcPr>
            <w:tcW w:w="728" w:type="pct"/>
            <w:tcPrChange w:id="1119" w:author="Admin" w:date="2016-12-12T18:17:00Z">
              <w:tcPr>
                <w:tcW w:w="683"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20"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Đăng nh</w:t>
            </w:r>
            <w:r w:rsidRPr="000D195A">
              <w:rPr>
                <w:rFonts w:ascii="Cambria" w:hAnsi="Cambria" w:cs="Cambria"/>
              </w:rPr>
              <w:t>ậ</w:t>
            </w:r>
            <w:r w:rsidRPr="000D195A">
              <w:rPr>
                <w:rFonts w:ascii="Century" w:hAnsi="Century" w:cs="Times New Roman"/>
              </w:rPr>
              <w:t>p ngay</w:t>
            </w:r>
          </w:p>
        </w:tc>
        <w:tc>
          <w:tcPr>
            <w:tcW w:w="647" w:type="pct"/>
            <w:tcPrChange w:id="1121" w:author="Admin" w:date="2016-12-12T18:17:00Z">
              <w:tcPr>
                <w:tcW w:w="628"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22"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Hyperlink</w:t>
            </w:r>
          </w:p>
        </w:tc>
        <w:tc>
          <w:tcPr>
            <w:tcW w:w="529" w:type="pct"/>
            <w:tcPrChange w:id="1123" w:author="Admin" w:date="2016-12-12T18:17:00Z">
              <w:tcPr>
                <w:tcW w:w="552"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24"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691" w:type="pct"/>
            <w:tcPrChange w:id="1125" w:author="Admin" w:date="2016-12-12T18:17:00Z">
              <w:tcPr>
                <w:tcW w:w="72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26"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491" w:type="pct"/>
            <w:tcPrChange w:id="1127" w:author="Admin" w:date="2016-12-12T18:17:00Z">
              <w:tcPr>
                <w:tcW w:w="504"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28"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13" w:type="pct"/>
            <w:tcPrChange w:id="1129" w:author="Admin" w:date="2016-12-12T18:17:00Z">
              <w:tcPr>
                <w:tcW w:w="737" w:type="pct"/>
              </w:tcPr>
            </w:tcPrChange>
          </w:tcPr>
          <w:p w:rsidR="000F312E" w:rsidRPr="000D195A" w:rsidRDefault="000F312E" w:rsidP="00844DE0">
            <w:pPr>
              <w:keepNext/>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30" w:author="Admin" w:date="2016-12-12T18:21:00Z">
                <w:pPr>
                  <w:keepNext/>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Login when user have an account</w:t>
            </w:r>
          </w:p>
        </w:tc>
      </w:tr>
    </w:tbl>
    <w:p w:rsidR="000F312E" w:rsidRPr="000D195A" w:rsidRDefault="000F312E" w:rsidP="00844DE0">
      <w:pPr>
        <w:pStyle w:val="Table4-1"/>
        <w:rPr>
          <w:rFonts w:ascii="Century" w:hAnsi="Century"/>
        </w:rPr>
        <w:pPrChange w:id="1131" w:author="Admin" w:date="2016-12-12T18:17:00Z">
          <w:pPr>
            <w:pStyle w:val="Table4-1"/>
            <w:jc w:val="both"/>
          </w:pPr>
        </w:pPrChange>
      </w:pPr>
      <w:r w:rsidRPr="000D195A">
        <w:rPr>
          <w:rFonts w:ascii="Century" w:hAnsi="Century"/>
        </w:rPr>
        <w:t>R</w:t>
      </w:r>
      <w:r w:rsidRPr="000D195A">
        <w:rPr>
          <w:rStyle w:val="figurecaptionChar"/>
          <w:rFonts w:ascii="Century" w:hAnsi="Century"/>
        </w:rPr>
        <w:t xml:space="preserve">egister </w:t>
      </w:r>
      <w:r w:rsidRPr="000D195A">
        <w:rPr>
          <w:rFonts w:ascii="Century" w:hAnsi="Century"/>
        </w:rPr>
        <w:t>screen</w:t>
      </w:r>
    </w:p>
    <w:p w:rsidR="000F312E" w:rsidRPr="00844DE0" w:rsidRDefault="000F312E" w:rsidP="006B4A50">
      <w:pPr>
        <w:ind w:firstLine="720"/>
        <w:jc w:val="both"/>
        <w:rPr>
          <w:rFonts w:ascii="Century" w:hAnsi="Century"/>
          <w:sz w:val="6"/>
          <w:rPrChange w:id="1132" w:author="Admin" w:date="2016-12-12T18:17:00Z">
            <w:rPr>
              <w:rFonts w:ascii="Century" w:hAnsi="Century"/>
            </w:rPr>
          </w:rPrChange>
        </w:rPr>
      </w:pPr>
    </w:p>
    <w:p w:rsidR="000F312E" w:rsidRPr="000D195A" w:rsidRDefault="000F312E" w:rsidP="006B4A50">
      <w:pPr>
        <w:pStyle w:val="Heading4"/>
        <w:jc w:val="both"/>
        <w:rPr>
          <w:rFonts w:ascii="Century" w:hAnsi="Century"/>
        </w:rPr>
      </w:pPr>
      <w:bookmarkStart w:id="1133" w:name="_Toc468829491"/>
      <w:r w:rsidRPr="000D195A">
        <w:rPr>
          <w:rFonts w:ascii="Century" w:hAnsi="Century"/>
        </w:rPr>
        <w:t>Login</w:t>
      </w:r>
      <w:bookmarkEnd w:id="1133"/>
    </w:p>
    <w:p w:rsidR="000F312E" w:rsidRPr="000D195A" w:rsidRDefault="000F312E" w:rsidP="006B4A50">
      <w:pPr>
        <w:jc w:val="both"/>
        <w:rPr>
          <w:rFonts w:ascii="Century" w:hAnsi="Century"/>
        </w:rPr>
      </w:pPr>
      <w:r w:rsidRPr="000D195A">
        <w:rPr>
          <w:rFonts w:ascii="Century" w:hAnsi="Century"/>
        </w:rPr>
        <w:t xml:space="preserve">     </w:t>
      </w:r>
    </w:p>
    <w:p w:rsidR="000F312E" w:rsidRPr="000D195A" w:rsidRDefault="000F312E" w:rsidP="006B4A50">
      <w:pPr>
        <w:ind w:hanging="630"/>
        <w:jc w:val="both"/>
        <w:rPr>
          <w:rFonts w:ascii="Century" w:hAnsi="Century"/>
        </w:rPr>
      </w:pPr>
      <w:r w:rsidRPr="000D195A">
        <w:rPr>
          <w:rFonts w:ascii="Century" w:hAnsi="Century"/>
        </w:rPr>
        <w:t xml:space="preserve">                 </w:t>
      </w:r>
      <w:r w:rsidRPr="000D195A">
        <w:rPr>
          <w:rFonts w:ascii="Century" w:hAnsi="Century"/>
          <w:noProof/>
          <w:lang w:eastAsia="en-US"/>
        </w:rPr>
        <w:drawing>
          <wp:inline distT="0" distB="0" distL="0" distR="0" wp14:anchorId="21A728FC" wp14:editId="24DC0073">
            <wp:extent cx="5915025" cy="3838575"/>
            <wp:effectExtent l="0" t="0" r="9525" b="9525"/>
            <wp:docPr id="67601" name="Picture 6760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logi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15025" cy="3838575"/>
                    </a:xfrm>
                    <a:prstGeom prst="rect">
                      <a:avLst/>
                    </a:prstGeom>
                    <a:noFill/>
                    <a:ln>
                      <a:noFill/>
                    </a:ln>
                  </pic:spPr>
                </pic:pic>
              </a:graphicData>
            </a:graphic>
          </wp:inline>
        </w:drawing>
      </w:r>
    </w:p>
    <w:p w:rsidR="000F312E" w:rsidRPr="000D195A" w:rsidRDefault="000F312E" w:rsidP="00844DE0">
      <w:pPr>
        <w:pStyle w:val="Figure4-1"/>
        <w:rPr>
          <w:rStyle w:val="figurecaptionChar"/>
          <w:rFonts w:ascii="Century" w:hAnsi="Century"/>
          <w:b/>
          <w:bCs w:val="0"/>
          <w:iCs w:val="0"/>
        </w:rPr>
        <w:pPrChange w:id="1134" w:author="Admin" w:date="2016-12-12T18:17:00Z">
          <w:pPr>
            <w:pStyle w:val="Figure4-1"/>
            <w:jc w:val="both"/>
          </w:pPr>
        </w:pPrChange>
      </w:pPr>
      <w:r w:rsidRPr="000D195A">
        <w:rPr>
          <w:rFonts w:ascii="Century" w:hAnsi="Century"/>
        </w:rPr>
        <w:t>Login</w:t>
      </w:r>
      <w:r w:rsidRPr="000D195A">
        <w:rPr>
          <w:rStyle w:val="figurecaptionChar"/>
          <w:rFonts w:ascii="Century" w:hAnsi="Century"/>
        </w:rPr>
        <w:t xml:space="preserve"> screen</w:t>
      </w:r>
    </w:p>
    <w:p w:rsidR="00E36AB0" w:rsidRPr="000D195A" w:rsidDel="00844DE0" w:rsidRDefault="00E36AB0" w:rsidP="006B4A50">
      <w:pPr>
        <w:pStyle w:val="Figure4-1"/>
        <w:numPr>
          <w:ilvl w:val="0"/>
          <w:numId w:val="0"/>
        </w:numPr>
        <w:jc w:val="both"/>
        <w:rPr>
          <w:del w:id="1135" w:author="Admin" w:date="2016-12-12T18:17:00Z"/>
          <w:rStyle w:val="figurecaptionChar"/>
          <w:rFonts w:ascii="Century" w:hAnsi="Century"/>
          <w:b/>
          <w:bCs w:val="0"/>
          <w:iCs w:val="0"/>
        </w:rPr>
      </w:pPr>
    </w:p>
    <w:p w:rsidR="00E36AB0" w:rsidRPr="000D195A" w:rsidDel="00844DE0" w:rsidRDefault="00E36AB0" w:rsidP="006B4A50">
      <w:pPr>
        <w:pStyle w:val="Figure4-1"/>
        <w:numPr>
          <w:ilvl w:val="0"/>
          <w:numId w:val="0"/>
        </w:numPr>
        <w:jc w:val="both"/>
        <w:rPr>
          <w:del w:id="1136" w:author="Admin" w:date="2016-12-12T18:17:00Z"/>
          <w:rStyle w:val="figurecaptionChar"/>
          <w:rFonts w:ascii="Century" w:hAnsi="Century"/>
          <w:b/>
          <w:bCs w:val="0"/>
          <w:iCs w:val="0"/>
        </w:rPr>
      </w:pPr>
    </w:p>
    <w:p w:rsidR="000F312E" w:rsidRPr="000D195A" w:rsidRDefault="000F312E" w:rsidP="00844DE0">
      <w:pPr>
        <w:pStyle w:val="figurecaption"/>
        <w:numPr>
          <w:ilvl w:val="0"/>
          <w:numId w:val="0"/>
        </w:numPr>
        <w:jc w:val="both"/>
        <w:rPr>
          <w:rFonts w:ascii="Century" w:hAnsi="Century"/>
        </w:rPr>
        <w:pPrChange w:id="1137" w:author="Admin" w:date="2016-12-12T18:17:00Z">
          <w:pPr>
            <w:pStyle w:val="figurecaption"/>
            <w:numPr>
              <w:numId w:val="0"/>
            </w:numPr>
            <w:jc w:val="both"/>
          </w:pPr>
        </w:pPrChange>
      </w:pPr>
    </w:p>
    <w:tbl>
      <w:tblPr>
        <w:tblStyle w:val="Style1"/>
        <w:tblW w:w="5050" w:type="pct"/>
        <w:jc w:val="center"/>
        <w:tblLook w:val="04A0" w:firstRow="1" w:lastRow="0" w:firstColumn="1" w:lastColumn="0" w:noHBand="0" w:noVBand="1"/>
        <w:tblPrChange w:id="1138" w:author="Admin" w:date="2016-12-12T18:18:00Z">
          <w:tblPr>
            <w:tblStyle w:val="Style1"/>
            <w:tblW w:w="5000" w:type="pct"/>
            <w:tblLayout w:type="fixed"/>
            <w:tblLook w:val="04A0" w:firstRow="1" w:lastRow="0" w:firstColumn="1" w:lastColumn="0" w:noHBand="0" w:noVBand="1"/>
          </w:tblPr>
        </w:tblPrChange>
      </w:tblPr>
      <w:tblGrid>
        <w:gridCol w:w="506"/>
        <w:gridCol w:w="1317"/>
        <w:gridCol w:w="1416"/>
        <w:gridCol w:w="1255"/>
        <w:gridCol w:w="1020"/>
        <w:gridCol w:w="1342"/>
        <w:gridCol w:w="946"/>
        <w:gridCol w:w="1418"/>
        <w:tblGridChange w:id="1139">
          <w:tblGrid>
            <w:gridCol w:w="490"/>
            <w:gridCol w:w="1197"/>
            <w:gridCol w:w="1323"/>
            <w:gridCol w:w="1124"/>
            <w:gridCol w:w="901"/>
            <w:gridCol w:w="1385"/>
            <w:gridCol w:w="901"/>
            <w:gridCol w:w="1323"/>
          </w:tblGrid>
        </w:tblGridChange>
      </w:tblGrid>
      <w:tr w:rsidR="000F312E" w:rsidRPr="000D195A" w:rsidTr="00844DE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7" w:type="pct"/>
            <w:shd w:val="clear" w:color="auto" w:fill="92D050"/>
            <w:tcPrChange w:id="1140" w:author="Admin" w:date="2016-12-12T18:18:00Z">
              <w:tcPr>
                <w:tcW w:w="284" w:type="pct"/>
                <w:shd w:val="clear" w:color="auto" w:fill="92D050"/>
              </w:tcPr>
            </w:tcPrChange>
          </w:tcPr>
          <w:p w:rsidR="000F312E" w:rsidRPr="000D195A" w:rsidRDefault="000F312E"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w:t>
            </w:r>
          </w:p>
        </w:tc>
        <w:tc>
          <w:tcPr>
            <w:tcW w:w="706" w:type="pct"/>
            <w:shd w:val="clear" w:color="auto" w:fill="92D050"/>
            <w:tcPrChange w:id="1141" w:author="Admin" w:date="2016-12-12T18:18:00Z">
              <w:tcPr>
                <w:tcW w:w="693"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58" w:type="pct"/>
            <w:shd w:val="clear" w:color="auto" w:fill="92D050"/>
            <w:tcPrChange w:id="1142" w:author="Admin" w:date="2016-12-12T18:18:00Z">
              <w:tcPr>
                <w:tcW w:w="765"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73" w:type="pct"/>
            <w:shd w:val="clear" w:color="auto" w:fill="92D050"/>
            <w:tcPrChange w:id="1143" w:author="Admin" w:date="2016-12-12T18:18:00Z">
              <w:tcPr>
                <w:tcW w:w="650"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49" w:type="pct"/>
            <w:shd w:val="clear" w:color="auto" w:fill="92D050"/>
            <w:tcPrChange w:id="1144" w:author="Admin" w:date="2016-12-12T18:18:00Z">
              <w:tcPr>
                <w:tcW w:w="521"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19" w:type="pct"/>
            <w:shd w:val="clear" w:color="auto" w:fill="92D050"/>
            <w:tcPrChange w:id="1145" w:author="Admin" w:date="2016-12-12T18:18:00Z">
              <w:tcPr>
                <w:tcW w:w="801"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10" w:type="pct"/>
            <w:shd w:val="clear" w:color="auto" w:fill="92D050"/>
            <w:tcPrChange w:id="1146" w:author="Admin" w:date="2016-12-12T18:18:00Z">
              <w:tcPr>
                <w:tcW w:w="521"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09" w:type="pct"/>
            <w:shd w:val="clear" w:color="auto" w:fill="92D050"/>
            <w:tcPrChange w:id="1147" w:author="Admin" w:date="2016-12-12T18:18:00Z">
              <w:tcPr>
                <w:tcW w:w="765"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277" w:type="pct"/>
            <w:tcPrChange w:id="1148" w:author="Admin" w:date="2016-12-12T18:18:00Z">
              <w:tcPr>
                <w:tcW w:w="284" w:type="pct"/>
              </w:tcPr>
            </w:tcPrChange>
          </w:tcPr>
          <w:p w:rsidR="000F312E" w:rsidRPr="000D195A" w:rsidRDefault="000F312E" w:rsidP="006B4A50">
            <w:pPr>
              <w:pStyle w:val="ListParagraph"/>
              <w:numPr>
                <w:ilvl w:val="0"/>
                <w:numId w:val="194"/>
              </w:numPr>
              <w:spacing w:before="0" w:after="0"/>
              <w:rPr>
                <w:rFonts w:ascii="Century" w:hAnsi="Century"/>
              </w:rPr>
            </w:pPr>
          </w:p>
        </w:tc>
        <w:tc>
          <w:tcPr>
            <w:tcW w:w="706" w:type="pct"/>
            <w:tcPrChange w:id="1149" w:author="Admin" w:date="2016-12-12T18:18:00Z">
              <w:tcPr>
                <w:tcW w:w="693"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50"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Username</w:t>
            </w:r>
          </w:p>
        </w:tc>
        <w:tc>
          <w:tcPr>
            <w:tcW w:w="758" w:type="pct"/>
            <w:tcPrChange w:id="1151" w:author="Admin" w:date="2016-12-12T18:18:00Z">
              <w:tcPr>
                <w:tcW w:w="76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52"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Tên đăng nh</w:t>
            </w:r>
            <w:r w:rsidRPr="000D195A">
              <w:rPr>
                <w:rFonts w:ascii="Cambria" w:hAnsi="Cambria" w:cs="Cambria"/>
              </w:rPr>
              <w:t>ậ</w:t>
            </w:r>
            <w:r w:rsidRPr="000D195A">
              <w:rPr>
                <w:rFonts w:ascii="Century" w:hAnsi="Century" w:cs="Times New Roman"/>
              </w:rPr>
              <w:t>p</w:t>
            </w:r>
          </w:p>
        </w:tc>
        <w:tc>
          <w:tcPr>
            <w:tcW w:w="673" w:type="pct"/>
            <w:tcPrChange w:id="1153" w:author="Admin" w:date="2016-12-12T18:18:00Z">
              <w:tcPr>
                <w:tcW w:w="650"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54"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 box</w:t>
            </w:r>
          </w:p>
        </w:tc>
        <w:tc>
          <w:tcPr>
            <w:tcW w:w="549" w:type="pct"/>
            <w:tcPrChange w:id="1155" w:author="Admin" w:date="2016-12-12T18:18:00Z">
              <w:tcPr>
                <w:tcW w:w="52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56"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Type</w:t>
            </w:r>
          </w:p>
        </w:tc>
        <w:tc>
          <w:tcPr>
            <w:tcW w:w="719" w:type="pct"/>
            <w:tcPrChange w:id="1157" w:author="Admin" w:date="2016-12-12T18:18:00Z">
              <w:tcPr>
                <w:tcW w:w="80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58"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10" w:type="pct"/>
            <w:tcPrChange w:id="1159" w:author="Admin" w:date="2016-12-12T18:18:00Z">
              <w:tcPr>
                <w:tcW w:w="52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60"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09" w:type="pct"/>
            <w:tcPrChange w:id="1161" w:author="Admin" w:date="2016-12-12T18:18:00Z">
              <w:tcPr>
                <w:tcW w:w="76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62"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Username of registered user</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277" w:type="pct"/>
            <w:tcPrChange w:id="1163" w:author="Admin" w:date="2016-12-12T18:18:00Z">
              <w:tcPr>
                <w:tcW w:w="284" w:type="pct"/>
              </w:tcPr>
            </w:tcPrChange>
          </w:tcPr>
          <w:p w:rsidR="000F312E" w:rsidRPr="000D195A" w:rsidRDefault="000F312E" w:rsidP="006B4A50">
            <w:pPr>
              <w:pStyle w:val="ListParagraph"/>
              <w:numPr>
                <w:ilvl w:val="0"/>
                <w:numId w:val="194"/>
              </w:numPr>
              <w:spacing w:before="0" w:after="0"/>
              <w:rPr>
                <w:rFonts w:ascii="Century" w:hAnsi="Century"/>
              </w:rPr>
            </w:pPr>
          </w:p>
        </w:tc>
        <w:tc>
          <w:tcPr>
            <w:tcW w:w="706" w:type="pct"/>
            <w:tcPrChange w:id="1164" w:author="Admin" w:date="2016-12-12T18:18:00Z">
              <w:tcPr>
                <w:tcW w:w="693"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65"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Password</w:t>
            </w:r>
          </w:p>
        </w:tc>
        <w:tc>
          <w:tcPr>
            <w:tcW w:w="758" w:type="pct"/>
            <w:tcPrChange w:id="1166" w:author="Admin" w:date="2016-12-12T18:18:00Z">
              <w:tcPr>
                <w:tcW w:w="76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67"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673" w:type="pct"/>
            <w:tcPrChange w:id="1168" w:author="Admin" w:date="2016-12-12T18:18:00Z">
              <w:tcPr>
                <w:tcW w:w="650"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69"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 box</w:t>
            </w:r>
          </w:p>
        </w:tc>
        <w:tc>
          <w:tcPr>
            <w:tcW w:w="549" w:type="pct"/>
            <w:tcPrChange w:id="1170" w:author="Admin" w:date="2016-12-12T18:18:00Z">
              <w:tcPr>
                <w:tcW w:w="52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71"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Type</w:t>
            </w:r>
          </w:p>
        </w:tc>
        <w:tc>
          <w:tcPr>
            <w:tcW w:w="719" w:type="pct"/>
            <w:tcPrChange w:id="1172" w:author="Admin" w:date="2016-12-12T18:18:00Z">
              <w:tcPr>
                <w:tcW w:w="80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73"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10" w:type="pct"/>
            <w:tcPrChange w:id="1174" w:author="Admin" w:date="2016-12-12T18:18:00Z">
              <w:tcPr>
                <w:tcW w:w="52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75"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09" w:type="pct"/>
            <w:tcPrChange w:id="1176" w:author="Admin" w:date="2016-12-12T18:18:00Z">
              <w:tcPr>
                <w:tcW w:w="76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77"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Password of registered user</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277" w:type="pct"/>
            <w:tcPrChange w:id="1178" w:author="Admin" w:date="2016-12-12T18:18:00Z">
              <w:tcPr>
                <w:tcW w:w="284" w:type="pct"/>
              </w:tcPr>
            </w:tcPrChange>
          </w:tcPr>
          <w:p w:rsidR="000F312E" w:rsidRPr="000D195A" w:rsidRDefault="000F312E" w:rsidP="006B4A50">
            <w:pPr>
              <w:pStyle w:val="ListParagraph"/>
              <w:numPr>
                <w:ilvl w:val="0"/>
                <w:numId w:val="194"/>
              </w:numPr>
              <w:spacing w:before="0" w:after="0"/>
              <w:rPr>
                <w:rFonts w:ascii="Century" w:hAnsi="Century"/>
              </w:rPr>
            </w:pPr>
          </w:p>
        </w:tc>
        <w:tc>
          <w:tcPr>
            <w:tcW w:w="706" w:type="pct"/>
            <w:tcPrChange w:id="1179" w:author="Admin" w:date="2016-12-12T18:18:00Z">
              <w:tcPr>
                <w:tcW w:w="693"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80"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Remember Me</w:t>
            </w:r>
          </w:p>
        </w:tc>
        <w:tc>
          <w:tcPr>
            <w:tcW w:w="758" w:type="pct"/>
            <w:tcPrChange w:id="1181" w:author="Admin" w:date="2016-12-12T18:18:00Z">
              <w:tcPr>
                <w:tcW w:w="76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82"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w:t>
            </w:r>
            <w:r w:rsidRPr="000D195A">
              <w:rPr>
                <w:rFonts w:ascii="Cambria" w:hAnsi="Cambria" w:cs="Cambria"/>
              </w:rPr>
              <w:t>ư</w:t>
            </w:r>
            <w:r w:rsidRPr="000D195A">
              <w:rPr>
                <w:rFonts w:ascii="Century" w:hAnsi="Century" w:cs="Times New Roman"/>
              </w:rPr>
              <w:t xml:space="preserve">u </w:t>
            </w:r>
            <w:r w:rsidRPr="000D195A">
              <w:rPr>
                <w:rFonts w:ascii="Century" w:hAnsi="Century" w:cs="Century"/>
              </w:rPr>
              <w:t>đă</w:t>
            </w:r>
            <w:r w:rsidRPr="000D195A">
              <w:rPr>
                <w:rFonts w:ascii="Century" w:hAnsi="Century" w:cs="Times New Roman"/>
              </w:rPr>
              <w:t>ng nh</w:t>
            </w:r>
            <w:r w:rsidRPr="000D195A">
              <w:rPr>
                <w:rFonts w:ascii="Cambria" w:hAnsi="Cambria" w:cs="Cambria"/>
              </w:rPr>
              <w:t>ậ</w:t>
            </w:r>
            <w:r w:rsidRPr="000D195A">
              <w:rPr>
                <w:rFonts w:ascii="Century" w:hAnsi="Century" w:cs="Times New Roman"/>
              </w:rPr>
              <w:t>p</w:t>
            </w:r>
          </w:p>
        </w:tc>
        <w:tc>
          <w:tcPr>
            <w:tcW w:w="673" w:type="pct"/>
            <w:tcPrChange w:id="1183" w:author="Admin" w:date="2016-12-12T18:18:00Z">
              <w:tcPr>
                <w:tcW w:w="650"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84"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Check box</w:t>
            </w:r>
          </w:p>
        </w:tc>
        <w:tc>
          <w:tcPr>
            <w:tcW w:w="549" w:type="pct"/>
            <w:tcPrChange w:id="1185" w:author="Admin" w:date="2016-12-12T18:18:00Z">
              <w:tcPr>
                <w:tcW w:w="52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86"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719" w:type="pct"/>
            <w:tcPrChange w:id="1187" w:author="Admin" w:date="2016-12-12T18:18:00Z">
              <w:tcPr>
                <w:tcW w:w="80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88"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10" w:type="pct"/>
            <w:tcPrChange w:id="1189" w:author="Admin" w:date="2016-12-12T18:18:00Z">
              <w:tcPr>
                <w:tcW w:w="52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90"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09" w:type="pct"/>
            <w:tcPrChange w:id="1191" w:author="Admin" w:date="2016-12-12T18:18:00Z">
              <w:tcPr>
                <w:tcW w:w="76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92"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Save login information</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277" w:type="pct"/>
            <w:tcPrChange w:id="1193" w:author="Admin" w:date="2016-12-12T18:18:00Z">
              <w:tcPr>
                <w:tcW w:w="284" w:type="pct"/>
              </w:tcPr>
            </w:tcPrChange>
          </w:tcPr>
          <w:p w:rsidR="000F312E" w:rsidRPr="000D195A" w:rsidRDefault="000F312E" w:rsidP="006B4A50">
            <w:pPr>
              <w:pStyle w:val="ListParagraph"/>
              <w:numPr>
                <w:ilvl w:val="0"/>
                <w:numId w:val="194"/>
              </w:numPr>
              <w:spacing w:before="0" w:after="0"/>
              <w:rPr>
                <w:rFonts w:ascii="Century" w:hAnsi="Century"/>
              </w:rPr>
            </w:pPr>
          </w:p>
        </w:tc>
        <w:tc>
          <w:tcPr>
            <w:tcW w:w="706" w:type="pct"/>
            <w:tcPrChange w:id="1194" w:author="Admin" w:date="2016-12-12T18:18:00Z">
              <w:tcPr>
                <w:tcW w:w="693"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95"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Login</w:t>
            </w:r>
          </w:p>
        </w:tc>
        <w:tc>
          <w:tcPr>
            <w:tcW w:w="758" w:type="pct"/>
            <w:tcPrChange w:id="1196" w:author="Admin" w:date="2016-12-12T18:18:00Z">
              <w:tcPr>
                <w:tcW w:w="76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97"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Đăng nh</w:t>
            </w:r>
            <w:r w:rsidRPr="000D195A">
              <w:rPr>
                <w:rFonts w:ascii="Cambria" w:hAnsi="Cambria" w:cs="Cambria"/>
              </w:rPr>
              <w:t>ậ</w:t>
            </w:r>
            <w:r w:rsidRPr="000D195A">
              <w:rPr>
                <w:rFonts w:ascii="Century" w:hAnsi="Century" w:cs="Times New Roman"/>
              </w:rPr>
              <w:t>p</w:t>
            </w:r>
          </w:p>
        </w:tc>
        <w:tc>
          <w:tcPr>
            <w:tcW w:w="673" w:type="pct"/>
            <w:tcPrChange w:id="1198" w:author="Admin" w:date="2016-12-12T18:18:00Z">
              <w:tcPr>
                <w:tcW w:w="650"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199"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549" w:type="pct"/>
            <w:tcPrChange w:id="1200" w:author="Admin" w:date="2016-12-12T18:18:00Z">
              <w:tcPr>
                <w:tcW w:w="52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01"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719" w:type="pct"/>
            <w:tcPrChange w:id="1202" w:author="Admin" w:date="2016-12-12T18:18:00Z">
              <w:tcPr>
                <w:tcW w:w="80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03"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10" w:type="pct"/>
            <w:tcPrChange w:id="1204" w:author="Admin" w:date="2016-12-12T18:18:00Z">
              <w:tcPr>
                <w:tcW w:w="52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05"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09" w:type="pct"/>
            <w:tcPrChange w:id="1206" w:author="Admin" w:date="2016-12-12T18:18:00Z">
              <w:tcPr>
                <w:tcW w:w="76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07"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Login</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277" w:type="pct"/>
            <w:tcPrChange w:id="1208" w:author="Admin" w:date="2016-12-12T18:18:00Z">
              <w:tcPr>
                <w:tcW w:w="284" w:type="pct"/>
              </w:tcPr>
            </w:tcPrChange>
          </w:tcPr>
          <w:p w:rsidR="000F312E" w:rsidRPr="000D195A" w:rsidRDefault="000F312E" w:rsidP="006B4A50">
            <w:pPr>
              <w:pStyle w:val="ListParagraph"/>
              <w:numPr>
                <w:ilvl w:val="0"/>
                <w:numId w:val="194"/>
              </w:numPr>
              <w:spacing w:before="0" w:after="0"/>
              <w:rPr>
                <w:rFonts w:ascii="Century" w:hAnsi="Century"/>
              </w:rPr>
            </w:pPr>
          </w:p>
        </w:tc>
        <w:tc>
          <w:tcPr>
            <w:tcW w:w="706" w:type="pct"/>
            <w:tcPrChange w:id="1209" w:author="Admin" w:date="2016-12-12T18:18:00Z">
              <w:tcPr>
                <w:tcW w:w="693"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10"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Forgot Password</w:t>
            </w:r>
          </w:p>
        </w:tc>
        <w:tc>
          <w:tcPr>
            <w:tcW w:w="758" w:type="pct"/>
            <w:tcPrChange w:id="1211" w:author="Admin" w:date="2016-12-12T18:18:00Z">
              <w:tcPr>
                <w:tcW w:w="76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12"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Quên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673" w:type="pct"/>
            <w:tcPrChange w:id="1213" w:author="Admin" w:date="2016-12-12T18:18:00Z">
              <w:tcPr>
                <w:tcW w:w="650"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14"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Hyperlink</w:t>
            </w:r>
          </w:p>
        </w:tc>
        <w:tc>
          <w:tcPr>
            <w:tcW w:w="549" w:type="pct"/>
            <w:tcPrChange w:id="1215" w:author="Admin" w:date="2016-12-12T18:18:00Z">
              <w:tcPr>
                <w:tcW w:w="52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16"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719" w:type="pct"/>
            <w:tcPrChange w:id="1217" w:author="Admin" w:date="2016-12-12T18:18:00Z">
              <w:tcPr>
                <w:tcW w:w="80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18"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10" w:type="pct"/>
            <w:tcPrChange w:id="1219" w:author="Admin" w:date="2016-12-12T18:18:00Z">
              <w:tcPr>
                <w:tcW w:w="52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20"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09" w:type="pct"/>
            <w:tcPrChange w:id="1221" w:author="Admin" w:date="2016-12-12T18:18:00Z">
              <w:tcPr>
                <w:tcW w:w="765" w:type="pct"/>
              </w:tcPr>
            </w:tcPrChange>
          </w:tcPr>
          <w:p w:rsidR="000F312E" w:rsidRPr="000D195A" w:rsidRDefault="000F312E" w:rsidP="00844DE0">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22" w:author="Admin" w:date="2016-12-12T18:21:00Z">
                <w:pPr>
                  <w:keepNext/>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Resend password to user</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277" w:type="pct"/>
            <w:tcPrChange w:id="1223" w:author="Admin" w:date="2016-12-12T18:18:00Z">
              <w:tcPr>
                <w:tcW w:w="284" w:type="pct"/>
              </w:tcPr>
            </w:tcPrChange>
          </w:tcPr>
          <w:p w:rsidR="000F312E" w:rsidRPr="000D195A" w:rsidRDefault="000F312E" w:rsidP="006B4A50">
            <w:pPr>
              <w:pStyle w:val="ListParagraph"/>
              <w:numPr>
                <w:ilvl w:val="0"/>
                <w:numId w:val="194"/>
              </w:numPr>
              <w:spacing w:before="0" w:after="0"/>
              <w:rPr>
                <w:rFonts w:ascii="Century" w:hAnsi="Century"/>
              </w:rPr>
            </w:pPr>
          </w:p>
        </w:tc>
        <w:tc>
          <w:tcPr>
            <w:tcW w:w="706" w:type="pct"/>
            <w:tcPrChange w:id="1224" w:author="Admin" w:date="2016-12-12T18:18:00Z">
              <w:tcPr>
                <w:tcW w:w="693"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25"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Register now</w:t>
            </w:r>
          </w:p>
        </w:tc>
        <w:tc>
          <w:tcPr>
            <w:tcW w:w="758" w:type="pct"/>
            <w:tcPrChange w:id="1226" w:author="Admin" w:date="2016-12-12T18:18:00Z">
              <w:tcPr>
                <w:tcW w:w="76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27"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Đăng ký </w:t>
            </w:r>
          </w:p>
        </w:tc>
        <w:tc>
          <w:tcPr>
            <w:tcW w:w="673" w:type="pct"/>
            <w:tcPrChange w:id="1228" w:author="Admin" w:date="2016-12-12T18:18:00Z">
              <w:tcPr>
                <w:tcW w:w="650"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29"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Hyperlink</w:t>
            </w:r>
          </w:p>
        </w:tc>
        <w:tc>
          <w:tcPr>
            <w:tcW w:w="549" w:type="pct"/>
            <w:tcPrChange w:id="1230" w:author="Admin" w:date="2016-12-12T18:18:00Z">
              <w:tcPr>
                <w:tcW w:w="52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31"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719" w:type="pct"/>
            <w:tcPrChange w:id="1232" w:author="Admin" w:date="2016-12-12T18:18:00Z">
              <w:tcPr>
                <w:tcW w:w="80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33"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10" w:type="pct"/>
            <w:tcPrChange w:id="1234" w:author="Admin" w:date="2016-12-12T18:18:00Z">
              <w:tcPr>
                <w:tcW w:w="52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35"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09" w:type="pct"/>
            <w:tcPrChange w:id="1236" w:author="Admin" w:date="2016-12-12T18:18:00Z">
              <w:tcPr>
                <w:tcW w:w="765" w:type="pct"/>
              </w:tcPr>
            </w:tcPrChange>
          </w:tcPr>
          <w:p w:rsidR="000F312E" w:rsidRPr="000D195A" w:rsidRDefault="000F312E" w:rsidP="00844DE0">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37" w:author="Admin" w:date="2016-12-12T18:21:00Z">
                <w:pPr>
                  <w:keepNext/>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Register when user </w:t>
            </w:r>
            <w:r w:rsidRPr="000D195A">
              <w:rPr>
                <w:rFonts w:ascii="Century" w:hAnsi="Century" w:cs="Times New Roman"/>
              </w:rPr>
              <w:lastRenderedPageBreak/>
              <w:t>have not an account</w:t>
            </w:r>
          </w:p>
        </w:tc>
      </w:tr>
      <w:tr w:rsidR="000F312E" w:rsidRPr="000D195A" w:rsidTr="00844DE0">
        <w:trPr>
          <w:trHeight w:val="791"/>
          <w:jc w:val="center"/>
          <w:trPrChange w:id="1238" w:author="Admin" w:date="2016-12-12T18:18:00Z">
            <w:trPr>
              <w:trHeight w:val="791"/>
            </w:trPr>
          </w:trPrChange>
        </w:trPr>
        <w:tc>
          <w:tcPr>
            <w:cnfStyle w:val="001000000000" w:firstRow="0" w:lastRow="0" w:firstColumn="1" w:lastColumn="0" w:oddVBand="0" w:evenVBand="0" w:oddHBand="0" w:evenHBand="0" w:firstRowFirstColumn="0" w:firstRowLastColumn="0" w:lastRowFirstColumn="0" w:lastRowLastColumn="0"/>
            <w:tcW w:w="277" w:type="pct"/>
            <w:tcPrChange w:id="1239" w:author="Admin" w:date="2016-12-12T18:18:00Z">
              <w:tcPr>
                <w:tcW w:w="284" w:type="pct"/>
              </w:tcPr>
            </w:tcPrChange>
          </w:tcPr>
          <w:p w:rsidR="000F312E" w:rsidRPr="000D195A" w:rsidRDefault="000F312E" w:rsidP="006B4A50">
            <w:pPr>
              <w:pStyle w:val="ListParagraph"/>
              <w:numPr>
                <w:ilvl w:val="0"/>
                <w:numId w:val="194"/>
              </w:numPr>
              <w:spacing w:before="0" w:after="0"/>
              <w:rPr>
                <w:rFonts w:ascii="Century" w:hAnsi="Century"/>
              </w:rPr>
            </w:pPr>
          </w:p>
        </w:tc>
        <w:tc>
          <w:tcPr>
            <w:tcW w:w="706" w:type="pct"/>
            <w:tcPrChange w:id="1240" w:author="Admin" w:date="2016-12-12T18:18:00Z">
              <w:tcPr>
                <w:tcW w:w="693"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41"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Login with Facebook</w:t>
            </w:r>
          </w:p>
        </w:tc>
        <w:tc>
          <w:tcPr>
            <w:tcW w:w="758" w:type="pct"/>
            <w:tcPrChange w:id="1242" w:author="Admin" w:date="2016-12-12T18:18:00Z">
              <w:tcPr>
                <w:tcW w:w="76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43"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Đăng nh</w:t>
            </w:r>
            <w:r w:rsidRPr="000D195A">
              <w:rPr>
                <w:rFonts w:ascii="Cambria" w:hAnsi="Cambria" w:cs="Cambria"/>
              </w:rPr>
              <w:t>ậ</w:t>
            </w:r>
            <w:r w:rsidRPr="000D195A">
              <w:rPr>
                <w:rFonts w:ascii="Century" w:hAnsi="Century" w:cs="Times New Roman"/>
              </w:rPr>
              <w:t>p qua Facebook</w:t>
            </w:r>
          </w:p>
        </w:tc>
        <w:tc>
          <w:tcPr>
            <w:tcW w:w="673" w:type="pct"/>
            <w:tcPrChange w:id="1244" w:author="Admin" w:date="2016-12-12T18:18:00Z">
              <w:tcPr>
                <w:tcW w:w="650"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45"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549" w:type="pct"/>
            <w:tcPrChange w:id="1246" w:author="Admin" w:date="2016-12-12T18:18:00Z">
              <w:tcPr>
                <w:tcW w:w="52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47"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719" w:type="pct"/>
            <w:tcPrChange w:id="1248" w:author="Admin" w:date="2016-12-12T18:18:00Z">
              <w:tcPr>
                <w:tcW w:w="80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49"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10" w:type="pct"/>
            <w:tcPrChange w:id="1250" w:author="Admin" w:date="2016-12-12T18:18:00Z">
              <w:tcPr>
                <w:tcW w:w="52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51" w:author="Admin" w:date="2016-12-12T18:2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09" w:type="pct"/>
            <w:tcPrChange w:id="1252" w:author="Admin" w:date="2016-12-12T18:18:00Z">
              <w:tcPr>
                <w:tcW w:w="765" w:type="pct"/>
              </w:tcPr>
            </w:tcPrChange>
          </w:tcPr>
          <w:p w:rsidR="000F312E" w:rsidRPr="000D195A" w:rsidRDefault="000F312E" w:rsidP="00844DE0">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253" w:author="Admin" w:date="2016-12-12T18:21:00Z">
                <w:pPr>
                  <w:keepNext/>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Login with Facebook</w:t>
            </w:r>
          </w:p>
        </w:tc>
      </w:tr>
    </w:tbl>
    <w:p w:rsidR="000F312E" w:rsidRPr="000D195A" w:rsidRDefault="000F312E" w:rsidP="00844DE0">
      <w:pPr>
        <w:pStyle w:val="Table4-1"/>
        <w:rPr>
          <w:rFonts w:ascii="Century" w:hAnsi="Century"/>
        </w:rPr>
        <w:pPrChange w:id="1254" w:author="Admin" w:date="2016-12-12T18:18:00Z">
          <w:pPr>
            <w:pStyle w:val="Table4-1"/>
            <w:jc w:val="both"/>
          </w:pPr>
        </w:pPrChange>
      </w:pPr>
      <w:r w:rsidRPr="000D195A">
        <w:rPr>
          <w:rFonts w:ascii="Century" w:hAnsi="Century"/>
        </w:rPr>
        <w:t>Login</w:t>
      </w:r>
      <w:r w:rsidRPr="000D195A">
        <w:rPr>
          <w:rStyle w:val="figurecaptionChar"/>
          <w:rFonts w:ascii="Century" w:hAnsi="Century"/>
        </w:rPr>
        <w:t xml:space="preserve"> </w:t>
      </w:r>
      <w:r w:rsidRPr="000D195A">
        <w:rPr>
          <w:rFonts w:ascii="Century" w:hAnsi="Century"/>
        </w:rPr>
        <w:t>screen</w:t>
      </w:r>
    </w:p>
    <w:p w:rsidR="000F312E" w:rsidRPr="00844DE0" w:rsidRDefault="000F312E" w:rsidP="006B4A50">
      <w:pPr>
        <w:ind w:firstLine="720"/>
        <w:jc w:val="both"/>
        <w:rPr>
          <w:rFonts w:ascii="Century" w:hAnsi="Century"/>
          <w:sz w:val="2"/>
          <w:rPrChange w:id="1255" w:author="Admin" w:date="2016-12-12T18:18:00Z">
            <w:rPr>
              <w:rFonts w:ascii="Century" w:hAnsi="Century"/>
            </w:rPr>
          </w:rPrChange>
        </w:rPr>
      </w:pPr>
    </w:p>
    <w:p w:rsidR="000F312E" w:rsidRPr="000D195A" w:rsidRDefault="000F312E" w:rsidP="006B4A50">
      <w:pPr>
        <w:pStyle w:val="Heading4"/>
        <w:jc w:val="both"/>
        <w:rPr>
          <w:rFonts w:ascii="Century" w:hAnsi="Century"/>
        </w:rPr>
      </w:pPr>
      <w:bookmarkStart w:id="1256" w:name="_Toc468829492"/>
      <w:r w:rsidRPr="000D195A">
        <w:rPr>
          <w:rFonts w:ascii="Century" w:hAnsi="Century"/>
        </w:rPr>
        <w:t>Searching</w:t>
      </w:r>
      <w:bookmarkEnd w:id="1256"/>
      <w:r w:rsidRPr="000D195A">
        <w:rPr>
          <w:rFonts w:ascii="Century" w:hAnsi="Century"/>
        </w:rPr>
        <w:t xml:space="preserve"> </w:t>
      </w:r>
    </w:p>
    <w:p w:rsidR="000F312E" w:rsidRPr="000D195A" w:rsidRDefault="000F312E" w:rsidP="006B4A50">
      <w:pPr>
        <w:ind w:left="450" w:hanging="720"/>
        <w:jc w:val="both"/>
        <w:rPr>
          <w:rFonts w:ascii="Century" w:hAnsi="Century"/>
        </w:rPr>
      </w:pPr>
      <w:r w:rsidRPr="000D195A">
        <w:rPr>
          <w:rFonts w:ascii="Century" w:hAnsi="Century"/>
          <w:noProof/>
          <w:lang w:eastAsia="en-US"/>
        </w:rPr>
        <w:drawing>
          <wp:inline distT="0" distB="0" distL="0" distR="0" wp14:anchorId="2709F865" wp14:editId="448B1282">
            <wp:extent cx="6315075" cy="3562350"/>
            <wp:effectExtent l="0" t="0" r="9525" b="0"/>
            <wp:docPr id="67600" name="Picture 67600"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Search"/>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15075" cy="3562350"/>
                    </a:xfrm>
                    <a:prstGeom prst="rect">
                      <a:avLst/>
                    </a:prstGeom>
                    <a:noFill/>
                    <a:ln>
                      <a:noFill/>
                    </a:ln>
                  </pic:spPr>
                </pic:pic>
              </a:graphicData>
            </a:graphic>
          </wp:inline>
        </w:drawing>
      </w:r>
    </w:p>
    <w:p w:rsidR="000F312E" w:rsidRPr="000D195A" w:rsidRDefault="000F312E" w:rsidP="00844DE0">
      <w:pPr>
        <w:pStyle w:val="Figure4-1"/>
        <w:rPr>
          <w:rFonts w:ascii="Century" w:hAnsi="Century"/>
        </w:rPr>
        <w:pPrChange w:id="1257" w:author="Admin" w:date="2016-12-12T18:18:00Z">
          <w:pPr>
            <w:pStyle w:val="Figure4-1"/>
            <w:jc w:val="both"/>
          </w:pPr>
        </w:pPrChange>
      </w:pPr>
      <w:r w:rsidRPr="000D195A">
        <w:rPr>
          <w:rFonts w:ascii="Century" w:hAnsi="Century"/>
        </w:rPr>
        <w:t>Searching screen design</w:t>
      </w:r>
    </w:p>
    <w:p w:rsidR="000F312E" w:rsidRPr="000D195A" w:rsidRDefault="000F312E" w:rsidP="00844DE0">
      <w:pPr>
        <w:jc w:val="center"/>
        <w:rPr>
          <w:rFonts w:ascii="Century" w:hAnsi="Century"/>
        </w:rPr>
        <w:pPrChange w:id="1258" w:author="Admin" w:date="2016-12-12T18:18:00Z">
          <w:pPr>
            <w:jc w:val="both"/>
          </w:pPr>
        </w:pPrChange>
      </w:pPr>
      <w:r w:rsidRPr="000D195A">
        <w:rPr>
          <w:rFonts w:ascii="Century" w:hAnsi="Century"/>
          <w:noProof/>
          <w:lang w:eastAsia="en-US"/>
        </w:rPr>
        <mc:AlternateContent>
          <mc:Choice Requires="wps">
            <w:drawing>
              <wp:inline distT="0" distB="0" distL="0" distR="0" wp14:anchorId="2651DA92" wp14:editId="2D3AE89C">
                <wp:extent cx="301625" cy="301625"/>
                <wp:effectExtent l="0" t="0" r="0" b="0"/>
                <wp:docPr id="314" name="Rectangle 314" descr="https://scontent.fhan2-1.fna.fbcdn.net/v/t35.0-12/14957976_1077132255737358_552541160_o.png?oh=e4d1ce8dc9fd6729e56942a1c7a61113&amp;oe=583935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0C0B76BD" id="Rectangle 314" o:spid="_x0000_s1026" alt="https://scontent.fhan2-1.fna.fbcdn.net/v/t35.0-12/14957976_1077132255737358_552541160_o.png?oh=e4d1ce8dc9fd6729e56942a1c7a61113&amp;oe=58393577"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" filled="f" stroked="f">
                <o:lock v:ext="edit" aspectratio="t"/>
                <w10:anchorlock/>
              </v:rect>
            </w:pict>
          </mc:Fallback>
        </mc:AlternateContent>
      </w:r>
      <w:r w:rsidRPr="000D195A">
        <w:rPr>
          <w:rFonts w:ascii="Century" w:hAnsi="Century"/>
          <w:noProof/>
          <w:lang w:eastAsia="en-US"/>
        </w:rPr>
        <mc:AlternateContent>
          <mc:Choice Requires="wps">
            <w:drawing>
              <wp:inline distT="0" distB="0" distL="0" distR="0" wp14:anchorId="47FA6CC8" wp14:editId="6D2C12C4">
                <wp:extent cx="301625" cy="301625"/>
                <wp:effectExtent l="0" t="0" r="0" b="0"/>
                <wp:docPr id="315" name="Rectangle 315" descr="https://scontent.fhan2-1.fna.fbcdn.net/v/t35.0-12/14957976_1077132255737358_552541160_o.png?oh=e4d1ce8dc9fd6729e56942a1c7a61113&amp;oe=583935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6BBD8F86" id="Rectangle 315" o:spid="_x0000_s1026" alt="https://scontent.fhan2-1.fna.fbcdn.net/v/t35.0-12/14957976_1077132255737358_552541160_o.png?oh=e4d1ce8dc9fd6729e56942a1c7a61113&amp;oe=58393577"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" filled="f" stroked="f">
                <o:lock v:ext="edit" aspectratio="t"/>
                <w10:anchorlock/>
              </v:rect>
            </w:pict>
          </mc:Fallback>
        </mc:AlternateContent>
      </w:r>
      <w:r w:rsidRPr="000D195A">
        <w:rPr>
          <w:rFonts w:ascii="Century" w:hAnsi="Century"/>
          <w:noProof/>
          <w:lang w:eastAsia="en-US"/>
        </w:rPr>
        <w:drawing>
          <wp:inline distT="0" distB="0" distL="0" distR="0" wp14:anchorId="4ED8C870" wp14:editId="6D8E456E">
            <wp:extent cx="5295900" cy="2466975"/>
            <wp:effectExtent l="0" t="0" r="0" b="9525"/>
            <wp:docPr id="67599" name="Picture 67599" descr="search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search_resul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95900" cy="2466975"/>
                    </a:xfrm>
                    <a:prstGeom prst="rect">
                      <a:avLst/>
                    </a:prstGeom>
                    <a:noFill/>
                    <a:ln>
                      <a:noFill/>
                    </a:ln>
                  </pic:spPr>
                </pic:pic>
              </a:graphicData>
            </a:graphic>
          </wp:inline>
        </w:drawing>
      </w:r>
    </w:p>
    <w:p w:rsidR="000F312E" w:rsidRPr="000D195A" w:rsidRDefault="000F312E" w:rsidP="00844DE0">
      <w:pPr>
        <w:pStyle w:val="Figure4-1"/>
        <w:rPr>
          <w:rFonts w:ascii="Century" w:hAnsi="Century"/>
        </w:rPr>
        <w:pPrChange w:id="1259" w:author="Admin" w:date="2016-12-12T18:18:00Z">
          <w:pPr>
            <w:pStyle w:val="Figure4-1"/>
            <w:jc w:val="both"/>
          </w:pPr>
        </w:pPrChange>
      </w:pPr>
      <w:r w:rsidRPr="000D195A">
        <w:rPr>
          <w:rFonts w:ascii="Century" w:hAnsi="Century"/>
        </w:rPr>
        <w:t>Search Event result screen design</w:t>
      </w:r>
    </w:p>
    <w:p w:rsidR="00E36AB0" w:rsidRPr="000D195A" w:rsidRDefault="00E36AB0" w:rsidP="006B4A50">
      <w:pPr>
        <w:pStyle w:val="Figure4-1"/>
        <w:numPr>
          <w:ilvl w:val="0"/>
          <w:numId w:val="0"/>
        </w:numPr>
        <w:jc w:val="both"/>
        <w:rPr>
          <w:rFonts w:ascii="Century" w:hAnsi="Century"/>
        </w:rPr>
      </w:pPr>
    </w:p>
    <w:p w:rsidR="00E36AB0" w:rsidRPr="000D195A" w:rsidRDefault="00E36AB0" w:rsidP="006B4A50">
      <w:pPr>
        <w:pStyle w:val="Figure4-1"/>
        <w:numPr>
          <w:ilvl w:val="0"/>
          <w:numId w:val="0"/>
        </w:numPr>
        <w:jc w:val="both"/>
        <w:rPr>
          <w:rFonts w:ascii="Century" w:hAnsi="Century"/>
        </w:rPr>
      </w:pPr>
    </w:p>
    <w:p w:rsidR="00E36AB0" w:rsidRPr="00844DE0" w:rsidRDefault="00E36AB0" w:rsidP="006B4A50">
      <w:pPr>
        <w:pStyle w:val="Figure4-1"/>
        <w:numPr>
          <w:ilvl w:val="0"/>
          <w:numId w:val="0"/>
        </w:numPr>
        <w:jc w:val="both"/>
        <w:rPr>
          <w:rFonts w:ascii="Century" w:hAnsi="Century"/>
          <w:sz w:val="2"/>
          <w:rPrChange w:id="1260" w:author="Admin" w:date="2016-12-12T18:19:00Z">
            <w:rPr>
              <w:rFonts w:ascii="Century" w:hAnsi="Century"/>
            </w:rPr>
          </w:rPrChange>
        </w:rPr>
      </w:pPr>
    </w:p>
    <w:tbl>
      <w:tblPr>
        <w:tblStyle w:val="Style1"/>
        <w:tblW w:w="5253" w:type="pct"/>
        <w:jc w:val="center"/>
        <w:tblInd w:w="-432" w:type="dxa"/>
        <w:tblLayout w:type="fixed"/>
        <w:tblLook w:val="04A0" w:firstRow="1" w:lastRow="0" w:firstColumn="1" w:lastColumn="0" w:noHBand="0" w:noVBand="1"/>
        <w:tblPrChange w:id="1261" w:author="Admin" w:date="2016-12-12T18:20:00Z">
          <w:tblPr>
            <w:tblStyle w:val="Style1"/>
            <w:tblW w:w="5253" w:type="pct"/>
            <w:tblInd w:w="-432" w:type="dxa"/>
            <w:tblLayout w:type="fixed"/>
            <w:tblLook w:val="04A0" w:firstRow="1" w:lastRow="0" w:firstColumn="1" w:lastColumn="0" w:noHBand="0" w:noVBand="1"/>
          </w:tblPr>
        </w:tblPrChange>
      </w:tblPr>
      <w:tblGrid>
        <w:gridCol w:w="640"/>
        <w:gridCol w:w="1577"/>
        <w:gridCol w:w="1432"/>
        <w:gridCol w:w="1097"/>
        <w:gridCol w:w="1110"/>
        <w:gridCol w:w="716"/>
        <w:gridCol w:w="1003"/>
        <w:gridCol w:w="1506"/>
        <w:tblGridChange w:id="1262">
          <w:tblGrid>
            <w:gridCol w:w="641"/>
            <w:gridCol w:w="1458"/>
            <w:gridCol w:w="1551"/>
            <w:gridCol w:w="1097"/>
            <w:gridCol w:w="1004"/>
            <w:gridCol w:w="821"/>
            <w:gridCol w:w="1003"/>
            <w:gridCol w:w="1506"/>
          </w:tblGrid>
        </w:tblGridChange>
      </w:tblGrid>
      <w:tr w:rsidR="000F312E" w:rsidRPr="000D195A" w:rsidTr="00844DE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2" w:type="pct"/>
            <w:shd w:val="clear" w:color="auto" w:fill="92D050"/>
            <w:tcPrChange w:id="1263" w:author="Admin" w:date="2016-12-12T18:20:00Z">
              <w:tcPr>
                <w:tcW w:w="353" w:type="pct"/>
                <w:shd w:val="clear" w:color="auto" w:fill="92D050"/>
              </w:tcPr>
            </w:tcPrChange>
          </w:tcPr>
          <w:p w:rsidR="000F312E" w:rsidRPr="000D195A" w:rsidRDefault="000F312E"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w:t>
            </w:r>
          </w:p>
        </w:tc>
        <w:tc>
          <w:tcPr>
            <w:tcW w:w="868" w:type="pct"/>
            <w:shd w:val="clear" w:color="auto" w:fill="92D050"/>
            <w:tcPrChange w:id="1264" w:author="Admin" w:date="2016-12-12T18:20:00Z">
              <w:tcPr>
                <w:tcW w:w="803"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8" w:type="pct"/>
            <w:shd w:val="clear" w:color="auto" w:fill="92D050"/>
            <w:tcPrChange w:id="1265" w:author="Admin" w:date="2016-12-12T18:20:00Z">
              <w:tcPr>
                <w:tcW w:w="854"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04" w:type="pct"/>
            <w:shd w:val="clear" w:color="auto" w:fill="92D050"/>
            <w:tcPrChange w:id="1266" w:author="Admin" w:date="2016-12-12T18:20:00Z">
              <w:tcPr>
                <w:tcW w:w="604"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11" w:type="pct"/>
            <w:shd w:val="clear" w:color="auto" w:fill="92D050"/>
            <w:tcPrChange w:id="1267" w:author="Admin" w:date="2016-12-12T18:20:00Z">
              <w:tcPr>
                <w:tcW w:w="553"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94" w:type="pct"/>
            <w:shd w:val="clear" w:color="auto" w:fill="92D050"/>
            <w:tcPrChange w:id="1268" w:author="Admin" w:date="2016-12-12T18:20:00Z">
              <w:tcPr>
                <w:tcW w:w="452"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52" w:type="pct"/>
            <w:shd w:val="clear" w:color="auto" w:fill="92D050"/>
            <w:tcPrChange w:id="1269" w:author="Admin" w:date="2016-12-12T18:20:00Z">
              <w:tcPr>
                <w:tcW w:w="552"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29" w:type="pct"/>
            <w:shd w:val="clear" w:color="auto" w:fill="92D050"/>
            <w:tcPrChange w:id="1270" w:author="Admin" w:date="2016-12-12T18:20:00Z">
              <w:tcPr>
                <w:tcW w:w="830"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352" w:type="pct"/>
            <w:tcPrChange w:id="1271" w:author="Admin" w:date="2016-12-12T18:20:00Z">
              <w:tcPr>
                <w:tcW w:w="353"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1</w:t>
            </w:r>
          </w:p>
        </w:tc>
        <w:tc>
          <w:tcPr>
            <w:tcW w:w="868" w:type="pct"/>
            <w:tcPrChange w:id="1272" w:author="Admin" w:date="2016-12-12T18:20:00Z">
              <w:tcPr>
                <w:tcW w:w="80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box</w:t>
            </w:r>
          </w:p>
        </w:tc>
        <w:tc>
          <w:tcPr>
            <w:tcW w:w="788" w:type="pct"/>
            <w:tcPrChange w:id="1273" w:author="Admin" w:date="2016-12-12T18:20:00Z">
              <w:tcPr>
                <w:tcW w:w="854"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Ô tìm ki</w:t>
            </w:r>
            <w:r w:rsidRPr="000D195A">
              <w:rPr>
                <w:rFonts w:ascii="Cambria" w:hAnsi="Cambria" w:cs="Cambria"/>
              </w:rPr>
              <w:t>ế</w:t>
            </w:r>
            <w:r w:rsidRPr="000D195A">
              <w:rPr>
                <w:rFonts w:ascii="Century" w:hAnsi="Century" w:cs="Times New Roman"/>
              </w:rPr>
              <w:t>m</w:t>
            </w:r>
          </w:p>
        </w:tc>
        <w:tc>
          <w:tcPr>
            <w:tcW w:w="604" w:type="pct"/>
            <w:tcPrChange w:id="1274" w:author="Admin" w:date="2016-12-12T18:20:00Z">
              <w:tcPr>
                <w:tcW w:w="604"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1" w:type="pct"/>
            <w:tcPrChange w:id="1275" w:author="Admin" w:date="2016-12-12T18:20:00Z">
              <w:tcPr>
                <w:tcW w:w="55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Change w:id="1276" w:author="Admin" w:date="2016-12-12T18:20:00Z">
              <w:tcPr>
                <w:tcW w:w="45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Change w:id="1277" w:author="Admin" w:date="2016-12-12T18:20:00Z">
              <w:tcPr>
                <w:tcW w:w="55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29" w:type="pct"/>
            <w:tcPrChange w:id="1278" w:author="Admin" w:date="2016-12-12T18:20:00Z">
              <w:tcPr>
                <w:tcW w:w="830"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text</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352" w:type="pct"/>
            <w:tcPrChange w:id="1279" w:author="Admin" w:date="2016-12-12T18:20:00Z">
              <w:tcPr>
                <w:tcW w:w="353"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2</w:t>
            </w:r>
          </w:p>
        </w:tc>
        <w:tc>
          <w:tcPr>
            <w:tcW w:w="868" w:type="pct"/>
            <w:tcPrChange w:id="1280" w:author="Admin" w:date="2016-12-12T18:20:00Z">
              <w:tcPr>
                <w:tcW w:w="80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icon</w:t>
            </w:r>
          </w:p>
        </w:tc>
        <w:tc>
          <w:tcPr>
            <w:tcW w:w="788" w:type="pct"/>
            <w:tcPrChange w:id="1281" w:author="Admin" w:date="2016-12-12T18:20:00Z">
              <w:tcPr>
                <w:tcW w:w="854"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04" w:type="pct"/>
            <w:tcPrChange w:id="1282" w:author="Admin" w:date="2016-12-12T18:20:00Z">
              <w:tcPr>
                <w:tcW w:w="604"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611" w:type="pct"/>
            <w:tcPrChange w:id="1283" w:author="Admin" w:date="2016-12-12T18:20:00Z">
              <w:tcPr>
                <w:tcW w:w="55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94" w:type="pct"/>
            <w:tcPrChange w:id="1284" w:author="Admin" w:date="2016-12-12T18:20:00Z">
              <w:tcPr>
                <w:tcW w:w="45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Change w:id="1285" w:author="Admin" w:date="2016-12-12T18:20:00Z">
              <w:tcPr>
                <w:tcW w:w="55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29" w:type="pct"/>
            <w:tcPrChange w:id="1286" w:author="Admin" w:date="2016-12-12T18:20:00Z">
              <w:tcPr>
                <w:tcW w:w="830"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Event</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352" w:type="pct"/>
            <w:tcPrChange w:id="1287" w:author="Admin" w:date="2016-12-12T18:20:00Z">
              <w:tcPr>
                <w:tcW w:w="353"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2</w:t>
            </w:r>
          </w:p>
        </w:tc>
        <w:tc>
          <w:tcPr>
            <w:tcW w:w="868" w:type="pct"/>
            <w:tcPrChange w:id="1288" w:author="Admin" w:date="2016-12-12T18:20:00Z">
              <w:tcPr>
                <w:tcW w:w="80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type</w:t>
            </w:r>
          </w:p>
        </w:tc>
        <w:tc>
          <w:tcPr>
            <w:tcW w:w="788" w:type="pct"/>
            <w:tcPrChange w:id="1289" w:author="Admin" w:date="2016-12-12T18:20:00Z">
              <w:tcPr>
                <w:tcW w:w="854"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w:t>
            </w:r>
            <w:r w:rsidRPr="000D195A">
              <w:rPr>
                <w:rFonts w:ascii="Cambria" w:hAnsi="Cambria" w:cs="Cambria"/>
              </w:rPr>
              <w:t>ụ</w:t>
            </w:r>
            <w:r w:rsidRPr="000D195A">
              <w:rPr>
                <w:rFonts w:ascii="Century" w:hAnsi="Century" w:cs="Times New Roman"/>
              </w:rPr>
              <w:t>c tìm ki</w:t>
            </w:r>
            <w:r w:rsidRPr="000D195A">
              <w:rPr>
                <w:rFonts w:ascii="Cambria" w:hAnsi="Cambria" w:cs="Cambria"/>
              </w:rPr>
              <w:t>ế</w:t>
            </w:r>
            <w:r w:rsidRPr="000D195A">
              <w:rPr>
                <w:rFonts w:ascii="Century" w:hAnsi="Century" w:cs="Times New Roman"/>
              </w:rPr>
              <w:t>m</w:t>
            </w:r>
          </w:p>
        </w:tc>
        <w:tc>
          <w:tcPr>
            <w:tcW w:w="604" w:type="pct"/>
            <w:tcPrChange w:id="1290" w:author="Admin" w:date="2016-12-12T18:20:00Z">
              <w:tcPr>
                <w:tcW w:w="604"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611" w:type="pct"/>
            <w:tcPrChange w:id="1291" w:author="Admin" w:date="2016-12-12T18:20:00Z">
              <w:tcPr>
                <w:tcW w:w="55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Change w:id="1292" w:author="Admin" w:date="2016-12-12T18:20:00Z">
              <w:tcPr>
                <w:tcW w:w="45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Change w:id="1293" w:author="Admin" w:date="2016-12-12T18:20:00Z">
              <w:tcPr>
                <w:tcW w:w="55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29" w:type="pct"/>
            <w:tcPrChange w:id="1294" w:author="Admin" w:date="2016-12-12T18:20:00Z">
              <w:tcPr>
                <w:tcW w:w="830"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search type</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352" w:type="pct"/>
            <w:tcPrChange w:id="1295" w:author="Admin" w:date="2016-12-12T18:20:00Z">
              <w:tcPr>
                <w:tcW w:w="353"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3</w:t>
            </w:r>
          </w:p>
        </w:tc>
        <w:tc>
          <w:tcPr>
            <w:tcW w:w="868" w:type="pct"/>
            <w:tcPrChange w:id="1296" w:author="Admin" w:date="2016-12-12T18:20:00Z">
              <w:tcPr>
                <w:tcW w:w="80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w:t>
            </w:r>
          </w:p>
        </w:tc>
        <w:tc>
          <w:tcPr>
            <w:tcW w:w="788" w:type="pct"/>
            <w:tcPrChange w:id="1297" w:author="Admin" w:date="2016-12-12T18:20:00Z">
              <w:tcPr>
                <w:tcW w:w="854"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604" w:type="pct"/>
            <w:tcPrChange w:id="1298" w:author="Admin" w:date="2016-12-12T18:20:00Z">
              <w:tcPr>
                <w:tcW w:w="604"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 down list</w:t>
            </w:r>
          </w:p>
        </w:tc>
        <w:tc>
          <w:tcPr>
            <w:tcW w:w="611" w:type="pct"/>
            <w:tcPrChange w:id="1299" w:author="Admin" w:date="2016-12-12T18:20:00Z">
              <w:tcPr>
                <w:tcW w:w="55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94" w:type="pct"/>
            <w:tcPrChange w:id="1300" w:author="Admin" w:date="2016-12-12T18:20:00Z">
              <w:tcPr>
                <w:tcW w:w="45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Change w:id="1301" w:author="Admin" w:date="2016-12-12T18:20:00Z">
              <w:tcPr>
                <w:tcW w:w="55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29" w:type="pct"/>
            <w:tcPrChange w:id="1302" w:author="Admin" w:date="2016-12-12T18:20:00Z">
              <w:tcPr>
                <w:tcW w:w="830"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Filter by category of Events</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352" w:type="pct"/>
            <w:tcPrChange w:id="1303" w:author="Admin" w:date="2016-12-12T18:20:00Z">
              <w:tcPr>
                <w:tcW w:w="353"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4</w:t>
            </w:r>
          </w:p>
        </w:tc>
        <w:tc>
          <w:tcPr>
            <w:tcW w:w="868" w:type="pct"/>
            <w:tcPrChange w:id="1304" w:author="Admin" w:date="2016-12-12T18:20:00Z">
              <w:tcPr>
                <w:tcW w:w="80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w:t>
            </w:r>
          </w:p>
        </w:tc>
        <w:tc>
          <w:tcPr>
            <w:tcW w:w="788" w:type="pct"/>
            <w:tcPrChange w:id="1305" w:author="Admin" w:date="2016-12-12T18:20:00Z">
              <w:tcPr>
                <w:tcW w:w="854"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Cá nhân</w:t>
            </w:r>
          </w:p>
        </w:tc>
        <w:tc>
          <w:tcPr>
            <w:tcW w:w="604" w:type="pct"/>
            <w:tcPrChange w:id="1306" w:author="Admin" w:date="2016-12-12T18:20:00Z">
              <w:tcPr>
                <w:tcW w:w="604"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 down list</w:t>
            </w:r>
          </w:p>
        </w:tc>
        <w:tc>
          <w:tcPr>
            <w:tcW w:w="611" w:type="pct"/>
            <w:tcPrChange w:id="1307" w:author="Admin" w:date="2016-12-12T18:20:00Z">
              <w:tcPr>
                <w:tcW w:w="55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94" w:type="pct"/>
            <w:tcPrChange w:id="1308" w:author="Admin" w:date="2016-12-12T18:20:00Z">
              <w:tcPr>
                <w:tcW w:w="45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Change w:id="1309" w:author="Admin" w:date="2016-12-12T18:20:00Z">
              <w:tcPr>
                <w:tcW w:w="55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29" w:type="pct"/>
            <w:tcPrChange w:id="1310" w:author="Admin" w:date="2016-12-12T18:20:00Z">
              <w:tcPr>
                <w:tcW w:w="830"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Filter by status of Events</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352" w:type="pct"/>
            <w:tcPrChange w:id="1311" w:author="Admin" w:date="2016-12-12T18:20:00Z">
              <w:tcPr>
                <w:tcW w:w="353"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5</w:t>
            </w:r>
          </w:p>
        </w:tc>
        <w:tc>
          <w:tcPr>
            <w:tcW w:w="868" w:type="pct"/>
            <w:tcPrChange w:id="1312" w:author="Admin" w:date="2016-12-12T18:20:00Z">
              <w:tcPr>
                <w:tcW w:w="80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w:t>
            </w:r>
          </w:p>
        </w:tc>
        <w:tc>
          <w:tcPr>
            <w:tcW w:w="788" w:type="pct"/>
            <w:tcPrChange w:id="1313" w:author="Admin" w:date="2016-12-12T18:20:00Z">
              <w:tcPr>
                <w:tcW w:w="854"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Cá nhân</w:t>
            </w:r>
          </w:p>
        </w:tc>
        <w:tc>
          <w:tcPr>
            <w:tcW w:w="604" w:type="pct"/>
            <w:tcPrChange w:id="1314" w:author="Admin" w:date="2016-12-12T18:20:00Z">
              <w:tcPr>
                <w:tcW w:w="604"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 down list</w:t>
            </w:r>
          </w:p>
        </w:tc>
        <w:tc>
          <w:tcPr>
            <w:tcW w:w="611" w:type="pct"/>
            <w:tcPrChange w:id="1315" w:author="Admin" w:date="2016-12-12T18:20:00Z">
              <w:tcPr>
                <w:tcW w:w="55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94" w:type="pct"/>
            <w:tcPrChange w:id="1316" w:author="Admin" w:date="2016-12-12T18:20:00Z">
              <w:tcPr>
                <w:tcW w:w="45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Change w:id="1317" w:author="Admin" w:date="2016-12-12T18:20:00Z">
              <w:tcPr>
                <w:tcW w:w="55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29" w:type="pct"/>
            <w:tcPrChange w:id="1318" w:author="Admin" w:date="2016-12-12T18:20:00Z">
              <w:tcPr>
                <w:tcW w:w="830"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Filter by status of Events</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352" w:type="pct"/>
            <w:tcPrChange w:id="1319" w:author="Admin" w:date="2016-12-12T18:20:00Z">
              <w:tcPr>
                <w:tcW w:w="353"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6</w:t>
            </w:r>
          </w:p>
        </w:tc>
        <w:tc>
          <w:tcPr>
            <w:tcW w:w="868" w:type="pct"/>
            <w:tcPrChange w:id="1320" w:author="Admin" w:date="2016-12-12T18:20:00Z">
              <w:tcPr>
                <w:tcW w:w="80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w:t>
            </w:r>
          </w:p>
        </w:tc>
        <w:tc>
          <w:tcPr>
            <w:tcW w:w="788" w:type="pct"/>
            <w:tcPrChange w:id="1321" w:author="Admin" w:date="2016-12-12T18:20:00Z">
              <w:tcPr>
                <w:tcW w:w="854"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Bài vi</w:t>
            </w:r>
            <w:r w:rsidRPr="000D195A">
              <w:rPr>
                <w:rFonts w:ascii="Cambria" w:hAnsi="Cambria" w:cs="Cambria"/>
              </w:rPr>
              <w:t>ế</w:t>
            </w:r>
            <w:r w:rsidRPr="000D195A">
              <w:rPr>
                <w:rFonts w:ascii="Century" w:hAnsi="Century" w:cs="Times New Roman"/>
              </w:rPr>
              <w:t>t</w:t>
            </w:r>
          </w:p>
        </w:tc>
        <w:tc>
          <w:tcPr>
            <w:tcW w:w="604" w:type="pct"/>
            <w:tcPrChange w:id="1322" w:author="Admin" w:date="2016-12-12T18:20:00Z">
              <w:tcPr>
                <w:tcW w:w="604"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Drop down list </w:t>
            </w:r>
          </w:p>
        </w:tc>
        <w:tc>
          <w:tcPr>
            <w:tcW w:w="611" w:type="pct"/>
            <w:tcPrChange w:id="1323" w:author="Admin" w:date="2016-12-12T18:20:00Z">
              <w:tcPr>
                <w:tcW w:w="55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94" w:type="pct"/>
            <w:tcPrChange w:id="1324" w:author="Admin" w:date="2016-12-12T18:20:00Z">
              <w:tcPr>
                <w:tcW w:w="45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Change w:id="1325" w:author="Admin" w:date="2016-12-12T18:20:00Z">
              <w:tcPr>
                <w:tcW w:w="55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29" w:type="pct"/>
            <w:tcPrChange w:id="1326" w:author="Admin" w:date="2016-12-12T18:20:00Z">
              <w:tcPr>
                <w:tcW w:w="830"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Filter by status of Events</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352" w:type="pct"/>
            <w:tcPrChange w:id="1327" w:author="Admin" w:date="2016-12-12T18:20:00Z">
              <w:tcPr>
                <w:tcW w:w="353"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7</w:t>
            </w:r>
          </w:p>
        </w:tc>
        <w:tc>
          <w:tcPr>
            <w:tcW w:w="868" w:type="pct"/>
            <w:tcPrChange w:id="1328" w:author="Admin" w:date="2016-12-12T18:20:00Z">
              <w:tcPr>
                <w:tcW w:w="80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w:t>
            </w:r>
          </w:p>
        </w:tc>
        <w:tc>
          <w:tcPr>
            <w:tcW w:w="788" w:type="pct"/>
            <w:tcPrChange w:id="1329" w:author="Admin" w:date="2016-12-12T18:20:00Z">
              <w:tcPr>
                <w:tcW w:w="854"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604" w:type="pct"/>
            <w:tcPrChange w:id="1330" w:author="Admin" w:date="2016-12-12T18:20:00Z">
              <w:tcPr>
                <w:tcW w:w="604"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 down list</w:t>
            </w:r>
          </w:p>
        </w:tc>
        <w:tc>
          <w:tcPr>
            <w:tcW w:w="611" w:type="pct"/>
            <w:tcPrChange w:id="1331" w:author="Admin" w:date="2016-12-12T18:20:00Z">
              <w:tcPr>
                <w:tcW w:w="55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94" w:type="pct"/>
            <w:tcPrChange w:id="1332" w:author="Admin" w:date="2016-12-12T18:20:00Z">
              <w:tcPr>
                <w:tcW w:w="45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Change w:id="1333" w:author="Admin" w:date="2016-12-12T18:20:00Z">
              <w:tcPr>
                <w:tcW w:w="55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29" w:type="pct"/>
            <w:tcPrChange w:id="1334" w:author="Admin" w:date="2016-12-12T18:20:00Z">
              <w:tcPr>
                <w:tcW w:w="830"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Filter by status of Events</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352" w:type="pct"/>
            <w:tcPrChange w:id="1335" w:author="Admin" w:date="2016-12-12T18:20:00Z">
              <w:tcPr>
                <w:tcW w:w="353"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8</w:t>
            </w:r>
          </w:p>
        </w:tc>
        <w:tc>
          <w:tcPr>
            <w:tcW w:w="868" w:type="pct"/>
            <w:tcPrChange w:id="1336" w:author="Admin" w:date="2016-12-12T18:20:00Z">
              <w:tcPr>
                <w:tcW w:w="80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result</w:t>
            </w:r>
          </w:p>
        </w:tc>
        <w:tc>
          <w:tcPr>
            <w:tcW w:w="788" w:type="pct"/>
            <w:tcPrChange w:id="1337" w:author="Admin" w:date="2016-12-12T18:20:00Z">
              <w:tcPr>
                <w:tcW w:w="854"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K</w:t>
            </w:r>
            <w:r w:rsidRPr="000D195A">
              <w:rPr>
                <w:rFonts w:ascii="Cambria" w:hAnsi="Cambria" w:cs="Cambria"/>
              </w:rPr>
              <w:t>ế</w:t>
            </w:r>
            <w:r w:rsidRPr="000D195A">
              <w:rPr>
                <w:rFonts w:ascii="Century" w:hAnsi="Century" w:cs="Times New Roman"/>
              </w:rPr>
              <w:t>t qu</w:t>
            </w:r>
            <w:r w:rsidRPr="000D195A">
              <w:rPr>
                <w:rFonts w:ascii="Cambria" w:hAnsi="Cambria" w:cs="Cambria"/>
              </w:rPr>
              <w:t>ả</w:t>
            </w:r>
          </w:p>
        </w:tc>
        <w:tc>
          <w:tcPr>
            <w:tcW w:w="604" w:type="pct"/>
            <w:tcPrChange w:id="1338" w:author="Admin" w:date="2016-12-12T18:20:00Z">
              <w:tcPr>
                <w:tcW w:w="604"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w:t>
            </w:r>
          </w:p>
        </w:tc>
        <w:tc>
          <w:tcPr>
            <w:tcW w:w="611" w:type="pct"/>
            <w:tcPrChange w:id="1339" w:author="Admin" w:date="2016-12-12T18:20:00Z">
              <w:tcPr>
                <w:tcW w:w="55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Change w:id="1340" w:author="Admin" w:date="2016-12-12T18:20:00Z">
              <w:tcPr>
                <w:tcW w:w="45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2" w:type="pct"/>
            <w:tcPrChange w:id="1341" w:author="Admin" w:date="2016-12-12T18:20:00Z">
              <w:tcPr>
                <w:tcW w:w="55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29" w:type="pct"/>
            <w:tcPrChange w:id="1342" w:author="Admin" w:date="2016-12-12T18:20:00Z">
              <w:tcPr>
                <w:tcW w:w="830"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list result</w:t>
            </w:r>
          </w:p>
        </w:tc>
      </w:tr>
    </w:tbl>
    <w:p w:rsidR="000F312E" w:rsidRPr="000D195A" w:rsidRDefault="000F312E" w:rsidP="00844DE0">
      <w:pPr>
        <w:pStyle w:val="Table4-1"/>
        <w:rPr>
          <w:rFonts w:ascii="Century" w:hAnsi="Century"/>
        </w:rPr>
        <w:pPrChange w:id="1343" w:author="Admin" w:date="2016-12-12T18:19:00Z">
          <w:pPr>
            <w:pStyle w:val="Table4-1"/>
            <w:jc w:val="both"/>
          </w:pPr>
        </w:pPrChange>
      </w:pPr>
      <w:r w:rsidRPr="000D195A">
        <w:rPr>
          <w:rFonts w:ascii="Century" w:hAnsi="Century"/>
        </w:rPr>
        <w:t>Search</w:t>
      </w:r>
      <w:r w:rsidRPr="000D195A">
        <w:rPr>
          <w:rStyle w:val="figurecaptionChar"/>
          <w:rFonts w:ascii="Century" w:hAnsi="Century"/>
        </w:rPr>
        <w:t xml:space="preserve"> </w:t>
      </w:r>
      <w:r w:rsidRPr="000D195A">
        <w:rPr>
          <w:rFonts w:ascii="Century" w:hAnsi="Century"/>
        </w:rPr>
        <w:t>screen</w:t>
      </w:r>
    </w:p>
    <w:p w:rsidR="000F312E" w:rsidRPr="000D195A" w:rsidRDefault="000F312E" w:rsidP="006B4A50">
      <w:pPr>
        <w:jc w:val="both"/>
        <w:rPr>
          <w:rFonts w:ascii="Century" w:hAnsi="Century" w:cs="Times New Roman"/>
          <w:b/>
          <w:bCs/>
          <w:iCs/>
        </w:rPr>
      </w:pPr>
      <w:r w:rsidRPr="000D195A">
        <w:rPr>
          <w:rFonts w:ascii="Century" w:hAnsi="Century"/>
        </w:rPr>
        <w:br w:type="page"/>
      </w:r>
    </w:p>
    <w:p w:rsidR="000F312E" w:rsidRPr="000D195A" w:rsidRDefault="000F312E" w:rsidP="006B4A50">
      <w:pPr>
        <w:pStyle w:val="Heading4"/>
        <w:jc w:val="both"/>
        <w:rPr>
          <w:rFonts w:ascii="Century" w:hAnsi="Century"/>
        </w:rPr>
      </w:pPr>
      <w:bookmarkStart w:id="1344" w:name="_Toc468829493"/>
      <w:r w:rsidRPr="000D195A">
        <w:rPr>
          <w:rFonts w:ascii="Century" w:hAnsi="Century"/>
        </w:rPr>
        <w:lastRenderedPageBreak/>
        <w:t>View</w:t>
      </w:r>
      <w:bookmarkEnd w:id="1344"/>
    </w:p>
    <w:p w:rsidR="000F312E" w:rsidRPr="000D195A" w:rsidRDefault="000F312E" w:rsidP="006B4A50">
      <w:pPr>
        <w:ind w:left="-540" w:firstLine="360"/>
        <w:jc w:val="both"/>
        <w:rPr>
          <w:rFonts w:ascii="Century" w:hAnsi="Century"/>
        </w:rPr>
      </w:pPr>
      <w:r w:rsidRPr="000D195A">
        <w:rPr>
          <w:rFonts w:ascii="Century" w:hAnsi="Century"/>
          <w:noProof/>
          <w:lang w:eastAsia="en-US"/>
        </w:rPr>
        <w:drawing>
          <wp:inline distT="0" distB="0" distL="0" distR="0" wp14:anchorId="060A7783" wp14:editId="5A979B74">
            <wp:extent cx="5972175" cy="3562350"/>
            <wp:effectExtent l="0" t="0" r="9525" b="0"/>
            <wp:docPr id="67598" name="Picture 67598" desc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View"/>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2175" cy="3562350"/>
                    </a:xfrm>
                    <a:prstGeom prst="rect">
                      <a:avLst/>
                    </a:prstGeom>
                    <a:noFill/>
                    <a:ln>
                      <a:noFill/>
                    </a:ln>
                  </pic:spPr>
                </pic:pic>
              </a:graphicData>
            </a:graphic>
          </wp:inline>
        </w:drawing>
      </w:r>
    </w:p>
    <w:p w:rsidR="000F312E" w:rsidRPr="000D195A" w:rsidRDefault="000F312E" w:rsidP="00844DE0">
      <w:pPr>
        <w:pStyle w:val="Figure4-1"/>
        <w:rPr>
          <w:rFonts w:ascii="Century" w:hAnsi="Century"/>
        </w:rPr>
        <w:pPrChange w:id="1345" w:author="Admin" w:date="2016-12-12T18:19:00Z">
          <w:pPr>
            <w:pStyle w:val="Figure4-1"/>
            <w:jc w:val="both"/>
          </w:pPr>
        </w:pPrChange>
      </w:pPr>
      <w:r w:rsidRPr="000D195A">
        <w:rPr>
          <w:rFonts w:ascii="Century" w:hAnsi="Century"/>
        </w:rPr>
        <w:t>Home view</w:t>
      </w:r>
      <w:r w:rsidRPr="000D195A">
        <w:rPr>
          <w:rStyle w:val="figurecaptionChar"/>
          <w:rFonts w:ascii="Century" w:hAnsi="Century"/>
        </w:rPr>
        <w:t xml:space="preserve"> </w:t>
      </w:r>
      <w:r w:rsidRPr="000D195A">
        <w:rPr>
          <w:rFonts w:ascii="Century" w:hAnsi="Century"/>
        </w:rPr>
        <w:t>screen</w:t>
      </w:r>
    </w:p>
    <w:tbl>
      <w:tblPr>
        <w:tblStyle w:val="Style1"/>
        <w:tblW w:w="4845" w:type="pct"/>
        <w:tblInd w:w="355" w:type="dxa"/>
        <w:tblLayout w:type="fixed"/>
        <w:tblLook w:val="04A0" w:firstRow="1" w:lastRow="0" w:firstColumn="1" w:lastColumn="0" w:noHBand="0" w:noVBand="1"/>
        <w:tblPrChange w:id="1346" w:author="Admin" w:date="2016-12-12T18:20:00Z">
          <w:tblPr>
            <w:tblStyle w:val="Style1"/>
            <w:tblW w:w="4734" w:type="pct"/>
            <w:tblInd w:w="355" w:type="dxa"/>
            <w:tblLayout w:type="fixed"/>
            <w:tblLook w:val="04A0" w:firstRow="1" w:lastRow="0" w:firstColumn="1" w:lastColumn="0" w:noHBand="0" w:noVBand="1"/>
          </w:tblPr>
        </w:tblPrChange>
      </w:tblPr>
      <w:tblGrid>
        <w:gridCol w:w="570"/>
        <w:gridCol w:w="1563"/>
        <w:gridCol w:w="1451"/>
        <w:gridCol w:w="910"/>
        <w:gridCol w:w="548"/>
        <w:gridCol w:w="910"/>
        <w:gridCol w:w="1003"/>
        <w:gridCol w:w="1421"/>
        <w:tblGridChange w:id="1347">
          <w:tblGrid>
            <w:gridCol w:w="571"/>
            <w:gridCol w:w="1460"/>
            <w:gridCol w:w="1555"/>
            <w:gridCol w:w="908"/>
            <w:gridCol w:w="548"/>
            <w:gridCol w:w="910"/>
            <w:gridCol w:w="1003"/>
            <w:gridCol w:w="1229"/>
          </w:tblGrid>
        </w:tblGridChange>
      </w:tblGrid>
      <w:tr w:rsidR="000F312E" w:rsidRPr="000D195A" w:rsidTr="00844D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 w:type="pct"/>
            <w:shd w:val="clear" w:color="auto" w:fill="92D050"/>
            <w:tcPrChange w:id="1348" w:author="Admin" w:date="2016-12-12T18:20:00Z">
              <w:tcPr>
                <w:tcW w:w="348" w:type="pct"/>
                <w:shd w:val="clear" w:color="auto" w:fill="92D050"/>
              </w:tcPr>
            </w:tcPrChange>
          </w:tcPr>
          <w:p w:rsidR="000F312E" w:rsidRPr="000D195A" w:rsidRDefault="000F312E" w:rsidP="00844DE0">
            <w:pPr>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Change w:id="1349" w:author="Admin" w:date="2016-12-12T18:19:00Z">
                <w:pPr>
                  <w:spacing w:line="276" w:lineRule="auto"/>
                  <w:jc w:val="both"/>
                  <w:cnfStyle w:val="101000000000" w:firstRow="1" w:lastRow="0" w:firstColumn="1" w:lastColumn="0" w:oddVBand="0" w:evenVBand="0" w:oddHBand="0" w:evenHBand="0" w:firstRowFirstColumn="0" w:firstRowLastColumn="0" w:lastRowFirstColumn="0" w:lastRowLastColumn="0"/>
                </w:pPr>
              </w:pPrChange>
            </w:pPr>
            <w:r w:rsidRPr="000D195A">
              <w:rPr>
                <w:rFonts w:ascii="Century" w:hAnsi="Century" w:cs="Times New Roman"/>
              </w:rPr>
              <w:t>No</w:t>
            </w:r>
          </w:p>
        </w:tc>
        <w:tc>
          <w:tcPr>
            <w:tcW w:w="933" w:type="pct"/>
            <w:shd w:val="clear" w:color="auto" w:fill="92D050"/>
            <w:tcPrChange w:id="1350" w:author="Admin" w:date="2016-12-12T18:20:00Z">
              <w:tcPr>
                <w:tcW w:w="892" w:type="pct"/>
                <w:shd w:val="clear" w:color="auto" w:fill="92D050"/>
              </w:tcPr>
            </w:tcPrChange>
          </w:tcPr>
          <w:p w:rsidR="000F312E" w:rsidRPr="000D195A" w:rsidRDefault="000F312E" w:rsidP="00844DE0">
            <w:pPr>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1351" w:author="Admin" w:date="2016-12-12T18:19: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Field name</w:t>
            </w:r>
          </w:p>
        </w:tc>
        <w:tc>
          <w:tcPr>
            <w:tcW w:w="866" w:type="pct"/>
            <w:shd w:val="clear" w:color="auto" w:fill="92D050"/>
            <w:tcPrChange w:id="1352" w:author="Admin" w:date="2016-12-12T18:20:00Z">
              <w:tcPr>
                <w:tcW w:w="950" w:type="pct"/>
                <w:shd w:val="clear" w:color="auto" w:fill="92D050"/>
              </w:tcPr>
            </w:tcPrChange>
          </w:tcPr>
          <w:p w:rsidR="000F312E" w:rsidRPr="000D195A" w:rsidRDefault="000F312E" w:rsidP="00844DE0">
            <w:pPr>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1353" w:author="Admin" w:date="2016-12-12T18:19: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Field name in Vietnamese</w:t>
            </w:r>
          </w:p>
        </w:tc>
        <w:tc>
          <w:tcPr>
            <w:tcW w:w="543" w:type="pct"/>
            <w:shd w:val="clear" w:color="auto" w:fill="92D050"/>
            <w:tcPrChange w:id="1354" w:author="Admin" w:date="2016-12-12T18:20:00Z">
              <w:tcPr>
                <w:tcW w:w="555" w:type="pct"/>
                <w:shd w:val="clear" w:color="auto" w:fill="92D050"/>
              </w:tcPr>
            </w:tcPrChange>
          </w:tcPr>
          <w:p w:rsidR="000F312E" w:rsidRPr="000D195A" w:rsidRDefault="000F312E" w:rsidP="00844DE0">
            <w:pPr>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1355" w:author="Admin" w:date="2016-12-12T18:19: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Type</w:t>
            </w:r>
          </w:p>
        </w:tc>
        <w:tc>
          <w:tcPr>
            <w:tcW w:w="327" w:type="pct"/>
            <w:shd w:val="clear" w:color="auto" w:fill="92D050"/>
            <w:tcPrChange w:id="1356" w:author="Admin" w:date="2016-12-12T18:20:00Z">
              <w:tcPr>
                <w:tcW w:w="335" w:type="pct"/>
                <w:shd w:val="clear" w:color="auto" w:fill="92D050"/>
              </w:tcPr>
            </w:tcPrChange>
          </w:tcPr>
          <w:p w:rsidR="000F312E" w:rsidRPr="000D195A" w:rsidRDefault="000F312E" w:rsidP="00844DE0">
            <w:pPr>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1357" w:author="Admin" w:date="2016-12-12T18:19: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Require</w:t>
            </w:r>
          </w:p>
        </w:tc>
        <w:tc>
          <w:tcPr>
            <w:tcW w:w="543" w:type="pct"/>
            <w:shd w:val="clear" w:color="auto" w:fill="92D050"/>
            <w:tcPrChange w:id="1358" w:author="Admin" w:date="2016-12-12T18:20:00Z">
              <w:tcPr>
                <w:tcW w:w="556" w:type="pct"/>
                <w:shd w:val="clear" w:color="auto" w:fill="92D050"/>
              </w:tcPr>
            </w:tcPrChange>
          </w:tcPr>
          <w:p w:rsidR="000F312E" w:rsidRPr="000D195A" w:rsidRDefault="000F312E" w:rsidP="00844DE0">
            <w:pPr>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1359" w:author="Admin" w:date="2016-12-12T18:19: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Mandatory</w:t>
            </w:r>
          </w:p>
        </w:tc>
        <w:tc>
          <w:tcPr>
            <w:tcW w:w="599" w:type="pct"/>
            <w:shd w:val="clear" w:color="auto" w:fill="92D050"/>
            <w:tcPrChange w:id="1360" w:author="Admin" w:date="2016-12-12T18:20:00Z">
              <w:tcPr>
                <w:tcW w:w="613" w:type="pct"/>
                <w:shd w:val="clear" w:color="auto" w:fill="92D050"/>
              </w:tcPr>
            </w:tcPrChange>
          </w:tcPr>
          <w:p w:rsidR="000F312E" w:rsidRPr="000D195A" w:rsidRDefault="000F312E" w:rsidP="00844DE0">
            <w:pPr>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1361" w:author="Admin" w:date="2016-12-12T18:19: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Max-Length</w:t>
            </w:r>
          </w:p>
        </w:tc>
        <w:tc>
          <w:tcPr>
            <w:tcW w:w="848" w:type="pct"/>
            <w:shd w:val="clear" w:color="auto" w:fill="92D050"/>
            <w:tcPrChange w:id="1362" w:author="Admin" w:date="2016-12-12T18:20:00Z">
              <w:tcPr>
                <w:tcW w:w="752" w:type="pct"/>
                <w:shd w:val="clear" w:color="auto" w:fill="92D050"/>
              </w:tcPr>
            </w:tcPrChange>
          </w:tcPr>
          <w:p w:rsidR="000F312E" w:rsidRPr="000D195A" w:rsidRDefault="000F312E" w:rsidP="00844DE0">
            <w:pPr>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1363" w:author="Admin" w:date="2016-12-12T18:19: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Description</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340" w:type="pct"/>
            <w:tcPrChange w:id="1364" w:author="Admin" w:date="2016-12-12T18:20:00Z">
              <w:tcPr>
                <w:tcW w:w="348" w:type="pct"/>
              </w:tcPr>
            </w:tcPrChange>
          </w:tcPr>
          <w:p w:rsidR="000F312E" w:rsidRPr="000D195A" w:rsidRDefault="000F312E" w:rsidP="00844DE0">
            <w:pPr>
              <w:jc w:val="both"/>
              <w:rPr>
                <w:rFonts w:ascii="Century" w:hAnsi="Century" w:cs="Times New Roman"/>
                <w:b w:val="0"/>
              </w:rPr>
              <w:pPrChange w:id="1365" w:author="Admin" w:date="2016-12-12T18:19:00Z">
                <w:pPr>
                  <w:spacing w:line="276" w:lineRule="auto"/>
                  <w:jc w:val="both"/>
                </w:pPr>
              </w:pPrChange>
            </w:pPr>
            <w:r w:rsidRPr="000D195A">
              <w:rPr>
                <w:rFonts w:ascii="Century" w:hAnsi="Century" w:cs="Times New Roman"/>
              </w:rPr>
              <w:t>1</w:t>
            </w:r>
          </w:p>
        </w:tc>
        <w:tc>
          <w:tcPr>
            <w:tcW w:w="933" w:type="pct"/>
            <w:tcPrChange w:id="1366" w:author="Admin" w:date="2016-12-12T18:20:00Z">
              <w:tcPr>
                <w:tcW w:w="892"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367"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Event</w:t>
            </w:r>
          </w:p>
        </w:tc>
        <w:tc>
          <w:tcPr>
            <w:tcW w:w="866" w:type="pct"/>
            <w:tcPrChange w:id="1368" w:author="Admin" w:date="2016-12-12T18:20:00Z">
              <w:tcPr>
                <w:tcW w:w="950"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369"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Event</w:t>
            </w:r>
          </w:p>
        </w:tc>
        <w:tc>
          <w:tcPr>
            <w:tcW w:w="543" w:type="pct"/>
            <w:tcPrChange w:id="1370" w:author="Admin" w:date="2016-12-12T18:20:00Z">
              <w:tcPr>
                <w:tcW w:w="555"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371"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327" w:type="pct"/>
            <w:tcPrChange w:id="1372" w:author="Admin" w:date="2016-12-12T18:20:00Z">
              <w:tcPr>
                <w:tcW w:w="335"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373"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43" w:type="pct"/>
            <w:tcPrChange w:id="1374" w:author="Admin" w:date="2016-12-12T18:20:00Z">
              <w:tcPr>
                <w:tcW w:w="556"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375"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99" w:type="pct"/>
            <w:tcPrChange w:id="1376" w:author="Admin" w:date="2016-12-12T18:20:00Z">
              <w:tcPr>
                <w:tcW w:w="613"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377"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48" w:type="pct"/>
            <w:tcPrChange w:id="1378" w:author="Admin" w:date="2016-12-12T18:20:00Z">
              <w:tcPr>
                <w:tcW w:w="752"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379"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 display “Event”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340" w:type="pct"/>
            <w:tcPrChange w:id="1380" w:author="Admin" w:date="2016-12-12T18:20:00Z">
              <w:tcPr>
                <w:tcW w:w="348" w:type="pct"/>
              </w:tcPr>
            </w:tcPrChange>
          </w:tcPr>
          <w:p w:rsidR="000F312E" w:rsidRPr="000D195A" w:rsidRDefault="000F312E" w:rsidP="00844DE0">
            <w:pPr>
              <w:jc w:val="both"/>
              <w:rPr>
                <w:rFonts w:ascii="Century" w:hAnsi="Century" w:cs="Times New Roman"/>
              </w:rPr>
              <w:pPrChange w:id="1381" w:author="Admin" w:date="2016-12-12T18:19:00Z">
                <w:pPr>
                  <w:spacing w:line="276" w:lineRule="auto"/>
                  <w:jc w:val="both"/>
                </w:pPr>
              </w:pPrChange>
            </w:pPr>
            <w:r w:rsidRPr="000D195A">
              <w:rPr>
                <w:rFonts w:ascii="Century" w:hAnsi="Century" w:cs="Times New Roman"/>
              </w:rPr>
              <w:t>2</w:t>
            </w:r>
          </w:p>
        </w:tc>
        <w:tc>
          <w:tcPr>
            <w:tcW w:w="933" w:type="pct"/>
            <w:tcPrChange w:id="1382" w:author="Admin" w:date="2016-12-12T18:20:00Z">
              <w:tcPr>
                <w:tcW w:w="892"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383"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List event</w:t>
            </w:r>
          </w:p>
        </w:tc>
        <w:tc>
          <w:tcPr>
            <w:tcW w:w="866" w:type="pct"/>
            <w:tcPrChange w:id="1384" w:author="Admin" w:date="2016-12-12T18:20:00Z">
              <w:tcPr>
                <w:tcW w:w="950"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385"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Danh sách các Event</w:t>
            </w:r>
          </w:p>
        </w:tc>
        <w:tc>
          <w:tcPr>
            <w:tcW w:w="543" w:type="pct"/>
            <w:tcPrChange w:id="1386" w:author="Admin" w:date="2016-12-12T18:20:00Z">
              <w:tcPr>
                <w:tcW w:w="555"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387"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List</w:t>
            </w:r>
          </w:p>
        </w:tc>
        <w:tc>
          <w:tcPr>
            <w:tcW w:w="327" w:type="pct"/>
            <w:tcPrChange w:id="1388" w:author="Admin" w:date="2016-12-12T18:20:00Z">
              <w:tcPr>
                <w:tcW w:w="335"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389"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43" w:type="pct"/>
            <w:tcPrChange w:id="1390" w:author="Admin" w:date="2016-12-12T18:20:00Z">
              <w:tcPr>
                <w:tcW w:w="556"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391"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99" w:type="pct"/>
            <w:tcPrChange w:id="1392" w:author="Admin" w:date="2016-12-12T18:20:00Z">
              <w:tcPr>
                <w:tcW w:w="613"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393"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48" w:type="pct"/>
            <w:tcPrChange w:id="1394" w:author="Admin" w:date="2016-12-12T18:20:00Z">
              <w:tcPr>
                <w:tcW w:w="752"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395"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Display list of event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340" w:type="pct"/>
            <w:tcPrChange w:id="1396" w:author="Admin" w:date="2016-12-12T18:20:00Z">
              <w:tcPr>
                <w:tcW w:w="348" w:type="pct"/>
              </w:tcPr>
            </w:tcPrChange>
          </w:tcPr>
          <w:p w:rsidR="000F312E" w:rsidRPr="000D195A" w:rsidRDefault="000F312E" w:rsidP="00844DE0">
            <w:pPr>
              <w:jc w:val="both"/>
              <w:rPr>
                <w:rFonts w:ascii="Century" w:hAnsi="Century" w:cs="Times New Roman"/>
                <w:b w:val="0"/>
              </w:rPr>
              <w:pPrChange w:id="1397" w:author="Admin" w:date="2016-12-12T18:19:00Z">
                <w:pPr>
                  <w:spacing w:line="276" w:lineRule="auto"/>
                  <w:jc w:val="both"/>
                </w:pPr>
              </w:pPrChange>
            </w:pPr>
            <w:r w:rsidRPr="000D195A">
              <w:rPr>
                <w:rFonts w:ascii="Century" w:hAnsi="Century" w:cs="Times New Roman"/>
              </w:rPr>
              <w:t>3</w:t>
            </w:r>
          </w:p>
        </w:tc>
        <w:tc>
          <w:tcPr>
            <w:tcW w:w="933" w:type="pct"/>
            <w:tcPrChange w:id="1398" w:author="Admin" w:date="2016-12-12T18:20:00Z">
              <w:tcPr>
                <w:tcW w:w="892"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399"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Thread</w:t>
            </w:r>
          </w:p>
        </w:tc>
        <w:tc>
          <w:tcPr>
            <w:tcW w:w="866" w:type="pct"/>
            <w:tcPrChange w:id="1400" w:author="Admin" w:date="2016-12-12T18:20:00Z">
              <w:tcPr>
                <w:tcW w:w="950"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01"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w:t>
            </w:r>
            <w:r w:rsidRPr="000D195A">
              <w:rPr>
                <w:rFonts w:ascii="Cambria" w:hAnsi="Cambria" w:cs="Cambria"/>
              </w:rPr>
              <w:t>ả</w:t>
            </w:r>
            <w:r w:rsidRPr="000D195A">
              <w:rPr>
                <w:rFonts w:ascii="Century" w:hAnsi="Century" w:cs="Times New Roman"/>
              </w:rPr>
              <w:t>o lu</w:t>
            </w:r>
            <w:r w:rsidRPr="000D195A">
              <w:rPr>
                <w:rFonts w:ascii="Cambria" w:hAnsi="Cambria" w:cs="Cambria"/>
              </w:rPr>
              <w:t>ậ</w:t>
            </w:r>
            <w:r w:rsidRPr="000D195A">
              <w:rPr>
                <w:rFonts w:ascii="Century" w:hAnsi="Century" w:cs="Times New Roman"/>
              </w:rPr>
              <w:t xml:space="preserve">n </w:t>
            </w:r>
          </w:p>
        </w:tc>
        <w:tc>
          <w:tcPr>
            <w:tcW w:w="543" w:type="pct"/>
            <w:tcPrChange w:id="1402" w:author="Admin" w:date="2016-12-12T18:20:00Z">
              <w:tcPr>
                <w:tcW w:w="555"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03"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327" w:type="pct"/>
            <w:tcPrChange w:id="1404" w:author="Admin" w:date="2016-12-12T18:20:00Z">
              <w:tcPr>
                <w:tcW w:w="335"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05"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43" w:type="pct"/>
            <w:tcPrChange w:id="1406" w:author="Admin" w:date="2016-12-12T18:20:00Z">
              <w:tcPr>
                <w:tcW w:w="556"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07"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99" w:type="pct"/>
            <w:tcPrChange w:id="1408" w:author="Admin" w:date="2016-12-12T18:20:00Z">
              <w:tcPr>
                <w:tcW w:w="613"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09"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48" w:type="pct"/>
            <w:tcPrChange w:id="1410" w:author="Admin" w:date="2016-12-12T18:20:00Z">
              <w:tcPr>
                <w:tcW w:w="752"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11"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 display “Th</w:t>
            </w:r>
            <w:r w:rsidRPr="000D195A">
              <w:rPr>
                <w:rFonts w:ascii="Cambria" w:hAnsi="Cambria" w:cs="Cambria"/>
              </w:rPr>
              <w:t>ả</w:t>
            </w:r>
            <w:r w:rsidRPr="000D195A">
              <w:rPr>
                <w:rFonts w:ascii="Century" w:hAnsi="Century" w:cs="Times New Roman"/>
              </w:rPr>
              <w:t>o lu</w:t>
            </w:r>
            <w:r w:rsidRPr="000D195A">
              <w:rPr>
                <w:rFonts w:ascii="Cambria" w:hAnsi="Cambria" w:cs="Cambria"/>
              </w:rPr>
              <w:t>ậ</w:t>
            </w:r>
            <w:r w:rsidRPr="000D195A">
              <w:rPr>
                <w:rFonts w:ascii="Century" w:hAnsi="Century" w:cs="Times New Roman"/>
              </w:rPr>
              <w:t>n”</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340" w:type="pct"/>
            <w:tcPrChange w:id="1412" w:author="Admin" w:date="2016-12-12T18:20:00Z">
              <w:tcPr>
                <w:tcW w:w="348" w:type="pct"/>
              </w:tcPr>
            </w:tcPrChange>
          </w:tcPr>
          <w:p w:rsidR="000F312E" w:rsidRPr="000D195A" w:rsidRDefault="000F312E" w:rsidP="00844DE0">
            <w:pPr>
              <w:jc w:val="both"/>
              <w:rPr>
                <w:rFonts w:ascii="Century" w:hAnsi="Century" w:cs="Times New Roman"/>
                <w:b w:val="0"/>
              </w:rPr>
              <w:pPrChange w:id="1413" w:author="Admin" w:date="2016-12-12T18:19:00Z">
                <w:pPr>
                  <w:spacing w:line="276" w:lineRule="auto"/>
                  <w:jc w:val="both"/>
                </w:pPr>
              </w:pPrChange>
            </w:pPr>
            <w:r w:rsidRPr="000D195A">
              <w:rPr>
                <w:rFonts w:ascii="Century" w:hAnsi="Century" w:cs="Times New Roman"/>
              </w:rPr>
              <w:t>5</w:t>
            </w:r>
          </w:p>
        </w:tc>
        <w:tc>
          <w:tcPr>
            <w:tcW w:w="933" w:type="pct"/>
            <w:tcPrChange w:id="1414" w:author="Admin" w:date="2016-12-12T18:20:00Z">
              <w:tcPr>
                <w:tcW w:w="892"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15"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List thread</w:t>
            </w:r>
          </w:p>
        </w:tc>
        <w:tc>
          <w:tcPr>
            <w:tcW w:w="866" w:type="pct"/>
            <w:tcPrChange w:id="1416" w:author="Admin" w:date="2016-12-12T18:20:00Z">
              <w:tcPr>
                <w:tcW w:w="950"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17"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Danh sách các bài th</w:t>
            </w:r>
            <w:r w:rsidRPr="000D195A">
              <w:rPr>
                <w:rFonts w:ascii="Cambria" w:hAnsi="Cambria" w:cs="Cambria"/>
              </w:rPr>
              <w:t>ả</w:t>
            </w:r>
            <w:r w:rsidRPr="000D195A">
              <w:rPr>
                <w:rFonts w:ascii="Century" w:hAnsi="Century" w:cs="Times New Roman"/>
              </w:rPr>
              <w:t>o lu</w:t>
            </w:r>
            <w:r w:rsidRPr="000D195A">
              <w:rPr>
                <w:rFonts w:ascii="Cambria" w:hAnsi="Cambria" w:cs="Cambria"/>
              </w:rPr>
              <w:t>ậ</w:t>
            </w:r>
            <w:r w:rsidRPr="000D195A">
              <w:rPr>
                <w:rFonts w:ascii="Century" w:hAnsi="Century" w:cs="Times New Roman"/>
              </w:rPr>
              <w:t>n</w:t>
            </w:r>
          </w:p>
        </w:tc>
        <w:tc>
          <w:tcPr>
            <w:tcW w:w="543" w:type="pct"/>
            <w:tcPrChange w:id="1418" w:author="Admin" w:date="2016-12-12T18:20:00Z">
              <w:tcPr>
                <w:tcW w:w="555"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19"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List</w:t>
            </w:r>
          </w:p>
        </w:tc>
        <w:tc>
          <w:tcPr>
            <w:tcW w:w="327" w:type="pct"/>
            <w:tcPrChange w:id="1420" w:author="Admin" w:date="2016-12-12T18:20:00Z">
              <w:tcPr>
                <w:tcW w:w="335"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21"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43" w:type="pct"/>
            <w:tcPrChange w:id="1422" w:author="Admin" w:date="2016-12-12T18:20:00Z">
              <w:tcPr>
                <w:tcW w:w="556"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23"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99" w:type="pct"/>
            <w:tcPrChange w:id="1424" w:author="Admin" w:date="2016-12-12T18:20:00Z">
              <w:tcPr>
                <w:tcW w:w="613"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25"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48" w:type="pct"/>
            <w:tcPrChange w:id="1426" w:author="Admin" w:date="2016-12-12T18:20:00Z">
              <w:tcPr>
                <w:tcW w:w="752"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27"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Display list of thread</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340" w:type="pct"/>
            <w:tcPrChange w:id="1428" w:author="Admin" w:date="2016-12-12T18:20:00Z">
              <w:tcPr>
                <w:tcW w:w="348" w:type="pct"/>
              </w:tcPr>
            </w:tcPrChange>
          </w:tcPr>
          <w:p w:rsidR="000F312E" w:rsidRPr="000D195A" w:rsidRDefault="000F312E" w:rsidP="00844DE0">
            <w:pPr>
              <w:jc w:val="both"/>
              <w:rPr>
                <w:rFonts w:ascii="Century" w:hAnsi="Century" w:cs="Times New Roman"/>
                <w:b w:val="0"/>
              </w:rPr>
              <w:pPrChange w:id="1429" w:author="Admin" w:date="2016-12-12T18:19:00Z">
                <w:pPr>
                  <w:spacing w:line="276" w:lineRule="auto"/>
                  <w:jc w:val="both"/>
                </w:pPr>
              </w:pPrChange>
            </w:pPr>
            <w:r w:rsidRPr="000D195A">
              <w:rPr>
                <w:rFonts w:ascii="Century" w:hAnsi="Century" w:cs="Times New Roman"/>
              </w:rPr>
              <w:t>6</w:t>
            </w:r>
          </w:p>
        </w:tc>
        <w:tc>
          <w:tcPr>
            <w:tcW w:w="933" w:type="pct"/>
            <w:tcPrChange w:id="1430" w:author="Admin" w:date="2016-12-12T18:20:00Z">
              <w:tcPr>
                <w:tcW w:w="892"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31"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Organization ranking</w:t>
            </w:r>
          </w:p>
        </w:tc>
        <w:tc>
          <w:tcPr>
            <w:tcW w:w="866" w:type="pct"/>
            <w:tcPrChange w:id="1432" w:author="Admin" w:date="2016-12-12T18:20:00Z">
              <w:tcPr>
                <w:tcW w:w="950"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33"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 các 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543" w:type="pct"/>
            <w:tcPrChange w:id="1434" w:author="Admin" w:date="2016-12-12T18:20:00Z">
              <w:tcPr>
                <w:tcW w:w="555"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35"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327" w:type="pct"/>
            <w:tcPrChange w:id="1436" w:author="Admin" w:date="2016-12-12T18:20:00Z">
              <w:tcPr>
                <w:tcW w:w="335"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37"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43" w:type="pct"/>
            <w:tcPrChange w:id="1438" w:author="Admin" w:date="2016-12-12T18:20:00Z">
              <w:tcPr>
                <w:tcW w:w="556"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39"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99" w:type="pct"/>
            <w:tcPrChange w:id="1440" w:author="Admin" w:date="2016-12-12T18:20:00Z">
              <w:tcPr>
                <w:tcW w:w="613"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41"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48" w:type="pct"/>
            <w:tcPrChange w:id="1442" w:author="Admin" w:date="2016-12-12T18:20:00Z">
              <w:tcPr>
                <w:tcW w:w="752"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43"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 display “X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 các 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340" w:type="pct"/>
            <w:tcPrChange w:id="1444" w:author="Admin" w:date="2016-12-12T18:20:00Z">
              <w:tcPr>
                <w:tcW w:w="348" w:type="pct"/>
              </w:tcPr>
            </w:tcPrChange>
          </w:tcPr>
          <w:p w:rsidR="000F312E" w:rsidRPr="000D195A" w:rsidRDefault="000F312E" w:rsidP="00844DE0">
            <w:pPr>
              <w:jc w:val="both"/>
              <w:rPr>
                <w:rFonts w:ascii="Century" w:hAnsi="Century" w:cs="Times New Roman"/>
                <w:b w:val="0"/>
              </w:rPr>
              <w:pPrChange w:id="1445" w:author="Admin" w:date="2016-12-12T18:19:00Z">
                <w:pPr>
                  <w:spacing w:line="276" w:lineRule="auto"/>
                  <w:jc w:val="both"/>
                </w:pPr>
              </w:pPrChange>
            </w:pPr>
            <w:r w:rsidRPr="000D195A">
              <w:rPr>
                <w:rFonts w:ascii="Century" w:hAnsi="Century" w:cs="Times New Roman"/>
              </w:rPr>
              <w:t>7</w:t>
            </w:r>
          </w:p>
        </w:tc>
        <w:tc>
          <w:tcPr>
            <w:tcW w:w="933" w:type="pct"/>
            <w:tcPrChange w:id="1446" w:author="Admin" w:date="2016-12-12T18:20:00Z">
              <w:tcPr>
                <w:tcW w:w="892"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47"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List highest ranking</w:t>
            </w:r>
          </w:p>
        </w:tc>
        <w:tc>
          <w:tcPr>
            <w:tcW w:w="866" w:type="pct"/>
            <w:tcPrChange w:id="1448" w:author="Admin" w:date="2016-12-12T18:20:00Z">
              <w:tcPr>
                <w:tcW w:w="950"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49"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Các 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 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 cao nh</w:t>
            </w:r>
            <w:r w:rsidRPr="000D195A">
              <w:rPr>
                <w:rFonts w:ascii="Cambria" w:hAnsi="Cambria" w:cs="Cambria"/>
              </w:rPr>
              <w:t>ấ</w:t>
            </w:r>
            <w:r w:rsidRPr="000D195A">
              <w:rPr>
                <w:rFonts w:ascii="Century" w:hAnsi="Century" w:cs="Times New Roman"/>
              </w:rPr>
              <w:t>t</w:t>
            </w:r>
          </w:p>
        </w:tc>
        <w:tc>
          <w:tcPr>
            <w:tcW w:w="543" w:type="pct"/>
            <w:tcPrChange w:id="1450" w:author="Admin" w:date="2016-12-12T18:20:00Z">
              <w:tcPr>
                <w:tcW w:w="555"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51"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List</w:t>
            </w:r>
          </w:p>
        </w:tc>
        <w:tc>
          <w:tcPr>
            <w:tcW w:w="327" w:type="pct"/>
            <w:tcPrChange w:id="1452" w:author="Admin" w:date="2016-12-12T18:20:00Z">
              <w:tcPr>
                <w:tcW w:w="335"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53"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43" w:type="pct"/>
            <w:tcPrChange w:id="1454" w:author="Admin" w:date="2016-12-12T18:20:00Z">
              <w:tcPr>
                <w:tcW w:w="556"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55"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99" w:type="pct"/>
            <w:tcPrChange w:id="1456" w:author="Admin" w:date="2016-12-12T18:20:00Z">
              <w:tcPr>
                <w:tcW w:w="613"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57"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48" w:type="pct"/>
            <w:tcPrChange w:id="1458" w:author="Admin" w:date="2016-12-12T18:20:00Z">
              <w:tcPr>
                <w:tcW w:w="752"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59"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Display 3 of highest rank organization</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340" w:type="pct"/>
            <w:tcPrChange w:id="1460" w:author="Admin" w:date="2016-12-12T18:20:00Z">
              <w:tcPr>
                <w:tcW w:w="348" w:type="pct"/>
              </w:tcPr>
            </w:tcPrChange>
          </w:tcPr>
          <w:p w:rsidR="000F312E" w:rsidRPr="000D195A" w:rsidRDefault="000F312E" w:rsidP="00844DE0">
            <w:pPr>
              <w:jc w:val="both"/>
              <w:rPr>
                <w:rFonts w:ascii="Century" w:hAnsi="Century" w:cs="Times New Roman"/>
                <w:b w:val="0"/>
              </w:rPr>
              <w:pPrChange w:id="1461" w:author="Admin" w:date="2016-12-12T18:19:00Z">
                <w:pPr>
                  <w:spacing w:line="276" w:lineRule="auto"/>
                  <w:jc w:val="both"/>
                </w:pPr>
              </w:pPrChange>
            </w:pPr>
            <w:r w:rsidRPr="000D195A">
              <w:rPr>
                <w:rFonts w:ascii="Century" w:hAnsi="Century" w:cs="Times New Roman"/>
              </w:rPr>
              <w:t>8</w:t>
            </w:r>
          </w:p>
        </w:tc>
        <w:tc>
          <w:tcPr>
            <w:tcW w:w="933" w:type="pct"/>
            <w:tcPrChange w:id="1462" w:author="Admin" w:date="2016-12-12T18:20:00Z">
              <w:tcPr>
                <w:tcW w:w="892"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63"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View ranking</w:t>
            </w:r>
          </w:p>
        </w:tc>
        <w:tc>
          <w:tcPr>
            <w:tcW w:w="866" w:type="pct"/>
            <w:tcPrChange w:id="1464" w:author="Admin" w:date="2016-12-12T18:20:00Z">
              <w:tcPr>
                <w:tcW w:w="950"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65"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Xem 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w:t>
            </w:r>
          </w:p>
        </w:tc>
        <w:tc>
          <w:tcPr>
            <w:tcW w:w="543" w:type="pct"/>
            <w:tcPrChange w:id="1466" w:author="Admin" w:date="2016-12-12T18:20:00Z">
              <w:tcPr>
                <w:tcW w:w="555"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67"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327" w:type="pct"/>
            <w:tcPrChange w:id="1468" w:author="Admin" w:date="2016-12-12T18:20:00Z">
              <w:tcPr>
                <w:tcW w:w="335"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69"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43" w:type="pct"/>
            <w:tcPrChange w:id="1470" w:author="Admin" w:date="2016-12-12T18:20:00Z">
              <w:tcPr>
                <w:tcW w:w="556"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71"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99" w:type="pct"/>
            <w:tcPrChange w:id="1472" w:author="Admin" w:date="2016-12-12T18:20:00Z">
              <w:tcPr>
                <w:tcW w:w="613"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73"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48" w:type="pct"/>
            <w:tcPrChange w:id="1474" w:author="Admin" w:date="2016-12-12T18:20:00Z">
              <w:tcPr>
                <w:tcW w:w="752" w:type="pct"/>
              </w:tcPr>
            </w:tcPrChange>
          </w:tcPr>
          <w:p w:rsidR="000F312E" w:rsidRPr="000D195A" w:rsidRDefault="000F312E" w:rsidP="00844DE0">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75" w:author="Admin" w:date="2016-12-12T18:2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  display “Xem 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w:t>
            </w:r>
          </w:p>
        </w:tc>
      </w:tr>
    </w:tbl>
    <w:p w:rsidR="000F312E" w:rsidRPr="000D195A" w:rsidRDefault="000F312E" w:rsidP="00844DE0">
      <w:pPr>
        <w:pStyle w:val="Table4-1"/>
        <w:rPr>
          <w:rFonts w:ascii="Century" w:hAnsi="Century"/>
        </w:rPr>
        <w:pPrChange w:id="1476" w:author="Admin" w:date="2016-12-12T18:20:00Z">
          <w:pPr>
            <w:pStyle w:val="Table4-1"/>
            <w:jc w:val="both"/>
          </w:pPr>
        </w:pPrChange>
      </w:pPr>
      <w:r w:rsidRPr="000D195A">
        <w:rPr>
          <w:rFonts w:ascii="Century" w:hAnsi="Century"/>
        </w:rPr>
        <w:t>Home view</w:t>
      </w:r>
      <w:r w:rsidRPr="000D195A">
        <w:rPr>
          <w:rStyle w:val="figurecaptionChar"/>
          <w:rFonts w:ascii="Century" w:hAnsi="Century"/>
        </w:rPr>
        <w:t xml:space="preserve"> </w:t>
      </w:r>
      <w:r w:rsidRPr="000D195A">
        <w:rPr>
          <w:rFonts w:ascii="Century" w:hAnsi="Century"/>
        </w:rPr>
        <w:t>screen</w:t>
      </w:r>
    </w:p>
    <w:p w:rsidR="000F312E" w:rsidRPr="000D195A" w:rsidRDefault="000F312E" w:rsidP="006B4A50">
      <w:pPr>
        <w:pStyle w:val="Heading4"/>
        <w:jc w:val="both"/>
        <w:rPr>
          <w:rFonts w:ascii="Century" w:hAnsi="Century"/>
        </w:rPr>
      </w:pPr>
      <w:bookmarkStart w:id="1477" w:name="_Toc468829494"/>
      <w:r w:rsidRPr="000D195A">
        <w:rPr>
          <w:rFonts w:ascii="Century" w:hAnsi="Century"/>
        </w:rPr>
        <w:lastRenderedPageBreak/>
        <w:t>Create event</w:t>
      </w:r>
      <w:bookmarkEnd w:id="1477"/>
    </w:p>
    <w:p w:rsidR="000F312E" w:rsidRPr="000D195A" w:rsidDel="00844DE0" w:rsidRDefault="000F312E" w:rsidP="006B4A50">
      <w:pPr>
        <w:ind w:hanging="90"/>
        <w:jc w:val="both"/>
        <w:rPr>
          <w:del w:id="1478" w:author="Admin" w:date="2016-12-12T18:22:00Z"/>
          <w:rFonts w:ascii="Century" w:hAnsi="Century"/>
        </w:rPr>
      </w:pPr>
      <w:r w:rsidRPr="000D195A">
        <w:rPr>
          <w:rFonts w:ascii="Century" w:hAnsi="Century"/>
          <w:noProof/>
          <w:lang w:eastAsia="en-US"/>
        </w:rPr>
        <w:drawing>
          <wp:inline distT="0" distB="0" distL="0" distR="0" wp14:anchorId="05339A32" wp14:editId="27AF169B">
            <wp:extent cx="5762625" cy="6581775"/>
            <wp:effectExtent l="0" t="0" r="9525" b="9525"/>
            <wp:docPr id="67597" name="Picture 67597" descr="Create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reate ev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2625" cy="6581775"/>
                    </a:xfrm>
                    <a:prstGeom prst="rect">
                      <a:avLst/>
                    </a:prstGeom>
                    <a:noFill/>
                    <a:ln>
                      <a:noFill/>
                    </a:ln>
                  </pic:spPr>
                </pic:pic>
              </a:graphicData>
            </a:graphic>
          </wp:inline>
        </w:drawing>
      </w:r>
    </w:p>
    <w:p w:rsidR="000F312E" w:rsidRPr="000D195A" w:rsidRDefault="000F312E" w:rsidP="00844DE0">
      <w:pPr>
        <w:ind w:hanging="90"/>
        <w:jc w:val="both"/>
        <w:rPr>
          <w:rFonts w:ascii="Century" w:hAnsi="Century"/>
        </w:rPr>
        <w:pPrChange w:id="1479" w:author="Admin" w:date="2016-12-12T18:22:00Z">
          <w:pPr>
            <w:jc w:val="both"/>
          </w:pPr>
        </w:pPrChange>
      </w:pPr>
    </w:p>
    <w:p w:rsidR="000F312E" w:rsidRPr="000D195A" w:rsidRDefault="000F312E" w:rsidP="00844DE0">
      <w:pPr>
        <w:pStyle w:val="Figure4-1"/>
        <w:rPr>
          <w:rFonts w:ascii="Century" w:hAnsi="Century"/>
        </w:rPr>
        <w:pPrChange w:id="1480" w:author="Admin" w:date="2016-12-12T18:21:00Z">
          <w:pPr>
            <w:pStyle w:val="Figure4-1"/>
            <w:jc w:val="both"/>
          </w:pPr>
        </w:pPrChange>
      </w:pPr>
      <w:r w:rsidRPr="000D195A">
        <w:rPr>
          <w:rFonts w:ascii="Century" w:hAnsi="Century"/>
        </w:rPr>
        <w:t>Create event screen (Content)</w:t>
      </w:r>
    </w:p>
    <w:p w:rsidR="000F312E" w:rsidRPr="000D195A" w:rsidRDefault="000F312E" w:rsidP="006B4A50">
      <w:pPr>
        <w:pStyle w:val="figurecaption"/>
        <w:numPr>
          <w:ilvl w:val="0"/>
          <w:numId w:val="0"/>
        </w:numPr>
        <w:ind w:left="720" w:hanging="360"/>
        <w:jc w:val="both"/>
        <w:rPr>
          <w:rFonts w:ascii="Century" w:hAnsi="Century"/>
        </w:rPr>
      </w:pPr>
    </w:p>
    <w:p w:rsidR="000F312E" w:rsidRPr="000D195A" w:rsidRDefault="000F312E" w:rsidP="006B4A50">
      <w:pPr>
        <w:pStyle w:val="figurecaption"/>
        <w:numPr>
          <w:ilvl w:val="0"/>
          <w:numId w:val="0"/>
        </w:numPr>
        <w:ind w:left="720" w:hanging="360"/>
        <w:jc w:val="both"/>
        <w:rPr>
          <w:rFonts w:ascii="Century" w:hAnsi="Century"/>
        </w:rPr>
      </w:pPr>
    </w:p>
    <w:p w:rsidR="000F312E" w:rsidRPr="000D195A" w:rsidRDefault="000F312E" w:rsidP="006B4A50">
      <w:pPr>
        <w:pStyle w:val="figurecaption"/>
        <w:numPr>
          <w:ilvl w:val="0"/>
          <w:numId w:val="0"/>
        </w:numPr>
        <w:ind w:left="720" w:hanging="360"/>
        <w:jc w:val="both"/>
        <w:rPr>
          <w:rFonts w:ascii="Century" w:hAnsi="Century"/>
        </w:rPr>
      </w:pPr>
    </w:p>
    <w:p w:rsidR="000F312E" w:rsidRPr="000D195A" w:rsidRDefault="000F312E" w:rsidP="006B4A50">
      <w:pPr>
        <w:pStyle w:val="figurecaption"/>
        <w:numPr>
          <w:ilvl w:val="0"/>
          <w:numId w:val="0"/>
        </w:numPr>
        <w:jc w:val="both"/>
        <w:rPr>
          <w:rFonts w:ascii="Century" w:hAnsi="Century"/>
        </w:rPr>
      </w:pPr>
    </w:p>
    <w:p w:rsidR="000F312E" w:rsidRPr="000D195A" w:rsidRDefault="000F312E" w:rsidP="006B4A50">
      <w:pPr>
        <w:pStyle w:val="figurecaption"/>
        <w:numPr>
          <w:ilvl w:val="0"/>
          <w:numId w:val="0"/>
        </w:numPr>
        <w:ind w:left="720" w:right="540" w:hanging="360"/>
        <w:jc w:val="both"/>
        <w:rPr>
          <w:rFonts w:ascii="Century" w:hAnsi="Century"/>
        </w:rPr>
      </w:pPr>
      <w:r w:rsidRPr="000D195A">
        <w:rPr>
          <w:rFonts w:ascii="Century" w:hAnsi="Century"/>
          <w:noProof/>
          <w:lang w:eastAsia="en-US"/>
        </w:rPr>
        <w:lastRenderedPageBreak/>
        <w:drawing>
          <wp:inline distT="0" distB="0" distL="0" distR="0" wp14:anchorId="0302F2C2" wp14:editId="2327A3AB">
            <wp:extent cx="5676900" cy="2924175"/>
            <wp:effectExtent l="0" t="0" r="0" b="9525"/>
            <wp:docPr id="67596" name="Picture 67596" descr="create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reateE_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76900" cy="2924175"/>
                    </a:xfrm>
                    <a:prstGeom prst="rect">
                      <a:avLst/>
                    </a:prstGeom>
                    <a:noFill/>
                    <a:ln>
                      <a:noFill/>
                    </a:ln>
                  </pic:spPr>
                </pic:pic>
              </a:graphicData>
            </a:graphic>
          </wp:inline>
        </w:drawing>
      </w:r>
    </w:p>
    <w:p w:rsidR="000F312E" w:rsidRPr="000D195A" w:rsidRDefault="000F312E" w:rsidP="00844DE0">
      <w:pPr>
        <w:pStyle w:val="Figure4-1"/>
        <w:rPr>
          <w:rFonts w:ascii="Century" w:hAnsi="Century"/>
        </w:rPr>
        <w:pPrChange w:id="1481" w:author="Admin" w:date="2016-12-12T18:22:00Z">
          <w:pPr>
            <w:pStyle w:val="Figure4-1"/>
            <w:jc w:val="both"/>
          </w:pPr>
        </w:pPrChange>
      </w:pPr>
      <w:r w:rsidRPr="000D195A">
        <w:rPr>
          <w:rFonts w:ascii="Century" w:hAnsi="Century"/>
        </w:rPr>
        <w:t>Create event screen (Schedule)</w:t>
      </w:r>
    </w:p>
    <w:p w:rsidR="000F312E" w:rsidRPr="000D195A" w:rsidRDefault="000F312E" w:rsidP="006B4A50">
      <w:pPr>
        <w:pStyle w:val="figurecaption"/>
        <w:numPr>
          <w:ilvl w:val="0"/>
          <w:numId w:val="0"/>
        </w:numPr>
        <w:ind w:left="720" w:hanging="1170"/>
        <w:jc w:val="both"/>
        <w:rPr>
          <w:rFonts w:ascii="Century" w:hAnsi="Century"/>
        </w:rPr>
      </w:pPr>
      <w:r w:rsidRPr="000D195A">
        <w:rPr>
          <w:rFonts w:ascii="Century" w:hAnsi="Century"/>
          <w:noProof/>
          <w:lang w:eastAsia="en-US"/>
        </w:rPr>
        <w:drawing>
          <wp:inline distT="0" distB="0" distL="0" distR="0" wp14:anchorId="42BE8A86" wp14:editId="22D51863">
            <wp:extent cx="6315075" cy="3743325"/>
            <wp:effectExtent l="0" t="0" r="9525" b="9525"/>
            <wp:docPr id="67595" name="Picture 67595" descr="create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createE_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15075" cy="3743325"/>
                    </a:xfrm>
                    <a:prstGeom prst="rect">
                      <a:avLst/>
                    </a:prstGeom>
                    <a:noFill/>
                    <a:ln>
                      <a:noFill/>
                    </a:ln>
                  </pic:spPr>
                </pic:pic>
              </a:graphicData>
            </a:graphic>
          </wp:inline>
        </w:drawing>
      </w:r>
    </w:p>
    <w:p w:rsidR="000F312E" w:rsidRPr="000D195A" w:rsidRDefault="000F312E" w:rsidP="00844DE0">
      <w:pPr>
        <w:pStyle w:val="Figure4-1"/>
        <w:rPr>
          <w:rFonts w:ascii="Century" w:hAnsi="Century"/>
        </w:rPr>
        <w:pPrChange w:id="1482" w:author="Admin" w:date="2016-12-12T18:22:00Z">
          <w:pPr>
            <w:pStyle w:val="Figure4-1"/>
            <w:jc w:val="both"/>
          </w:pPr>
        </w:pPrChange>
      </w:pPr>
      <w:r w:rsidRPr="000D195A">
        <w:rPr>
          <w:rFonts w:ascii="Century" w:hAnsi="Century"/>
        </w:rPr>
        <w:t>Create event screen (Pictures and videos)</w:t>
      </w:r>
    </w:p>
    <w:p w:rsidR="000F312E" w:rsidRPr="000D195A" w:rsidRDefault="000F312E" w:rsidP="006B4A50">
      <w:pPr>
        <w:jc w:val="both"/>
        <w:rPr>
          <w:rFonts w:ascii="Century" w:hAnsi="Century" w:cs="Times New Roman"/>
          <w:b/>
          <w:bCs/>
          <w:iCs/>
        </w:rPr>
      </w:pPr>
    </w:p>
    <w:p w:rsidR="00844DE0" w:rsidRDefault="00844DE0">
      <w:pPr>
        <w:rPr>
          <w:ins w:id="1483" w:author="Admin" w:date="2016-12-12T18:22:00Z"/>
          <w:rFonts w:ascii="Century" w:hAnsi="Century"/>
        </w:rPr>
      </w:pPr>
      <w:ins w:id="1484" w:author="Admin" w:date="2016-12-12T18:22:00Z">
        <w:r>
          <w:rPr>
            <w:rFonts w:ascii="Century" w:hAnsi="Century"/>
          </w:rPr>
          <w:br w:type="page"/>
        </w:r>
      </w:ins>
    </w:p>
    <w:p w:rsidR="00E36AB0" w:rsidRPr="00844DE0" w:rsidRDefault="00E36AB0" w:rsidP="006B4A50">
      <w:pPr>
        <w:jc w:val="both"/>
        <w:rPr>
          <w:rFonts w:ascii="Century" w:hAnsi="Century"/>
          <w:sz w:val="2"/>
          <w:rPrChange w:id="1485" w:author="Admin" w:date="2016-12-12T18:22:00Z">
            <w:rPr>
              <w:rFonts w:ascii="Century" w:hAnsi="Century"/>
            </w:rPr>
          </w:rPrChange>
        </w:rPr>
      </w:pPr>
    </w:p>
    <w:p w:rsidR="000F312E" w:rsidRPr="000D195A" w:rsidDel="00844DE0" w:rsidRDefault="000F312E" w:rsidP="006B4A50">
      <w:pPr>
        <w:jc w:val="both"/>
        <w:rPr>
          <w:del w:id="1486" w:author="Admin" w:date="2016-12-12T18:22:00Z"/>
          <w:rFonts w:ascii="Century" w:hAnsi="Century"/>
        </w:rPr>
      </w:pPr>
    </w:p>
    <w:tbl>
      <w:tblPr>
        <w:tblStyle w:val="Style1"/>
        <w:tblW w:w="5131" w:type="pct"/>
        <w:tblLayout w:type="fixed"/>
        <w:tblLook w:val="04A0" w:firstRow="1" w:lastRow="0" w:firstColumn="1" w:lastColumn="0" w:noHBand="0" w:noVBand="1"/>
        <w:tblPrChange w:id="1487" w:author="Admin" w:date="2016-12-12T18:22:00Z">
          <w:tblPr>
            <w:tblStyle w:val="Style1"/>
            <w:tblW w:w="5095" w:type="pct"/>
            <w:tblInd w:w="-95" w:type="dxa"/>
            <w:tblLayout w:type="fixed"/>
            <w:tblLook w:val="04A0" w:firstRow="1" w:lastRow="0" w:firstColumn="1" w:lastColumn="0" w:noHBand="0" w:noVBand="1"/>
          </w:tblPr>
        </w:tblPrChange>
      </w:tblPr>
      <w:tblGrid>
        <w:gridCol w:w="1006"/>
        <w:gridCol w:w="1400"/>
        <w:gridCol w:w="1705"/>
        <w:gridCol w:w="1183"/>
        <w:gridCol w:w="821"/>
        <w:gridCol w:w="821"/>
        <w:gridCol w:w="729"/>
        <w:gridCol w:w="1205"/>
        <w:tblGridChange w:id="1488">
          <w:tblGrid>
            <w:gridCol w:w="1006"/>
            <w:gridCol w:w="1279"/>
            <w:gridCol w:w="1825"/>
            <w:gridCol w:w="1184"/>
            <w:gridCol w:w="821"/>
            <w:gridCol w:w="821"/>
            <w:gridCol w:w="729"/>
            <w:gridCol w:w="1143"/>
          </w:tblGrid>
        </w:tblGridChange>
      </w:tblGrid>
      <w:tr w:rsidR="000F312E" w:rsidRPr="000D195A" w:rsidTr="00844D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pct"/>
            <w:shd w:val="clear" w:color="auto" w:fill="92D050"/>
            <w:tcPrChange w:id="1489" w:author="Admin" w:date="2016-12-12T18:22:00Z">
              <w:tcPr>
                <w:tcW w:w="571" w:type="pct"/>
                <w:shd w:val="clear" w:color="auto" w:fill="92D050"/>
              </w:tcPr>
            </w:tcPrChange>
          </w:tcPr>
          <w:p w:rsidR="000F312E" w:rsidRPr="000D195A" w:rsidRDefault="000F312E"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w:t>
            </w:r>
          </w:p>
        </w:tc>
        <w:tc>
          <w:tcPr>
            <w:tcW w:w="789" w:type="pct"/>
            <w:shd w:val="clear" w:color="auto" w:fill="92D050"/>
            <w:tcPrChange w:id="1490" w:author="Admin" w:date="2016-12-12T18:22:00Z">
              <w:tcPr>
                <w:tcW w:w="726"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961" w:type="pct"/>
            <w:shd w:val="clear" w:color="auto" w:fill="92D050"/>
            <w:tcPrChange w:id="1491" w:author="Admin" w:date="2016-12-12T18:22:00Z">
              <w:tcPr>
                <w:tcW w:w="1036"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67" w:type="pct"/>
            <w:shd w:val="clear" w:color="auto" w:fill="92D050"/>
            <w:tcPrChange w:id="1492" w:author="Admin" w:date="2016-12-12T18:22:00Z">
              <w:tcPr>
                <w:tcW w:w="672"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63" w:type="pct"/>
            <w:shd w:val="clear" w:color="auto" w:fill="92D050"/>
            <w:tcPrChange w:id="1493" w:author="Admin" w:date="2016-12-12T18:22:00Z">
              <w:tcPr>
                <w:tcW w:w="466"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63" w:type="pct"/>
            <w:shd w:val="clear" w:color="auto" w:fill="92D050"/>
            <w:tcPrChange w:id="1494" w:author="Admin" w:date="2016-12-12T18:22:00Z">
              <w:tcPr>
                <w:tcW w:w="466"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11" w:type="pct"/>
            <w:shd w:val="clear" w:color="auto" w:fill="92D050"/>
            <w:tcPrChange w:id="1495" w:author="Admin" w:date="2016-12-12T18:22:00Z">
              <w:tcPr>
                <w:tcW w:w="414"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680" w:type="pct"/>
            <w:shd w:val="clear" w:color="auto" w:fill="92D050"/>
            <w:tcPrChange w:id="1496" w:author="Admin" w:date="2016-12-12T18:22:00Z">
              <w:tcPr>
                <w:tcW w:w="649"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567" w:type="pct"/>
            <w:tcPrChange w:id="1497" w:author="Admin" w:date="2016-12-12T18:22:00Z">
              <w:tcPr>
                <w:tcW w:w="571"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w:t>
            </w:r>
          </w:p>
        </w:tc>
        <w:tc>
          <w:tcPr>
            <w:tcW w:w="789" w:type="pct"/>
            <w:tcPrChange w:id="1498" w:author="Admin" w:date="2016-12-12T18:22:00Z">
              <w:tcPr>
                <w:tcW w:w="72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499"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Content</w:t>
            </w:r>
          </w:p>
        </w:tc>
        <w:tc>
          <w:tcPr>
            <w:tcW w:w="961" w:type="pct"/>
            <w:tcPrChange w:id="1500" w:author="Admin" w:date="2016-12-12T18:22:00Z">
              <w:tcPr>
                <w:tcW w:w="103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01"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667" w:type="pct"/>
            <w:tcPrChange w:id="1502" w:author="Admin" w:date="2016-12-12T18:22:00Z">
              <w:tcPr>
                <w:tcW w:w="67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03"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Tab</w:t>
            </w:r>
          </w:p>
        </w:tc>
        <w:tc>
          <w:tcPr>
            <w:tcW w:w="463" w:type="pct"/>
            <w:tcPrChange w:id="1504"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05"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463" w:type="pct"/>
            <w:tcPrChange w:id="1506"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07"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411" w:type="pct"/>
            <w:tcPrChange w:id="1508" w:author="Admin" w:date="2016-12-12T18:22:00Z">
              <w:tcPr>
                <w:tcW w:w="41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09"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80" w:type="pct"/>
            <w:tcPrChange w:id="1510" w:author="Admin" w:date="2016-12-12T18:22:00Z">
              <w:tcPr>
                <w:tcW w:w="649"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11"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Content of event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567" w:type="pct"/>
            <w:tcPrChange w:id="1512" w:author="Admin" w:date="2016-12-12T18:22:00Z">
              <w:tcPr>
                <w:tcW w:w="571"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2</w:t>
            </w:r>
          </w:p>
        </w:tc>
        <w:tc>
          <w:tcPr>
            <w:tcW w:w="789" w:type="pct"/>
            <w:tcPrChange w:id="1513" w:author="Admin" w:date="2016-12-12T18:22:00Z">
              <w:tcPr>
                <w:tcW w:w="72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14"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Warning</w:t>
            </w:r>
          </w:p>
        </w:tc>
        <w:tc>
          <w:tcPr>
            <w:tcW w:w="961" w:type="pct"/>
            <w:tcPrChange w:id="1515" w:author="Admin" w:date="2016-12-12T18:22:00Z">
              <w:tcPr>
                <w:tcW w:w="103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16"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Arial"/>
                <w:color w:val="333333"/>
                <w:sz w:val="21"/>
                <w:szCs w:val="21"/>
                <w:shd w:val="clear" w:color="auto" w:fill="FFFFFF"/>
              </w:rPr>
              <w:t>Nh</w:t>
            </w:r>
            <w:r w:rsidRPr="000D195A">
              <w:rPr>
                <w:rFonts w:ascii="Cambria" w:hAnsi="Cambria" w:cs="Cambria"/>
                <w:color w:val="333333"/>
                <w:sz w:val="21"/>
                <w:szCs w:val="21"/>
                <w:shd w:val="clear" w:color="auto" w:fill="FFFFFF"/>
              </w:rPr>
              <w:t>ữ</w:t>
            </w:r>
            <w:r w:rsidRPr="000D195A">
              <w:rPr>
                <w:rFonts w:ascii="Century" w:hAnsi="Century" w:cs="Arial"/>
                <w:color w:val="333333"/>
                <w:sz w:val="21"/>
                <w:szCs w:val="21"/>
                <w:shd w:val="clear" w:color="auto" w:fill="FFFFFF"/>
              </w:rPr>
              <w:t>ng m</w:t>
            </w:r>
            <w:r w:rsidRPr="000D195A">
              <w:rPr>
                <w:rFonts w:ascii="Cambria" w:hAnsi="Cambria" w:cs="Cambria"/>
                <w:color w:val="333333"/>
                <w:sz w:val="21"/>
                <w:szCs w:val="21"/>
                <w:shd w:val="clear" w:color="auto" w:fill="FFFFFF"/>
              </w:rPr>
              <w:t>ụ</w:t>
            </w:r>
            <w:r w:rsidRPr="000D195A">
              <w:rPr>
                <w:rFonts w:ascii="Century" w:hAnsi="Century" w:cs="Arial"/>
                <w:color w:val="333333"/>
                <w:sz w:val="21"/>
                <w:szCs w:val="21"/>
                <w:shd w:val="clear" w:color="auto" w:fill="FFFFFF"/>
              </w:rPr>
              <w:t>c có d</w:t>
            </w:r>
            <w:r w:rsidRPr="000D195A">
              <w:rPr>
                <w:rFonts w:ascii="Cambria" w:hAnsi="Cambria" w:cs="Cambria"/>
                <w:color w:val="333333"/>
                <w:sz w:val="21"/>
                <w:szCs w:val="21"/>
                <w:shd w:val="clear" w:color="auto" w:fill="FFFFFF"/>
              </w:rPr>
              <w:t>ấ</w:t>
            </w:r>
            <w:r w:rsidRPr="000D195A">
              <w:rPr>
                <w:rFonts w:ascii="Century" w:hAnsi="Century" w:cs="Arial"/>
                <w:color w:val="333333"/>
                <w:sz w:val="21"/>
                <w:szCs w:val="21"/>
                <w:shd w:val="clear" w:color="auto" w:fill="FFFFFF"/>
              </w:rPr>
              <w:t>u</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FF0000"/>
                <w:sz w:val="21"/>
                <w:szCs w:val="21"/>
                <w:shd w:val="clear" w:color="auto" w:fill="FFFFFF"/>
              </w:rPr>
              <w:t>*</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333333"/>
                <w:sz w:val="21"/>
                <w:szCs w:val="21"/>
                <w:shd w:val="clear" w:color="auto" w:fill="FFFFFF"/>
              </w:rPr>
              <w:t>không đ</w:t>
            </w:r>
            <w:r w:rsidRPr="000D195A">
              <w:rPr>
                <w:rFonts w:ascii="Cambria" w:hAnsi="Cambria" w:cs="Cambria"/>
                <w:color w:val="333333"/>
                <w:sz w:val="21"/>
                <w:szCs w:val="21"/>
                <w:shd w:val="clear" w:color="auto" w:fill="FFFFFF"/>
              </w:rPr>
              <w:t>ượ</w:t>
            </w:r>
            <w:r w:rsidRPr="000D195A">
              <w:rPr>
                <w:rFonts w:ascii="Century" w:hAnsi="Century" w:cs="Arial"/>
                <w:color w:val="333333"/>
                <w:sz w:val="21"/>
                <w:szCs w:val="21"/>
                <w:shd w:val="clear" w:color="auto" w:fill="FFFFFF"/>
              </w:rPr>
              <w:t>c đ</w:t>
            </w:r>
            <w:r w:rsidRPr="000D195A">
              <w:rPr>
                <w:rFonts w:ascii="Cambria" w:hAnsi="Cambria" w:cs="Cambria"/>
                <w:color w:val="333333"/>
                <w:sz w:val="21"/>
                <w:szCs w:val="21"/>
                <w:shd w:val="clear" w:color="auto" w:fill="FFFFFF"/>
              </w:rPr>
              <w:t>ể</w:t>
            </w:r>
            <w:r w:rsidRPr="000D195A">
              <w:rPr>
                <w:rFonts w:ascii="Century" w:hAnsi="Century" w:cs="Arial"/>
                <w:color w:val="333333"/>
                <w:sz w:val="21"/>
                <w:szCs w:val="21"/>
                <w:shd w:val="clear" w:color="auto" w:fill="FFFFFF"/>
              </w:rPr>
              <w:t xml:space="preserve"> tr</w:t>
            </w:r>
            <w:r w:rsidRPr="000D195A">
              <w:rPr>
                <w:rFonts w:ascii="Cambria" w:hAnsi="Cambria" w:cs="Cambria"/>
                <w:color w:val="333333"/>
                <w:sz w:val="21"/>
                <w:szCs w:val="21"/>
                <w:shd w:val="clear" w:color="auto" w:fill="FFFFFF"/>
              </w:rPr>
              <w:t>ố</w:t>
            </w:r>
            <w:r w:rsidRPr="000D195A">
              <w:rPr>
                <w:rFonts w:ascii="Century" w:hAnsi="Century" w:cs="Arial"/>
                <w:color w:val="333333"/>
                <w:sz w:val="21"/>
                <w:szCs w:val="21"/>
                <w:shd w:val="clear" w:color="auto" w:fill="FFFFFF"/>
              </w:rPr>
              <w:t>ng</w:t>
            </w:r>
          </w:p>
        </w:tc>
        <w:tc>
          <w:tcPr>
            <w:tcW w:w="667" w:type="pct"/>
            <w:tcPrChange w:id="1517" w:author="Admin" w:date="2016-12-12T18:22:00Z">
              <w:tcPr>
                <w:tcW w:w="67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18"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63" w:type="pct"/>
            <w:tcPrChange w:id="1519"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20"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63" w:type="pct"/>
            <w:tcPrChange w:id="1521"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22"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1" w:type="pct"/>
            <w:tcPrChange w:id="1523" w:author="Admin" w:date="2016-12-12T18:22:00Z">
              <w:tcPr>
                <w:tcW w:w="41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24"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80" w:type="pct"/>
            <w:tcPrChange w:id="1525" w:author="Admin" w:date="2016-12-12T18:22:00Z">
              <w:tcPr>
                <w:tcW w:w="649"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26"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The warning about the necessary field</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567" w:type="pct"/>
            <w:tcPrChange w:id="1527" w:author="Admin" w:date="2016-12-12T18:22:00Z">
              <w:tcPr>
                <w:tcW w:w="571"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3</w:t>
            </w:r>
          </w:p>
        </w:tc>
        <w:tc>
          <w:tcPr>
            <w:tcW w:w="789" w:type="pct"/>
            <w:tcPrChange w:id="1528" w:author="Admin" w:date="2016-12-12T18:22:00Z">
              <w:tcPr>
                <w:tcW w:w="72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29"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Event category</w:t>
            </w:r>
          </w:p>
        </w:tc>
        <w:tc>
          <w:tcPr>
            <w:tcW w:w="961" w:type="pct"/>
            <w:tcPrChange w:id="1530" w:author="Admin" w:date="2016-12-12T18:22:00Z">
              <w:tcPr>
                <w:tcW w:w="103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31"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Lo</w:t>
            </w:r>
            <w:r w:rsidRPr="000D195A">
              <w:rPr>
                <w:rFonts w:ascii="Cambria" w:hAnsi="Cambria" w:cs="Cambria"/>
              </w:rPr>
              <w:t>ạ</w:t>
            </w:r>
            <w:r w:rsidRPr="000D195A">
              <w:rPr>
                <w:rFonts w:ascii="Century" w:hAnsi="Century" w:cs="Times New Roman"/>
              </w:rPr>
              <w:t>i Event</w:t>
            </w:r>
          </w:p>
        </w:tc>
        <w:tc>
          <w:tcPr>
            <w:tcW w:w="667" w:type="pct"/>
            <w:tcPrChange w:id="1532" w:author="Admin" w:date="2016-12-12T18:22:00Z">
              <w:tcPr>
                <w:tcW w:w="67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33"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DropdownList</w:t>
            </w:r>
          </w:p>
        </w:tc>
        <w:tc>
          <w:tcPr>
            <w:tcW w:w="463" w:type="pct"/>
            <w:tcPrChange w:id="1534"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35"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463" w:type="pct"/>
            <w:tcPrChange w:id="1536"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37"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411" w:type="pct"/>
            <w:tcPrChange w:id="1538" w:author="Admin" w:date="2016-12-12T18:22:00Z">
              <w:tcPr>
                <w:tcW w:w="41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39"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80" w:type="pct"/>
            <w:tcPrChange w:id="1540" w:author="Admin" w:date="2016-12-12T18:22:00Z">
              <w:tcPr>
                <w:tcW w:w="649"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41"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Choose a category of  event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567" w:type="pct"/>
            <w:tcPrChange w:id="1542" w:author="Admin" w:date="2016-12-12T18:22:00Z">
              <w:tcPr>
                <w:tcW w:w="571"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4</w:t>
            </w:r>
          </w:p>
        </w:tc>
        <w:tc>
          <w:tcPr>
            <w:tcW w:w="789" w:type="pct"/>
            <w:tcPrChange w:id="1543" w:author="Admin" w:date="2016-12-12T18:22:00Z">
              <w:tcPr>
                <w:tcW w:w="72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44"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Event name</w:t>
            </w:r>
          </w:p>
        </w:tc>
        <w:tc>
          <w:tcPr>
            <w:tcW w:w="961" w:type="pct"/>
            <w:tcPrChange w:id="1545" w:author="Admin" w:date="2016-12-12T18:22:00Z">
              <w:tcPr>
                <w:tcW w:w="103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46"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Ch</w:t>
            </w:r>
            <w:r w:rsidRPr="000D195A">
              <w:rPr>
                <w:rFonts w:ascii="Cambria" w:hAnsi="Cambria" w:cs="Cambria"/>
              </w:rPr>
              <w:t>ủ</w:t>
            </w:r>
            <w:r w:rsidRPr="000D195A">
              <w:rPr>
                <w:rFonts w:ascii="Century" w:hAnsi="Century" w:cs="Times New Roman"/>
              </w:rPr>
              <w:t xml:space="preserve"> đ</w:t>
            </w:r>
            <w:r w:rsidRPr="000D195A">
              <w:rPr>
                <w:rFonts w:ascii="Cambria" w:hAnsi="Cambria" w:cs="Cambria"/>
              </w:rPr>
              <w:t>ề</w:t>
            </w:r>
          </w:p>
        </w:tc>
        <w:tc>
          <w:tcPr>
            <w:tcW w:w="667" w:type="pct"/>
            <w:tcPrChange w:id="1547" w:author="Admin" w:date="2016-12-12T18:22:00Z">
              <w:tcPr>
                <w:tcW w:w="67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48"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463" w:type="pct"/>
            <w:tcPrChange w:id="1549"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50"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63" w:type="pct"/>
            <w:tcPrChange w:id="1551"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52"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411" w:type="pct"/>
            <w:tcPrChange w:id="1553" w:author="Admin" w:date="2016-12-12T18:22:00Z">
              <w:tcPr>
                <w:tcW w:w="41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54"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100</w:t>
            </w:r>
          </w:p>
        </w:tc>
        <w:tc>
          <w:tcPr>
            <w:tcW w:w="680" w:type="pct"/>
            <w:tcPrChange w:id="1555" w:author="Admin" w:date="2016-12-12T18:22:00Z">
              <w:tcPr>
                <w:tcW w:w="649"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56"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Name of event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567" w:type="pct"/>
            <w:tcPrChange w:id="1557" w:author="Admin" w:date="2016-12-12T18:22:00Z">
              <w:tcPr>
                <w:tcW w:w="571"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5</w:t>
            </w:r>
          </w:p>
        </w:tc>
        <w:tc>
          <w:tcPr>
            <w:tcW w:w="789" w:type="pct"/>
            <w:tcPrChange w:id="1558" w:author="Admin" w:date="2016-12-12T18:22:00Z">
              <w:tcPr>
                <w:tcW w:w="72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59"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Location</w:t>
            </w:r>
          </w:p>
        </w:tc>
        <w:tc>
          <w:tcPr>
            <w:tcW w:w="961" w:type="pct"/>
            <w:tcPrChange w:id="1560" w:author="Admin" w:date="2016-12-12T18:22:00Z">
              <w:tcPr>
                <w:tcW w:w="103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61"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Đ</w:t>
            </w:r>
            <w:r w:rsidRPr="000D195A">
              <w:rPr>
                <w:rFonts w:ascii="Cambria" w:hAnsi="Cambria" w:cs="Cambria"/>
              </w:rPr>
              <w:t>ị</w:t>
            </w:r>
            <w:r w:rsidRPr="000D195A">
              <w:rPr>
                <w:rFonts w:ascii="Century" w:hAnsi="Century" w:cs="Times New Roman"/>
              </w:rPr>
              <w:t>a đi</w:t>
            </w:r>
            <w:r w:rsidRPr="000D195A">
              <w:rPr>
                <w:rFonts w:ascii="Cambria" w:hAnsi="Cambria" w:cs="Cambria"/>
              </w:rPr>
              <w:t>ể</w:t>
            </w:r>
            <w:r w:rsidRPr="000D195A">
              <w:rPr>
                <w:rFonts w:ascii="Century" w:hAnsi="Century" w:cs="Times New Roman"/>
              </w:rPr>
              <w:t>m</w:t>
            </w:r>
          </w:p>
        </w:tc>
        <w:tc>
          <w:tcPr>
            <w:tcW w:w="667" w:type="pct"/>
            <w:tcPrChange w:id="1562" w:author="Admin" w:date="2016-12-12T18:22:00Z">
              <w:tcPr>
                <w:tcW w:w="67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63"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463" w:type="pct"/>
            <w:tcPrChange w:id="1564"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65"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63" w:type="pct"/>
            <w:tcPrChange w:id="1566"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67"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411" w:type="pct"/>
            <w:tcPrChange w:id="1568" w:author="Admin" w:date="2016-12-12T18:22:00Z">
              <w:tcPr>
                <w:tcW w:w="41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69"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80" w:type="pct"/>
            <w:tcPrChange w:id="1570" w:author="Admin" w:date="2016-12-12T18:22:00Z">
              <w:tcPr>
                <w:tcW w:w="649"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71"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Location of event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567" w:type="pct"/>
            <w:tcPrChange w:id="1572" w:author="Admin" w:date="2016-12-12T18:22:00Z">
              <w:tcPr>
                <w:tcW w:w="571"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6</w:t>
            </w:r>
          </w:p>
          <w:p w:rsidR="000F312E" w:rsidRPr="000D195A" w:rsidRDefault="000F312E" w:rsidP="006B4A50">
            <w:pPr>
              <w:jc w:val="both"/>
              <w:rPr>
                <w:rFonts w:ascii="Century" w:hAnsi="Century" w:cs="Times New Roman"/>
              </w:rPr>
            </w:pPr>
          </w:p>
        </w:tc>
        <w:tc>
          <w:tcPr>
            <w:tcW w:w="789" w:type="pct"/>
            <w:tcPrChange w:id="1573" w:author="Admin" w:date="2016-12-12T18:22:00Z">
              <w:tcPr>
                <w:tcW w:w="72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74"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Short description</w:t>
            </w:r>
          </w:p>
        </w:tc>
        <w:tc>
          <w:tcPr>
            <w:tcW w:w="961" w:type="pct"/>
            <w:tcPrChange w:id="1575" w:author="Admin" w:date="2016-12-12T18:22:00Z">
              <w:tcPr>
                <w:tcW w:w="103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76"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Mô t</w:t>
            </w:r>
            <w:r w:rsidRPr="000D195A">
              <w:rPr>
                <w:rFonts w:ascii="Cambria" w:hAnsi="Cambria" w:cs="Cambria"/>
              </w:rPr>
              <w:t>ả</w:t>
            </w:r>
            <w:r w:rsidRPr="000D195A">
              <w:rPr>
                <w:rFonts w:ascii="Century" w:hAnsi="Century" w:cs="Times New Roman"/>
              </w:rPr>
              <w:t xml:space="preserve"> ng</w:t>
            </w:r>
            <w:r w:rsidRPr="000D195A">
              <w:rPr>
                <w:rFonts w:ascii="Cambria" w:hAnsi="Cambria" w:cs="Cambria"/>
              </w:rPr>
              <w:t>ắ</w:t>
            </w:r>
            <w:r w:rsidRPr="000D195A">
              <w:rPr>
                <w:rFonts w:ascii="Century" w:hAnsi="Century" w:cs="Times New Roman"/>
              </w:rPr>
              <w:t>n</w:t>
            </w:r>
          </w:p>
        </w:tc>
        <w:tc>
          <w:tcPr>
            <w:tcW w:w="667" w:type="pct"/>
            <w:tcPrChange w:id="1577" w:author="Admin" w:date="2016-12-12T18:22:00Z">
              <w:tcPr>
                <w:tcW w:w="67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78"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463" w:type="pct"/>
            <w:tcPrChange w:id="1579"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80"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63" w:type="pct"/>
            <w:tcPrChange w:id="1581"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82"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411" w:type="pct"/>
            <w:tcPrChange w:id="1583" w:author="Admin" w:date="2016-12-12T18:22:00Z">
              <w:tcPr>
                <w:tcW w:w="41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84"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80" w:type="pct"/>
            <w:tcPrChange w:id="1585" w:author="Admin" w:date="2016-12-12T18:22:00Z">
              <w:tcPr>
                <w:tcW w:w="649"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86"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Description of event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567" w:type="pct"/>
            <w:tcPrChange w:id="1587" w:author="Admin" w:date="2016-12-12T18:22:00Z">
              <w:tcPr>
                <w:tcW w:w="571" w:type="pct"/>
              </w:tcPr>
            </w:tcPrChange>
          </w:tcPr>
          <w:p w:rsidR="000F312E" w:rsidRPr="000D195A" w:rsidRDefault="000F312E" w:rsidP="006B4A50">
            <w:pPr>
              <w:spacing w:line="276" w:lineRule="auto"/>
              <w:jc w:val="both"/>
              <w:rPr>
                <w:rFonts w:ascii="Century" w:hAnsi="Century" w:cs="Times New Roman"/>
              </w:rPr>
            </w:pPr>
          </w:p>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7</w:t>
            </w:r>
          </w:p>
        </w:tc>
        <w:tc>
          <w:tcPr>
            <w:tcW w:w="789" w:type="pct"/>
            <w:tcPrChange w:id="1588" w:author="Admin" w:date="2016-12-12T18:22:00Z">
              <w:tcPr>
                <w:tcW w:w="72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89"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Content</w:t>
            </w:r>
          </w:p>
        </w:tc>
        <w:tc>
          <w:tcPr>
            <w:tcW w:w="961" w:type="pct"/>
            <w:tcPrChange w:id="1590" w:author="Admin" w:date="2016-12-12T18:22:00Z">
              <w:tcPr>
                <w:tcW w:w="103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91"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667" w:type="pct"/>
            <w:tcPrChange w:id="1592" w:author="Admin" w:date="2016-12-12T18:22:00Z">
              <w:tcPr>
                <w:tcW w:w="67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93"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463" w:type="pct"/>
            <w:tcPrChange w:id="1594"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95"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63" w:type="pct"/>
            <w:tcPrChange w:id="1596"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97"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411" w:type="pct"/>
            <w:tcPrChange w:id="1598" w:author="Admin" w:date="2016-12-12T18:22:00Z">
              <w:tcPr>
                <w:tcW w:w="41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599"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80" w:type="pct"/>
            <w:tcPrChange w:id="1600" w:author="Admin" w:date="2016-12-12T18:22:00Z">
              <w:tcPr>
                <w:tcW w:w="649"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01"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Event’s content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567" w:type="pct"/>
            <w:tcPrChange w:id="1602" w:author="Admin" w:date="2016-12-12T18:22:00Z">
              <w:tcPr>
                <w:tcW w:w="571" w:type="pct"/>
              </w:tcPr>
            </w:tcPrChange>
          </w:tcPr>
          <w:p w:rsidR="000F312E" w:rsidRPr="000D195A" w:rsidRDefault="000F312E" w:rsidP="006B4A50">
            <w:pPr>
              <w:spacing w:line="276" w:lineRule="auto"/>
              <w:jc w:val="both"/>
              <w:rPr>
                <w:rFonts w:ascii="Century" w:hAnsi="Century" w:cs="Times New Roman"/>
              </w:rPr>
            </w:pPr>
          </w:p>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8</w:t>
            </w:r>
          </w:p>
        </w:tc>
        <w:tc>
          <w:tcPr>
            <w:tcW w:w="789" w:type="pct"/>
            <w:tcPrChange w:id="1603" w:author="Admin" w:date="2016-12-12T18:22:00Z">
              <w:tcPr>
                <w:tcW w:w="72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04"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Contact</w:t>
            </w:r>
          </w:p>
        </w:tc>
        <w:tc>
          <w:tcPr>
            <w:tcW w:w="961" w:type="pct"/>
            <w:tcPrChange w:id="1605" w:author="Admin" w:date="2016-12-12T18:22:00Z">
              <w:tcPr>
                <w:tcW w:w="103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06"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Thông tin liên h</w:t>
            </w:r>
            <w:r w:rsidRPr="000D195A">
              <w:rPr>
                <w:rFonts w:ascii="Cambria" w:hAnsi="Cambria" w:cs="Cambria"/>
              </w:rPr>
              <w:t>ệ</w:t>
            </w:r>
          </w:p>
        </w:tc>
        <w:tc>
          <w:tcPr>
            <w:tcW w:w="667" w:type="pct"/>
            <w:tcPrChange w:id="1607" w:author="Admin" w:date="2016-12-12T18:22:00Z">
              <w:tcPr>
                <w:tcW w:w="67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08"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463" w:type="pct"/>
            <w:tcPrChange w:id="1609"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10"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463" w:type="pct"/>
            <w:tcPrChange w:id="1611"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12"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411" w:type="pct"/>
            <w:tcPrChange w:id="1613" w:author="Admin" w:date="2016-12-12T18:22:00Z">
              <w:tcPr>
                <w:tcW w:w="41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14"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80" w:type="pct"/>
            <w:tcPrChange w:id="1615" w:author="Admin" w:date="2016-12-12T18:22:00Z">
              <w:tcPr>
                <w:tcW w:w="649"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16"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Contact to creater</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567" w:type="pct"/>
            <w:tcPrChange w:id="1617" w:author="Admin" w:date="2016-12-12T18:22:00Z">
              <w:tcPr>
                <w:tcW w:w="571"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9</w:t>
            </w:r>
          </w:p>
        </w:tc>
        <w:tc>
          <w:tcPr>
            <w:tcW w:w="789" w:type="pct"/>
            <w:tcPrChange w:id="1618" w:author="Admin" w:date="2016-12-12T18:22:00Z">
              <w:tcPr>
                <w:tcW w:w="72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19"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Schedule</w:t>
            </w:r>
          </w:p>
        </w:tc>
        <w:tc>
          <w:tcPr>
            <w:tcW w:w="961" w:type="pct"/>
            <w:tcPrChange w:id="1620" w:author="Admin" w:date="2016-12-12T18:22:00Z">
              <w:tcPr>
                <w:tcW w:w="103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21"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w:t>
            </w:r>
            <w:r w:rsidRPr="000D195A">
              <w:rPr>
                <w:rFonts w:ascii="Cambria" w:hAnsi="Cambria" w:cs="Cambria"/>
              </w:rPr>
              <w:t>ị</w:t>
            </w:r>
            <w:r w:rsidRPr="000D195A">
              <w:rPr>
                <w:rFonts w:ascii="Century" w:hAnsi="Century" w:cs="Times New Roman"/>
              </w:rPr>
              <w:t>ch trình</w:t>
            </w:r>
          </w:p>
        </w:tc>
        <w:tc>
          <w:tcPr>
            <w:tcW w:w="667" w:type="pct"/>
            <w:tcPrChange w:id="1622" w:author="Admin" w:date="2016-12-12T18:22:00Z">
              <w:tcPr>
                <w:tcW w:w="67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23"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63" w:type="pct"/>
            <w:tcPrChange w:id="1624"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25"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463" w:type="pct"/>
            <w:tcPrChange w:id="1626"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27"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1" w:type="pct"/>
            <w:tcPrChange w:id="1628" w:author="Admin" w:date="2016-12-12T18:22:00Z">
              <w:tcPr>
                <w:tcW w:w="41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29"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80" w:type="pct"/>
            <w:tcPrChange w:id="1630" w:author="Admin" w:date="2016-12-12T18:22:00Z">
              <w:tcPr>
                <w:tcW w:w="649"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31"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567" w:type="pct"/>
            <w:tcPrChange w:id="1632" w:author="Admin" w:date="2016-12-12T18:22:00Z">
              <w:tcPr>
                <w:tcW w:w="571"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10</w:t>
            </w:r>
          </w:p>
        </w:tc>
        <w:tc>
          <w:tcPr>
            <w:tcW w:w="789" w:type="pct"/>
            <w:tcPrChange w:id="1633" w:author="Admin" w:date="2016-12-12T18:22:00Z">
              <w:tcPr>
                <w:tcW w:w="72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34"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Time of event</w:t>
            </w:r>
          </w:p>
        </w:tc>
        <w:tc>
          <w:tcPr>
            <w:tcW w:w="961" w:type="pct"/>
            <w:tcPrChange w:id="1635" w:author="Admin" w:date="2016-12-12T18:22:00Z">
              <w:tcPr>
                <w:tcW w:w="103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36"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w:t>
            </w:r>
            <w:r w:rsidRPr="000D195A">
              <w:rPr>
                <w:rFonts w:ascii="Cambria" w:hAnsi="Cambria" w:cs="Cambria"/>
              </w:rPr>
              <w:t>ờ</w:t>
            </w:r>
            <w:r w:rsidRPr="000D195A">
              <w:rPr>
                <w:rFonts w:ascii="Century" w:hAnsi="Century" w:cs="Times New Roman"/>
              </w:rPr>
              <w:t>i gian di</w:t>
            </w:r>
            <w:r w:rsidRPr="000D195A">
              <w:rPr>
                <w:rFonts w:ascii="Cambria" w:hAnsi="Cambria" w:cs="Cambria"/>
              </w:rPr>
              <w:t>ễ</w:t>
            </w:r>
            <w:r w:rsidRPr="000D195A">
              <w:rPr>
                <w:rFonts w:ascii="Century" w:hAnsi="Century" w:cs="Times New Roman"/>
              </w:rPr>
              <w:t>n ra</w:t>
            </w:r>
          </w:p>
        </w:tc>
        <w:tc>
          <w:tcPr>
            <w:tcW w:w="667" w:type="pct"/>
            <w:tcPrChange w:id="1637" w:author="Admin" w:date="2016-12-12T18:22:00Z">
              <w:tcPr>
                <w:tcW w:w="67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38"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63" w:type="pct"/>
            <w:tcPrChange w:id="1639"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40"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63" w:type="pct"/>
            <w:tcPrChange w:id="1641"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42"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1" w:type="pct"/>
            <w:tcPrChange w:id="1643" w:author="Admin" w:date="2016-12-12T18:22:00Z">
              <w:tcPr>
                <w:tcW w:w="41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44"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80" w:type="pct"/>
            <w:tcPrChange w:id="1645" w:author="Admin" w:date="2016-12-12T18:22:00Z">
              <w:tcPr>
                <w:tcW w:w="649"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46"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Time of event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567" w:type="pct"/>
            <w:tcPrChange w:id="1647" w:author="Admin" w:date="2016-12-12T18:22:00Z">
              <w:tcPr>
                <w:tcW w:w="571"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11</w:t>
            </w:r>
          </w:p>
        </w:tc>
        <w:tc>
          <w:tcPr>
            <w:tcW w:w="789" w:type="pct"/>
            <w:tcPrChange w:id="1648" w:author="Admin" w:date="2016-12-12T18:22:00Z">
              <w:tcPr>
                <w:tcW w:w="72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49"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Start date</w:t>
            </w:r>
          </w:p>
        </w:tc>
        <w:tc>
          <w:tcPr>
            <w:tcW w:w="961" w:type="pct"/>
            <w:tcPrChange w:id="1650" w:author="Admin" w:date="2016-12-12T18:22:00Z">
              <w:tcPr>
                <w:tcW w:w="103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51"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w:t>
            </w:r>
            <w:r w:rsidRPr="000D195A">
              <w:rPr>
                <w:rFonts w:ascii="Cambria" w:hAnsi="Cambria" w:cs="Cambria"/>
              </w:rPr>
              <w:t>ừ</w:t>
            </w:r>
            <w:r w:rsidRPr="000D195A">
              <w:rPr>
                <w:rFonts w:ascii="Century" w:hAnsi="Century" w:cs="Times New Roman"/>
              </w:rPr>
              <w:t xml:space="preserve"> ngày</w:t>
            </w:r>
          </w:p>
        </w:tc>
        <w:tc>
          <w:tcPr>
            <w:tcW w:w="667" w:type="pct"/>
            <w:tcPrChange w:id="1652" w:author="Admin" w:date="2016-12-12T18:22:00Z">
              <w:tcPr>
                <w:tcW w:w="67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53"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Date/Time </w:t>
            </w:r>
          </w:p>
        </w:tc>
        <w:tc>
          <w:tcPr>
            <w:tcW w:w="463" w:type="pct"/>
            <w:tcPrChange w:id="1654"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55"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463" w:type="pct"/>
            <w:tcPrChange w:id="1656"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57"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411" w:type="pct"/>
            <w:tcPrChange w:id="1658" w:author="Admin" w:date="2016-12-12T18:22:00Z">
              <w:tcPr>
                <w:tcW w:w="41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59"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80" w:type="pct"/>
            <w:tcPrChange w:id="1660" w:author="Admin" w:date="2016-12-12T18:22:00Z">
              <w:tcPr>
                <w:tcW w:w="649"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61"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Starting date of event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567" w:type="pct"/>
            <w:tcPrChange w:id="1662" w:author="Admin" w:date="2016-12-12T18:22:00Z">
              <w:tcPr>
                <w:tcW w:w="571"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12</w:t>
            </w:r>
          </w:p>
        </w:tc>
        <w:tc>
          <w:tcPr>
            <w:tcW w:w="789" w:type="pct"/>
            <w:tcPrChange w:id="1663" w:author="Admin" w:date="2016-12-12T18:22:00Z">
              <w:tcPr>
                <w:tcW w:w="72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64"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End date</w:t>
            </w:r>
          </w:p>
        </w:tc>
        <w:tc>
          <w:tcPr>
            <w:tcW w:w="961" w:type="pct"/>
            <w:tcPrChange w:id="1665" w:author="Admin" w:date="2016-12-12T18:22:00Z">
              <w:tcPr>
                <w:tcW w:w="103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66"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Đ</w:t>
            </w:r>
            <w:r w:rsidRPr="000D195A">
              <w:rPr>
                <w:rFonts w:ascii="Cambria" w:hAnsi="Cambria" w:cs="Cambria"/>
              </w:rPr>
              <w:t>ế</w:t>
            </w:r>
            <w:r w:rsidRPr="000D195A">
              <w:rPr>
                <w:rFonts w:ascii="Century" w:hAnsi="Century" w:cs="Times New Roman"/>
              </w:rPr>
              <w:t>n ngày</w:t>
            </w:r>
          </w:p>
        </w:tc>
        <w:tc>
          <w:tcPr>
            <w:tcW w:w="667" w:type="pct"/>
            <w:tcPrChange w:id="1667" w:author="Admin" w:date="2016-12-12T18:22:00Z">
              <w:tcPr>
                <w:tcW w:w="67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68"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Date/Time</w:t>
            </w:r>
          </w:p>
        </w:tc>
        <w:tc>
          <w:tcPr>
            <w:tcW w:w="463" w:type="pct"/>
            <w:tcPrChange w:id="1669"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70"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463" w:type="pct"/>
            <w:tcPrChange w:id="1671"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72"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411" w:type="pct"/>
            <w:tcPrChange w:id="1673" w:author="Admin" w:date="2016-12-12T18:22:00Z">
              <w:tcPr>
                <w:tcW w:w="41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74"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80" w:type="pct"/>
            <w:tcPrChange w:id="1675" w:author="Admin" w:date="2016-12-12T18:22:00Z">
              <w:tcPr>
                <w:tcW w:w="649"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76"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End date of event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567" w:type="pct"/>
            <w:tcPrChange w:id="1677" w:author="Admin" w:date="2016-12-12T18:22:00Z">
              <w:tcPr>
                <w:tcW w:w="571"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13</w:t>
            </w:r>
          </w:p>
        </w:tc>
        <w:tc>
          <w:tcPr>
            <w:tcW w:w="789" w:type="pct"/>
            <w:tcPrChange w:id="1678" w:author="Admin" w:date="2016-12-12T18:22:00Z">
              <w:tcPr>
                <w:tcW w:w="72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79"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Description</w:t>
            </w:r>
          </w:p>
        </w:tc>
        <w:tc>
          <w:tcPr>
            <w:tcW w:w="961" w:type="pct"/>
            <w:tcPrChange w:id="1680" w:author="Admin" w:date="2016-12-12T18:22:00Z">
              <w:tcPr>
                <w:tcW w:w="103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81"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Mô t</w:t>
            </w:r>
            <w:r w:rsidRPr="000D195A">
              <w:rPr>
                <w:rFonts w:ascii="Cambria" w:hAnsi="Cambria" w:cs="Cambria"/>
              </w:rPr>
              <w:t>ả</w:t>
            </w:r>
          </w:p>
        </w:tc>
        <w:tc>
          <w:tcPr>
            <w:tcW w:w="667" w:type="pct"/>
            <w:tcPrChange w:id="1682" w:author="Admin" w:date="2016-12-12T18:22:00Z">
              <w:tcPr>
                <w:tcW w:w="67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83"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463" w:type="pct"/>
            <w:tcPrChange w:id="1684"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85"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63" w:type="pct"/>
            <w:tcPrChange w:id="1686"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87"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1" w:type="pct"/>
            <w:tcPrChange w:id="1688" w:author="Admin" w:date="2016-12-12T18:22:00Z">
              <w:tcPr>
                <w:tcW w:w="41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89"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80" w:type="pct"/>
            <w:tcPrChange w:id="1690" w:author="Admin" w:date="2016-12-12T18:22:00Z">
              <w:tcPr>
                <w:tcW w:w="649"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91"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Desctiption of schedule</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567" w:type="pct"/>
            <w:tcPrChange w:id="1692" w:author="Admin" w:date="2016-12-12T18:22:00Z">
              <w:tcPr>
                <w:tcW w:w="571"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14</w:t>
            </w:r>
          </w:p>
        </w:tc>
        <w:tc>
          <w:tcPr>
            <w:tcW w:w="789" w:type="pct"/>
            <w:tcPrChange w:id="1693" w:author="Admin" w:date="2016-12-12T18:22:00Z">
              <w:tcPr>
                <w:tcW w:w="72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94"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Pictures and videos</w:t>
            </w:r>
          </w:p>
        </w:tc>
        <w:tc>
          <w:tcPr>
            <w:tcW w:w="961" w:type="pct"/>
            <w:tcPrChange w:id="1695" w:author="Admin" w:date="2016-12-12T18:22:00Z">
              <w:tcPr>
                <w:tcW w:w="103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96"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Hình </w:t>
            </w:r>
            <w:r w:rsidRPr="000D195A">
              <w:rPr>
                <w:rFonts w:ascii="Cambria" w:hAnsi="Cambria" w:cs="Cambria"/>
              </w:rPr>
              <w:t>ả</w:t>
            </w:r>
            <w:r w:rsidRPr="000D195A">
              <w:rPr>
                <w:rFonts w:ascii="Century" w:hAnsi="Century" w:cs="Times New Roman"/>
              </w:rPr>
              <w:t>nh và video</w:t>
            </w:r>
          </w:p>
        </w:tc>
        <w:tc>
          <w:tcPr>
            <w:tcW w:w="667" w:type="pct"/>
            <w:tcPrChange w:id="1697" w:author="Admin" w:date="2016-12-12T18:22:00Z">
              <w:tcPr>
                <w:tcW w:w="67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698"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63" w:type="pct"/>
            <w:tcPrChange w:id="1699"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00"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63" w:type="pct"/>
            <w:tcPrChange w:id="1701"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02"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1" w:type="pct"/>
            <w:tcPrChange w:id="1703" w:author="Admin" w:date="2016-12-12T18:22:00Z">
              <w:tcPr>
                <w:tcW w:w="41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04"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80" w:type="pct"/>
            <w:tcPrChange w:id="1705" w:author="Admin" w:date="2016-12-12T18:22:00Z">
              <w:tcPr>
                <w:tcW w:w="649"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06"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Pictures and videos tab</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567" w:type="pct"/>
            <w:tcPrChange w:id="1707" w:author="Admin" w:date="2016-12-12T18:22:00Z">
              <w:tcPr>
                <w:tcW w:w="571"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 xml:space="preserve">15 </w:t>
            </w:r>
          </w:p>
        </w:tc>
        <w:tc>
          <w:tcPr>
            <w:tcW w:w="789" w:type="pct"/>
            <w:tcPrChange w:id="1708" w:author="Admin" w:date="2016-12-12T18:22:00Z">
              <w:tcPr>
                <w:tcW w:w="72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09"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Pictures</w:t>
            </w:r>
          </w:p>
        </w:tc>
        <w:tc>
          <w:tcPr>
            <w:tcW w:w="961" w:type="pct"/>
            <w:tcPrChange w:id="1710" w:author="Admin" w:date="2016-12-12T18:22:00Z">
              <w:tcPr>
                <w:tcW w:w="103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11"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Hình </w:t>
            </w:r>
            <w:r w:rsidRPr="000D195A">
              <w:rPr>
                <w:rFonts w:ascii="Cambria" w:hAnsi="Cambria" w:cs="Cambria"/>
              </w:rPr>
              <w:t>ả</w:t>
            </w:r>
            <w:r w:rsidRPr="000D195A">
              <w:rPr>
                <w:rFonts w:ascii="Century" w:hAnsi="Century" w:cs="Times New Roman"/>
              </w:rPr>
              <w:t>nh</w:t>
            </w:r>
          </w:p>
        </w:tc>
        <w:tc>
          <w:tcPr>
            <w:tcW w:w="667" w:type="pct"/>
            <w:tcPrChange w:id="1712" w:author="Admin" w:date="2016-12-12T18:22:00Z">
              <w:tcPr>
                <w:tcW w:w="67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13"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463" w:type="pct"/>
            <w:tcPrChange w:id="1714"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15"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63" w:type="pct"/>
            <w:tcPrChange w:id="1716"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17"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411" w:type="pct"/>
            <w:tcPrChange w:id="1718" w:author="Admin" w:date="2016-12-12T18:22:00Z">
              <w:tcPr>
                <w:tcW w:w="41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19"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80" w:type="pct"/>
            <w:tcPrChange w:id="1720" w:author="Admin" w:date="2016-12-12T18:22:00Z">
              <w:tcPr>
                <w:tcW w:w="649"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21"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Pictures of event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567" w:type="pct"/>
            <w:tcPrChange w:id="1722" w:author="Admin" w:date="2016-12-12T18:22:00Z">
              <w:tcPr>
                <w:tcW w:w="571"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 xml:space="preserve">16 </w:t>
            </w:r>
          </w:p>
        </w:tc>
        <w:tc>
          <w:tcPr>
            <w:tcW w:w="789" w:type="pct"/>
            <w:tcPrChange w:id="1723" w:author="Admin" w:date="2016-12-12T18:22:00Z">
              <w:tcPr>
                <w:tcW w:w="72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24"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Videos</w:t>
            </w:r>
          </w:p>
        </w:tc>
        <w:tc>
          <w:tcPr>
            <w:tcW w:w="961" w:type="pct"/>
            <w:tcPrChange w:id="1725" w:author="Admin" w:date="2016-12-12T18:22:00Z">
              <w:tcPr>
                <w:tcW w:w="103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26"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Videos</w:t>
            </w:r>
          </w:p>
        </w:tc>
        <w:tc>
          <w:tcPr>
            <w:tcW w:w="667" w:type="pct"/>
            <w:tcPrChange w:id="1727" w:author="Admin" w:date="2016-12-12T18:22:00Z">
              <w:tcPr>
                <w:tcW w:w="67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28"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URL/text</w:t>
            </w:r>
          </w:p>
        </w:tc>
        <w:tc>
          <w:tcPr>
            <w:tcW w:w="463" w:type="pct"/>
            <w:tcPrChange w:id="1729"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30"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63" w:type="pct"/>
            <w:tcPrChange w:id="1731" w:author="Admin" w:date="2016-12-12T18:22:00Z">
              <w:tcPr>
                <w:tcW w:w="46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32"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1" w:type="pct"/>
            <w:tcPrChange w:id="1733" w:author="Admin" w:date="2016-12-12T18:22:00Z">
              <w:tcPr>
                <w:tcW w:w="41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34"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80" w:type="pct"/>
            <w:tcPrChange w:id="1735" w:author="Admin" w:date="2016-12-12T18:22:00Z">
              <w:tcPr>
                <w:tcW w:w="649"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36" w:author="Admin" w:date="2016-12-12T18:2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Videos of event</w:t>
            </w:r>
          </w:p>
        </w:tc>
      </w:tr>
    </w:tbl>
    <w:p w:rsidR="000F312E" w:rsidRPr="000D195A" w:rsidRDefault="000F312E" w:rsidP="00844DE0">
      <w:pPr>
        <w:pStyle w:val="Table4-1"/>
        <w:rPr>
          <w:rFonts w:ascii="Century" w:hAnsi="Century"/>
        </w:rPr>
        <w:pPrChange w:id="1737" w:author="Admin" w:date="2016-12-12T18:22:00Z">
          <w:pPr>
            <w:pStyle w:val="Table4-1"/>
            <w:jc w:val="both"/>
          </w:pPr>
        </w:pPrChange>
      </w:pPr>
      <w:r w:rsidRPr="000D195A">
        <w:rPr>
          <w:rFonts w:ascii="Century" w:hAnsi="Century"/>
        </w:rPr>
        <w:t>Create Event screen</w:t>
      </w:r>
    </w:p>
    <w:p w:rsidR="000F312E" w:rsidRPr="000D195A" w:rsidRDefault="000F312E" w:rsidP="006B4A50">
      <w:pPr>
        <w:pStyle w:val="Heading4"/>
        <w:jc w:val="both"/>
        <w:rPr>
          <w:rFonts w:ascii="Century" w:hAnsi="Century"/>
        </w:rPr>
      </w:pPr>
      <w:bookmarkStart w:id="1738" w:name="_Toc468829495"/>
      <w:r w:rsidRPr="000D195A">
        <w:rPr>
          <w:rFonts w:ascii="Century" w:hAnsi="Century"/>
        </w:rPr>
        <w:lastRenderedPageBreak/>
        <w:t>Event detail</w:t>
      </w:r>
      <w:bookmarkEnd w:id="1738"/>
    </w:p>
    <w:p w:rsidR="000F312E" w:rsidRPr="000D195A" w:rsidRDefault="000F312E" w:rsidP="006B4A50">
      <w:pPr>
        <w:jc w:val="both"/>
        <w:rPr>
          <w:rFonts w:ascii="Century" w:hAnsi="Century"/>
        </w:rPr>
      </w:pPr>
      <w:r w:rsidRPr="000D195A">
        <w:rPr>
          <w:rFonts w:ascii="Century" w:hAnsi="Century"/>
          <w:noProof/>
          <w:lang w:eastAsia="en-US"/>
        </w:rPr>
        <w:drawing>
          <wp:inline distT="0" distB="0" distL="0" distR="0" wp14:anchorId="64156268" wp14:editId="236D24D2">
            <wp:extent cx="5314950" cy="4476750"/>
            <wp:effectExtent l="0" t="0" r="0" b="0"/>
            <wp:docPr id="67594" name="Picture 67594" descr="Event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Event detai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14950" cy="4476750"/>
                    </a:xfrm>
                    <a:prstGeom prst="rect">
                      <a:avLst/>
                    </a:prstGeom>
                    <a:noFill/>
                    <a:ln>
                      <a:noFill/>
                    </a:ln>
                  </pic:spPr>
                </pic:pic>
              </a:graphicData>
            </a:graphic>
          </wp:inline>
        </w:drawing>
      </w:r>
    </w:p>
    <w:p w:rsidR="000F312E" w:rsidRPr="000D195A" w:rsidRDefault="000F312E" w:rsidP="00844DE0">
      <w:pPr>
        <w:pStyle w:val="Figure4-1"/>
        <w:rPr>
          <w:rFonts w:ascii="Century" w:hAnsi="Century"/>
        </w:rPr>
        <w:pPrChange w:id="1739" w:author="Admin" w:date="2016-12-12T18:22:00Z">
          <w:pPr>
            <w:pStyle w:val="Figure4-1"/>
            <w:jc w:val="both"/>
          </w:pPr>
        </w:pPrChange>
      </w:pPr>
      <w:r w:rsidRPr="000D195A">
        <w:rPr>
          <w:rFonts w:ascii="Century" w:hAnsi="Century"/>
        </w:rPr>
        <w:t>Event detail</w:t>
      </w:r>
    </w:p>
    <w:tbl>
      <w:tblPr>
        <w:tblStyle w:val="Style1"/>
        <w:tblW w:w="5000" w:type="pct"/>
        <w:tblLayout w:type="fixed"/>
        <w:tblLook w:val="04A0" w:firstRow="1" w:lastRow="0" w:firstColumn="1" w:lastColumn="0" w:noHBand="0" w:noVBand="1"/>
        <w:tblPrChange w:id="1740" w:author="Admin" w:date="2016-12-12T18:23:00Z">
          <w:tblPr>
            <w:tblStyle w:val="Style1"/>
            <w:tblW w:w="5000" w:type="pct"/>
            <w:tblLayout w:type="fixed"/>
            <w:tblLook w:val="04A0" w:firstRow="1" w:lastRow="0" w:firstColumn="1" w:lastColumn="0" w:noHBand="0" w:noVBand="1"/>
          </w:tblPr>
        </w:tblPrChange>
      </w:tblPr>
      <w:tblGrid>
        <w:gridCol w:w="564"/>
        <w:gridCol w:w="1238"/>
        <w:gridCol w:w="1048"/>
        <w:gridCol w:w="996"/>
        <w:gridCol w:w="837"/>
        <w:gridCol w:w="844"/>
        <w:gridCol w:w="1125"/>
        <w:gridCol w:w="1992"/>
        <w:tblGridChange w:id="1741">
          <w:tblGrid>
            <w:gridCol w:w="565"/>
            <w:gridCol w:w="1117"/>
            <w:gridCol w:w="1167"/>
            <w:gridCol w:w="996"/>
            <w:gridCol w:w="837"/>
            <w:gridCol w:w="844"/>
            <w:gridCol w:w="1125"/>
            <w:gridCol w:w="1993"/>
          </w:tblGrid>
        </w:tblGridChange>
      </w:tblGrid>
      <w:tr w:rsidR="000F312E" w:rsidRPr="000D195A" w:rsidTr="00844D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Change w:id="1742" w:author="Admin" w:date="2016-12-12T18:23:00Z">
              <w:tcPr>
                <w:tcW w:w="327" w:type="pct"/>
                <w:shd w:val="clear" w:color="auto" w:fill="92D050"/>
              </w:tcPr>
            </w:tcPrChange>
          </w:tcPr>
          <w:p w:rsidR="000F312E" w:rsidRPr="000D195A" w:rsidRDefault="000F312E"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w:t>
            </w:r>
          </w:p>
        </w:tc>
        <w:tc>
          <w:tcPr>
            <w:tcW w:w="716" w:type="pct"/>
            <w:shd w:val="clear" w:color="auto" w:fill="92D050"/>
            <w:tcPrChange w:id="1743" w:author="Admin" w:date="2016-12-12T18:23:00Z">
              <w:tcPr>
                <w:tcW w:w="646"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606" w:type="pct"/>
            <w:shd w:val="clear" w:color="auto" w:fill="92D050"/>
            <w:tcPrChange w:id="1744" w:author="Admin" w:date="2016-12-12T18:23:00Z">
              <w:tcPr>
                <w:tcW w:w="675"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6" w:type="pct"/>
            <w:shd w:val="clear" w:color="auto" w:fill="92D050"/>
            <w:tcPrChange w:id="1745" w:author="Admin" w:date="2016-12-12T18:23:00Z">
              <w:tcPr>
                <w:tcW w:w="576"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4" w:type="pct"/>
            <w:shd w:val="clear" w:color="auto" w:fill="92D050"/>
            <w:tcPrChange w:id="1746" w:author="Admin" w:date="2016-12-12T18:23:00Z">
              <w:tcPr>
                <w:tcW w:w="484"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88" w:type="pct"/>
            <w:shd w:val="clear" w:color="auto" w:fill="92D050"/>
            <w:tcPrChange w:id="1747" w:author="Admin" w:date="2016-12-12T18:23:00Z">
              <w:tcPr>
                <w:tcW w:w="488"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51" w:type="pct"/>
            <w:shd w:val="clear" w:color="auto" w:fill="92D050"/>
            <w:tcPrChange w:id="1748" w:author="Admin" w:date="2016-12-12T18:23:00Z">
              <w:tcPr>
                <w:tcW w:w="651"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53" w:type="pct"/>
            <w:shd w:val="clear" w:color="auto" w:fill="92D050"/>
            <w:tcPrChange w:id="1749" w:author="Admin" w:date="2016-12-12T18:23:00Z">
              <w:tcPr>
                <w:tcW w:w="1153"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327" w:type="pct"/>
            <w:tcPrChange w:id="1750" w:author="Admin" w:date="2016-12-12T18:23:00Z">
              <w:tcPr>
                <w:tcW w:w="327"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1</w:t>
            </w:r>
          </w:p>
        </w:tc>
        <w:tc>
          <w:tcPr>
            <w:tcW w:w="716" w:type="pct"/>
            <w:tcPrChange w:id="1751" w:author="Admin" w:date="2016-12-12T18:23:00Z">
              <w:tcPr>
                <w:tcW w:w="64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52"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Name of Event</w:t>
            </w:r>
          </w:p>
        </w:tc>
        <w:tc>
          <w:tcPr>
            <w:tcW w:w="606" w:type="pct"/>
            <w:tcPrChange w:id="1753" w:author="Admin" w:date="2016-12-12T18:23:00Z">
              <w:tcPr>
                <w:tcW w:w="67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54"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Tên Event</w:t>
            </w:r>
          </w:p>
        </w:tc>
        <w:tc>
          <w:tcPr>
            <w:tcW w:w="576" w:type="pct"/>
            <w:tcPrChange w:id="1755" w:author="Admin" w:date="2016-12-12T18:23:00Z">
              <w:tcPr>
                <w:tcW w:w="57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56"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4" w:type="pct"/>
            <w:tcPrChange w:id="1757" w:author="Admin" w:date="2016-12-12T18:23:00Z">
              <w:tcPr>
                <w:tcW w:w="48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58"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88" w:type="pct"/>
            <w:tcPrChange w:id="1759" w:author="Admin" w:date="2016-12-12T18:23:00Z">
              <w:tcPr>
                <w:tcW w:w="48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60"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51" w:type="pct"/>
            <w:tcPrChange w:id="1761" w:author="Admin" w:date="2016-12-12T18:23:00Z">
              <w:tcPr>
                <w:tcW w:w="65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62"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1763" w:author="Admin" w:date="2016-12-12T18:23:00Z">
              <w:tcPr>
                <w:tcW w:w="1153"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64"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Name of event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327" w:type="pct"/>
            <w:tcPrChange w:id="1765" w:author="Admin" w:date="2016-12-12T18:23:00Z">
              <w:tcPr>
                <w:tcW w:w="327"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2</w:t>
            </w:r>
          </w:p>
        </w:tc>
        <w:tc>
          <w:tcPr>
            <w:tcW w:w="716" w:type="pct"/>
            <w:tcPrChange w:id="1766" w:author="Admin" w:date="2016-12-12T18:23:00Z">
              <w:tcPr>
                <w:tcW w:w="64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67"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Name of creator</w:t>
            </w:r>
          </w:p>
        </w:tc>
        <w:tc>
          <w:tcPr>
            <w:tcW w:w="606" w:type="pct"/>
            <w:tcPrChange w:id="1768" w:author="Admin" w:date="2016-12-12T18:23:00Z">
              <w:tcPr>
                <w:tcW w:w="67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69"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Tên ng</w:t>
            </w:r>
            <w:r w:rsidRPr="000D195A">
              <w:rPr>
                <w:rFonts w:ascii="Cambria" w:hAnsi="Cambria" w:cs="Cambria"/>
              </w:rPr>
              <w:t>ườ</w:t>
            </w:r>
            <w:r w:rsidRPr="000D195A">
              <w:rPr>
                <w:rFonts w:ascii="Century" w:hAnsi="Century" w:cs="Times New Roman"/>
              </w:rPr>
              <w:t>i gây qu</w:t>
            </w:r>
            <w:r w:rsidRPr="000D195A">
              <w:rPr>
                <w:rFonts w:ascii="Cambria" w:hAnsi="Cambria" w:cs="Cambria"/>
              </w:rPr>
              <w:t>ỹ</w:t>
            </w:r>
          </w:p>
        </w:tc>
        <w:tc>
          <w:tcPr>
            <w:tcW w:w="576" w:type="pct"/>
            <w:tcPrChange w:id="1770" w:author="Admin" w:date="2016-12-12T18:23:00Z">
              <w:tcPr>
                <w:tcW w:w="57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71"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4" w:type="pct"/>
            <w:tcPrChange w:id="1772" w:author="Admin" w:date="2016-12-12T18:23:00Z">
              <w:tcPr>
                <w:tcW w:w="48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73"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88" w:type="pct"/>
            <w:tcPrChange w:id="1774" w:author="Admin" w:date="2016-12-12T18:23:00Z">
              <w:tcPr>
                <w:tcW w:w="48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75"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51" w:type="pct"/>
            <w:tcPrChange w:id="1776" w:author="Admin" w:date="2016-12-12T18:23:00Z">
              <w:tcPr>
                <w:tcW w:w="65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77"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1778" w:author="Admin" w:date="2016-12-12T18:23:00Z">
              <w:tcPr>
                <w:tcW w:w="1153"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79"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Name of creator</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327" w:type="pct"/>
            <w:tcPrChange w:id="1780" w:author="Admin" w:date="2016-12-12T18:23:00Z">
              <w:tcPr>
                <w:tcW w:w="327"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3</w:t>
            </w:r>
          </w:p>
        </w:tc>
        <w:tc>
          <w:tcPr>
            <w:tcW w:w="716" w:type="pct"/>
            <w:tcPrChange w:id="1781" w:author="Admin" w:date="2016-12-12T18:23:00Z">
              <w:tcPr>
                <w:tcW w:w="64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82"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Category</w:t>
            </w:r>
          </w:p>
        </w:tc>
        <w:tc>
          <w:tcPr>
            <w:tcW w:w="606" w:type="pct"/>
            <w:tcPrChange w:id="1783" w:author="Admin" w:date="2016-12-12T18:23:00Z">
              <w:tcPr>
                <w:tcW w:w="67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84"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w:t>
            </w:r>
            <w:r w:rsidRPr="000D195A">
              <w:rPr>
                <w:rFonts w:ascii="Cambria" w:hAnsi="Cambria" w:cs="Cambria"/>
              </w:rPr>
              <w:t>ể</w:t>
            </w:r>
            <w:r w:rsidRPr="000D195A">
              <w:rPr>
                <w:rFonts w:ascii="Century" w:hAnsi="Century" w:cs="Times New Roman"/>
              </w:rPr>
              <w:t xml:space="preserve"> lo</w:t>
            </w:r>
            <w:r w:rsidRPr="000D195A">
              <w:rPr>
                <w:rFonts w:ascii="Cambria" w:hAnsi="Cambria" w:cs="Cambria"/>
              </w:rPr>
              <w:t>ạ</w:t>
            </w:r>
            <w:r w:rsidRPr="000D195A">
              <w:rPr>
                <w:rFonts w:ascii="Century" w:hAnsi="Century" w:cs="Times New Roman"/>
              </w:rPr>
              <w:t>i</w:t>
            </w:r>
          </w:p>
        </w:tc>
        <w:tc>
          <w:tcPr>
            <w:tcW w:w="576" w:type="pct"/>
            <w:tcPrChange w:id="1785" w:author="Admin" w:date="2016-12-12T18:23:00Z">
              <w:tcPr>
                <w:tcW w:w="57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86"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4" w:type="pct"/>
            <w:tcPrChange w:id="1787" w:author="Admin" w:date="2016-12-12T18:23:00Z">
              <w:tcPr>
                <w:tcW w:w="48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88"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88" w:type="pct"/>
            <w:tcPrChange w:id="1789" w:author="Admin" w:date="2016-12-12T18:23:00Z">
              <w:tcPr>
                <w:tcW w:w="48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90"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51" w:type="pct"/>
            <w:tcPrChange w:id="1791" w:author="Admin" w:date="2016-12-12T18:23:00Z">
              <w:tcPr>
                <w:tcW w:w="65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92"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1793" w:author="Admin" w:date="2016-12-12T18:23:00Z">
              <w:tcPr>
                <w:tcW w:w="1153"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94"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Category of Event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327" w:type="pct"/>
            <w:tcPrChange w:id="1795" w:author="Admin" w:date="2016-12-12T18:23:00Z">
              <w:tcPr>
                <w:tcW w:w="327"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4</w:t>
            </w:r>
          </w:p>
        </w:tc>
        <w:tc>
          <w:tcPr>
            <w:tcW w:w="716" w:type="pct"/>
            <w:tcPrChange w:id="1796" w:author="Admin" w:date="2016-12-12T18:23:00Z">
              <w:tcPr>
                <w:tcW w:w="64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97"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Created date</w:t>
            </w:r>
          </w:p>
        </w:tc>
        <w:tc>
          <w:tcPr>
            <w:tcW w:w="606" w:type="pct"/>
            <w:tcPrChange w:id="1798" w:author="Admin" w:date="2016-12-12T18:23:00Z">
              <w:tcPr>
                <w:tcW w:w="67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799"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Ngày t</w:t>
            </w:r>
            <w:r w:rsidRPr="000D195A">
              <w:rPr>
                <w:rFonts w:ascii="Cambria" w:hAnsi="Cambria" w:cs="Cambria"/>
              </w:rPr>
              <w:t>ạ</w:t>
            </w:r>
            <w:r w:rsidRPr="000D195A">
              <w:rPr>
                <w:rFonts w:ascii="Century" w:hAnsi="Century" w:cs="Times New Roman"/>
              </w:rPr>
              <w:t>o</w:t>
            </w:r>
          </w:p>
        </w:tc>
        <w:tc>
          <w:tcPr>
            <w:tcW w:w="576" w:type="pct"/>
            <w:tcPrChange w:id="1800" w:author="Admin" w:date="2016-12-12T18:23:00Z">
              <w:tcPr>
                <w:tcW w:w="57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01"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4" w:type="pct"/>
            <w:tcPrChange w:id="1802" w:author="Admin" w:date="2016-12-12T18:23:00Z">
              <w:tcPr>
                <w:tcW w:w="48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03"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88" w:type="pct"/>
            <w:tcPrChange w:id="1804" w:author="Admin" w:date="2016-12-12T18:23:00Z">
              <w:tcPr>
                <w:tcW w:w="48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05"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51" w:type="pct"/>
            <w:tcPrChange w:id="1806" w:author="Admin" w:date="2016-12-12T18:23:00Z">
              <w:tcPr>
                <w:tcW w:w="65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07"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1808" w:author="Admin" w:date="2016-12-12T18:23:00Z">
              <w:tcPr>
                <w:tcW w:w="1153"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09"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Created date</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327" w:type="pct"/>
            <w:tcPrChange w:id="1810" w:author="Admin" w:date="2016-12-12T18:23:00Z">
              <w:tcPr>
                <w:tcW w:w="327"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5</w:t>
            </w:r>
          </w:p>
        </w:tc>
        <w:tc>
          <w:tcPr>
            <w:tcW w:w="716" w:type="pct"/>
            <w:tcPrChange w:id="1811" w:author="Admin" w:date="2016-12-12T18:23:00Z">
              <w:tcPr>
                <w:tcW w:w="64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12"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Send massage</w:t>
            </w:r>
          </w:p>
        </w:tc>
        <w:tc>
          <w:tcPr>
            <w:tcW w:w="606" w:type="pct"/>
            <w:tcPrChange w:id="1813" w:author="Admin" w:date="2016-12-12T18:23:00Z">
              <w:tcPr>
                <w:tcW w:w="67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14"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G</w:t>
            </w:r>
            <w:r w:rsidRPr="000D195A">
              <w:rPr>
                <w:rFonts w:ascii="Cambria" w:hAnsi="Cambria" w:cs="Cambria"/>
              </w:rPr>
              <w:t>ử</w:t>
            </w:r>
            <w:r w:rsidRPr="000D195A">
              <w:rPr>
                <w:rFonts w:ascii="Century" w:hAnsi="Century" w:cs="Times New Roman"/>
              </w:rPr>
              <w:t>i tin nh</w:t>
            </w:r>
            <w:r w:rsidRPr="000D195A">
              <w:rPr>
                <w:rFonts w:ascii="Cambria" w:hAnsi="Cambria" w:cs="Cambria"/>
              </w:rPr>
              <w:t>ắ</w:t>
            </w:r>
            <w:r w:rsidRPr="000D195A">
              <w:rPr>
                <w:rFonts w:ascii="Century" w:hAnsi="Century" w:cs="Times New Roman"/>
              </w:rPr>
              <w:t>n</w:t>
            </w:r>
          </w:p>
        </w:tc>
        <w:tc>
          <w:tcPr>
            <w:tcW w:w="576" w:type="pct"/>
            <w:tcPrChange w:id="1815" w:author="Admin" w:date="2016-12-12T18:23:00Z">
              <w:tcPr>
                <w:tcW w:w="57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16"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Icon</w:t>
            </w:r>
          </w:p>
        </w:tc>
        <w:tc>
          <w:tcPr>
            <w:tcW w:w="484" w:type="pct"/>
            <w:tcPrChange w:id="1817" w:author="Admin" w:date="2016-12-12T18:23:00Z">
              <w:tcPr>
                <w:tcW w:w="48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18"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88" w:type="pct"/>
            <w:tcPrChange w:id="1819" w:author="Admin" w:date="2016-12-12T18:23:00Z">
              <w:tcPr>
                <w:tcW w:w="48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20"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51" w:type="pct"/>
            <w:tcPrChange w:id="1821" w:author="Admin" w:date="2016-12-12T18:23:00Z">
              <w:tcPr>
                <w:tcW w:w="65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22"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1823" w:author="Admin" w:date="2016-12-12T18:23:00Z">
              <w:tcPr>
                <w:tcW w:w="1153"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24"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Send massage to organization</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327" w:type="pct"/>
            <w:tcPrChange w:id="1825" w:author="Admin" w:date="2016-12-12T18:23:00Z">
              <w:tcPr>
                <w:tcW w:w="327"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6</w:t>
            </w:r>
          </w:p>
        </w:tc>
        <w:tc>
          <w:tcPr>
            <w:tcW w:w="716" w:type="pct"/>
            <w:tcPrChange w:id="1826" w:author="Admin" w:date="2016-12-12T18:23:00Z">
              <w:tcPr>
                <w:tcW w:w="64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27"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Content</w:t>
            </w:r>
          </w:p>
        </w:tc>
        <w:tc>
          <w:tcPr>
            <w:tcW w:w="606" w:type="pct"/>
            <w:tcPrChange w:id="1828" w:author="Admin" w:date="2016-12-12T18:23:00Z">
              <w:tcPr>
                <w:tcW w:w="67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29"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576" w:type="pct"/>
            <w:tcPrChange w:id="1830" w:author="Admin" w:date="2016-12-12T18:23:00Z">
              <w:tcPr>
                <w:tcW w:w="57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31"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Tab</w:t>
            </w:r>
          </w:p>
        </w:tc>
        <w:tc>
          <w:tcPr>
            <w:tcW w:w="484" w:type="pct"/>
            <w:tcPrChange w:id="1832" w:author="Admin" w:date="2016-12-12T18:23:00Z">
              <w:tcPr>
                <w:tcW w:w="48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33"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488" w:type="pct"/>
            <w:tcPrChange w:id="1834" w:author="Admin" w:date="2016-12-12T18:23:00Z">
              <w:tcPr>
                <w:tcW w:w="48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35"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51" w:type="pct"/>
            <w:tcPrChange w:id="1836" w:author="Admin" w:date="2016-12-12T18:23:00Z">
              <w:tcPr>
                <w:tcW w:w="65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37"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1838" w:author="Admin" w:date="2016-12-12T18:23:00Z">
              <w:tcPr>
                <w:tcW w:w="1153"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39"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Content of Event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327" w:type="pct"/>
            <w:tcPrChange w:id="1840" w:author="Admin" w:date="2016-12-12T18:23:00Z">
              <w:tcPr>
                <w:tcW w:w="327"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7</w:t>
            </w:r>
          </w:p>
        </w:tc>
        <w:tc>
          <w:tcPr>
            <w:tcW w:w="716" w:type="pct"/>
            <w:tcPrChange w:id="1841" w:author="Admin" w:date="2016-12-12T18:23:00Z">
              <w:tcPr>
                <w:tcW w:w="64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42"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Pictures</w:t>
            </w:r>
          </w:p>
        </w:tc>
        <w:tc>
          <w:tcPr>
            <w:tcW w:w="606" w:type="pct"/>
            <w:tcPrChange w:id="1843" w:author="Admin" w:date="2016-12-12T18:23:00Z">
              <w:tcPr>
                <w:tcW w:w="67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44"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Hình </w:t>
            </w:r>
            <w:r w:rsidRPr="000D195A">
              <w:rPr>
                <w:rFonts w:ascii="Cambria" w:hAnsi="Cambria" w:cs="Cambria"/>
              </w:rPr>
              <w:t>ả</w:t>
            </w:r>
            <w:r w:rsidRPr="000D195A">
              <w:rPr>
                <w:rFonts w:ascii="Century" w:hAnsi="Century" w:cs="Times New Roman"/>
              </w:rPr>
              <w:t>nh</w:t>
            </w:r>
          </w:p>
        </w:tc>
        <w:tc>
          <w:tcPr>
            <w:tcW w:w="576" w:type="pct"/>
            <w:tcPrChange w:id="1845" w:author="Admin" w:date="2016-12-12T18:23:00Z">
              <w:tcPr>
                <w:tcW w:w="57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46"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Tab</w:t>
            </w:r>
          </w:p>
        </w:tc>
        <w:tc>
          <w:tcPr>
            <w:tcW w:w="484" w:type="pct"/>
            <w:tcPrChange w:id="1847" w:author="Admin" w:date="2016-12-12T18:23:00Z">
              <w:tcPr>
                <w:tcW w:w="48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48"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488" w:type="pct"/>
            <w:tcPrChange w:id="1849" w:author="Admin" w:date="2016-12-12T18:23:00Z">
              <w:tcPr>
                <w:tcW w:w="48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50"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51" w:type="pct"/>
            <w:tcPrChange w:id="1851" w:author="Admin" w:date="2016-12-12T18:23:00Z">
              <w:tcPr>
                <w:tcW w:w="65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52"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1853" w:author="Admin" w:date="2016-12-12T18:23:00Z">
              <w:tcPr>
                <w:tcW w:w="1153"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54"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Pictures of Event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327" w:type="pct"/>
            <w:tcPrChange w:id="1855" w:author="Admin" w:date="2016-12-12T18:23:00Z">
              <w:tcPr>
                <w:tcW w:w="327"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8</w:t>
            </w:r>
          </w:p>
        </w:tc>
        <w:tc>
          <w:tcPr>
            <w:tcW w:w="716" w:type="pct"/>
            <w:tcPrChange w:id="1856" w:author="Admin" w:date="2016-12-12T18:23:00Z">
              <w:tcPr>
                <w:tcW w:w="64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57"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Schedule</w:t>
            </w:r>
          </w:p>
        </w:tc>
        <w:tc>
          <w:tcPr>
            <w:tcW w:w="606" w:type="pct"/>
            <w:tcPrChange w:id="1858" w:author="Admin" w:date="2016-12-12T18:23:00Z">
              <w:tcPr>
                <w:tcW w:w="67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59"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w:t>
            </w:r>
            <w:r w:rsidRPr="000D195A">
              <w:rPr>
                <w:rFonts w:ascii="Cambria" w:hAnsi="Cambria" w:cs="Cambria"/>
              </w:rPr>
              <w:t>ị</w:t>
            </w:r>
            <w:r w:rsidRPr="000D195A">
              <w:rPr>
                <w:rFonts w:ascii="Century" w:hAnsi="Century" w:cs="Times New Roman"/>
              </w:rPr>
              <w:t xml:space="preserve">ch </w:t>
            </w:r>
            <w:r w:rsidRPr="000D195A">
              <w:rPr>
                <w:rFonts w:ascii="Century" w:hAnsi="Century" w:cs="Times New Roman"/>
              </w:rPr>
              <w:lastRenderedPageBreak/>
              <w:t>trình</w:t>
            </w:r>
          </w:p>
        </w:tc>
        <w:tc>
          <w:tcPr>
            <w:tcW w:w="576" w:type="pct"/>
            <w:tcPrChange w:id="1860" w:author="Admin" w:date="2016-12-12T18:23:00Z">
              <w:tcPr>
                <w:tcW w:w="57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61"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lastRenderedPageBreak/>
              <w:t>Tab</w:t>
            </w:r>
          </w:p>
        </w:tc>
        <w:tc>
          <w:tcPr>
            <w:tcW w:w="484" w:type="pct"/>
            <w:tcPrChange w:id="1862" w:author="Admin" w:date="2016-12-12T18:23:00Z">
              <w:tcPr>
                <w:tcW w:w="48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63"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488" w:type="pct"/>
            <w:tcPrChange w:id="1864" w:author="Admin" w:date="2016-12-12T18:23:00Z">
              <w:tcPr>
                <w:tcW w:w="48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65"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51" w:type="pct"/>
            <w:tcPrChange w:id="1866" w:author="Admin" w:date="2016-12-12T18:23:00Z">
              <w:tcPr>
                <w:tcW w:w="65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67"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1868" w:author="Admin" w:date="2016-12-12T18:23:00Z">
              <w:tcPr>
                <w:tcW w:w="1153"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69"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Schedule of </w:t>
            </w:r>
            <w:r w:rsidRPr="000D195A">
              <w:rPr>
                <w:rFonts w:ascii="Century" w:hAnsi="Century" w:cs="Times New Roman"/>
              </w:rPr>
              <w:lastRenderedPageBreak/>
              <w:t>Event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327" w:type="pct"/>
            <w:tcPrChange w:id="1870" w:author="Admin" w:date="2016-12-12T18:23:00Z">
              <w:tcPr>
                <w:tcW w:w="327"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lastRenderedPageBreak/>
              <w:t>9</w:t>
            </w:r>
          </w:p>
        </w:tc>
        <w:tc>
          <w:tcPr>
            <w:tcW w:w="716" w:type="pct"/>
            <w:tcPrChange w:id="1871" w:author="Admin" w:date="2016-12-12T18:23:00Z">
              <w:tcPr>
                <w:tcW w:w="64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72"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List of donor</w:t>
            </w:r>
          </w:p>
        </w:tc>
        <w:tc>
          <w:tcPr>
            <w:tcW w:w="606" w:type="pct"/>
            <w:tcPrChange w:id="1873" w:author="Admin" w:date="2016-12-12T18:23:00Z">
              <w:tcPr>
                <w:tcW w:w="67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74"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Danh sách đóng góp</w:t>
            </w:r>
          </w:p>
        </w:tc>
        <w:tc>
          <w:tcPr>
            <w:tcW w:w="576" w:type="pct"/>
            <w:tcPrChange w:id="1875" w:author="Admin" w:date="2016-12-12T18:23:00Z">
              <w:tcPr>
                <w:tcW w:w="57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76"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Tab</w:t>
            </w:r>
          </w:p>
        </w:tc>
        <w:tc>
          <w:tcPr>
            <w:tcW w:w="484" w:type="pct"/>
            <w:tcPrChange w:id="1877" w:author="Admin" w:date="2016-12-12T18:23:00Z">
              <w:tcPr>
                <w:tcW w:w="48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78"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488" w:type="pct"/>
            <w:tcPrChange w:id="1879" w:author="Admin" w:date="2016-12-12T18:23:00Z">
              <w:tcPr>
                <w:tcW w:w="48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80"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51" w:type="pct"/>
            <w:tcPrChange w:id="1881" w:author="Admin" w:date="2016-12-12T18:23:00Z">
              <w:tcPr>
                <w:tcW w:w="65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82"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1883" w:author="Admin" w:date="2016-12-12T18:23:00Z">
              <w:tcPr>
                <w:tcW w:w="1153"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84"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List of donor to event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327" w:type="pct"/>
            <w:tcPrChange w:id="1885" w:author="Admin" w:date="2016-12-12T18:23:00Z">
              <w:tcPr>
                <w:tcW w:w="327"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10</w:t>
            </w:r>
          </w:p>
        </w:tc>
        <w:tc>
          <w:tcPr>
            <w:tcW w:w="716" w:type="pct"/>
            <w:tcPrChange w:id="1886" w:author="Admin" w:date="2016-12-12T18:23:00Z">
              <w:tcPr>
                <w:tcW w:w="64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87"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Tab contact</w:t>
            </w:r>
          </w:p>
        </w:tc>
        <w:tc>
          <w:tcPr>
            <w:tcW w:w="606" w:type="pct"/>
            <w:tcPrChange w:id="1888" w:author="Admin" w:date="2016-12-12T18:23:00Z">
              <w:tcPr>
                <w:tcW w:w="67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89"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Liên h</w:t>
            </w:r>
            <w:r w:rsidRPr="000D195A">
              <w:rPr>
                <w:rFonts w:ascii="Cambria" w:hAnsi="Cambria" w:cs="Cambria"/>
              </w:rPr>
              <w:t>ệ</w:t>
            </w:r>
          </w:p>
        </w:tc>
        <w:tc>
          <w:tcPr>
            <w:tcW w:w="576" w:type="pct"/>
            <w:tcPrChange w:id="1890" w:author="Admin" w:date="2016-12-12T18:23:00Z">
              <w:tcPr>
                <w:tcW w:w="57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91"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Tab</w:t>
            </w:r>
          </w:p>
        </w:tc>
        <w:tc>
          <w:tcPr>
            <w:tcW w:w="484" w:type="pct"/>
            <w:tcPrChange w:id="1892" w:author="Admin" w:date="2016-12-12T18:23:00Z">
              <w:tcPr>
                <w:tcW w:w="48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93"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488" w:type="pct"/>
            <w:tcPrChange w:id="1894" w:author="Admin" w:date="2016-12-12T18:23:00Z">
              <w:tcPr>
                <w:tcW w:w="48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95"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51" w:type="pct"/>
            <w:tcPrChange w:id="1896" w:author="Admin" w:date="2016-12-12T18:23:00Z">
              <w:tcPr>
                <w:tcW w:w="65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97"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1898" w:author="Admin" w:date="2016-12-12T18:23:00Z">
              <w:tcPr>
                <w:tcW w:w="1153"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899"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Display contact information of event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327" w:type="pct"/>
            <w:tcPrChange w:id="1900" w:author="Admin" w:date="2016-12-12T18:23:00Z">
              <w:tcPr>
                <w:tcW w:w="327"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12</w:t>
            </w:r>
          </w:p>
        </w:tc>
        <w:tc>
          <w:tcPr>
            <w:tcW w:w="716" w:type="pct"/>
            <w:tcPrChange w:id="1901" w:author="Admin" w:date="2016-12-12T18:23:00Z">
              <w:tcPr>
                <w:tcW w:w="64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02"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Donate</w:t>
            </w:r>
          </w:p>
        </w:tc>
        <w:tc>
          <w:tcPr>
            <w:tcW w:w="606" w:type="pct"/>
            <w:tcPrChange w:id="1903" w:author="Admin" w:date="2016-12-12T18:23:00Z">
              <w:tcPr>
                <w:tcW w:w="67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04"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Đóng góp</w:t>
            </w:r>
          </w:p>
        </w:tc>
        <w:tc>
          <w:tcPr>
            <w:tcW w:w="576" w:type="pct"/>
            <w:tcPrChange w:id="1905" w:author="Admin" w:date="2016-12-12T18:23:00Z">
              <w:tcPr>
                <w:tcW w:w="57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06"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484" w:type="pct"/>
            <w:tcPrChange w:id="1907" w:author="Admin" w:date="2016-12-12T18:23:00Z">
              <w:tcPr>
                <w:tcW w:w="48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08"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488" w:type="pct"/>
            <w:tcPrChange w:id="1909" w:author="Admin" w:date="2016-12-12T18:23:00Z">
              <w:tcPr>
                <w:tcW w:w="48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10"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51" w:type="pct"/>
            <w:tcPrChange w:id="1911" w:author="Admin" w:date="2016-12-12T18:23:00Z">
              <w:tcPr>
                <w:tcW w:w="65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12"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1913" w:author="Admin" w:date="2016-12-12T18:23:00Z">
              <w:tcPr>
                <w:tcW w:w="1153"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14"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Display comment of event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327" w:type="pct"/>
            <w:tcPrChange w:id="1915" w:author="Admin" w:date="2016-12-12T18:23:00Z">
              <w:tcPr>
                <w:tcW w:w="327"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13</w:t>
            </w:r>
          </w:p>
        </w:tc>
        <w:tc>
          <w:tcPr>
            <w:tcW w:w="716" w:type="pct"/>
            <w:tcPrChange w:id="1916" w:author="Admin" w:date="2016-12-12T18:23:00Z">
              <w:tcPr>
                <w:tcW w:w="64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17"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Join in</w:t>
            </w:r>
          </w:p>
        </w:tc>
        <w:tc>
          <w:tcPr>
            <w:tcW w:w="606" w:type="pct"/>
            <w:tcPrChange w:id="1918" w:author="Admin" w:date="2016-12-12T18:23:00Z">
              <w:tcPr>
                <w:tcW w:w="67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19"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Tham gia</w:t>
            </w:r>
          </w:p>
        </w:tc>
        <w:tc>
          <w:tcPr>
            <w:tcW w:w="576" w:type="pct"/>
            <w:tcPrChange w:id="1920" w:author="Admin" w:date="2016-12-12T18:23:00Z">
              <w:tcPr>
                <w:tcW w:w="57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21"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484" w:type="pct"/>
            <w:tcPrChange w:id="1922" w:author="Admin" w:date="2016-12-12T18:23:00Z">
              <w:tcPr>
                <w:tcW w:w="48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23"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88" w:type="pct"/>
            <w:tcPrChange w:id="1924" w:author="Admin" w:date="2016-12-12T18:23:00Z">
              <w:tcPr>
                <w:tcW w:w="48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25"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51" w:type="pct"/>
            <w:tcPrChange w:id="1926" w:author="Admin" w:date="2016-12-12T18:23:00Z">
              <w:tcPr>
                <w:tcW w:w="65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27"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1928" w:author="Admin" w:date="2016-12-12T18:23:00Z">
              <w:tcPr>
                <w:tcW w:w="1153"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29"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Join in event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327" w:type="pct"/>
            <w:tcPrChange w:id="1930" w:author="Admin" w:date="2016-12-12T18:23:00Z">
              <w:tcPr>
                <w:tcW w:w="327"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14</w:t>
            </w:r>
          </w:p>
        </w:tc>
        <w:tc>
          <w:tcPr>
            <w:tcW w:w="716" w:type="pct"/>
            <w:tcPrChange w:id="1931" w:author="Admin" w:date="2016-12-12T18:23:00Z">
              <w:tcPr>
                <w:tcW w:w="64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32"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Like</w:t>
            </w:r>
          </w:p>
        </w:tc>
        <w:tc>
          <w:tcPr>
            <w:tcW w:w="606" w:type="pct"/>
            <w:tcPrChange w:id="1933" w:author="Admin" w:date="2016-12-12T18:23:00Z">
              <w:tcPr>
                <w:tcW w:w="67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34"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Thích</w:t>
            </w:r>
          </w:p>
        </w:tc>
        <w:tc>
          <w:tcPr>
            <w:tcW w:w="576" w:type="pct"/>
            <w:tcPrChange w:id="1935" w:author="Admin" w:date="2016-12-12T18:23:00Z">
              <w:tcPr>
                <w:tcW w:w="57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36"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484" w:type="pct"/>
            <w:tcPrChange w:id="1937" w:author="Admin" w:date="2016-12-12T18:23:00Z">
              <w:tcPr>
                <w:tcW w:w="48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38"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88" w:type="pct"/>
            <w:tcPrChange w:id="1939" w:author="Admin" w:date="2016-12-12T18:23:00Z">
              <w:tcPr>
                <w:tcW w:w="48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40"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51" w:type="pct"/>
            <w:tcPrChange w:id="1941" w:author="Admin" w:date="2016-12-12T18:23:00Z">
              <w:tcPr>
                <w:tcW w:w="65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42"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1943" w:author="Admin" w:date="2016-12-12T18:23:00Z">
              <w:tcPr>
                <w:tcW w:w="1153"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44"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Like event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327" w:type="pct"/>
            <w:tcPrChange w:id="1945" w:author="Admin" w:date="2016-12-12T18:23:00Z">
              <w:tcPr>
                <w:tcW w:w="327"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15</w:t>
            </w:r>
          </w:p>
        </w:tc>
        <w:tc>
          <w:tcPr>
            <w:tcW w:w="716" w:type="pct"/>
            <w:tcPrChange w:id="1946" w:author="Admin" w:date="2016-12-12T18:23:00Z">
              <w:tcPr>
                <w:tcW w:w="64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47"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Share</w:t>
            </w:r>
          </w:p>
        </w:tc>
        <w:tc>
          <w:tcPr>
            <w:tcW w:w="606" w:type="pct"/>
            <w:tcPrChange w:id="1948" w:author="Admin" w:date="2016-12-12T18:23:00Z">
              <w:tcPr>
                <w:tcW w:w="67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49"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Chia s</w:t>
            </w:r>
            <w:r w:rsidRPr="000D195A">
              <w:rPr>
                <w:rFonts w:ascii="Cambria" w:hAnsi="Cambria" w:cs="Cambria"/>
              </w:rPr>
              <w:t>ẻ</w:t>
            </w:r>
          </w:p>
        </w:tc>
        <w:tc>
          <w:tcPr>
            <w:tcW w:w="576" w:type="pct"/>
            <w:tcPrChange w:id="1950" w:author="Admin" w:date="2016-12-12T18:23:00Z">
              <w:tcPr>
                <w:tcW w:w="57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51"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484" w:type="pct"/>
            <w:tcPrChange w:id="1952" w:author="Admin" w:date="2016-12-12T18:23:00Z">
              <w:tcPr>
                <w:tcW w:w="48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53"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88" w:type="pct"/>
            <w:tcPrChange w:id="1954" w:author="Admin" w:date="2016-12-12T18:23:00Z">
              <w:tcPr>
                <w:tcW w:w="48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55"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51" w:type="pct"/>
            <w:tcPrChange w:id="1956" w:author="Admin" w:date="2016-12-12T18:23:00Z">
              <w:tcPr>
                <w:tcW w:w="65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57"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1958" w:author="Admin" w:date="2016-12-12T18:23:00Z">
              <w:tcPr>
                <w:tcW w:w="1153"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59"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Share event</w:t>
            </w:r>
          </w:p>
        </w:tc>
      </w:tr>
      <w:tr w:rsidR="000F312E" w:rsidRPr="000D195A" w:rsidTr="00844DE0">
        <w:tc>
          <w:tcPr>
            <w:cnfStyle w:val="001000000000" w:firstRow="0" w:lastRow="0" w:firstColumn="1" w:lastColumn="0" w:oddVBand="0" w:evenVBand="0" w:oddHBand="0" w:evenHBand="0" w:firstRowFirstColumn="0" w:firstRowLastColumn="0" w:lastRowFirstColumn="0" w:lastRowLastColumn="0"/>
            <w:tcW w:w="327" w:type="pct"/>
            <w:tcPrChange w:id="1960" w:author="Admin" w:date="2016-12-12T18:23:00Z">
              <w:tcPr>
                <w:tcW w:w="327" w:type="pct"/>
              </w:tcPr>
            </w:tcPrChange>
          </w:tcPr>
          <w:p w:rsidR="000F312E" w:rsidRPr="000D195A" w:rsidRDefault="000F312E" w:rsidP="006B4A50">
            <w:pPr>
              <w:spacing w:line="276" w:lineRule="auto"/>
              <w:jc w:val="both"/>
              <w:rPr>
                <w:rFonts w:ascii="Century" w:hAnsi="Century" w:cs="Times New Roman"/>
              </w:rPr>
            </w:pPr>
          </w:p>
        </w:tc>
        <w:tc>
          <w:tcPr>
            <w:tcW w:w="716" w:type="pct"/>
            <w:tcPrChange w:id="1961" w:author="Admin" w:date="2016-12-12T18:23:00Z">
              <w:tcPr>
                <w:tcW w:w="646"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06" w:type="pct"/>
            <w:tcPrChange w:id="1962" w:author="Admin" w:date="2016-12-12T18:23:00Z">
              <w:tcPr>
                <w:tcW w:w="675"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76" w:type="pct"/>
            <w:tcPrChange w:id="1963" w:author="Admin" w:date="2016-12-12T18:23:00Z">
              <w:tcPr>
                <w:tcW w:w="576"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4" w:type="pct"/>
            <w:tcPrChange w:id="1964" w:author="Admin" w:date="2016-12-12T18:23:00Z">
              <w:tcPr>
                <w:tcW w:w="484"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Change w:id="1965" w:author="Admin" w:date="2016-12-12T18:23:00Z">
              <w:tcPr>
                <w:tcW w:w="488"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51" w:type="pct"/>
            <w:tcPrChange w:id="1966" w:author="Admin" w:date="2016-12-12T18:23:00Z">
              <w:tcPr>
                <w:tcW w:w="651"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Change w:id="1967" w:author="Admin" w:date="2016-12-12T18:23:00Z">
              <w:tcPr>
                <w:tcW w:w="115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bl>
    <w:p w:rsidR="000F312E" w:rsidRPr="000D195A" w:rsidRDefault="000F312E" w:rsidP="006B4A50">
      <w:pPr>
        <w:pStyle w:val="figurecaption"/>
        <w:numPr>
          <w:ilvl w:val="0"/>
          <w:numId w:val="0"/>
        </w:numPr>
        <w:ind w:left="720"/>
        <w:jc w:val="both"/>
        <w:rPr>
          <w:rFonts w:ascii="Century" w:hAnsi="Century"/>
        </w:rPr>
      </w:pPr>
    </w:p>
    <w:p w:rsidR="000F312E" w:rsidRPr="000D195A" w:rsidRDefault="000F312E" w:rsidP="006B4A50">
      <w:pPr>
        <w:jc w:val="both"/>
        <w:rPr>
          <w:rFonts w:ascii="Century" w:hAnsi="Century"/>
        </w:rPr>
      </w:pPr>
    </w:p>
    <w:p w:rsidR="000F312E" w:rsidRPr="000D195A" w:rsidRDefault="000F312E" w:rsidP="006B4A50">
      <w:pPr>
        <w:jc w:val="both"/>
        <w:rPr>
          <w:rFonts w:ascii="Century" w:hAnsi="Century"/>
        </w:rPr>
      </w:pPr>
      <w:r w:rsidRPr="000D195A">
        <w:rPr>
          <w:rFonts w:ascii="Century" w:hAnsi="Century"/>
          <w:noProof/>
          <w:lang w:eastAsia="en-US"/>
        </w:rPr>
        <w:drawing>
          <wp:inline distT="0" distB="0" distL="0" distR="0" wp14:anchorId="2D2A5B7D" wp14:editId="4D04A406">
            <wp:extent cx="5276215" cy="273113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6215" cy="2731135"/>
                    </a:xfrm>
                    <a:prstGeom prst="rect">
                      <a:avLst/>
                    </a:prstGeom>
                  </pic:spPr>
                </pic:pic>
              </a:graphicData>
            </a:graphic>
          </wp:inline>
        </w:drawing>
      </w:r>
    </w:p>
    <w:p w:rsidR="000F312E" w:rsidRPr="000D195A" w:rsidRDefault="000F312E" w:rsidP="00844DE0">
      <w:pPr>
        <w:pStyle w:val="Figure4-1"/>
        <w:rPr>
          <w:rFonts w:ascii="Century" w:hAnsi="Century"/>
        </w:rPr>
        <w:pPrChange w:id="1968" w:author="Admin" w:date="2016-12-12T18:23:00Z">
          <w:pPr>
            <w:pStyle w:val="Figure4-1"/>
            <w:jc w:val="both"/>
          </w:pPr>
        </w:pPrChange>
      </w:pPr>
      <w:r w:rsidRPr="000D195A">
        <w:rPr>
          <w:rFonts w:ascii="Century" w:hAnsi="Century"/>
        </w:rPr>
        <w:t>Sent report, question screen</w:t>
      </w:r>
    </w:p>
    <w:tbl>
      <w:tblPr>
        <w:tblStyle w:val="Style1"/>
        <w:tblW w:w="5000" w:type="pct"/>
        <w:tblLayout w:type="fixed"/>
        <w:tblLook w:val="04A0" w:firstRow="1" w:lastRow="0" w:firstColumn="1" w:lastColumn="0" w:noHBand="0" w:noVBand="1"/>
      </w:tblPr>
      <w:tblGrid>
        <w:gridCol w:w="566"/>
        <w:gridCol w:w="1094"/>
        <w:gridCol w:w="1188"/>
        <w:gridCol w:w="996"/>
        <w:gridCol w:w="1010"/>
        <w:gridCol w:w="821"/>
        <w:gridCol w:w="913"/>
        <w:gridCol w:w="2056"/>
      </w:tblGrid>
      <w:tr w:rsidR="000F312E" w:rsidRPr="000D195A"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No</w:t>
            </w:r>
          </w:p>
        </w:tc>
        <w:tc>
          <w:tcPr>
            <w:tcW w:w="633" w:type="pct"/>
            <w:shd w:val="clear" w:color="auto" w:fill="92D050"/>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687" w:type="pct"/>
            <w:shd w:val="clear" w:color="auto" w:fill="92D050"/>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6" w:type="pct"/>
            <w:shd w:val="clear" w:color="auto" w:fill="92D050"/>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4" w:type="pct"/>
            <w:shd w:val="clear" w:color="auto" w:fill="92D050"/>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75" w:type="pct"/>
            <w:shd w:val="clear" w:color="auto" w:fill="92D050"/>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28" w:type="pct"/>
            <w:shd w:val="clear" w:color="auto" w:fill="92D050"/>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89" w:type="pct"/>
            <w:shd w:val="clear" w:color="auto" w:fill="92D050"/>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rsidTr="000F312E">
        <w:tc>
          <w:tcPr>
            <w:cnfStyle w:val="001000000000" w:firstRow="0" w:lastRow="0" w:firstColumn="1" w:lastColumn="0" w:oddVBand="0" w:evenVBand="0" w:oddHBand="0" w:evenHBand="0" w:firstRowFirstColumn="0" w:firstRowLastColumn="0" w:lastRowFirstColumn="0" w:lastRowLastColumn="0"/>
            <w:tcW w:w="328" w:type="pct"/>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2</w:t>
            </w:r>
          </w:p>
        </w:tc>
        <w:tc>
          <w:tcPr>
            <w:tcW w:w="633"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69"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Sent a question</w:t>
            </w:r>
          </w:p>
        </w:tc>
        <w:tc>
          <w:tcPr>
            <w:tcW w:w="687"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70"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G</w:t>
            </w:r>
            <w:r w:rsidRPr="000D195A">
              <w:rPr>
                <w:rFonts w:ascii="Cambria" w:hAnsi="Cambria" w:cs="Cambria"/>
              </w:rPr>
              <w:t>ử</w:t>
            </w:r>
            <w:r w:rsidRPr="000D195A">
              <w:rPr>
                <w:rFonts w:ascii="Century" w:hAnsi="Century" w:cs="Times New Roman"/>
              </w:rPr>
              <w:t>i tin nh</w:t>
            </w:r>
            <w:r w:rsidRPr="000D195A">
              <w:rPr>
                <w:rFonts w:ascii="Cambria" w:hAnsi="Cambria" w:cs="Cambria"/>
              </w:rPr>
              <w:t>ắ</w:t>
            </w:r>
            <w:r w:rsidRPr="000D195A">
              <w:rPr>
                <w:rFonts w:ascii="Century" w:hAnsi="Century" w:cs="Times New Roman"/>
              </w:rPr>
              <w:t>n</w:t>
            </w:r>
          </w:p>
        </w:tc>
        <w:tc>
          <w:tcPr>
            <w:tcW w:w="576"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71"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Icon</w:t>
            </w:r>
          </w:p>
        </w:tc>
        <w:tc>
          <w:tcPr>
            <w:tcW w:w="584"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72"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475"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73"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28"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74"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9"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75"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Sent a question to creator’Event</w:t>
            </w:r>
          </w:p>
        </w:tc>
      </w:tr>
      <w:tr w:rsidR="000F312E" w:rsidRPr="000D195A" w:rsidTr="000F312E">
        <w:tc>
          <w:tcPr>
            <w:cnfStyle w:val="001000000000" w:firstRow="0" w:lastRow="0" w:firstColumn="1" w:lastColumn="0" w:oddVBand="0" w:evenVBand="0" w:oddHBand="0" w:evenHBand="0" w:firstRowFirstColumn="0" w:firstRowLastColumn="0" w:lastRowFirstColumn="0" w:lastRowLastColumn="0"/>
            <w:tcW w:w="328" w:type="pct"/>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3</w:t>
            </w:r>
          </w:p>
        </w:tc>
        <w:tc>
          <w:tcPr>
            <w:tcW w:w="633"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76"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Popup Sent message</w:t>
            </w:r>
          </w:p>
        </w:tc>
        <w:tc>
          <w:tcPr>
            <w:tcW w:w="687"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77"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Popup tin nh</w:t>
            </w:r>
            <w:r w:rsidRPr="000D195A">
              <w:rPr>
                <w:rFonts w:ascii="Cambria" w:hAnsi="Cambria" w:cs="Cambria"/>
              </w:rPr>
              <w:t>ắ</w:t>
            </w:r>
            <w:r w:rsidRPr="000D195A">
              <w:rPr>
                <w:rFonts w:ascii="Century" w:hAnsi="Century" w:cs="Times New Roman"/>
              </w:rPr>
              <w:t>n</w:t>
            </w:r>
          </w:p>
        </w:tc>
        <w:tc>
          <w:tcPr>
            <w:tcW w:w="576"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78"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Popup</w:t>
            </w:r>
          </w:p>
        </w:tc>
        <w:tc>
          <w:tcPr>
            <w:tcW w:w="584"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79"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75"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80"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28"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81"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9"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82"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Display popup sent message when click “Message” icon</w:t>
            </w:r>
          </w:p>
        </w:tc>
      </w:tr>
      <w:tr w:rsidR="000F312E" w:rsidRPr="000D195A" w:rsidTr="000F312E">
        <w:tc>
          <w:tcPr>
            <w:cnfStyle w:val="001000000000" w:firstRow="0" w:lastRow="0" w:firstColumn="1" w:lastColumn="0" w:oddVBand="0" w:evenVBand="0" w:oddHBand="0" w:evenHBand="0" w:firstRowFirstColumn="0" w:firstRowLastColumn="0" w:lastRowFirstColumn="0" w:lastRowLastColumn="0"/>
            <w:tcW w:w="328" w:type="pct"/>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4</w:t>
            </w:r>
          </w:p>
        </w:tc>
        <w:tc>
          <w:tcPr>
            <w:tcW w:w="633"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83"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Report this </w:t>
            </w:r>
            <w:r w:rsidRPr="000D195A">
              <w:rPr>
                <w:rFonts w:ascii="Century" w:hAnsi="Century" w:cs="Times New Roman"/>
              </w:rPr>
              <w:lastRenderedPageBreak/>
              <w:t>event</w:t>
            </w:r>
          </w:p>
        </w:tc>
        <w:tc>
          <w:tcPr>
            <w:tcW w:w="687"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84"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lastRenderedPageBreak/>
              <w:t>Báo cáo sai ph</w:t>
            </w:r>
            <w:r w:rsidRPr="000D195A">
              <w:rPr>
                <w:rFonts w:ascii="Cambria" w:hAnsi="Cambria" w:cs="Cambria"/>
              </w:rPr>
              <w:t>ạ</w:t>
            </w:r>
            <w:r w:rsidRPr="000D195A">
              <w:rPr>
                <w:rFonts w:ascii="Century" w:hAnsi="Century" w:cs="Times New Roman"/>
              </w:rPr>
              <w:t>m</w:t>
            </w:r>
          </w:p>
        </w:tc>
        <w:tc>
          <w:tcPr>
            <w:tcW w:w="576"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85"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584"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86"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475"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87"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28"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88"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9"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89"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Report Event</w:t>
            </w:r>
          </w:p>
        </w:tc>
      </w:tr>
      <w:tr w:rsidR="000F312E" w:rsidRPr="000D195A" w:rsidTr="000F312E">
        <w:tc>
          <w:tcPr>
            <w:cnfStyle w:val="001000000000" w:firstRow="0" w:lastRow="0" w:firstColumn="1" w:lastColumn="0" w:oddVBand="0" w:evenVBand="0" w:oddHBand="0" w:evenHBand="0" w:firstRowFirstColumn="0" w:firstRowLastColumn="0" w:lastRowFirstColumn="0" w:lastRowLastColumn="0"/>
            <w:tcW w:w="328" w:type="pct"/>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lastRenderedPageBreak/>
              <w:t>5</w:t>
            </w:r>
          </w:p>
        </w:tc>
        <w:tc>
          <w:tcPr>
            <w:tcW w:w="633"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90"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Popup Report this event</w:t>
            </w:r>
          </w:p>
        </w:tc>
        <w:tc>
          <w:tcPr>
            <w:tcW w:w="687"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91"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Popup Báo cáo Event</w:t>
            </w:r>
          </w:p>
        </w:tc>
        <w:tc>
          <w:tcPr>
            <w:tcW w:w="576"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92"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Popup</w:t>
            </w:r>
          </w:p>
        </w:tc>
        <w:tc>
          <w:tcPr>
            <w:tcW w:w="584"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93"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75"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94"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28"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95"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9" w:type="pct"/>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1996"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Display popup report event when click “Report” icon</w:t>
            </w:r>
          </w:p>
        </w:tc>
      </w:tr>
    </w:tbl>
    <w:p w:rsidR="000F312E" w:rsidRPr="000D195A" w:rsidRDefault="000F312E" w:rsidP="00844DE0">
      <w:pPr>
        <w:pStyle w:val="Table4-1"/>
        <w:rPr>
          <w:rFonts w:ascii="Century" w:hAnsi="Century"/>
        </w:rPr>
        <w:pPrChange w:id="1997" w:author="Admin" w:date="2016-12-12T18:23:00Z">
          <w:pPr>
            <w:pStyle w:val="Table4-1"/>
            <w:jc w:val="both"/>
          </w:pPr>
        </w:pPrChange>
      </w:pPr>
      <w:r w:rsidRPr="000D195A">
        <w:rPr>
          <w:rFonts w:ascii="Century" w:hAnsi="Century"/>
        </w:rPr>
        <w:t>Sent report, question</w:t>
      </w:r>
    </w:p>
    <w:p w:rsidR="000F312E" w:rsidRPr="000D195A" w:rsidRDefault="000F312E" w:rsidP="006B4A50">
      <w:pPr>
        <w:pStyle w:val="Heading5"/>
        <w:jc w:val="both"/>
        <w:rPr>
          <w:rFonts w:ascii="Century" w:hAnsi="Century"/>
        </w:rPr>
      </w:pPr>
      <w:r w:rsidRPr="000D195A">
        <w:rPr>
          <w:rFonts w:ascii="Century" w:hAnsi="Century"/>
        </w:rPr>
        <w:t>Comment</w:t>
      </w:r>
    </w:p>
    <w:p w:rsidR="000F312E" w:rsidRPr="000D195A" w:rsidRDefault="000F312E" w:rsidP="006B4A50">
      <w:pPr>
        <w:ind w:hanging="180"/>
        <w:jc w:val="both"/>
        <w:rPr>
          <w:rFonts w:ascii="Century" w:hAnsi="Century"/>
        </w:rPr>
      </w:pPr>
      <w:r w:rsidRPr="000D195A">
        <w:rPr>
          <w:rFonts w:ascii="Century" w:hAnsi="Century"/>
          <w:noProof/>
          <w:lang w:eastAsia="en-US"/>
        </w:rPr>
        <w:drawing>
          <wp:inline distT="0" distB="0" distL="0" distR="0" wp14:anchorId="46155D4F" wp14:editId="3CA98574">
            <wp:extent cx="6124575" cy="2390775"/>
            <wp:effectExtent l="0" t="0" r="9525" b="9525"/>
            <wp:docPr id="67593" name="Picture 67593"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Commen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24575" cy="2390775"/>
                    </a:xfrm>
                    <a:prstGeom prst="rect">
                      <a:avLst/>
                    </a:prstGeom>
                    <a:noFill/>
                    <a:ln>
                      <a:noFill/>
                    </a:ln>
                  </pic:spPr>
                </pic:pic>
              </a:graphicData>
            </a:graphic>
          </wp:inline>
        </w:drawing>
      </w:r>
    </w:p>
    <w:p w:rsidR="000F312E" w:rsidRPr="000D195A" w:rsidRDefault="000F312E" w:rsidP="00844DE0">
      <w:pPr>
        <w:pStyle w:val="Figure4-1"/>
        <w:rPr>
          <w:rFonts w:ascii="Century" w:hAnsi="Century"/>
        </w:rPr>
        <w:pPrChange w:id="1998" w:author="Admin" w:date="2016-12-12T18:23:00Z">
          <w:pPr>
            <w:pStyle w:val="Figure4-1"/>
            <w:jc w:val="both"/>
          </w:pPr>
        </w:pPrChange>
      </w:pPr>
      <w:r w:rsidRPr="000D195A">
        <w:rPr>
          <w:rFonts w:ascii="Century" w:hAnsi="Century"/>
        </w:rPr>
        <w:t>Comment area</w:t>
      </w:r>
    </w:p>
    <w:tbl>
      <w:tblPr>
        <w:tblStyle w:val="Style1"/>
        <w:tblW w:w="5180" w:type="pct"/>
        <w:jc w:val="center"/>
        <w:tblLayout w:type="fixed"/>
        <w:tblLook w:val="04A0" w:firstRow="1" w:lastRow="0" w:firstColumn="1" w:lastColumn="0" w:noHBand="0" w:noVBand="1"/>
        <w:tblPrChange w:id="1999" w:author="Admin" w:date="2016-12-12T18:24:00Z">
          <w:tblPr>
            <w:tblStyle w:val="Style1"/>
            <w:tblW w:w="5180" w:type="pct"/>
            <w:tblLayout w:type="fixed"/>
            <w:tblLook w:val="04A0" w:firstRow="1" w:lastRow="0" w:firstColumn="1" w:lastColumn="0" w:noHBand="0" w:noVBand="1"/>
          </w:tblPr>
        </w:tblPrChange>
      </w:tblPr>
      <w:tblGrid>
        <w:gridCol w:w="337"/>
        <w:gridCol w:w="219"/>
        <w:gridCol w:w="1008"/>
        <w:gridCol w:w="1513"/>
        <w:gridCol w:w="974"/>
        <w:gridCol w:w="1084"/>
        <w:gridCol w:w="1343"/>
        <w:gridCol w:w="980"/>
        <w:gridCol w:w="1497"/>
        <w:tblGridChange w:id="2000">
          <w:tblGrid>
            <w:gridCol w:w="337"/>
            <w:gridCol w:w="218"/>
            <w:gridCol w:w="1008"/>
            <w:gridCol w:w="1"/>
            <w:gridCol w:w="1382"/>
            <w:gridCol w:w="131"/>
            <w:gridCol w:w="974"/>
            <w:gridCol w:w="1084"/>
            <w:gridCol w:w="1343"/>
            <w:gridCol w:w="980"/>
            <w:gridCol w:w="1497"/>
          </w:tblGrid>
        </w:tblGridChange>
      </w:tblGrid>
      <w:tr w:rsidR="00844DE0" w:rsidRPr="000D195A" w:rsidTr="00844DE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0" w:type="pct"/>
            <w:gridSpan w:val="2"/>
            <w:shd w:val="clear" w:color="auto" w:fill="92D050"/>
            <w:tcPrChange w:id="2001" w:author="Admin" w:date="2016-12-12T18:24:00Z">
              <w:tcPr>
                <w:tcW w:w="310" w:type="pct"/>
                <w:gridSpan w:val="2"/>
                <w:shd w:val="clear" w:color="auto" w:fill="92D050"/>
              </w:tcPr>
            </w:tcPrChange>
          </w:tcPr>
          <w:p w:rsidR="000F312E" w:rsidRPr="000D195A" w:rsidRDefault="000F312E"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w:t>
            </w:r>
          </w:p>
        </w:tc>
        <w:tc>
          <w:tcPr>
            <w:tcW w:w="563" w:type="pct"/>
            <w:shd w:val="clear" w:color="auto" w:fill="92D050"/>
            <w:tcPrChange w:id="2002" w:author="Admin" w:date="2016-12-12T18:24:00Z">
              <w:tcPr>
                <w:tcW w:w="563"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845" w:type="pct"/>
            <w:shd w:val="clear" w:color="auto" w:fill="92D050"/>
            <w:tcPrChange w:id="2003" w:author="Admin" w:date="2016-12-12T18:24:00Z">
              <w:tcPr>
                <w:tcW w:w="772" w:type="pct"/>
                <w:gridSpan w:val="2"/>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44" w:type="pct"/>
            <w:shd w:val="clear" w:color="auto" w:fill="92D050"/>
            <w:tcPrChange w:id="2004" w:author="Admin" w:date="2016-12-12T18:24:00Z">
              <w:tcPr>
                <w:tcW w:w="617" w:type="pct"/>
                <w:gridSpan w:val="2"/>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05" w:type="pct"/>
            <w:shd w:val="clear" w:color="auto" w:fill="92D050"/>
            <w:tcPrChange w:id="2005" w:author="Admin" w:date="2016-12-12T18:24:00Z">
              <w:tcPr>
                <w:tcW w:w="605"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50" w:type="pct"/>
            <w:shd w:val="clear" w:color="auto" w:fill="92D050"/>
            <w:tcPrChange w:id="2006" w:author="Admin" w:date="2016-12-12T18:24:00Z">
              <w:tcPr>
                <w:tcW w:w="750"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47" w:type="pct"/>
            <w:shd w:val="clear" w:color="auto" w:fill="92D050"/>
            <w:tcPrChange w:id="2007" w:author="Admin" w:date="2016-12-12T18:24:00Z">
              <w:tcPr>
                <w:tcW w:w="547"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36" w:type="pct"/>
            <w:shd w:val="clear" w:color="auto" w:fill="92D050"/>
            <w:tcPrChange w:id="2008" w:author="Admin" w:date="2016-12-12T18:24:00Z">
              <w:tcPr>
                <w:tcW w:w="836"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44DE0"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188" w:type="pct"/>
            <w:tcPrChange w:id="2009" w:author="Admin" w:date="2016-12-12T18:24:00Z">
              <w:tcPr>
                <w:tcW w:w="18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1</w:t>
            </w:r>
          </w:p>
        </w:tc>
        <w:tc>
          <w:tcPr>
            <w:tcW w:w="685" w:type="pct"/>
            <w:gridSpan w:val="2"/>
            <w:tcPrChange w:id="2010" w:author="Admin" w:date="2016-12-12T18:24:00Z">
              <w:tcPr>
                <w:tcW w:w="685" w:type="pct"/>
                <w:gridSpan w:val="3"/>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11"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List comments</w:t>
            </w:r>
          </w:p>
        </w:tc>
        <w:tc>
          <w:tcPr>
            <w:tcW w:w="845" w:type="pct"/>
            <w:tcPrChange w:id="2012" w:author="Admin" w:date="2016-12-12T18:24:00Z">
              <w:tcPr>
                <w:tcW w:w="845" w:type="pct"/>
                <w:gridSpan w:val="2"/>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13"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Bình lu</w:t>
            </w:r>
            <w:r w:rsidRPr="000D195A">
              <w:rPr>
                <w:rFonts w:ascii="Cambria" w:hAnsi="Cambria" w:cs="Cambria"/>
              </w:rPr>
              <w:t>ậ</w:t>
            </w:r>
            <w:r w:rsidRPr="000D195A">
              <w:rPr>
                <w:rFonts w:ascii="Century" w:hAnsi="Century" w:cs="Times New Roman"/>
              </w:rPr>
              <w:t>n</w:t>
            </w:r>
          </w:p>
        </w:tc>
        <w:tc>
          <w:tcPr>
            <w:tcW w:w="544" w:type="pct"/>
            <w:tcPrChange w:id="2014" w:author="Admin" w:date="2016-12-12T18:24:00Z">
              <w:tcPr>
                <w:tcW w:w="54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15"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List</w:t>
            </w:r>
          </w:p>
        </w:tc>
        <w:tc>
          <w:tcPr>
            <w:tcW w:w="605" w:type="pct"/>
            <w:tcPrChange w:id="2016" w:author="Admin" w:date="2016-12-12T18:24:00Z">
              <w:tcPr>
                <w:tcW w:w="60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17"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50" w:type="pct"/>
            <w:tcPrChange w:id="2018" w:author="Admin" w:date="2016-12-12T18:24:00Z">
              <w:tcPr>
                <w:tcW w:w="750"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19"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47" w:type="pct"/>
            <w:tcPrChange w:id="2020" w:author="Admin" w:date="2016-12-12T18:24:00Z">
              <w:tcPr>
                <w:tcW w:w="547"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21"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36" w:type="pct"/>
            <w:tcPrChange w:id="2022" w:author="Admin" w:date="2016-12-12T18:24:00Z">
              <w:tcPr>
                <w:tcW w:w="83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23"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Display list comment</w:t>
            </w:r>
          </w:p>
        </w:tc>
      </w:tr>
      <w:tr w:rsidR="00844DE0"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188" w:type="pct"/>
            <w:tcPrChange w:id="2024" w:author="Admin" w:date="2016-12-12T18:24:00Z">
              <w:tcPr>
                <w:tcW w:w="18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2</w:t>
            </w:r>
          </w:p>
        </w:tc>
        <w:tc>
          <w:tcPr>
            <w:tcW w:w="685" w:type="pct"/>
            <w:gridSpan w:val="2"/>
            <w:tcPrChange w:id="2025" w:author="Admin" w:date="2016-12-12T18:24:00Z">
              <w:tcPr>
                <w:tcW w:w="685" w:type="pct"/>
                <w:gridSpan w:val="3"/>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26"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Input comment</w:t>
            </w:r>
          </w:p>
        </w:tc>
        <w:tc>
          <w:tcPr>
            <w:tcW w:w="845" w:type="pct"/>
            <w:tcPrChange w:id="2027" w:author="Admin" w:date="2016-12-12T18:24:00Z">
              <w:tcPr>
                <w:tcW w:w="845" w:type="pct"/>
                <w:gridSpan w:val="2"/>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28"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Nh</w:t>
            </w:r>
            <w:r w:rsidRPr="000D195A">
              <w:rPr>
                <w:rFonts w:ascii="Cambria" w:hAnsi="Cambria" w:cs="Cambria"/>
              </w:rPr>
              <w:t>ậ</w:t>
            </w:r>
            <w:r w:rsidRPr="000D195A">
              <w:rPr>
                <w:rFonts w:ascii="Century" w:hAnsi="Century" w:cs="Times New Roman"/>
              </w:rPr>
              <w:t>p bình lu</w:t>
            </w:r>
            <w:r w:rsidRPr="000D195A">
              <w:rPr>
                <w:rFonts w:ascii="Cambria" w:hAnsi="Cambria" w:cs="Cambria"/>
              </w:rPr>
              <w:t>ậ</w:t>
            </w:r>
            <w:r w:rsidRPr="000D195A">
              <w:rPr>
                <w:rFonts w:ascii="Century" w:hAnsi="Century" w:cs="Times New Roman"/>
              </w:rPr>
              <w:t>n…</w:t>
            </w:r>
          </w:p>
        </w:tc>
        <w:tc>
          <w:tcPr>
            <w:tcW w:w="544" w:type="pct"/>
            <w:tcPrChange w:id="2029" w:author="Admin" w:date="2016-12-12T18:24:00Z">
              <w:tcPr>
                <w:tcW w:w="54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30"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Textarea</w:t>
            </w:r>
          </w:p>
        </w:tc>
        <w:tc>
          <w:tcPr>
            <w:tcW w:w="605" w:type="pct"/>
            <w:tcPrChange w:id="2031" w:author="Admin" w:date="2016-12-12T18:24:00Z">
              <w:tcPr>
                <w:tcW w:w="60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32"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50" w:type="pct"/>
            <w:tcPrChange w:id="2033" w:author="Admin" w:date="2016-12-12T18:24:00Z">
              <w:tcPr>
                <w:tcW w:w="750"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34"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47" w:type="pct"/>
            <w:tcPrChange w:id="2035" w:author="Admin" w:date="2016-12-12T18:24:00Z">
              <w:tcPr>
                <w:tcW w:w="547"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36"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100</w:t>
            </w:r>
          </w:p>
        </w:tc>
        <w:tc>
          <w:tcPr>
            <w:tcW w:w="836" w:type="pct"/>
            <w:tcPrChange w:id="2037" w:author="Admin" w:date="2016-12-12T18:24:00Z">
              <w:tcPr>
                <w:tcW w:w="83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38"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Display content of comment.</w:t>
            </w:r>
          </w:p>
        </w:tc>
      </w:tr>
      <w:tr w:rsidR="00844DE0"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188" w:type="pct"/>
            <w:tcPrChange w:id="2039" w:author="Admin" w:date="2016-12-12T18:24:00Z">
              <w:tcPr>
                <w:tcW w:w="18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3</w:t>
            </w:r>
          </w:p>
        </w:tc>
        <w:tc>
          <w:tcPr>
            <w:tcW w:w="685" w:type="pct"/>
            <w:gridSpan w:val="2"/>
            <w:tcPrChange w:id="2040" w:author="Admin" w:date="2016-12-12T18:24:00Z">
              <w:tcPr>
                <w:tcW w:w="685" w:type="pct"/>
                <w:gridSpan w:val="3"/>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41"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Reply</w:t>
            </w:r>
          </w:p>
        </w:tc>
        <w:tc>
          <w:tcPr>
            <w:tcW w:w="845" w:type="pct"/>
            <w:tcPrChange w:id="2042" w:author="Admin" w:date="2016-12-12T18:24:00Z">
              <w:tcPr>
                <w:tcW w:w="845" w:type="pct"/>
                <w:gridSpan w:val="2"/>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43"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Tr</w:t>
            </w:r>
            <w:r w:rsidRPr="000D195A">
              <w:rPr>
                <w:rFonts w:ascii="Cambria" w:hAnsi="Cambria" w:cs="Cambria"/>
              </w:rPr>
              <w:t>ả</w:t>
            </w:r>
            <w:r w:rsidRPr="000D195A">
              <w:rPr>
                <w:rFonts w:ascii="Century" w:hAnsi="Century" w:cs="Times New Roman"/>
              </w:rPr>
              <w:t xml:space="preserve"> l</w:t>
            </w:r>
            <w:r w:rsidRPr="000D195A">
              <w:rPr>
                <w:rFonts w:ascii="Cambria" w:hAnsi="Cambria" w:cs="Cambria"/>
              </w:rPr>
              <w:t>ờ</w:t>
            </w:r>
            <w:r w:rsidRPr="000D195A">
              <w:rPr>
                <w:rFonts w:ascii="Century" w:hAnsi="Century" w:cs="Times New Roman"/>
              </w:rPr>
              <w:t>i</w:t>
            </w:r>
          </w:p>
        </w:tc>
        <w:tc>
          <w:tcPr>
            <w:tcW w:w="544" w:type="pct"/>
            <w:tcPrChange w:id="2044" w:author="Admin" w:date="2016-12-12T18:24:00Z">
              <w:tcPr>
                <w:tcW w:w="54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45"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605" w:type="pct"/>
            <w:tcPrChange w:id="2046" w:author="Admin" w:date="2016-12-12T18:24:00Z">
              <w:tcPr>
                <w:tcW w:w="60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47"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750" w:type="pct"/>
            <w:tcPrChange w:id="2048" w:author="Admin" w:date="2016-12-12T18:24:00Z">
              <w:tcPr>
                <w:tcW w:w="750"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49"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47" w:type="pct"/>
            <w:tcPrChange w:id="2050" w:author="Admin" w:date="2016-12-12T18:24:00Z">
              <w:tcPr>
                <w:tcW w:w="547"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51"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100</w:t>
            </w:r>
          </w:p>
        </w:tc>
        <w:tc>
          <w:tcPr>
            <w:tcW w:w="836" w:type="pct"/>
            <w:tcPrChange w:id="2052" w:author="Admin" w:date="2016-12-12T18:24:00Z">
              <w:tcPr>
                <w:tcW w:w="83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53"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Sent a reply to comment.</w:t>
            </w:r>
          </w:p>
        </w:tc>
      </w:tr>
      <w:tr w:rsidR="00844DE0"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188" w:type="pct"/>
            <w:tcPrChange w:id="2054" w:author="Admin" w:date="2016-12-12T18:24:00Z">
              <w:tcPr>
                <w:tcW w:w="18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5</w:t>
            </w:r>
          </w:p>
        </w:tc>
        <w:tc>
          <w:tcPr>
            <w:tcW w:w="685" w:type="pct"/>
            <w:gridSpan w:val="2"/>
            <w:tcPrChange w:id="2055" w:author="Admin" w:date="2016-12-12T18:24:00Z">
              <w:tcPr>
                <w:tcW w:w="685" w:type="pct"/>
                <w:gridSpan w:val="3"/>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56"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Refresh</w:t>
            </w:r>
          </w:p>
        </w:tc>
        <w:tc>
          <w:tcPr>
            <w:tcW w:w="845" w:type="pct"/>
            <w:tcPrChange w:id="2057" w:author="Admin" w:date="2016-12-12T18:24:00Z">
              <w:tcPr>
                <w:tcW w:w="845" w:type="pct"/>
                <w:gridSpan w:val="2"/>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58"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w:t>
            </w:r>
            <w:r w:rsidRPr="000D195A">
              <w:rPr>
                <w:rFonts w:ascii="Cambria" w:hAnsi="Cambria" w:cs="Cambria"/>
              </w:rPr>
              <w:t>ả</w:t>
            </w:r>
            <w:r w:rsidRPr="000D195A">
              <w:rPr>
                <w:rFonts w:ascii="Century" w:hAnsi="Century" w:cs="Times New Roman"/>
              </w:rPr>
              <w:t>i l</w:t>
            </w:r>
            <w:r w:rsidRPr="000D195A">
              <w:rPr>
                <w:rFonts w:ascii="Cambria" w:hAnsi="Cambria" w:cs="Cambria"/>
              </w:rPr>
              <w:t>ạ</w:t>
            </w:r>
            <w:r w:rsidRPr="000D195A">
              <w:rPr>
                <w:rFonts w:ascii="Century" w:hAnsi="Century" w:cs="Times New Roman"/>
              </w:rPr>
              <w:t>i bình lu</w:t>
            </w:r>
            <w:r w:rsidRPr="000D195A">
              <w:rPr>
                <w:rFonts w:ascii="Cambria" w:hAnsi="Cambria" w:cs="Cambria"/>
              </w:rPr>
              <w:t>ậ</w:t>
            </w:r>
            <w:r w:rsidRPr="000D195A">
              <w:rPr>
                <w:rFonts w:ascii="Century" w:hAnsi="Century" w:cs="Times New Roman"/>
              </w:rPr>
              <w:t>n</w:t>
            </w:r>
          </w:p>
        </w:tc>
        <w:tc>
          <w:tcPr>
            <w:tcW w:w="544" w:type="pct"/>
            <w:tcPrChange w:id="2059" w:author="Admin" w:date="2016-12-12T18:24:00Z">
              <w:tcPr>
                <w:tcW w:w="544"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60"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605" w:type="pct"/>
            <w:tcPrChange w:id="2061" w:author="Admin" w:date="2016-12-12T18:24:00Z">
              <w:tcPr>
                <w:tcW w:w="605"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62"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750" w:type="pct"/>
            <w:tcPrChange w:id="2063" w:author="Admin" w:date="2016-12-12T18:24:00Z">
              <w:tcPr>
                <w:tcW w:w="750"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64"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47" w:type="pct"/>
            <w:tcPrChange w:id="2065" w:author="Admin" w:date="2016-12-12T18:24:00Z">
              <w:tcPr>
                <w:tcW w:w="547"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66"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36" w:type="pct"/>
            <w:tcPrChange w:id="2067" w:author="Admin" w:date="2016-12-12T18:24:00Z">
              <w:tcPr>
                <w:tcW w:w="836"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68" w:author="Admin" w:date="2016-12-12T18:2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Refresh all comments.</w:t>
            </w:r>
          </w:p>
        </w:tc>
      </w:tr>
    </w:tbl>
    <w:p w:rsidR="000F312E" w:rsidRPr="000D195A" w:rsidRDefault="000F312E" w:rsidP="00844DE0">
      <w:pPr>
        <w:pStyle w:val="Table4-1"/>
        <w:rPr>
          <w:rFonts w:ascii="Century" w:hAnsi="Century"/>
        </w:rPr>
        <w:pPrChange w:id="2069" w:author="Admin" w:date="2016-12-12T18:24:00Z">
          <w:pPr>
            <w:pStyle w:val="Table4-1"/>
            <w:jc w:val="both"/>
          </w:pPr>
        </w:pPrChange>
      </w:pPr>
      <w:r w:rsidRPr="000D195A">
        <w:rPr>
          <w:rFonts w:ascii="Century" w:hAnsi="Century"/>
        </w:rPr>
        <w:t>Comment area</w:t>
      </w:r>
    </w:p>
    <w:p w:rsidR="000F312E" w:rsidRPr="000D195A" w:rsidRDefault="000F312E" w:rsidP="006B4A50">
      <w:pPr>
        <w:pStyle w:val="Heading4"/>
        <w:jc w:val="both"/>
        <w:rPr>
          <w:rFonts w:ascii="Century" w:hAnsi="Century"/>
        </w:rPr>
      </w:pPr>
      <w:bookmarkStart w:id="2070" w:name="_Toc468829496"/>
      <w:r w:rsidRPr="000D195A">
        <w:rPr>
          <w:rFonts w:ascii="Century" w:hAnsi="Century"/>
        </w:rPr>
        <w:lastRenderedPageBreak/>
        <w:t>Create Thread</w:t>
      </w:r>
      <w:bookmarkEnd w:id="2070"/>
    </w:p>
    <w:p w:rsidR="000F312E" w:rsidRPr="000D195A" w:rsidRDefault="000F312E" w:rsidP="006B4A50">
      <w:pPr>
        <w:ind w:hanging="90"/>
        <w:jc w:val="both"/>
        <w:rPr>
          <w:rFonts w:ascii="Century" w:hAnsi="Century"/>
        </w:rPr>
      </w:pPr>
      <w:r w:rsidRPr="000D195A">
        <w:rPr>
          <w:rFonts w:ascii="Century" w:hAnsi="Century"/>
          <w:noProof/>
          <w:lang w:eastAsia="en-US"/>
        </w:rPr>
        <w:drawing>
          <wp:inline distT="0" distB="0" distL="0" distR="0" wp14:anchorId="4E71803E" wp14:editId="7351A0D7">
            <wp:extent cx="5276215" cy="2966720"/>
            <wp:effectExtent l="0" t="0" r="635" b="50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6215" cy="2966720"/>
                    </a:xfrm>
                    <a:prstGeom prst="rect">
                      <a:avLst/>
                    </a:prstGeom>
                  </pic:spPr>
                </pic:pic>
              </a:graphicData>
            </a:graphic>
          </wp:inline>
        </w:drawing>
      </w:r>
    </w:p>
    <w:p w:rsidR="000F312E" w:rsidRPr="000D195A" w:rsidRDefault="000F312E" w:rsidP="00844DE0">
      <w:pPr>
        <w:pStyle w:val="Figure4-1"/>
        <w:rPr>
          <w:rFonts w:ascii="Century" w:hAnsi="Century"/>
        </w:rPr>
        <w:pPrChange w:id="2071" w:author="Admin" w:date="2016-12-12T18:24:00Z">
          <w:pPr>
            <w:pStyle w:val="Figure4-1"/>
            <w:jc w:val="both"/>
          </w:pPr>
        </w:pPrChange>
      </w:pPr>
      <w:r w:rsidRPr="000D195A">
        <w:rPr>
          <w:rFonts w:ascii="Century" w:hAnsi="Century"/>
        </w:rPr>
        <w:t>Create thread screen</w:t>
      </w:r>
    </w:p>
    <w:tbl>
      <w:tblPr>
        <w:tblStyle w:val="Style1"/>
        <w:tblW w:w="5289" w:type="pct"/>
        <w:jc w:val="center"/>
        <w:tblInd w:w="-342" w:type="dxa"/>
        <w:tblLayout w:type="fixed"/>
        <w:tblLook w:val="04A0" w:firstRow="1" w:lastRow="0" w:firstColumn="1" w:lastColumn="0" w:noHBand="0" w:noVBand="1"/>
        <w:tblPrChange w:id="2072" w:author="Admin" w:date="2016-12-12T18:24:00Z">
          <w:tblPr>
            <w:tblStyle w:val="Style1"/>
            <w:tblW w:w="5132" w:type="pct"/>
            <w:tblInd w:w="-342" w:type="dxa"/>
            <w:tblLayout w:type="fixed"/>
            <w:tblLook w:val="04A0" w:firstRow="1" w:lastRow="0" w:firstColumn="1" w:lastColumn="0" w:noHBand="0" w:noVBand="1"/>
          </w:tblPr>
        </w:tblPrChange>
      </w:tblPr>
      <w:tblGrid>
        <w:gridCol w:w="1014"/>
        <w:gridCol w:w="1278"/>
        <w:gridCol w:w="1829"/>
        <w:gridCol w:w="1187"/>
        <w:gridCol w:w="819"/>
        <w:gridCol w:w="819"/>
        <w:gridCol w:w="1050"/>
        <w:gridCol w:w="1148"/>
        <w:tblGridChange w:id="2073">
          <w:tblGrid>
            <w:gridCol w:w="1012"/>
            <w:gridCol w:w="1279"/>
            <w:gridCol w:w="1826"/>
            <w:gridCol w:w="1185"/>
            <w:gridCol w:w="820"/>
            <w:gridCol w:w="820"/>
            <w:gridCol w:w="729"/>
            <w:gridCol w:w="1201"/>
          </w:tblGrid>
        </w:tblGridChange>
      </w:tblGrid>
      <w:tr w:rsidR="000F312E" w:rsidRPr="000D195A" w:rsidTr="00844DE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4" w:type="pct"/>
            <w:shd w:val="clear" w:color="auto" w:fill="92D050"/>
            <w:tcPrChange w:id="2074" w:author="Admin" w:date="2016-12-12T18:24:00Z">
              <w:tcPr>
                <w:tcW w:w="570" w:type="pct"/>
                <w:shd w:val="clear" w:color="auto" w:fill="92D050"/>
              </w:tcPr>
            </w:tcPrChange>
          </w:tcPr>
          <w:p w:rsidR="000F312E" w:rsidRPr="000D195A" w:rsidRDefault="000F312E"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w:t>
            </w:r>
          </w:p>
        </w:tc>
        <w:tc>
          <w:tcPr>
            <w:tcW w:w="699" w:type="pct"/>
            <w:shd w:val="clear" w:color="auto" w:fill="92D050"/>
            <w:tcPrChange w:id="2075" w:author="Admin" w:date="2016-12-12T18:24:00Z">
              <w:tcPr>
                <w:tcW w:w="721"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1000" w:type="pct"/>
            <w:shd w:val="clear" w:color="auto" w:fill="92D050"/>
            <w:tcPrChange w:id="2076" w:author="Admin" w:date="2016-12-12T18:24:00Z">
              <w:tcPr>
                <w:tcW w:w="1029"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49" w:type="pct"/>
            <w:shd w:val="clear" w:color="auto" w:fill="92D050"/>
            <w:tcPrChange w:id="2077" w:author="Admin" w:date="2016-12-12T18:24:00Z">
              <w:tcPr>
                <w:tcW w:w="668"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48" w:type="pct"/>
            <w:shd w:val="clear" w:color="auto" w:fill="92D050"/>
            <w:tcPrChange w:id="2078" w:author="Admin" w:date="2016-12-12T18:24:00Z">
              <w:tcPr>
                <w:tcW w:w="462"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48" w:type="pct"/>
            <w:shd w:val="clear" w:color="auto" w:fill="92D050"/>
            <w:tcPrChange w:id="2079" w:author="Admin" w:date="2016-12-12T18:24:00Z">
              <w:tcPr>
                <w:tcW w:w="462"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74" w:type="pct"/>
            <w:shd w:val="clear" w:color="auto" w:fill="92D050"/>
            <w:tcPrChange w:id="2080" w:author="Admin" w:date="2016-12-12T18:24:00Z">
              <w:tcPr>
                <w:tcW w:w="411"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628" w:type="pct"/>
            <w:shd w:val="clear" w:color="auto" w:fill="92D050"/>
            <w:tcPrChange w:id="2081" w:author="Admin" w:date="2016-12-12T18:24:00Z">
              <w:tcPr>
                <w:tcW w:w="678"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554" w:type="pct"/>
            <w:tcPrChange w:id="2082" w:author="Admin" w:date="2016-12-12T18:24:00Z">
              <w:tcPr>
                <w:tcW w:w="570"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1</w:t>
            </w:r>
          </w:p>
        </w:tc>
        <w:tc>
          <w:tcPr>
            <w:tcW w:w="699" w:type="pct"/>
            <w:tcPrChange w:id="2083" w:author="Admin" w:date="2016-12-12T18:24:00Z">
              <w:tcPr>
                <w:tcW w:w="72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84"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Warning</w:t>
            </w:r>
          </w:p>
        </w:tc>
        <w:tc>
          <w:tcPr>
            <w:tcW w:w="1000" w:type="pct"/>
            <w:tcPrChange w:id="2085" w:author="Admin" w:date="2016-12-12T18:24:00Z">
              <w:tcPr>
                <w:tcW w:w="1029"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86"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Arial"/>
                <w:color w:val="333333"/>
                <w:sz w:val="21"/>
                <w:szCs w:val="21"/>
                <w:shd w:val="clear" w:color="auto" w:fill="FFFFFF"/>
              </w:rPr>
              <w:t>Nh</w:t>
            </w:r>
            <w:r w:rsidRPr="000D195A">
              <w:rPr>
                <w:rFonts w:ascii="Cambria" w:hAnsi="Cambria" w:cs="Cambria"/>
                <w:color w:val="333333"/>
                <w:sz w:val="21"/>
                <w:szCs w:val="21"/>
                <w:shd w:val="clear" w:color="auto" w:fill="FFFFFF"/>
              </w:rPr>
              <w:t>ữ</w:t>
            </w:r>
            <w:r w:rsidRPr="000D195A">
              <w:rPr>
                <w:rFonts w:ascii="Century" w:hAnsi="Century" w:cs="Arial"/>
                <w:color w:val="333333"/>
                <w:sz w:val="21"/>
                <w:szCs w:val="21"/>
                <w:shd w:val="clear" w:color="auto" w:fill="FFFFFF"/>
              </w:rPr>
              <w:t>ng m</w:t>
            </w:r>
            <w:r w:rsidRPr="000D195A">
              <w:rPr>
                <w:rFonts w:ascii="Cambria" w:hAnsi="Cambria" w:cs="Cambria"/>
                <w:color w:val="333333"/>
                <w:sz w:val="21"/>
                <w:szCs w:val="21"/>
                <w:shd w:val="clear" w:color="auto" w:fill="FFFFFF"/>
              </w:rPr>
              <w:t>ụ</w:t>
            </w:r>
            <w:r w:rsidRPr="000D195A">
              <w:rPr>
                <w:rFonts w:ascii="Century" w:hAnsi="Century" w:cs="Arial"/>
                <w:color w:val="333333"/>
                <w:sz w:val="21"/>
                <w:szCs w:val="21"/>
                <w:shd w:val="clear" w:color="auto" w:fill="FFFFFF"/>
              </w:rPr>
              <w:t>c có d</w:t>
            </w:r>
            <w:r w:rsidRPr="000D195A">
              <w:rPr>
                <w:rFonts w:ascii="Cambria" w:hAnsi="Cambria" w:cs="Cambria"/>
                <w:color w:val="333333"/>
                <w:sz w:val="21"/>
                <w:szCs w:val="21"/>
                <w:shd w:val="clear" w:color="auto" w:fill="FFFFFF"/>
              </w:rPr>
              <w:t>ấ</w:t>
            </w:r>
            <w:r w:rsidRPr="000D195A">
              <w:rPr>
                <w:rFonts w:ascii="Century" w:hAnsi="Century" w:cs="Arial"/>
                <w:color w:val="333333"/>
                <w:sz w:val="21"/>
                <w:szCs w:val="21"/>
                <w:shd w:val="clear" w:color="auto" w:fill="FFFFFF"/>
              </w:rPr>
              <w:t>u</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FF0000"/>
                <w:sz w:val="21"/>
                <w:szCs w:val="21"/>
                <w:shd w:val="clear" w:color="auto" w:fill="FFFFFF"/>
              </w:rPr>
              <w:t>*</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333333"/>
                <w:sz w:val="21"/>
                <w:szCs w:val="21"/>
                <w:shd w:val="clear" w:color="auto" w:fill="FFFFFF"/>
              </w:rPr>
              <w:t>không đ</w:t>
            </w:r>
            <w:r w:rsidRPr="000D195A">
              <w:rPr>
                <w:rFonts w:ascii="Cambria" w:hAnsi="Cambria" w:cs="Cambria"/>
                <w:color w:val="333333"/>
                <w:sz w:val="21"/>
                <w:szCs w:val="21"/>
                <w:shd w:val="clear" w:color="auto" w:fill="FFFFFF"/>
              </w:rPr>
              <w:t>ượ</w:t>
            </w:r>
            <w:r w:rsidRPr="000D195A">
              <w:rPr>
                <w:rFonts w:ascii="Century" w:hAnsi="Century" w:cs="Arial"/>
                <w:color w:val="333333"/>
                <w:sz w:val="21"/>
                <w:szCs w:val="21"/>
                <w:shd w:val="clear" w:color="auto" w:fill="FFFFFF"/>
              </w:rPr>
              <w:t>c đ</w:t>
            </w:r>
            <w:r w:rsidRPr="000D195A">
              <w:rPr>
                <w:rFonts w:ascii="Cambria" w:hAnsi="Cambria" w:cs="Cambria"/>
                <w:color w:val="333333"/>
                <w:sz w:val="21"/>
                <w:szCs w:val="21"/>
                <w:shd w:val="clear" w:color="auto" w:fill="FFFFFF"/>
              </w:rPr>
              <w:t>ể</w:t>
            </w:r>
            <w:r w:rsidRPr="000D195A">
              <w:rPr>
                <w:rFonts w:ascii="Century" w:hAnsi="Century" w:cs="Arial"/>
                <w:color w:val="333333"/>
                <w:sz w:val="21"/>
                <w:szCs w:val="21"/>
                <w:shd w:val="clear" w:color="auto" w:fill="FFFFFF"/>
              </w:rPr>
              <w:t xml:space="preserve"> tr</w:t>
            </w:r>
            <w:r w:rsidRPr="000D195A">
              <w:rPr>
                <w:rFonts w:ascii="Cambria" w:hAnsi="Cambria" w:cs="Cambria"/>
                <w:color w:val="333333"/>
                <w:sz w:val="21"/>
                <w:szCs w:val="21"/>
                <w:shd w:val="clear" w:color="auto" w:fill="FFFFFF"/>
              </w:rPr>
              <w:t>ố</w:t>
            </w:r>
            <w:r w:rsidRPr="000D195A">
              <w:rPr>
                <w:rFonts w:ascii="Century" w:hAnsi="Century" w:cs="Arial"/>
                <w:color w:val="333333"/>
                <w:sz w:val="21"/>
                <w:szCs w:val="21"/>
                <w:shd w:val="clear" w:color="auto" w:fill="FFFFFF"/>
              </w:rPr>
              <w:t>ng</w:t>
            </w:r>
          </w:p>
        </w:tc>
        <w:tc>
          <w:tcPr>
            <w:tcW w:w="649" w:type="pct"/>
            <w:tcPrChange w:id="2087" w:author="Admin" w:date="2016-12-12T18:24:00Z">
              <w:tcPr>
                <w:tcW w:w="66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88"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448" w:type="pct"/>
            <w:tcPrChange w:id="2089" w:author="Admin" w:date="2016-12-12T18:24:00Z">
              <w:tcPr>
                <w:tcW w:w="46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90"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48" w:type="pct"/>
            <w:tcPrChange w:id="2091" w:author="Admin" w:date="2016-12-12T18:24:00Z">
              <w:tcPr>
                <w:tcW w:w="46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92"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74" w:type="pct"/>
            <w:tcPrChange w:id="2093" w:author="Admin" w:date="2016-12-12T18:24:00Z">
              <w:tcPr>
                <w:tcW w:w="41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94"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28" w:type="pct"/>
            <w:tcPrChange w:id="2095" w:author="Admin" w:date="2016-12-12T18:24:00Z">
              <w:tcPr>
                <w:tcW w:w="67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96"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The warning about the necessary field</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554" w:type="pct"/>
            <w:tcPrChange w:id="2097" w:author="Admin" w:date="2016-12-12T18:24:00Z">
              <w:tcPr>
                <w:tcW w:w="570"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2</w:t>
            </w:r>
          </w:p>
        </w:tc>
        <w:tc>
          <w:tcPr>
            <w:tcW w:w="699" w:type="pct"/>
            <w:tcPrChange w:id="2098" w:author="Admin" w:date="2016-12-12T18:24:00Z">
              <w:tcPr>
                <w:tcW w:w="72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099"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Thread Title</w:t>
            </w:r>
          </w:p>
        </w:tc>
        <w:tc>
          <w:tcPr>
            <w:tcW w:w="1000" w:type="pct"/>
            <w:tcPrChange w:id="2100" w:author="Admin" w:date="2016-12-12T18:24:00Z">
              <w:tcPr>
                <w:tcW w:w="1029"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01"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Ch</w:t>
            </w:r>
            <w:r w:rsidRPr="000D195A">
              <w:rPr>
                <w:rFonts w:ascii="Cambria" w:hAnsi="Cambria" w:cs="Cambria"/>
              </w:rPr>
              <w:t>ủ</w:t>
            </w:r>
            <w:r w:rsidRPr="000D195A">
              <w:rPr>
                <w:rFonts w:ascii="Century" w:hAnsi="Century" w:cs="Times New Roman"/>
              </w:rPr>
              <w:t xml:space="preserve"> đ</w:t>
            </w:r>
            <w:r w:rsidRPr="000D195A">
              <w:rPr>
                <w:rFonts w:ascii="Cambria" w:hAnsi="Cambria" w:cs="Cambria"/>
              </w:rPr>
              <w:t>ề</w:t>
            </w:r>
          </w:p>
        </w:tc>
        <w:tc>
          <w:tcPr>
            <w:tcW w:w="649" w:type="pct"/>
            <w:tcPrChange w:id="2102" w:author="Admin" w:date="2016-12-12T18:24:00Z">
              <w:tcPr>
                <w:tcW w:w="66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03"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448" w:type="pct"/>
            <w:tcPrChange w:id="2104" w:author="Admin" w:date="2016-12-12T18:24:00Z">
              <w:tcPr>
                <w:tcW w:w="46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05"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48" w:type="pct"/>
            <w:tcPrChange w:id="2106" w:author="Admin" w:date="2016-12-12T18:24:00Z">
              <w:tcPr>
                <w:tcW w:w="46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07"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74" w:type="pct"/>
            <w:tcPrChange w:id="2108" w:author="Admin" w:date="2016-12-12T18:24:00Z">
              <w:tcPr>
                <w:tcW w:w="41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09"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100</w:t>
            </w:r>
          </w:p>
        </w:tc>
        <w:tc>
          <w:tcPr>
            <w:tcW w:w="628" w:type="pct"/>
            <w:tcPrChange w:id="2110" w:author="Admin" w:date="2016-12-12T18:24:00Z">
              <w:tcPr>
                <w:tcW w:w="67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11"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Title of thread</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554" w:type="pct"/>
            <w:tcPrChange w:id="2112" w:author="Admin" w:date="2016-12-12T18:24:00Z">
              <w:tcPr>
                <w:tcW w:w="570"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3</w:t>
            </w:r>
          </w:p>
        </w:tc>
        <w:tc>
          <w:tcPr>
            <w:tcW w:w="699" w:type="pct"/>
            <w:tcPrChange w:id="2113" w:author="Admin" w:date="2016-12-12T18:24:00Z">
              <w:tcPr>
                <w:tcW w:w="72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14"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Pictures</w:t>
            </w:r>
          </w:p>
        </w:tc>
        <w:tc>
          <w:tcPr>
            <w:tcW w:w="1000" w:type="pct"/>
            <w:tcPrChange w:id="2115" w:author="Admin" w:date="2016-12-12T18:24:00Z">
              <w:tcPr>
                <w:tcW w:w="1029"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16"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Hình </w:t>
            </w:r>
            <w:r w:rsidRPr="000D195A">
              <w:rPr>
                <w:rFonts w:ascii="Cambria" w:hAnsi="Cambria" w:cs="Cambria"/>
              </w:rPr>
              <w:t>ả</w:t>
            </w:r>
            <w:r w:rsidRPr="000D195A">
              <w:rPr>
                <w:rFonts w:ascii="Century" w:hAnsi="Century" w:cs="Times New Roman"/>
              </w:rPr>
              <w:t>nh</w:t>
            </w:r>
          </w:p>
        </w:tc>
        <w:tc>
          <w:tcPr>
            <w:tcW w:w="649" w:type="pct"/>
            <w:tcPrChange w:id="2117" w:author="Admin" w:date="2016-12-12T18:24:00Z">
              <w:tcPr>
                <w:tcW w:w="66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18"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448" w:type="pct"/>
            <w:tcPrChange w:id="2119" w:author="Admin" w:date="2016-12-12T18:24:00Z">
              <w:tcPr>
                <w:tcW w:w="46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20"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48" w:type="pct"/>
            <w:tcPrChange w:id="2121" w:author="Admin" w:date="2016-12-12T18:24:00Z">
              <w:tcPr>
                <w:tcW w:w="46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22"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74" w:type="pct"/>
            <w:tcPrChange w:id="2123" w:author="Admin" w:date="2016-12-12T18:24:00Z">
              <w:tcPr>
                <w:tcW w:w="41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24"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28" w:type="pct"/>
            <w:tcPrChange w:id="2125" w:author="Admin" w:date="2016-12-12T18:24:00Z">
              <w:tcPr>
                <w:tcW w:w="67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26"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Pictures of thread</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554" w:type="pct"/>
            <w:tcPrChange w:id="2127" w:author="Admin" w:date="2016-12-12T18:24:00Z">
              <w:tcPr>
                <w:tcW w:w="570"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4</w:t>
            </w:r>
          </w:p>
          <w:p w:rsidR="000F312E" w:rsidRPr="000D195A" w:rsidRDefault="000F312E" w:rsidP="006B4A50">
            <w:pPr>
              <w:jc w:val="both"/>
              <w:rPr>
                <w:rFonts w:ascii="Century" w:hAnsi="Century" w:cs="Times New Roman"/>
              </w:rPr>
            </w:pPr>
          </w:p>
        </w:tc>
        <w:tc>
          <w:tcPr>
            <w:tcW w:w="699" w:type="pct"/>
            <w:tcPrChange w:id="2128" w:author="Admin" w:date="2016-12-12T18:24:00Z">
              <w:tcPr>
                <w:tcW w:w="72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29"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Short description</w:t>
            </w:r>
          </w:p>
        </w:tc>
        <w:tc>
          <w:tcPr>
            <w:tcW w:w="1000" w:type="pct"/>
            <w:tcPrChange w:id="2130" w:author="Admin" w:date="2016-12-12T18:24:00Z">
              <w:tcPr>
                <w:tcW w:w="1029"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31"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Mô t</w:t>
            </w:r>
            <w:r w:rsidRPr="000D195A">
              <w:rPr>
                <w:rFonts w:ascii="Cambria" w:hAnsi="Cambria" w:cs="Cambria"/>
              </w:rPr>
              <w:t>ả</w:t>
            </w:r>
            <w:r w:rsidRPr="000D195A">
              <w:rPr>
                <w:rFonts w:ascii="Century" w:hAnsi="Century" w:cs="Times New Roman"/>
              </w:rPr>
              <w:t xml:space="preserve"> ng</w:t>
            </w:r>
            <w:r w:rsidRPr="000D195A">
              <w:rPr>
                <w:rFonts w:ascii="Cambria" w:hAnsi="Cambria" w:cs="Cambria"/>
              </w:rPr>
              <w:t>ắ</w:t>
            </w:r>
            <w:r w:rsidRPr="000D195A">
              <w:rPr>
                <w:rFonts w:ascii="Century" w:hAnsi="Century" w:cs="Times New Roman"/>
              </w:rPr>
              <w:t>n</w:t>
            </w:r>
          </w:p>
        </w:tc>
        <w:tc>
          <w:tcPr>
            <w:tcW w:w="649" w:type="pct"/>
            <w:tcPrChange w:id="2132" w:author="Admin" w:date="2016-12-12T18:24:00Z">
              <w:tcPr>
                <w:tcW w:w="66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33"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448" w:type="pct"/>
            <w:tcPrChange w:id="2134" w:author="Admin" w:date="2016-12-12T18:24:00Z">
              <w:tcPr>
                <w:tcW w:w="46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35"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48" w:type="pct"/>
            <w:tcPrChange w:id="2136" w:author="Admin" w:date="2016-12-12T18:24:00Z">
              <w:tcPr>
                <w:tcW w:w="46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37"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74" w:type="pct"/>
            <w:tcPrChange w:id="2138" w:author="Admin" w:date="2016-12-12T18:24:00Z">
              <w:tcPr>
                <w:tcW w:w="41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39"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28" w:type="pct"/>
            <w:tcPrChange w:id="2140" w:author="Admin" w:date="2016-12-12T18:24:00Z">
              <w:tcPr>
                <w:tcW w:w="67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41"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Description of thread</w:t>
            </w:r>
          </w:p>
        </w:tc>
      </w:tr>
      <w:tr w:rsidR="000F312E" w:rsidRPr="000D195A" w:rsidTr="00844DE0">
        <w:trPr>
          <w:jc w:val="center"/>
        </w:trPr>
        <w:tc>
          <w:tcPr>
            <w:cnfStyle w:val="001000000000" w:firstRow="0" w:lastRow="0" w:firstColumn="1" w:lastColumn="0" w:oddVBand="0" w:evenVBand="0" w:oddHBand="0" w:evenHBand="0" w:firstRowFirstColumn="0" w:firstRowLastColumn="0" w:lastRowFirstColumn="0" w:lastRowLastColumn="0"/>
            <w:tcW w:w="554" w:type="pct"/>
            <w:tcPrChange w:id="2142" w:author="Admin" w:date="2016-12-12T18:24:00Z">
              <w:tcPr>
                <w:tcW w:w="570" w:type="pct"/>
              </w:tcPr>
            </w:tcPrChange>
          </w:tcPr>
          <w:p w:rsidR="000F312E" w:rsidRPr="000D195A" w:rsidRDefault="000F312E" w:rsidP="006B4A50">
            <w:pPr>
              <w:spacing w:line="276" w:lineRule="auto"/>
              <w:jc w:val="both"/>
              <w:rPr>
                <w:rFonts w:ascii="Century" w:hAnsi="Century" w:cs="Times New Roman"/>
              </w:rPr>
            </w:pPr>
          </w:p>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5</w:t>
            </w:r>
          </w:p>
        </w:tc>
        <w:tc>
          <w:tcPr>
            <w:tcW w:w="699" w:type="pct"/>
            <w:tcPrChange w:id="2143" w:author="Admin" w:date="2016-12-12T18:24:00Z">
              <w:tcPr>
                <w:tcW w:w="72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44"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Content</w:t>
            </w:r>
          </w:p>
        </w:tc>
        <w:tc>
          <w:tcPr>
            <w:tcW w:w="1000" w:type="pct"/>
            <w:tcPrChange w:id="2145" w:author="Admin" w:date="2016-12-12T18:24:00Z">
              <w:tcPr>
                <w:tcW w:w="1029"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46"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649" w:type="pct"/>
            <w:tcPrChange w:id="2147" w:author="Admin" w:date="2016-12-12T18:24:00Z">
              <w:tcPr>
                <w:tcW w:w="66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48"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448" w:type="pct"/>
            <w:tcPrChange w:id="2149" w:author="Admin" w:date="2016-12-12T18:24:00Z">
              <w:tcPr>
                <w:tcW w:w="46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50"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48" w:type="pct"/>
            <w:tcPrChange w:id="2151" w:author="Admin" w:date="2016-12-12T18:24:00Z">
              <w:tcPr>
                <w:tcW w:w="462"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52"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74" w:type="pct"/>
            <w:tcPrChange w:id="2153" w:author="Admin" w:date="2016-12-12T18:24:00Z">
              <w:tcPr>
                <w:tcW w:w="411"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54"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28" w:type="pct"/>
            <w:tcPrChange w:id="2155" w:author="Admin" w:date="2016-12-12T18:24:00Z">
              <w:tcPr>
                <w:tcW w:w="678" w:type="pct"/>
              </w:tcPr>
            </w:tcPrChange>
          </w:tcPr>
          <w:p w:rsidR="000F312E" w:rsidRPr="000D195A" w:rsidRDefault="000F312E" w:rsidP="00844DE0">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56" w:author="Admin" w:date="2016-12-12T18:2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Thread’s content</w:t>
            </w:r>
          </w:p>
        </w:tc>
      </w:tr>
    </w:tbl>
    <w:p w:rsidR="000F312E" w:rsidRPr="000D195A" w:rsidRDefault="000F312E" w:rsidP="00844DE0">
      <w:pPr>
        <w:pStyle w:val="Table4-1"/>
        <w:rPr>
          <w:rFonts w:ascii="Century" w:hAnsi="Century"/>
        </w:rPr>
        <w:pPrChange w:id="2157" w:author="Admin" w:date="2016-12-12T18:24:00Z">
          <w:pPr>
            <w:pStyle w:val="Table4-1"/>
            <w:jc w:val="both"/>
          </w:pPr>
        </w:pPrChange>
      </w:pPr>
      <w:r w:rsidRPr="000D195A">
        <w:rPr>
          <w:rFonts w:ascii="Century" w:hAnsi="Century"/>
        </w:rPr>
        <w:t>Comment area</w:t>
      </w:r>
    </w:p>
    <w:p w:rsidR="000F312E" w:rsidRPr="000D195A" w:rsidRDefault="000F312E" w:rsidP="006B4A50">
      <w:pPr>
        <w:jc w:val="both"/>
        <w:rPr>
          <w:rFonts w:ascii="Century" w:hAnsi="Century"/>
        </w:rPr>
      </w:pPr>
    </w:p>
    <w:p w:rsidR="000F312E" w:rsidRPr="000D195A" w:rsidRDefault="000F312E" w:rsidP="006B4A50">
      <w:pPr>
        <w:jc w:val="both"/>
        <w:rPr>
          <w:rFonts w:ascii="Century" w:hAnsi="Century"/>
        </w:rPr>
      </w:pPr>
    </w:p>
    <w:p w:rsidR="00844DE0" w:rsidRDefault="00844DE0">
      <w:pPr>
        <w:rPr>
          <w:ins w:id="2158" w:author="Admin" w:date="2016-12-12T18:25:00Z"/>
          <w:rFonts w:ascii="Century" w:hAnsi="Century"/>
        </w:rPr>
      </w:pPr>
      <w:ins w:id="2159" w:author="Admin" w:date="2016-12-12T18:25:00Z">
        <w:r>
          <w:rPr>
            <w:rFonts w:ascii="Century" w:hAnsi="Century"/>
          </w:rPr>
          <w:br w:type="page"/>
        </w:r>
      </w:ins>
    </w:p>
    <w:p w:rsidR="000F312E" w:rsidRPr="00844DE0" w:rsidRDefault="000F312E" w:rsidP="006B4A50">
      <w:pPr>
        <w:jc w:val="both"/>
        <w:rPr>
          <w:rFonts w:ascii="Century" w:hAnsi="Century"/>
          <w:sz w:val="2"/>
          <w:rPrChange w:id="2160" w:author="Admin" w:date="2016-12-12T18:25:00Z">
            <w:rPr>
              <w:rFonts w:ascii="Century" w:hAnsi="Century"/>
            </w:rPr>
          </w:rPrChange>
        </w:rPr>
      </w:pPr>
    </w:p>
    <w:p w:rsidR="000F312E" w:rsidRPr="000D195A" w:rsidRDefault="000F312E" w:rsidP="006B4A50">
      <w:pPr>
        <w:pStyle w:val="Heading4"/>
        <w:jc w:val="both"/>
        <w:rPr>
          <w:rFonts w:ascii="Century" w:hAnsi="Century"/>
        </w:rPr>
      </w:pPr>
      <w:r w:rsidRPr="000D195A">
        <w:rPr>
          <w:rFonts w:ascii="Century" w:hAnsi="Century"/>
        </w:rPr>
        <w:t>Thread detail</w:t>
      </w:r>
    </w:p>
    <w:p w:rsidR="000F312E" w:rsidRPr="000D195A" w:rsidRDefault="000F312E" w:rsidP="006B4A50">
      <w:pPr>
        <w:pStyle w:val="Heading5"/>
        <w:jc w:val="both"/>
        <w:rPr>
          <w:rFonts w:ascii="Century" w:hAnsi="Century"/>
        </w:rPr>
      </w:pPr>
      <w:r w:rsidRPr="000D195A">
        <w:rPr>
          <w:rFonts w:ascii="Century" w:hAnsi="Century"/>
        </w:rPr>
        <w:t>Thread detail</w:t>
      </w:r>
    </w:p>
    <w:p w:rsidR="000F312E" w:rsidRPr="000D195A" w:rsidRDefault="000F312E" w:rsidP="006B4A50">
      <w:pPr>
        <w:jc w:val="both"/>
        <w:rPr>
          <w:rFonts w:ascii="Century" w:hAnsi="Century"/>
        </w:rPr>
      </w:pPr>
    </w:p>
    <w:p w:rsidR="000F312E" w:rsidRPr="000D195A" w:rsidRDefault="000F312E" w:rsidP="006B4A50">
      <w:pPr>
        <w:jc w:val="both"/>
        <w:rPr>
          <w:rFonts w:ascii="Century" w:hAnsi="Century"/>
        </w:rPr>
      </w:pPr>
      <w:r w:rsidRPr="000D195A">
        <w:rPr>
          <w:rFonts w:ascii="Century" w:hAnsi="Century"/>
          <w:noProof/>
          <w:lang w:eastAsia="en-US"/>
        </w:rPr>
        <w:drawing>
          <wp:inline distT="0" distB="0" distL="0" distR="0" wp14:anchorId="1D943B8A" wp14:editId="5ABCD21B">
            <wp:extent cx="5305425" cy="2924175"/>
            <wp:effectExtent l="0" t="0" r="9525" b="9525"/>
            <wp:docPr id="318" name="Picture 318" descr="thread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readDetail"/>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05425" cy="2924175"/>
                    </a:xfrm>
                    <a:prstGeom prst="rect">
                      <a:avLst/>
                    </a:prstGeom>
                    <a:noFill/>
                    <a:ln>
                      <a:noFill/>
                    </a:ln>
                  </pic:spPr>
                </pic:pic>
              </a:graphicData>
            </a:graphic>
          </wp:inline>
        </w:drawing>
      </w:r>
    </w:p>
    <w:p w:rsidR="000F312E" w:rsidRPr="000D195A" w:rsidRDefault="000F312E" w:rsidP="00844DE0">
      <w:pPr>
        <w:pStyle w:val="Figure4-1"/>
        <w:rPr>
          <w:rFonts w:ascii="Century" w:hAnsi="Century"/>
        </w:rPr>
        <w:pPrChange w:id="2161" w:author="Admin" w:date="2016-12-12T18:25:00Z">
          <w:pPr>
            <w:pStyle w:val="Figure4-1"/>
            <w:jc w:val="both"/>
          </w:pPr>
        </w:pPrChange>
      </w:pPr>
      <w:r w:rsidRPr="000D195A">
        <w:rPr>
          <w:rFonts w:ascii="Century" w:hAnsi="Century"/>
        </w:rPr>
        <w:t>Thread detail</w:t>
      </w:r>
    </w:p>
    <w:tbl>
      <w:tblPr>
        <w:tblStyle w:val="Style1"/>
        <w:tblW w:w="5000" w:type="pct"/>
        <w:tblLayout w:type="fixed"/>
        <w:tblLook w:val="04A0" w:firstRow="1" w:lastRow="0" w:firstColumn="1" w:lastColumn="0" w:noHBand="0" w:noVBand="1"/>
        <w:tblPrChange w:id="2162" w:author="Admin" w:date="2016-12-12T18:27:00Z">
          <w:tblPr>
            <w:tblStyle w:val="Style1"/>
            <w:tblW w:w="5000" w:type="pct"/>
            <w:tblLayout w:type="fixed"/>
            <w:tblLook w:val="04A0" w:firstRow="1" w:lastRow="0" w:firstColumn="1" w:lastColumn="0" w:noHBand="0" w:noVBand="1"/>
          </w:tblPr>
        </w:tblPrChange>
      </w:tblPr>
      <w:tblGrid>
        <w:gridCol w:w="566"/>
        <w:gridCol w:w="1222"/>
        <w:gridCol w:w="1061"/>
        <w:gridCol w:w="996"/>
        <w:gridCol w:w="837"/>
        <w:gridCol w:w="844"/>
        <w:gridCol w:w="1125"/>
        <w:gridCol w:w="1993"/>
        <w:tblGridChange w:id="2163">
          <w:tblGrid>
            <w:gridCol w:w="565"/>
            <w:gridCol w:w="1117"/>
            <w:gridCol w:w="1167"/>
            <w:gridCol w:w="996"/>
            <w:gridCol w:w="837"/>
            <w:gridCol w:w="844"/>
            <w:gridCol w:w="1125"/>
            <w:gridCol w:w="1993"/>
          </w:tblGrid>
        </w:tblGridChange>
      </w:tblGrid>
      <w:tr w:rsidR="000F312E" w:rsidRPr="000D195A" w:rsidTr="002F5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Change w:id="2164" w:author="Admin" w:date="2016-12-12T18:27:00Z">
              <w:tcPr>
                <w:tcW w:w="327" w:type="pct"/>
                <w:shd w:val="clear" w:color="auto" w:fill="92D050"/>
              </w:tcPr>
            </w:tcPrChange>
          </w:tcPr>
          <w:p w:rsidR="000F312E" w:rsidRPr="000D195A" w:rsidRDefault="000F312E"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w:t>
            </w:r>
          </w:p>
        </w:tc>
        <w:tc>
          <w:tcPr>
            <w:tcW w:w="707" w:type="pct"/>
            <w:shd w:val="clear" w:color="auto" w:fill="92D050"/>
            <w:tcPrChange w:id="2165" w:author="Admin" w:date="2016-12-12T18:27:00Z">
              <w:tcPr>
                <w:tcW w:w="646"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614" w:type="pct"/>
            <w:shd w:val="clear" w:color="auto" w:fill="92D050"/>
            <w:tcPrChange w:id="2166" w:author="Admin" w:date="2016-12-12T18:27:00Z">
              <w:tcPr>
                <w:tcW w:w="675"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6" w:type="pct"/>
            <w:shd w:val="clear" w:color="auto" w:fill="92D050"/>
            <w:tcPrChange w:id="2167" w:author="Admin" w:date="2016-12-12T18:27:00Z">
              <w:tcPr>
                <w:tcW w:w="576"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4" w:type="pct"/>
            <w:shd w:val="clear" w:color="auto" w:fill="92D050"/>
            <w:tcPrChange w:id="2168" w:author="Admin" w:date="2016-12-12T18:27:00Z">
              <w:tcPr>
                <w:tcW w:w="484"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88" w:type="pct"/>
            <w:shd w:val="clear" w:color="auto" w:fill="92D050"/>
            <w:tcPrChange w:id="2169" w:author="Admin" w:date="2016-12-12T18:27:00Z">
              <w:tcPr>
                <w:tcW w:w="488"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51" w:type="pct"/>
            <w:shd w:val="clear" w:color="auto" w:fill="92D050"/>
            <w:tcPrChange w:id="2170" w:author="Admin" w:date="2016-12-12T18:27:00Z">
              <w:tcPr>
                <w:tcW w:w="651"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53" w:type="pct"/>
            <w:shd w:val="clear" w:color="auto" w:fill="92D050"/>
            <w:tcPrChange w:id="2171" w:author="Admin" w:date="2016-12-12T18:27:00Z">
              <w:tcPr>
                <w:tcW w:w="1153"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327" w:type="pct"/>
            <w:tcPrChange w:id="2172" w:author="Admin" w:date="2016-12-12T18:27:00Z">
              <w:tcPr>
                <w:tcW w:w="327"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1</w:t>
            </w:r>
          </w:p>
        </w:tc>
        <w:tc>
          <w:tcPr>
            <w:tcW w:w="707" w:type="pct"/>
            <w:tcPrChange w:id="2173" w:author="Admin" w:date="2016-12-12T18:27:00Z">
              <w:tcPr>
                <w:tcW w:w="64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74"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Title of Thread</w:t>
            </w:r>
          </w:p>
        </w:tc>
        <w:tc>
          <w:tcPr>
            <w:tcW w:w="614" w:type="pct"/>
            <w:tcPrChange w:id="2175" w:author="Admin" w:date="2016-12-12T18:27:00Z">
              <w:tcPr>
                <w:tcW w:w="67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76"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Tiêu đ</w:t>
            </w:r>
            <w:r w:rsidRPr="000D195A">
              <w:rPr>
                <w:rFonts w:ascii="Cambria" w:hAnsi="Cambria" w:cs="Cambria"/>
              </w:rPr>
              <w:t>ề</w:t>
            </w:r>
          </w:p>
        </w:tc>
        <w:tc>
          <w:tcPr>
            <w:tcW w:w="576" w:type="pct"/>
            <w:tcPrChange w:id="2177" w:author="Admin" w:date="2016-12-12T18:27:00Z">
              <w:tcPr>
                <w:tcW w:w="57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78"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4" w:type="pct"/>
            <w:tcPrChange w:id="2179" w:author="Admin" w:date="2016-12-12T18:27:00Z">
              <w:tcPr>
                <w:tcW w:w="484"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80"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88" w:type="pct"/>
            <w:tcPrChange w:id="2181" w:author="Admin" w:date="2016-12-12T18:27:00Z">
              <w:tcPr>
                <w:tcW w:w="488"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82"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51" w:type="pct"/>
            <w:tcPrChange w:id="2183" w:author="Admin" w:date="2016-12-12T18:27:00Z">
              <w:tcPr>
                <w:tcW w:w="65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84"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2185" w:author="Admin" w:date="2016-12-12T18:27:00Z">
              <w:tcPr>
                <w:tcW w:w="1153"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86"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Title of thread</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327" w:type="pct"/>
            <w:tcPrChange w:id="2187" w:author="Admin" w:date="2016-12-12T18:27:00Z">
              <w:tcPr>
                <w:tcW w:w="327"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2</w:t>
            </w:r>
          </w:p>
        </w:tc>
        <w:tc>
          <w:tcPr>
            <w:tcW w:w="707" w:type="pct"/>
            <w:tcPrChange w:id="2188" w:author="Admin" w:date="2016-12-12T18:27:00Z">
              <w:tcPr>
                <w:tcW w:w="64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89"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Date/time created</w:t>
            </w:r>
          </w:p>
        </w:tc>
        <w:tc>
          <w:tcPr>
            <w:tcW w:w="614" w:type="pct"/>
            <w:tcPrChange w:id="2190" w:author="Admin" w:date="2016-12-12T18:27:00Z">
              <w:tcPr>
                <w:tcW w:w="67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91"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w:t>
            </w:r>
            <w:r w:rsidRPr="000D195A">
              <w:rPr>
                <w:rFonts w:ascii="Cambria" w:hAnsi="Cambria" w:cs="Cambria"/>
              </w:rPr>
              <w:t>ờ</w:t>
            </w:r>
            <w:r w:rsidRPr="000D195A">
              <w:rPr>
                <w:rFonts w:ascii="Century" w:hAnsi="Century" w:cs="Times New Roman"/>
              </w:rPr>
              <w:t>i gian t</w:t>
            </w:r>
            <w:r w:rsidRPr="000D195A">
              <w:rPr>
                <w:rFonts w:ascii="Cambria" w:hAnsi="Cambria" w:cs="Cambria"/>
              </w:rPr>
              <w:t>ạ</w:t>
            </w:r>
            <w:r w:rsidRPr="000D195A">
              <w:rPr>
                <w:rFonts w:ascii="Century" w:hAnsi="Century" w:cs="Times New Roman"/>
              </w:rPr>
              <w:t xml:space="preserve">o </w:t>
            </w:r>
          </w:p>
        </w:tc>
        <w:tc>
          <w:tcPr>
            <w:tcW w:w="576" w:type="pct"/>
            <w:tcPrChange w:id="2192" w:author="Admin" w:date="2016-12-12T18:27:00Z">
              <w:tcPr>
                <w:tcW w:w="57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93"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4" w:type="pct"/>
            <w:tcPrChange w:id="2194" w:author="Admin" w:date="2016-12-12T18:27:00Z">
              <w:tcPr>
                <w:tcW w:w="484"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95"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88" w:type="pct"/>
            <w:tcPrChange w:id="2196" w:author="Admin" w:date="2016-12-12T18:27:00Z">
              <w:tcPr>
                <w:tcW w:w="488"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97"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51" w:type="pct"/>
            <w:tcPrChange w:id="2198" w:author="Admin" w:date="2016-12-12T18:27:00Z">
              <w:tcPr>
                <w:tcW w:w="65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199"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2200" w:author="Admin" w:date="2016-12-12T18:27:00Z">
              <w:tcPr>
                <w:tcW w:w="1153"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01"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Date/time created of thread</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327" w:type="pct"/>
            <w:tcPrChange w:id="2202" w:author="Admin" w:date="2016-12-12T18:27:00Z">
              <w:tcPr>
                <w:tcW w:w="327"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3</w:t>
            </w:r>
          </w:p>
        </w:tc>
        <w:tc>
          <w:tcPr>
            <w:tcW w:w="707" w:type="pct"/>
            <w:tcPrChange w:id="2203" w:author="Admin" w:date="2016-12-12T18:27:00Z">
              <w:tcPr>
                <w:tcW w:w="64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04"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Content</w:t>
            </w:r>
          </w:p>
        </w:tc>
        <w:tc>
          <w:tcPr>
            <w:tcW w:w="614" w:type="pct"/>
            <w:tcPrChange w:id="2205" w:author="Admin" w:date="2016-12-12T18:27:00Z">
              <w:tcPr>
                <w:tcW w:w="67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06"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576" w:type="pct"/>
            <w:tcPrChange w:id="2207" w:author="Admin" w:date="2016-12-12T18:27:00Z">
              <w:tcPr>
                <w:tcW w:w="57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08"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4" w:type="pct"/>
            <w:tcPrChange w:id="2209" w:author="Admin" w:date="2016-12-12T18:27:00Z">
              <w:tcPr>
                <w:tcW w:w="484"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10"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88" w:type="pct"/>
            <w:tcPrChange w:id="2211" w:author="Admin" w:date="2016-12-12T18:27:00Z">
              <w:tcPr>
                <w:tcW w:w="488"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12"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51" w:type="pct"/>
            <w:tcPrChange w:id="2213" w:author="Admin" w:date="2016-12-12T18:27:00Z">
              <w:tcPr>
                <w:tcW w:w="65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14"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2215" w:author="Admin" w:date="2016-12-12T18:27:00Z">
              <w:tcPr>
                <w:tcW w:w="1153"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16"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Content of Thread</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327" w:type="pct"/>
            <w:tcPrChange w:id="2217" w:author="Admin" w:date="2016-12-12T18:27:00Z">
              <w:tcPr>
                <w:tcW w:w="327"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4</w:t>
            </w:r>
          </w:p>
        </w:tc>
        <w:tc>
          <w:tcPr>
            <w:tcW w:w="707" w:type="pct"/>
            <w:tcPrChange w:id="2218" w:author="Admin" w:date="2016-12-12T18:27:00Z">
              <w:tcPr>
                <w:tcW w:w="64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19"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Creator information</w:t>
            </w:r>
          </w:p>
        </w:tc>
        <w:tc>
          <w:tcPr>
            <w:tcW w:w="614" w:type="pct"/>
            <w:tcPrChange w:id="2220" w:author="Admin" w:date="2016-12-12T18:27:00Z">
              <w:tcPr>
                <w:tcW w:w="67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21"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Thông tin ng</w:t>
            </w:r>
            <w:r w:rsidRPr="000D195A">
              <w:rPr>
                <w:rFonts w:ascii="Cambria" w:hAnsi="Cambria" w:cs="Cambria"/>
              </w:rPr>
              <w:t>ườ</w:t>
            </w:r>
            <w:r w:rsidRPr="000D195A">
              <w:rPr>
                <w:rFonts w:ascii="Century" w:hAnsi="Century" w:cs="Times New Roman"/>
              </w:rPr>
              <w:t>i t</w:t>
            </w:r>
            <w:r w:rsidRPr="000D195A">
              <w:rPr>
                <w:rFonts w:ascii="Cambria" w:hAnsi="Cambria" w:cs="Cambria"/>
              </w:rPr>
              <w:t>ạ</w:t>
            </w:r>
            <w:r w:rsidRPr="000D195A">
              <w:rPr>
                <w:rFonts w:ascii="Century" w:hAnsi="Century" w:cs="Times New Roman"/>
              </w:rPr>
              <w:t>o</w:t>
            </w:r>
          </w:p>
        </w:tc>
        <w:tc>
          <w:tcPr>
            <w:tcW w:w="576" w:type="pct"/>
            <w:tcPrChange w:id="2222" w:author="Admin" w:date="2016-12-12T18:27:00Z">
              <w:tcPr>
                <w:tcW w:w="57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23"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4" w:type="pct"/>
            <w:tcPrChange w:id="2224" w:author="Admin" w:date="2016-12-12T18:27:00Z">
              <w:tcPr>
                <w:tcW w:w="484"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25"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88" w:type="pct"/>
            <w:tcPrChange w:id="2226" w:author="Admin" w:date="2016-12-12T18:27:00Z">
              <w:tcPr>
                <w:tcW w:w="488"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27"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51" w:type="pct"/>
            <w:tcPrChange w:id="2228" w:author="Admin" w:date="2016-12-12T18:27:00Z">
              <w:tcPr>
                <w:tcW w:w="65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29"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2230" w:author="Admin" w:date="2016-12-12T18:27:00Z">
              <w:tcPr>
                <w:tcW w:w="1153"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31"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Creator information</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327" w:type="pct"/>
            <w:tcPrChange w:id="2232" w:author="Admin" w:date="2016-12-12T18:27:00Z">
              <w:tcPr>
                <w:tcW w:w="327"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5</w:t>
            </w:r>
          </w:p>
        </w:tc>
        <w:tc>
          <w:tcPr>
            <w:tcW w:w="707" w:type="pct"/>
            <w:tcPrChange w:id="2233" w:author="Admin" w:date="2016-12-12T18:27:00Z">
              <w:tcPr>
                <w:tcW w:w="64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34"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Creator name</w:t>
            </w:r>
          </w:p>
        </w:tc>
        <w:tc>
          <w:tcPr>
            <w:tcW w:w="614" w:type="pct"/>
            <w:tcPrChange w:id="2235" w:author="Admin" w:date="2016-12-12T18:27:00Z">
              <w:tcPr>
                <w:tcW w:w="67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36"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Tên ng</w:t>
            </w:r>
            <w:r w:rsidRPr="000D195A">
              <w:rPr>
                <w:rFonts w:ascii="Cambria" w:hAnsi="Cambria" w:cs="Cambria"/>
              </w:rPr>
              <w:t>ườ</w:t>
            </w:r>
            <w:r w:rsidRPr="000D195A">
              <w:rPr>
                <w:rFonts w:ascii="Century" w:hAnsi="Century" w:cs="Times New Roman"/>
              </w:rPr>
              <w:t>i t</w:t>
            </w:r>
            <w:r w:rsidRPr="000D195A">
              <w:rPr>
                <w:rFonts w:ascii="Cambria" w:hAnsi="Cambria" w:cs="Cambria"/>
              </w:rPr>
              <w:t>ạ</w:t>
            </w:r>
            <w:r w:rsidRPr="000D195A">
              <w:rPr>
                <w:rFonts w:ascii="Century" w:hAnsi="Century" w:cs="Times New Roman"/>
              </w:rPr>
              <w:t>o</w:t>
            </w:r>
          </w:p>
        </w:tc>
        <w:tc>
          <w:tcPr>
            <w:tcW w:w="576" w:type="pct"/>
            <w:tcPrChange w:id="2237" w:author="Admin" w:date="2016-12-12T18:27:00Z">
              <w:tcPr>
                <w:tcW w:w="57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38"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4" w:type="pct"/>
            <w:tcPrChange w:id="2239" w:author="Admin" w:date="2016-12-12T18:27:00Z">
              <w:tcPr>
                <w:tcW w:w="484"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40"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88" w:type="pct"/>
            <w:tcPrChange w:id="2241" w:author="Admin" w:date="2016-12-12T18:27:00Z">
              <w:tcPr>
                <w:tcW w:w="488"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42"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51" w:type="pct"/>
            <w:tcPrChange w:id="2243" w:author="Admin" w:date="2016-12-12T18:27:00Z">
              <w:tcPr>
                <w:tcW w:w="65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44"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2245" w:author="Admin" w:date="2016-12-12T18:27:00Z">
              <w:tcPr>
                <w:tcW w:w="1153"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46"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Creator name </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327" w:type="pct"/>
            <w:tcPrChange w:id="2247" w:author="Admin" w:date="2016-12-12T18:27:00Z">
              <w:tcPr>
                <w:tcW w:w="327"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6</w:t>
            </w:r>
          </w:p>
        </w:tc>
        <w:tc>
          <w:tcPr>
            <w:tcW w:w="707" w:type="pct"/>
            <w:tcPrChange w:id="2248" w:author="Admin" w:date="2016-12-12T18:27:00Z">
              <w:tcPr>
                <w:tcW w:w="64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49"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Point</w:t>
            </w:r>
          </w:p>
        </w:tc>
        <w:tc>
          <w:tcPr>
            <w:tcW w:w="614" w:type="pct"/>
            <w:tcPrChange w:id="2250" w:author="Admin" w:date="2016-12-12T18:27:00Z">
              <w:tcPr>
                <w:tcW w:w="67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51"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Đi</w:t>
            </w:r>
            <w:r w:rsidRPr="000D195A">
              <w:rPr>
                <w:rFonts w:ascii="Cambria" w:hAnsi="Cambria" w:cs="Cambria"/>
              </w:rPr>
              <w:t>ể</w:t>
            </w:r>
            <w:r w:rsidRPr="000D195A">
              <w:rPr>
                <w:rFonts w:ascii="Century" w:hAnsi="Century" w:cs="Times New Roman"/>
              </w:rPr>
              <w:t>m tích lũy</w:t>
            </w:r>
          </w:p>
        </w:tc>
        <w:tc>
          <w:tcPr>
            <w:tcW w:w="576" w:type="pct"/>
            <w:tcPrChange w:id="2252" w:author="Admin" w:date="2016-12-12T18:27:00Z">
              <w:tcPr>
                <w:tcW w:w="57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53"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4" w:type="pct"/>
            <w:tcPrChange w:id="2254" w:author="Admin" w:date="2016-12-12T18:27:00Z">
              <w:tcPr>
                <w:tcW w:w="484"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55"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88" w:type="pct"/>
            <w:tcPrChange w:id="2256" w:author="Admin" w:date="2016-12-12T18:27:00Z">
              <w:tcPr>
                <w:tcW w:w="488"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57"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51" w:type="pct"/>
            <w:tcPrChange w:id="2258" w:author="Admin" w:date="2016-12-12T18:27:00Z">
              <w:tcPr>
                <w:tcW w:w="65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59"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2260" w:author="Admin" w:date="2016-12-12T18:27:00Z">
              <w:tcPr>
                <w:tcW w:w="1153"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61"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Activities point of creator</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327" w:type="pct"/>
            <w:tcPrChange w:id="2262" w:author="Admin" w:date="2016-12-12T18:27:00Z">
              <w:tcPr>
                <w:tcW w:w="327"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7</w:t>
            </w:r>
          </w:p>
        </w:tc>
        <w:tc>
          <w:tcPr>
            <w:tcW w:w="707" w:type="pct"/>
            <w:tcPrChange w:id="2263" w:author="Admin" w:date="2016-12-12T18:27:00Z">
              <w:tcPr>
                <w:tcW w:w="64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64"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Avatar</w:t>
            </w:r>
          </w:p>
        </w:tc>
        <w:tc>
          <w:tcPr>
            <w:tcW w:w="614" w:type="pct"/>
            <w:tcPrChange w:id="2265" w:author="Admin" w:date="2016-12-12T18:27:00Z">
              <w:tcPr>
                <w:tcW w:w="67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66"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ambria" w:hAnsi="Cambria" w:cs="Cambria"/>
              </w:rPr>
              <w:t>Ả</w:t>
            </w:r>
            <w:r w:rsidRPr="000D195A">
              <w:rPr>
                <w:rFonts w:ascii="Century" w:hAnsi="Century" w:cs="Times New Roman"/>
              </w:rPr>
              <w:t>nh ng</w:t>
            </w:r>
            <w:r w:rsidRPr="000D195A">
              <w:rPr>
                <w:rFonts w:ascii="Cambria" w:hAnsi="Cambria" w:cs="Cambria"/>
              </w:rPr>
              <w:t>ườ</w:t>
            </w:r>
            <w:r w:rsidRPr="000D195A">
              <w:rPr>
                <w:rFonts w:ascii="Century" w:hAnsi="Century" w:cs="Times New Roman"/>
              </w:rPr>
              <w:t>i t</w:t>
            </w:r>
            <w:r w:rsidRPr="000D195A">
              <w:rPr>
                <w:rFonts w:ascii="Cambria" w:hAnsi="Cambria" w:cs="Cambria"/>
              </w:rPr>
              <w:t>ạ</w:t>
            </w:r>
            <w:r w:rsidRPr="000D195A">
              <w:rPr>
                <w:rFonts w:ascii="Century" w:hAnsi="Century" w:cs="Times New Roman"/>
              </w:rPr>
              <w:t>o</w:t>
            </w:r>
          </w:p>
        </w:tc>
        <w:tc>
          <w:tcPr>
            <w:tcW w:w="576" w:type="pct"/>
            <w:tcPrChange w:id="2267" w:author="Admin" w:date="2016-12-12T18:27:00Z">
              <w:tcPr>
                <w:tcW w:w="57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68"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URL link</w:t>
            </w:r>
          </w:p>
        </w:tc>
        <w:tc>
          <w:tcPr>
            <w:tcW w:w="484" w:type="pct"/>
            <w:tcPrChange w:id="2269" w:author="Admin" w:date="2016-12-12T18:27:00Z">
              <w:tcPr>
                <w:tcW w:w="484"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70"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88" w:type="pct"/>
            <w:tcPrChange w:id="2271" w:author="Admin" w:date="2016-12-12T18:27:00Z">
              <w:tcPr>
                <w:tcW w:w="488"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72"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51" w:type="pct"/>
            <w:tcPrChange w:id="2273" w:author="Admin" w:date="2016-12-12T18:27:00Z">
              <w:tcPr>
                <w:tcW w:w="65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74"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2275" w:author="Admin" w:date="2016-12-12T18:27:00Z">
              <w:tcPr>
                <w:tcW w:w="1153"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76"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Avatar of creator</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327" w:type="pct"/>
            <w:tcPrChange w:id="2277" w:author="Admin" w:date="2016-12-12T18:27:00Z">
              <w:tcPr>
                <w:tcW w:w="327"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8</w:t>
            </w:r>
          </w:p>
        </w:tc>
        <w:tc>
          <w:tcPr>
            <w:tcW w:w="707" w:type="pct"/>
            <w:tcPrChange w:id="2278" w:author="Admin" w:date="2016-12-12T18:27:00Z">
              <w:tcPr>
                <w:tcW w:w="64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79"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Like</w:t>
            </w:r>
          </w:p>
        </w:tc>
        <w:tc>
          <w:tcPr>
            <w:tcW w:w="614" w:type="pct"/>
            <w:tcPrChange w:id="2280" w:author="Admin" w:date="2016-12-12T18:27:00Z">
              <w:tcPr>
                <w:tcW w:w="67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81"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Thích</w:t>
            </w:r>
          </w:p>
        </w:tc>
        <w:tc>
          <w:tcPr>
            <w:tcW w:w="576" w:type="pct"/>
            <w:tcPrChange w:id="2282" w:author="Admin" w:date="2016-12-12T18:27:00Z">
              <w:tcPr>
                <w:tcW w:w="57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83"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Icon</w:t>
            </w:r>
          </w:p>
        </w:tc>
        <w:tc>
          <w:tcPr>
            <w:tcW w:w="484" w:type="pct"/>
            <w:tcPrChange w:id="2284" w:author="Admin" w:date="2016-12-12T18:27:00Z">
              <w:tcPr>
                <w:tcW w:w="484"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85"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488" w:type="pct"/>
            <w:tcPrChange w:id="2286" w:author="Admin" w:date="2016-12-12T18:27:00Z">
              <w:tcPr>
                <w:tcW w:w="488"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87"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51" w:type="pct"/>
            <w:tcPrChange w:id="2288" w:author="Admin" w:date="2016-12-12T18:27:00Z">
              <w:tcPr>
                <w:tcW w:w="65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89"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2290" w:author="Admin" w:date="2016-12-12T18:27:00Z">
              <w:tcPr>
                <w:tcW w:w="1153"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91"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Like thread button</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327" w:type="pct"/>
            <w:tcPrChange w:id="2292" w:author="Admin" w:date="2016-12-12T18:27:00Z">
              <w:tcPr>
                <w:tcW w:w="327"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9</w:t>
            </w:r>
          </w:p>
        </w:tc>
        <w:tc>
          <w:tcPr>
            <w:tcW w:w="707" w:type="pct"/>
            <w:tcPrChange w:id="2293" w:author="Admin" w:date="2016-12-12T18:27:00Z">
              <w:tcPr>
                <w:tcW w:w="64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94"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Report</w:t>
            </w:r>
          </w:p>
        </w:tc>
        <w:tc>
          <w:tcPr>
            <w:tcW w:w="614" w:type="pct"/>
            <w:tcPrChange w:id="2295" w:author="Admin" w:date="2016-12-12T18:27:00Z">
              <w:tcPr>
                <w:tcW w:w="67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96"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Báo cáo </w:t>
            </w:r>
            <w:r w:rsidRPr="000D195A">
              <w:rPr>
                <w:rFonts w:ascii="Century" w:hAnsi="Century" w:cs="Times New Roman"/>
              </w:rPr>
              <w:lastRenderedPageBreak/>
              <w:t>bài th</w:t>
            </w:r>
            <w:r w:rsidRPr="000D195A">
              <w:rPr>
                <w:rFonts w:ascii="Cambria" w:hAnsi="Cambria" w:cs="Cambria"/>
              </w:rPr>
              <w:t>ả</w:t>
            </w:r>
            <w:r w:rsidRPr="000D195A">
              <w:rPr>
                <w:rFonts w:ascii="Century" w:hAnsi="Century" w:cs="Times New Roman"/>
              </w:rPr>
              <w:t>o lu</w:t>
            </w:r>
            <w:r w:rsidRPr="000D195A">
              <w:rPr>
                <w:rFonts w:ascii="Cambria" w:hAnsi="Cambria" w:cs="Cambria"/>
              </w:rPr>
              <w:t>ậ</w:t>
            </w:r>
            <w:r w:rsidRPr="000D195A">
              <w:rPr>
                <w:rFonts w:ascii="Century" w:hAnsi="Century" w:cs="Times New Roman"/>
              </w:rPr>
              <w:t>n</w:t>
            </w:r>
          </w:p>
        </w:tc>
        <w:tc>
          <w:tcPr>
            <w:tcW w:w="576" w:type="pct"/>
            <w:tcPrChange w:id="2297" w:author="Admin" w:date="2016-12-12T18:27:00Z">
              <w:tcPr>
                <w:tcW w:w="57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298"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lastRenderedPageBreak/>
              <w:t>Icon</w:t>
            </w:r>
          </w:p>
        </w:tc>
        <w:tc>
          <w:tcPr>
            <w:tcW w:w="484" w:type="pct"/>
            <w:tcPrChange w:id="2299" w:author="Admin" w:date="2016-12-12T18:27:00Z">
              <w:tcPr>
                <w:tcW w:w="484"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00"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488" w:type="pct"/>
            <w:tcPrChange w:id="2301" w:author="Admin" w:date="2016-12-12T18:27:00Z">
              <w:tcPr>
                <w:tcW w:w="488"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02"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51" w:type="pct"/>
            <w:tcPrChange w:id="2303" w:author="Admin" w:date="2016-12-12T18:27:00Z">
              <w:tcPr>
                <w:tcW w:w="65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04"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2305" w:author="Admin" w:date="2016-12-12T18:27:00Z">
              <w:tcPr>
                <w:tcW w:w="1153"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06"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Report thread </w:t>
            </w:r>
            <w:r w:rsidRPr="000D195A">
              <w:rPr>
                <w:rFonts w:ascii="Century" w:hAnsi="Century" w:cs="Times New Roman"/>
              </w:rPr>
              <w:lastRenderedPageBreak/>
              <w:t>button</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327" w:type="pct"/>
            <w:tcPrChange w:id="2307" w:author="Admin" w:date="2016-12-12T18:27:00Z">
              <w:tcPr>
                <w:tcW w:w="327"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lastRenderedPageBreak/>
              <w:t>10</w:t>
            </w:r>
          </w:p>
        </w:tc>
        <w:tc>
          <w:tcPr>
            <w:tcW w:w="707" w:type="pct"/>
            <w:tcPrChange w:id="2308" w:author="Admin" w:date="2016-12-12T18:27:00Z">
              <w:tcPr>
                <w:tcW w:w="64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09"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Comment list</w:t>
            </w:r>
          </w:p>
        </w:tc>
        <w:tc>
          <w:tcPr>
            <w:tcW w:w="614" w:type="pct"/>
            <w:tcPrChange w:id="2310" w:author="Admin" w:date="2016-12-12T18:27:00Z">
              <w:tcPr>
                <w:tcW w:w="67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11"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Bình lu</w:t>
            </w:r>
            <w:r w:rsidRPr="000D195A">
              <w:rPr>
                <w:rFonts w:ascii="Cambria" w:hAnsi="Cambria" w:cs="Cambria"/>
              </w:rPr>
              <w:t>ậ</w:t>
            </w:r>
            <w:r w:rsidRPr="000D195A">
              <w:rPr>
                <w:rFonts w:ascii="Century" w:hAnsi="Century" w:cs="Times New Roman"/>
              </w:rPr>
              <w:t>n</w:t>
            </w:r>
          </w:p>
        </w:tc>
        <w:tc>
          <w:tcPr>
            <w:tcW w:w="576" w:type="pct"/>
            <w:tcPrChange w:id="2312" w:author="Admin" w:date="2016-12-12T18:27:00Z">
              <w:tcPr>
                <w:tcW w:w="57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13"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4" w:type="pct"/>
            <w:tcPrChange w:id="2314" w:author="Admin" w:date="2016-12-12T18:27:00Z">
              <w:tcPr>
                <w:tcW w:w="484"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15"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88" w:type="pct"/>
            <w:tcPrChange w:id="2316" w:author="Admin" w:date="2016-12-12T18:27:00Z">
              <w:tcPr>
                <w:tcW w:w="488"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17"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51" w:type="pct"/>
            <w:tcPrChange w:id="2318" w:author="Admin" w:date="2016-12-12T18:27:00Z">
              <w:tcPr>
                <w:tcW w:w="65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19"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2320" w:author="Admin" w:date="2016-12-12T18:27:00Z">
              <w:tcPr>
                <w:tcW w:w="1153"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21"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Display all comment of thread</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327" w:type="pct"/>
            <w:tcPrChange w:id="2322" w:author="Admin" w:date="2016-12-12T18:27:00Z">
              <w:tcPr>
                <w:tcW w:w="327"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12</w:t>
            </w:r>
          </w:p>
        </w:tc>
        <w:tc>
          <w:tcPr>
            <w:tcW w:w="707" w:type="pct"/>
            <w:tcPrChange w:id="2323" w:author="Admin" w:date="2016-12-12T18:27:00Z">
              <w:tcPr>
                <w:tcW w:w="64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24"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Comment</w:t>
            </w:r>
          </w:p>
        </w:tc>
        <w:tc>
          <w:tcPr>
            <w:tcW w:w="614" w:type="pct"/>
            <w:tcPrChange w:id="2325" w:author="Admin" w:date="2016-12-12T18:27:00Z">
              <w:tcPr>
                <w:tcW w:w="67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26"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Vi</w:t>
            </w:r>
            <w:r w:rsidRPr="000D195A">
              <w:rPr>
                <w:rFonts w:ascii="Cambria" w:hAnsi="Cambria" w:cs="Cambria"/>
              </w:rPr>
              <w:t>ế</w:t>
            </w:r>
            <w:r w:rsidRPr="000D195A">
              <w:rPr>
                <w:rFonts w:ascii="Century" w:hAnsi="Century" w:cs="Times New Roman"/>
              </w:rPr>
              <w:t>t bình lu</w:t>
            </w:r>
            <w:r w:rsidRPr="000D195A">
              <w:rPr>
                <w:rFonts w:ascii="Cambria" w:hAnsi="Cambria" w:cs="Cambria"/>
              </w:rPr>
              <w:t>ậ</w:t>
            </w:r>
            <w:r w:rsidRPr="000D195A">
              <w:rPr>
                <w:rFonts w:ascii="Century" w:hAnsi="Century" w:cs="Times New Roman"/>
              </w:rPr>
              <w:t>n</w:t>
            </w:r>
          </w:p>
        </w:tc>
        <w:tc>
          <w:tcPr>
            <w:tcW w:w="576" w:type="pct"/>
            <w:tcPrChange w:id="2327" w:author="Admin" w:date="2016-12-12T18:27:00Z">
              <w:tcPr>
                <w:tcW w:w="57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28"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484" w:type="pct"/>
            <w:tcPrChange w:id="2329" w:author="Admin" w:date="2016-12-12T18:27:00Z">
              <w:tcPr>
                <w:tcW w:w="484"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30"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88" w:type="pct"/>
            <w:tcPrChange w:id="2331" w:author="Admin" w:date="2016-12-12T18:27:00Z">
              <w:tcPr>
                <w:tcW w:w="488"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32"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51" w:type="pct"/>
            <w:tcPrChange w:id="2333" w:author="Admin" w:date="2016-12-12T18:27:00Z">
              <w:tcPr>
                <w:tcW w:w="65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34"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2335" w:author="Admin" w:date="2016-12-12T18:27:00Z">
              <w:tcPr>
                <w:tcW w:w="1153"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36"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Write comment</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327" w:type="pct"/>
            <w:tcPrChange w:id="2337" w:author="Admin" w:date="2016-12-12T18:27:00Z">
              <w:tcPr>
                <w:tcW w:w="327"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13</w:t>
            </w:r>
          </w:p>
        </w:tc>
        <w:tc>
          <w:tcPr>
            <w:tcW w:w="707" w:type="pct"/>
            <w:tcPrChange w:id="2338" w:author="Admin" w:date="2016-12-12T18:27:00Z">
              <w:tcPr>
                <w:tcW w:w="64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39"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Reload comment</w:t>
            </w:r>
          </w:p>
        </w:tc>
        <w:tc>
          <w:tcPr>
            <w:tcW w:w="614" w:type="pct"/>
            <w:tcPrChange w:id="2340" w:author="Admin" w:date="2016-12-12T18:27:00Z">
              <w:tcPr>
                <w:tcW w:w="67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41"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w:t>
            </w:r>
            <w:r w:rsidRPr="000D195A">
              <w:rPr>
                <w:rFonts w:ascii="Cambria" w:hAnsi="Cambria" w:cs="Cambria"/>
              </w:rPr>
              <w:t>ả</w:t>
            </w:r>
            <w:r w:rsidRPr="000D195A">
              <w:rPr>
                <w:rFonts w:ascii="Century" w:hAnsi="Century" w:cs="Times New Roman"/>
              </w:rPr>
              <w:t>i bình lu</w:t>
            </w:r>
            <w:r w:rsidRPr="000D195A">
              <w:rPr>
                <w:rFonts w:ascii="Cambria" w:hAnsi="Cambria" w:cs="Cambria"/>
              </w:rPr>
              <w:t>ậ</w:t>
            </w:r>
            <w:r w:rsidRPr="000D195A">
              <w:rPr>
                <w:rFonts w:ascii="Century" w:hAnsi="Century" w:cs="Times New Roman"/>
              </w:rPr>
              <w:t>n</w:t>
            </w:r>
          </w:p>
        </w:tc>
        <w:tc>
          <w:tcPr>
            <w:tcW w:w="576" w:type="pct"/>
            <w:tcPrChange w:id="2342" w:author="Admin" w:date="2016-12-12T18:27:00Z">
              <w:tcPr>
                <w:tcW w:w="57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43"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484" w:type="pct"/>
            <w:tcPrChange w:id="2344" w:author="Admin" w:date="2016-12-12T18:27:00Z">
              <w:tcPr>
                <w:tcW w:w="484"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45"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88" w:type="pct"/>
            <w:tcPrChange w:id="2346" w:author="Admin" w:date="2016-12-12T18:27:00Z">
              <w:tcPr>
                <w:tcW w:w="488"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47"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651" w:type="pct"/>
            <w:tcPrChange w:id="2348" w:author="Admin" w:date="2016-12-12T18:27:00Z">
              <w:tcPr>
                <w:tcW w:w="65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49"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53" w:type="pct"/>
            <w:tcPrChange w:id="2350" w:author="Admin" w:date="2016-12-12T18:27:00Z">
              <w:tcPr>
                <w:tcW w:w="1153"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51" w:author="Admin" w:date="2016-12-12T18:2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Reload comment</w:t>
            </w:r>
          </w:p>
        </w:tc>
      </w:tr>
    </w:tbl>
    <w:p w:rsidR="000F312E" w:rsidRPr="000D195A" w:rsidRDefault="000F312E" w:rsidP="002F55AC">
      <w:pPr>
        <w:pStyle w:val="Table4-1"/>
        <w:rPr>
          <w:rFonts w:ascii="Century" w:hAnsi="Century"/>
        </w:rPr>
        <w:pPrChange w:id="2352" w:author="Admin" w:date="2016-12-12T18:26:00Z">
          <w:pPr>
            <w:pStyle w:val="Table4-1"/>
            <w:jc w:val="both"/>
          </w:pPr>
        </w:pPrChange>
      </w:pPr>
      <w:r w:rsidRPr="000D195A">
        <w:rPr>
          <w:rFonts w:ascii="Century" w:hAnsi="Century"/>
        </w:rPr>
        <w:t>Thread detail table</w:t>
      </w:r>
    </w:p>
    <w:p w:rsidR="000F312E" w:rsidRPr="000D195A" w:rsidRDefault="000F312E" w:rsidP="006B4A50">
      <w:pPr>
        <w:pStyle w:val="Heading5"/>
        <w:jc w:val="both"/>
        <w:rPr>
          <w:rFonts w:ascii="Century" w:hAnsi="Century"/>
        </w:rPr>
      </w:pPr>
      <w:r w:rsidRPr="000D195A">
        <w:rPr>
          <w:rFonts w:ascii="Century" w:hAnsi="Century"/>
        </w:rPr>
        <w:t>Edit thread</w:t>
      </w:r>
    </w:p>
    <w:p w:rsidR="000F312E" w:rsidRPr="000D195A" w:rsidRDefault="000F312E" w:rsidP="006B4A50">
      <w:pPr>
        <w:ind w:hanging="90"/>
        <w:jc w:val="both"/>
        <w:rPr>
          <w:rFonts w:ascii="Century" w:hAnsi="Century"/>
        </w:rPr>
      </w:pPr>
      <w:r w:rsidRPr="000D195A">
        <w:rPr>
          <w:rFonts w:ascii="Century" w:hAnsi="Century"/>
          <w:noProof/>
          <w:lang w:eastAsia="en-US"/>
        </w:rPr>
        <w:drawing>
          <wp:inline distT="0" distB="0" distL="0" distR="0" wp14:anchorId="18D53FC3" wp14:editId="47FBC92C">
            <wp:extent cx="5667375" cy="4981575"/>
            <wp:effectExtent l="0" t="0" r="9525" b="9525"/>
            <wp:docPr id="67592" name="Picture 67592" descr="Edi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Edit threa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67375" cy="4981575"/>
                    </a:xfrm>
                    <a:prstGeom prst="rect">
                      <a:avLst/>
                    </a:prstGeom>
                    <a:noFill/>
                    <a:ln>
                      <a:noFill/>
                    </a:ln>
                  </pic:spPr>
                </pic:pic>
              </a:graphicData>
            </a:graphic>
          </wp:inline>
        </w:drawing>
      </w:r>
    </w:p>
    <w:p w:rsidR="000F312E" w:rsidRPr="000D195A" w:rsidRDefault="000F312E" w:rsidP="002F55AC">
      <w:pPr>
        <w:pStyle w:val="Figure4-1"/>
        <w:rPr>
          <w:rFonts w:ascii="Century" w:hAnsi="Century"/>
        </w:rPr>
        <w:pPrChange w:id="2353" w:author="Admin" w:date="2016-12-12T18:27:00Z">
          <w:pPr>
            <w:pStyle w:val="Figure4-1"/>
            <w:jc w:val="both"/>
          </w:pPr>
        </w:pPrChange>
      </w:pPr>
      <w:r w:rsidRPr="000D195A">
        <w:rPr>
          <w:rFonts w:ascii="Century" w:hAnsi="Century"/>
        </w:rPr>
        <w:t>Edit thread screen</w:t>
      </w:r>
    </w:p>
    <w:tbl>
      <w:tblPr>
        <w:tblStyle w:val="Style1"/>
        <w:tblW w:w="5000" w:type="pct"/>
        <w:tblLayout w:type="fixed"/>
        <w:tblLook w:val="04A0" w:firstRow="1" w:lastRow="0" w:firstColumn="1" w:lastColumn="0" w:noHBand="0" w:noVBand="1"/>
        <w:tblPrChange w:id="2354" w:author="Admin" w:date="2016-12-12T18:27:00Z">
          <w:tblPr>
            <w:tblStyle w:val="Style1"/>
            <w:tblW w:w="5000" w:type="pct"/>
            <w:tblLayout w:type="fixed"/>
            <w:tblLook w:val="04A0" w:firstRow="1" w:lastRow="0" w:firstColumn="1" w:lastColumn="0" w:noHBand="0" w:noVBand="1"/>
          </w:tblPr>
        </w:tblPrChange>
      </w:tblPr>
      <w:tblGrid>
        <w:gridCol w:w="448"/>
        <w:gridCol w:w="1466"/>
        <w:gridCol w:w="1428"/>
        <w:gridCol w:w="771"/>
        <w:gridCol w:w="923"/>
        <w:gridCol w:w="951"/>
        <w:gridCol w:w="966"/>
        <w:gridCol w:w="1691"/>
        <w:tblGridChange w:id="2355">
          <w:tblGrid>
            <w:gridCol w:w="448"/>
            <w:gridCol w:w="1262"/>
            <w:gridCol w:w="1521"/>
            <w:gridCol w:w="769"/>
            <w:gridCol w:w="1036"/>
            <w:gridCol w:w="951"/>
            <w:gridCol w:w="966"/>
            <w:gridCol w:w="1691"/>
          </w:tblGrid>
        </w:tblGridChange>
      </w:tblGrid>
      <w:tr w:rsidR="002F55AC" w:rsidRPr="000D195A" w:rsidTr="002F5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Change w:id="2356" w:author="Admin" w:date="2016-12-12T18:27:00Z">
              <w:tcPr>
                <w:tcW w:w="259" w:type="pct"/>
                <w:shd w:val="clear" w:color="auto" w:fill="92D050"/>
              </w:tcPr>
            </w:tcPrChange>
          </w:tcPr>
          <w:p w:rsidR="000F312E" w:rsidRPr="000D195A" w:rsidRDefault="000F312E"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w:t>
            </w:r>
          </w:p>
        </w:tc>
        <w:tc>
          <w:tcPr>
            <w:tcW w:w="848" w:type="pct"/>
            <w:shd w:val="clear" w:color="auto" w:fill="92D050"/>
            <w:tcPrChange w:id="2357" w:author="Admin" w:date="2016-12-12T18:27:00Z">
              <w:tcPr>
                <w:tcW w:w="730"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826" w:type="pct"/>
            <w:shd w:val="clear" w:color="auto" w:fill="92D050"/>
            <w:tcPrChange w:id="2358" w:author="Admin" w:date="2016-12-12T18:27:00Z">
              <w:tcPr>
                <w:tcW w:w="880"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46" w:type="pct"/>
            <w:shd w:val="clear" w:color="auto" w:fill="92D050"/>
            <w:tcPrChange w:id="2359" w:author="Admin" w:date="2016-12-12T18:27:00Z">
              <w:tcPr>
                <w:tcW w:w="445"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34" w:type="pct"/>
            <w:shd w:val="clear" w:color="auto" w:fill="92D050"/>
            <w:tcPrChange w:id="2360" w:author="Admin" w:date="2016-12-12T18:27:00Z">
              <w:tcPr>
                <w:tcW w:w="599"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550" w:type="pct"/>
            <w:shd w:val="clear" w:color="auto" w:fill="92D050"/>
            <w:tcPrChange w:id="2361" w:author="Admin" w:date="2016-12-12T18:27:00Z">
              <w:tcPr>
                <w:tcW w:w="550"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59" w:type="pct"/>
            <w:shd w:val="clear" w:color="auto" w:fill="92D050"/>
            <w:tcPrChange w:id="2362" w:author="Admin" w:date="2016-12-12T18:27:00Z">
              <w:tcPr>
                <w:tcW w:w="559"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978" w:type="pct"/>
            <w:shd w:val="clear" w:color="auto" w:fill="92D050"/>
            <w:tcPrChange w:id="2363" w:author="Admin" w:date="2016-12-12T18:27:00Z">
              <w:tcPr>
                <w:tcW w:w="978"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2F55AC" w:rsidRPr="000D195A" w:rsidTr="002F55AC">
        <w:tc>
          <w:tcPr>
            <w:cnfStyle w:val="001000000000" w:firstRow="0" w:lastRow="0" w:firstColumn="1" w:lastColumn="0" w:oddVBand="0" w:evenVBand="0" w:oddHBand="0" w:evenHBand="0" w:firstRowFirstColumn="0" w:firstRowLastColumn="0" w:lastRowFirstColumn="0" w:lastRowLastColumn="0"/>
            <w:tcW w:w="259" w:type="pct"/>
            <w:tcPrChange w:id="2364" w:author="Admin" w:date="2016-12-12T18:27:00Z">
              <w:tcPr>
                <w:tcW w:w="259"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2</w:t>
            </w:r>
          </w:p>
        </w:tc>
        <w:tc>
          <w:tcPr>
            <w:tcW w:w="848" w:type="pct"/>
            <w:tcPrChange w:id="2365" w:author="Admin" w:date="2016-12-12T18:27:00Z">
              <w:tcPr>
                <w:tcW w:w="730"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66"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Warning</w:t>
            </w:r>
          </w:p>
        </w:tc>
        <w:tc>
          <w:tcPr>
            <w:tcW w:w="826" w:type="pct"/>
            <w:tcPrChange w:id="2367" w:author="Admin" w:date="2016-12-12T18:27:00Z">
              <w:tcPr>
                <w:tcW w:w="880"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68"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Arial"/>
                <w:color w:val="333333"/>
                <w:sz w:val="21"/>
                <w:szCs w:val="21"/>
                <w:shd w:val="clear" w:color="auto" w:fill="FFFFFF"/>
              </w:rPr>
              <w:t>Nh</w:t>
            </w:r>
            <w:r w:rsidRPr="000D195A">
              <w:rPr>
                <w:rFonts w:ascii="Cambria" w:hAnsi="Cambria" w:cs="Cambria"/>
                <w:color w:val="333333"/>
                <w:sz w:val="21"/>
                <w:szCs w:val="21"/>
                <w:shd w:val="clear" w:color="auto" w:fill="FFFFFF"/>
              </w:rPr>
              <w:t>ữ</w:t>
            </w:r>
            <w:r w:rsidRPr="000D195A">
              <w:rPr>
                <w:rFonts w:ascii="Century" w:hAnsi="Century" w:cs="Arial"/>
                <w:color w:val="333333"/>
                <w:sz w:val="21"/>
                <w:szCs w:val="21"/>
                <w:shd w:val="clear" w:color="auto" w:fill="FFFFFF"/>
              </w:rPr>
              <w:t>ng m</w:t>
            </w:r>
            <w:r w:rsidRPr="000D195A">
              <w:rPr>
                <w:rFonts w:ascii="Cambria" w:hAnsi="Cambria" w:cs="Cambria"/>
                <w:color w:val="333333"/>
                <w:sz w:val="21"/>
                <w:szCs w:val="21"/>
                <w:shd w:val="clear" w:color="auto" w:fill="FFFFFF"/>
              </w:rPr>
              <w:t>ụ</w:t>
            </w:r>
            <w:r w:rsidRPr="000D195A">
              <w:rPr>
                <w:rFonts w:ascii="Century" w:hAnsi="Century" w:cs="Arial"/>
                <w:color w:val="333333"/>
                <w:sz w:val="21"/>
                <w:szCs w:val="21"/>
                <w:shd w:val="clear" w:color="auto" w:fill="FFFFFF"/>
              </w:rPr>
              <w:t>c có d</w:t>
            </w:r>
            <w:r w:rsidRPr="000D195A">
              <w:rPr>
                <w:rFonts w:ascii="Cambria" w:hAnsi="Cambria" w:cs="Cambria"/>
                <w:color w:val="333333"/>
                <w:sz w:val="21"/>
                <w:szCs w:val="21"/>
                <w:shd w:val="clear" w:color="auto" w:fill="FFFFFF"/>
              </w:rPr>
              <w:t>ấ</w:t>
            </w:r>
            <w:r w:rsidRPr="000D195A">
              <w:rPr>
                <w:rFonts w:ascii="Century" w:hAnsi="Century" w:cs="Arial"/>
                <w:color w:val="333333"/>
                <w:sz w:val="21"/>
                <w:szCs w:val="21"/>
                <w:shd w:val="clear" w:color="auto" w:fill="FFFFFF"/>
              </w:rPr>
              <w:t>u</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FF0000"/>
                <w:sz w:val="21"/>
                <w:szCs w:val="21"/>
                <w:shd w:val="clear" w:color="auto" w:fill="FFFFFF"/>
              </w:rPr>
              <w:t>*</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333333"/>
                <w:sz w:val="21"/>
                <w:szCs w:val="21"/>
                <w:shd w:val="clear" w:color="auto" w:fill="FFFFFF"/>
              </w:rPr>
              <w:t>không đ</w:t>
            </w:r>
            <w:r w:rsidRPr="000D195A">
              <w:rPr>
                <w:rFonts w:ascii="Cambria" w:hAnsi="Cambria" w:cs="Cambria"/>
                <w:color w:val="333333"/>
                <w:sz w:val="21"/>
                <w:szCs w:val="21"/>
                <w:shd w:val="clear" w:color="auto" w:fill="FFFFFF"/>
              </w:rPr>
              <w:t>ượ</w:t>
            </w:r>
            <w:r w:rsidRPr="000D195A">
              <w:rPr>
                <w:rFonts w:ascii="Century" w:hAnsi="Century" w:cs="Arial"/>
                <w:color w:val="333333"/>
                <w:sz w:val="21"/>
                <w:szCs w:val="21"/>
                <w:shd w:val="clear" w:color="auto" w:fill="FFFFFF"/>
              </w:rPr>
              <w:t>c đ</w:t>
            </w:r>
            <w:r w:rsidRPr="000D195A">
              <w:rPr>
                <w:rFonts w:ascii="Cambria" w:hAnsi="Cambria" w:cs="Cambria"/>
                <w:color w:val="333333"/>
                <w:sz w:val="21"/>
                <w:szCs w:val="21"/>
                <w:shd w:val="clear" w:color="auto" w:fill="FFFFFF"/>
              </w:rPr>
              <w:t>ể</w:t>
            </w:r>
            <w:r w:rsidRPr="000D195A">
              <w:rPr>
                <w:rFonts w:ascii="Century" w:hAnsi="Century" w:cs="Arial"/>
                <w:color w:val="333333"/>
                <w:sz w:val="21"/>
                <w:szCs w:val="21"/>
                <w:shd w:val="clear" w:color="auto" w:fill="FFFFFF"/>
              </w:rPr>
              <w:t xml:space="preserve"> </w:t>
            </w:r>
            <w:r w:rsidRPr="000D195A">
              <w:rPr>
                <w:rFonts w:ascii="Century" w:hAnsi="Century" w:cs="Arial"/>
                <w:color w:val="333333"/>
                <w:sz w:val="21"/>
                <w:szCs w:val="21"/>
                <w:shd w:val="clear" w:color="auto" w:fill="FFFFFF"/>
              </w:rPr>
              <w:lastRenderedPageBreak/>
              <w:t>tr</w:t>
            </w:r>
            <w:r w:rsidRPr="000D195A">
              <w:rPr>
                <w:rFonts w:ascii="Cambria" w:hAnsi="Cambria" w:cs="Cambria"/>
                <w:color w:val="333333"/>
                <w:sz w:val="21"/>
                <w:szCs w:val="21"/>
                <w:shd w:val="clear" w:color="auto" w:fill="FFFFFF"/>
              </w:rPr>
              <w:t>ố</w:t>
            </w:r>
            <w:r w:rsidRPr="000D195A">
              <w:rPr>
                <w:rFonts w:ascii="Century" w:hAnsi="Century" w:cs="Arial"/>
                <w:color w:val="333333"/>
                <w:sz w:val="21"/>
                <w:szCs w:val="21"/>
                <w:shd w:val="clear" w:color="auto" w:fill="FFFFFF"/>
              </w:rPr>
              <w:t>ng</w:t>
            </w:r>
          </w:p>
        </w:tc>
        <w:tc>
          <w:tcPr>
            <w:tcW w:w="446" w:type="pct"/>
            <w:tcPrChange w:id="2369" w:author="Admin" w:date="2016-12-12T18:27:00Z">
              <w:tcPr>
                <w:tcW w:w="44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70"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lastRenderedPageBreak/>
              <w:t>Text</w:t>
            </w:r>
          </w:p>
        </w:tc>
        <w:tc>
          <w:tcPr>
            <w:tcW w:w="534" w:type="pct"/>
            <w:tcPrChange w:id="2371" w:author="Admin" w:date="2016-12-12T18:27:00Z">
              <w:tcPr>
                <w:tcW w:w="5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72"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50" w:type="pct"/>
            <w:tcPrChange w:id="2373" w:author="Admin" w:date="2016-12-12T18:27:00Z">
              <w:tcPr>
                <w:tcW w:w="550"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74"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59" w:type="pct"/>
            <w:tcPrChange w:id="2375" w:author="Admin" w:date="2016-12-12T18:27:00Z">
              <w:tcPr>
                <w:tcW w:w="55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76"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78" w:type="pct"/>
            <w:tcPrChange w:id="2377" w:author="Admin" w:date="2016-12-12T18:27:00Z">
              <w:tcPr>
                <w:tcW w:w="978"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78"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The warning about the necessary </w:t>
            </w:r>
            <w:r w:rsidRPr="000D195A">
              <w:rPr>
                <w:rFonts w:ascii="Century" w:hAnsi="Century" w:cs="Times New Roman"/>
              </w:rPr>
              <w:lastRenderedPageBreak/>
              <w:t>field</w:t>
            </w:r>
          </w:p>
        </w:tc>
      </w:tr>
      <w:tr w:rsidR="002F55AC" w:rsidRPr="000D195A" w:rsidTr="002F55AC">
        <w:tc>
          <w:tcPr>
            <w:cnfStyle w:val="001000000000" w:firstRow="0" w:lastRow="0" w:firstColumn="1" w:lastColumn="0" w:oddVBand="0" w:evenVBand="0" w:oddHBand="0" w:evenHBand="0" w:firstRowFirstColumn="0" w:firstRowLastColumn="0" w:lastRowFirstColumn="0" w:lastRowLastColumn="0"/>
            <w:tcW w:w="259" w:type="pct"/>
            <w:tcPrChange w:id="2379" w:author="Admin" w:date="2016-12-12T18:27:00Z">
              <w:tcPr>
                <w:tcW w:w="259" w:type="pct"/>
              </w:tcPr>
            </w:tcPrChange>
          </w:tcPr>
          <w:p w:rsidR="000F312E" w:rsidRPr="000D195A" w:rsidRDefault="000F312E" w:rsidP="006B4A50">
            <w:pPr>
              <w:spacing w:line="276" w:lineRule="auto"/>
              <w:jc w:val="both"/>
              <w:rPr>
                <w:rFonts w:ascii="Century" w:hAnsi="Century" w:cs="Times New Roman"/>
                <w:b w:val="0"/>
              </w:rPr>
            </w:pPr>
          </w:p>
        </w:tc>
        <w:tc>
          <w:tcPr>
            <w:tcW w:w="848" w:type="pct"/>
            <w:tcPrChange w:id="2380" w:author="Admin" w:date="2016-12-12T18:27:00Z">
              <w:tcPr>
                <w:tcW w:w="730"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81"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Title</w:t>
            </w:r>
          </w:p>
        </w:tc>
        <w:tc>
          <w:tcPr>
            <w:tcW w:w="826" w:type="pct"/>
            <w:tcPrChange w:id="2382" w:author="Admin" w:date="2016-12-12T18:27:00Z">
              <w:tcPr>
                <w:tcW w:w="880"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83"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Tiêu đ</w:t>
            </w:r>
            <w:r w:rsidRPr="000D195A">
              <w:rPr>
                <w:rFonts w:ascii="Cambria" w:hAnsi="Cambria" w:cs="Cambria"/>
              </w:rPr>
              <w:t>ề</w:t>
            </w:r>
          </w:p>
        </w:tc>
        <w:tc>
          <w:tcPr>
            <w:tcW w:w="446" w:type="pct"/>
            <w:tcPrChange w:id="2384" w:author="Admin" w:date="2016-12-12T18:27:00Z">
              <w:tcPr>
                <w:tcW w:w="44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85"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Text </w:t>
            </w:r>
          </w:p>
        </w:tc>
        <w:tc>
          <w:tcPr>
            <w:tcW w:w="534" w:type="pct"/>
            <w:tcPrChange w:id="2386" w:author="Admin" w:date="2016-12-12T18:27:00Z">
              <w:tcPr>
                <w:tcW w:w="5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87"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50" w:type="pct"/>
            <w:tcPrChange w:id="2388" w:author="Admin" w:date="2016-12-12T18:27:00Z">
              <w:tcPr>
                <w:tcW w:w="550"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89"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59" w:type="pct"/>
            <w:tcPrChange w:id="2390" w:author="Admin" w:date="2016-12-12T18:27:00Z">
              <w:tcPr>
                <w:tcW w:w="55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91"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78" w:type="pct"/>
            <w:tcPrChange w:id="2392" w:author="Admin" w:date="2016-12-12T18:27:00Z">
              <w:tcPr>
                <w:tcW w:w="978"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93"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The title of thread</w:t>
            </w:r>
          </w:p>
        </w:tc>
      </w:tr>
      <w:tr w:rsidR="002F55AC" w:rsidRPr="000D195A" w:rsidTr="002F55AC">
        <w:tc>
          <w:tcPr>
            <w:cnfStyle w:val="001000000000" w:firstRow="0" w:lastRow="0" w:firstColumn="1" w:lastColumn="0" w:oddVBand="0" w:evenVBand="0" w:oddHBand="0" w:evenHBand="0" w:firstRowFirstColumn="0" w:firstRowLastColumn="0" w:lastRowFirstColumn="0" w:lastRowLastColumn="0"/>
            <w:tcW w:w="259" w:type="pct"/>
            <w:tcPrChange w:id="2394" w:author="Admin" w:date="2016-12-12T18:27:00Z">
              <w:tcPr>
                <w:tcW w:w="259" w:type="pct"/>
              </w:tcPr>
            </w:tcPrChange>
          </w:tcPr>
          <w:p w:rsidR="000F312E" w:rsidRPr="000D195A" w:rsidRDefault="000F312E" w:rsidP="006B4A50">
            <w:pPr>
              <w:spacing w:line="276" w:lineRule="auto"/>
              <w:jc w:val="both"/>
              <w:rPr>
                <w:rFonts w:ascii="Century" w:hAnsi="Century" w:cs="Times New Roman"/>
                <w:b w:val="0"/>
              </w:rPr>
            </w:pPr>
          </w:p>
        </w:tc>
        <w:tc>
          <w:tcPr>
            <w:tcW w:w="848" w:type="pct"/>
            <w:tcPrChange w:id="2395" w:author="Admin" w:date="2016-12-12T18:27:00Z">
              <w:tcPr>
                <w:tcW w:w="730"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396"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Short description</w:t>
            </w:r>
          </w:p>
        </w:tc>
        <w:tc>
          <w:tcPr>
            <w:tcW w:w="826" w:type="pct"/>
            <w:tcPrChange w:id="2397" w:author="Admin" w:date="2016-12-12T18:27:00Z">
              <w:tcPr>
                <w:tcW w:w="880"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Change w:id="2398"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Arial"/>
                <w:color w:val="333333"/>
                <w:sz w:val="21"/>
                <w:szCs w:val="21"/>
                <w:shd w:val="clear" w:color="auto" w:fill="FFFFFF"/>
              </w:rPr>
              <w:t>Mô t</w:t>
            </w:r>
            <w:r w:rsidRPr="000D195A">
              <w:rPr>
                <w:rFonts w:ascii="Cambria" w:hAnsi="Cambria" w:cs="Cambria"/>
                <w:color w:val="333333"/>
                <w:sz w:val="21"/>
                <w:szCs w:val="21"/>
                <w:shd w:val="clear" w:color="auto" w:fill="FFFFFF"/>
              </w:rPr>
              <w:t>ả</w:t>
            </w:r>
            <w:r w:rsidRPr="000D195A">
              <w:rPr>
                <w:rFonts w:ascii="Century" w:hAnsi="Century" w:cs="Arial"/>
                <w:color w:val="333333"/>
                <w:sz w:val="21"/>
                <w:szCs w:val="21"/>
                <w:shd w:val="clear" w:color="auto" w:fill="FFFFFF"/>
              </w:rPr>
              <w:t xml:space="preserve"> ng</w:t>
            </w:r>
            <w:r w:rsidRPr="000D195A">
              <w:rPr>
                <w:rFonts w:ascii="Cambria" w:hAnsi="Cambria" w:cs="Cambria"/>
                <w:color w:val="333333"/>
                <w:sz w:val="21"/>
                <w:szCs w:val="21"/>
                <w:shd w:val="clear" w:color="auto" w:fill="FFFFFF"/>
              </w:rPr>
              <w:t>ắ</w:t>
            </w:r>
            <w:r w:rsidRPr="000D195A">
              <w:rPr>
                <w:rFonts w:ascii="Century" w:hAnsi="Century" w:cs="Arial"/>
                <w:color w:val="333333"/>
                <w:sz w:val="21"/>
                <w:szCs w:val="21"/>
                <w:shd w:val="clear" w:color="auto" w:fill="FFFFFF"/>
              </w:rPr>
              <w:t>n</w:t>
            </w:r>
          </w:p>
        </w:tc>
        <w:tc>
          <w:tcPr>
            <w:tcW w:w="446" w:type="pct"/>
            <w:tcPrChange w:id="2399" w:author="Admin" w:date="2016-12-12T18:27:00Z">
              <w:tcPr>
                <w:tcW w:w="44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400"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534" w:type="pct"/>
            <w:tcPrChange w:id="2401" w:author="Admin" w:date="2016-12-12T18:27:00Z">
              <w:tcPr>
                <w:tcW w:w="5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402"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50" w:type="pct"/>
            <w:tcPrChange w:id="2403" w:author="Admin" w:date="2016-12-12T18:27:00Z">
              <w:tcPr>
                <w:tcW w:w="550"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404"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59" w:type="pct"/>
            <w:tcPrChange w:id="2405" w:author="Admin" w:date="2016-12-12T18:27:00Z">
              <w:tcPr>
                <w:tcW w:w="55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406"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78" w:type="pct"/>
            <w:tcPrChange w:id="2407" w:author="Admin" w:date="2016-12-12T18:27:00Z">
              <w:tcPr>
                <w:tcW w:w="978"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408"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Short description of thread</w:t>
            </w:r>
          </w:p>
        </w:tc>
      </w:tr>
      <w:tr w:rsidR="002F55AC" w:rsidRPr="000D195A" w:rsidTr="002F55AC">
        <w:tc>
          <w:tcPr>
            <w:cnfStyle w:val="001000000000" w:firstRow="0" w:lastRow="0" w:firstColumn="1" w:lastColumn="0" w:oddVBand="0" w:evenVBand="0" w:oddHBand="0" w:evenHBand="0" w:firstRowFirstColumn="0" w:firstRowLastColumn="0" w:lastRowFirstColumn="0" w:lastRowLastColumn="0"/>
            <w:tcW w:w="259" w:type="pct"/>
            <w:tcPrChange w:id="2409" w:author="Admin" w:date="2016-12-12T18:27:00Z">
              <w:tcPr>
                <w:tcW w:w="259" w:type="pct"/>
              </w:tcPr>
            </w:tcPrChange>
          </w:tcPr>
          <w:p w:rsidR="000F312E" w:rsidRPr="000D195A" w:rsidRDefault="000F312E" w:rsidP="006B4A50">
            <w:pPr>
              <w:spacing w:line="276" w:lineRule="auto"/>
              <w:jc w:val="both"/>
              <w:rPr>
                <w:rFonts w:ascii="Century" w:hAnsi="Century" w:cs="Times New Roman"/>
                <w:b w:val="0"/>
              </w:rPr>
            </w:pPr>
          </w:p>
        </w:tc>
        <w:tc>
          <w:tcPr>
            <w:tcW w:w="848" w:type="pct"/>
            <w:tcPrChange w:id="2410" w:author="Admin" w:date="2016-12-12T18:27:00Z">
              <w:tcPr>
                <w:tcW w:w="730"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411"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Content</w:t>
            </w:r>
          </w:p>
        </w:tc>
        <w:tc>
          <w:tcPr>
            <w:tcW w:w="826" w:type="pct"/>
            <w:tcPrChange w:id="2412" w:author="Admin" w:date="2016-12-12T18:27:00Z">
              <w:tcPr>
                <w:tcW w:w="880"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Change w:id="2413"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Arial"/>
                <w:color w:val="333333"/>
                <w:sz w:val="21"/>
                <w:szCs w:val="21"/>
                <w:shd w:val="clear" w:color="auto" w:fill="FFFFFF"/>
              </w:rPr>
              <w:t>Câu chuy</w:t>
            </w:r>
            <w:r w:rsidRPr="000D195A">
              <w:rPr>
                <w:rFonts w:ascii="Cambria" w:hAnsi="Cambria" w:cs="Cambria"/>
                <w:color w:val="333333"/>
                <w:sz w:val="21"/>
                <w:szCs w:val="21"/>
                <w:shd w:val="clear" w:color="auto" w:fill="FFFFFF"/>
              </w:rPr>
              <w:t>ệ</w:t>
            </w:r>
            <w:r w:rsidRPr="000D195A">
              <w:rPr>
                <w:rFonts w:ascii="Century" w:hAnsi="Century" w:cs="Arial"/>
                <w:color w:val="333333"/>
                <w:sz w:val="21"/>
                <w:szCs w:val="21"/>
                <w:shd w:val="clear" w:color="auto" w:fill="FFFFFF"/>
              </w:rPr>
              <w:t>n</w:t>
            </w:r>
          </w:p>
        </w:tc>
        <w:tc>
          <w:tcPr>
            <w:tcW w:w="446" w:type="pct"/>
            <w:tcPrChange w:id="2414" w:author="Admin" w:date="2016-12-12T18:27:00Z">
              <w:tcPr>
                <w:tcW w:w="44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415"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534" w:type="pct"/>
            <w:tcPrChange w:id="2416" w:author="Admin" w:date="2016-12-12T18:27:00Z">
              <w:tcPr>
                <w:tcW w:w="5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417"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50" w:type="pct"/>
            <w:tcPrChange w:id="2418" w:author="Admin" w:date="2016-12-12T18:27:00Z">
              <w:tcPr>
                <w:tcW w:w="550"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419"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59" w:type="pct"/>
            <w:tcPrChange w:id="2420" w:author="Admin" w:date="2016-12-12T18:27:00Z">
              <w:tcPr>
                <w:tcW w:w="55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421"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78" w:type="pct"/>
            <w:tcPrChange w:id="2422" w:author="Admin" w:date="2016-12-12T18:27:00Z">
              <w:tcPr>
                <w:tcW w:w="978"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423"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Content of thread</w:t>
            </w:r>
          </w:p>
        </w:tc>
      </w:tr>
      <w:tr w:rsidR="002F55AC" w:rsidRPr="000D195A" w:rsidTr="002F55AC">
        <w:tc>
          <w:tcPr>
            <w:cnfStyle w:val="001000000000" w:firstRow="0" w:lastRow="0" w:firstColumn="1" w:lastColumn="0" w:oddVBand="0" w:evenVBand="0" w:oddHBand="0" w:evenHBand="0" w:firstRowFirstColumn="0" w:firstRowLastColumn="0" w:lastRowFirstColumn="0" w:lastRowLastColumn="0"/>
            <w:tcW w:w="259" w:type="pct"/>
            <w:tcPrChange w:id="2424" w:author="Admin" w:date="2016-12-12T18:27:00Z">
              <w:tcPr>
                <w:tcW w:w="259" w:type="pct"/>
              </w:tcPr>
            </w:tcPrChange>
          </w:tcPr>
          <w:p w:rsidR="000F312E" w:rsidRPr="000D195A" w:rsidRDefault="000F312E" w:rsidP="006B4A50">
            <w:pPr>
              <w:spacing w:line="276" w:lineRule="auto"/>
              <w:jc w:val="both"/>
              <w:rPr>
                <w:rFonts w:ascii="Century" w:hAnsi="Century" w:cs="Times New Roman"/>
                <w:b w:val="0"/>
              </w:rPr>
            </w:pPr>
          </w:p>
        </w:tc>
        <w:tc>
          <w:tcPr>
            <w:tcW w:w="848" w:type="pct"/>
            <w:tcPrChange w:id="2425" w:author="Admin" w:date="2016-12-12T18:27:00Z">
              <w:tcPr>
                <w:tcW w:w="730"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426"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Save</w:t>
            </w:r>
          </w:p>
        </w:tc>
        <w:tc>
          <w:tcPr>
            <w:tcW w:w="826" w:type="pct"/>
            <w:tcPrChange w:id="2427" w:author="Admin" w:date="2016-12-12T18:27:00Z">
              <w:tcPr>
                <w:tcW w:w="880"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Change w:id="2428"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Arial"/>
                <w:color w:val="333333"/>
                <w:sz w:val="21"/>
                <w:szCs w:val="21"/>
                <w:shd w:val="clear" w:color="auto" w:fill="FFFFFF"/>
              </w:rPr>
              <w:t>L</w:t>
            </w:r>
            <w:r w:rsidRPr="000D195A">
              <w:rPr>
                <w:rFonts w:ascii="Cambria" w:hAnsi="Cambria" w:cs="Cambria"/>
                <w:color w:val="333333"/>
                <w:sz w:val="21"/>
                <w:szCs w:val="21"/>
                <w:shd w:val="clear" w:color="auto" w:fill="FFFFFF"/>
              </w:rPr>
              <w:t>ư</w:t>
            </w:r>
            <w:r w:rsidRPr="000D195A">
              <w:rPr>
                <w:rFonts w:ascii="Century" w:hAnsi="Century" w:cs="Arial"/>
                <w:color w:val="333333"/>
                <w:sz w:val="21"/>
                <w:szCs w:val="21"/>
                <w:shd w:val="clear" w:color="auto" w:fill="FFFFFF"/>
              </w:rPr>
              <w:t>u</w:t>
            </w:r>
          </w:p>
        </w:tc>
        <w:tc>
          <w:tcPr>
            <w:tcW w:w="446" w:type="pct"/>
            <w:tcPrChange w:id="2429" w:author="Admin" w:date="2016-12-12T18:27:00Z">
              <w:tcPr>
                <w:tcW w:w="44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430"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534" w:type="pct"/>
            <w:tcPrChange w:id="2431" w:author="Admin" w:date="2016-12-12T18:27:00Z">
              <w:tcPr>
                <w:tcW w:w="5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432"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Click </w:t>
            </w:r>
          </w:p>
        </w:tc>
        <w:tc>
          <w:tcPr>
            <w:tcW w:w="550" w:type="pct"/>
            <w:tcPrChange w:id="2433" w:author="Admin" w:date="2016-12-12T18:27:00Z">
              <w:tcPr>
                <w:tcW w:w="550"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434"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59" w:type="pct"/>
            <w:tcPrChange w:id="2435" w:author="Admin" w:date="2016-12-12T18:27:00Z">
              <w:tcPr>
                <w:tcW w:w="55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436"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78" w:type="pct"/>
            <w:tcPrChange w:id="2437" w:author="Admin" w:date="2016-12-12T18:27:00Z">
              <w:tcPr>
                <w:tcW w:w="978"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438" w:author="Admin" w:date="2016-12-12T18:27: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Save thread</w:t>
            </w:r>
          </w:p>
        </w:tc>
      </w:tr>
    </w:tbl>
    <w:p w:rsidR="000F312E" w:rsidRPr="000D195A" w:rsidRDefault="000F312E" w:rsidP="002F55AC">
      <w:pPr>
        <w:pStyle w:val="Table4-1"/>
        <w:rPr>
          <w:rFonts w:ascii="Century" w:hAnsi="Century"/>
        </w:rPr>
        <w:pPrChange w:id="2439" w:author="Admin" w:date="2016-12-12T18:27:00Z">
          <w:pPr>
            <w:pStyle w:val="Table4-1"/>
            <w:jc w:val="both"/>
          </w:pPr>
        </w:pPrChange>
      </w:pPr>
      <w:r w:rsidRPr="000D195A">
        <w:rPr>
          <w:rFonts w:ascii="Century" w:hAnsi="Century"/>
        </w:rPr>
        <w:t>Edit thread table</w:t>
      </w:r>
    </w:p>
    <w:p w:rsidR="000F312E" w:rsidRPr="000D195A" w:rsidRDefault="000F312E" w:rsidP="006B4A50">
      <w:pPr>
        <w:pStyle w:val="Heading4"/>
        <w:jc w:val="both"/>
        <w:rPr>
          <w:rFonts w:ascii="Century" w:hAnsi="Century"/>
        </w:rPr>
      </w:pPr>
      <w:r w:rsidRPr="000D195A">
        <w:rPr>
          <w:rFonts w:ascii="Century" w:hAnsi="Century"/>
        </w:rPr>
        <w:t>Create Organization</w:t>
      </w:r>
    </w:p>
    <w:p w:rsidR="000F312E" w:rsidRPr="000D195A" w:rsidRDefault="000F312E" w:rsidP="006B4A50">
      <w:pPr>
        <w:jc w:val="both"/>
        <w:rPr>
          <w:rFonts w:ascii="Century" w:hAnsi="Century"/>
        </w:rPr>
      </w:pPr>
    </w:p>
    <w:p w:rsidR="000F312E" w:rsidRPr="000D195A" w:rsidRDefault="000F312E" w:rsidP="006B4A50">
      <w:pPr>
        <w:jc w:val="both"/>
        <w:rPr>
          <w:rFonts w:ascii="Century" w:hAnsi="Century"/>
        </w:rPr>
      </w:pPr>
    </w:p>
    <w:p w:rsidR="000F312E" w:rsidRPr="000D195A" w:rsidRDefault="000F312E" w:rsidP="006B4A50">
      <w:pPr>
        <w:ind w:firstLine="540"/>
        <w:jc w:val="both"/>
        <w:rPr>
          <w:rFonts w:ascii="Century" w:hAnsi="Century"/>
        </w:rPr>
      </w:pPr>
      <w:r w:rsidRPr="000D195A">
        <w:rPr>
          <w:rFonts w:ascii="Century" w:hAnsi="Century"/>
          <w:noProof/>
          <w:lang w:eastAsia="en-US"/>
        </w:rPr>
        <w:drawing>
          <wp:inline distT="0" distB="0" distL="0" distR="0" wp14:anchorId="216172B4" wp14:editId="327A3570">
            <wp:extent cx="5429250" cy="5648325"/>
            <wp:effectExtent l="0" t="0" r="0" b="9525"/>
            <wp:docPr id="67591" name="Picture 67591" descr="Create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Create organizati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29250" cy="5648325"/>
                    </a:xfrm>
                    <a:prstGeom prst="rect">
                      <a:avLst/>
                    </a:prstGeom>
                    <a:noFill/>
                    <a:ln>
                      <a:noFill/>
                    </a:ln>
                  </pic:spPr>
                </pic:pic>
              </a:graphicData>
            </a:graphic>
          </wp:inline>
        </w:drawing>
      </w:r>
    </w:p>
    <w:p w:rsidR="000F312E" w:rsidRPr="000D195A" w:rsidRDefault="000F312E" w:rsidP="002F55AC">
      <w:pPr>
        <w:pStyle w:val="Figure4-1"/>
        <w:rPr>
          <w:rFonts w:ascii="Century" w:hAnsi="Century"/>
        </w:rPr>
        <w:pPrChange w:id="2440" w:author="Admin" w:date="2016-12-12T18:27:00Z">
          <w:pPr>
            <w:pStyle w:val="Figure4-1"/>
            <w:jc w:val="both"/>
          </w:pPr>
        </w:pPrChange>
      </w:pPr>
      <w:r w:rsidRPr="000D195A">
        <w:rPr>
          <w:rFonts w:ascii="Century" w:hAnsi="Century"/>
        </w:rPr>
        <w:t>Create thread screen</w:t>
      </w:r>
    </w:p>
    <w:p w:rsidR="000F312E" w:rsidRPr="002F55AC" w:rsidRDefault="000F312E" w:rsidP="006B4A50">
      <w:pPr>
        <w:jc w:val="both"/>
        <w:rPr>
          <w:rFonts w:ascii="Century" w:hAnsi="Century"/>
          <w:sz w:val="2"/>
          <w:rPrChange w:id="2441" w:author="Admin" w:date="2016-12-12T18:28:00Z">
            <w:rPr>
              <w:rFonts w:ascii="Century" w:hAnsi="Century"/>
            </w:rPr>
          </w:rPrChange>
        </w:rPr>
      </w:pPr>
    </w:p>
    <w:tbl>
      <w:tblPr>
        <w:tblStyle w:val="Style1"/>
        <w:tblW w:w="5132" w:type="pct"/>
        <w:jc w:val="center"/>
        <w:tblInd w:w="-342" w:type="dxa"/>
        <w:tblLayout w:type="fixed"/>
        <w:tblLook w:val="04A0" w:firstRow="1" w:lastRow="0" w:firstColumn="1" w:lastColumn="0" w:noHBand="0" w:noVBand="1"/>
        <w:tblPrChange w:id="2442" w:author="Admin" w:date="2016-12-12T18:28:00Z">
          <w:tblPr>
            <w:tblStyle w:val="Style1"/>
            <w:tblW w:w="5132" w:type="pct"/>
            <w:tblInd w:w="-342" w:type="dxa"/>
            <w:tblLayout w:type="fixed"/>
            <w:tblLook w:val="04A0" w:firstRow="1" w:lastRow="0" w:firstColumn="1" w:lastColumn="0" w:noHBand="0" w:noVBand="1"/>
          </w:tblPr>
        </w:tblPrChange>
      </w:tblPr>
      <w:tblGrid>
        <w:gridCol w:w="1012"/>
        <w:gridCol w:w="1279"/>
        <w:gridCol w:w="1826"/>
        <w:gridCol w:w="1185"/>
        <w:gridCol w:w="820"/>
        <w:gridCol w:w="820"/>
        <w:gridCol w:w="729"/>
        <w:gridCol w:w="1201"/>
        <w:tblGridChange w:id="2443">
          <w:tblGrid>
            <w:gridCol w:w="1012"/>
            <w:gridCol w:w="1279"/>
            <w:gridCol w:w="1826"/>
            <w:gridCol w:w="1185"/>
            <w:gridCol w:w="820"/>
            <w:gridCol w:w="820"/>
            <w:gridCol w:w="729"/>
            <w:gridCol w:w="1201"/>
          </w:tblGrid>
        </w:tblGridChange>
      </w:tblGrid>
      <w:tr w:rsidR="000F312E" w:rsidRPr="000D195A" w:rsidTr="002F55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70" w:type="pct"/>
            <w:shd w:val="clear" w:color="auto" w:fill="92D050"/>
            <w:tcPrChange w:id="2444" w:author="Admin" w:date="2016-12-12T18:28:00Z">
              <w:tcPr>
                <w:tcW w:w="570" w:type="pct"/>
                <w:shd w:val="clear" w:color="auto" w:fill="92D050"/>
              </w:tcPr>
            </w:tcPrChange>
          </w:tcPr>
          <w:p w:rsidR="000F312E" w:rsidRPr="000D195A" w:rsidRDefault="000F312E"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lastRenderedPageBreak/>
              <w:t>No</w:t>
            </w:r>
          </w:p>
        </w:tc>
        <w:tc>
          <w:tcPr>
            <w:tcW w:w="721" w:type="pct"/>
            <w:shd w:val="clear" w:color="auto" w:fill="92D050"/>
            <w:tcPrChange w:id="2445" w:author="Admin" w:date="2016-12-12T18:28:00Z">
              <w:tcPr>
                <w:tcW w:w="721"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1029" w:type="pct"/>
            <w:shd w:val="clear" w:color="auto" w:fill="92D050"/>
            <w:tcPrChange w:id="2446" w:author="Admin" w:date="2016-12-12T18:28:00Z">
              <w:tcPr>
                <w:tcW w:w="1029"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68" w:type="pct"/>
            <w:shd w:val="clear" w:color="auto" w:fill="92D050"/>
            <w:tcPrChange w:id="2447" w:author="Admin" w:date="2016-12-12T18:28:00Z">
              <w:tcPr>
                <w:tcW w:w="668"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62" w:type="pct"/>
            <w:shd w:val="clear" w:color="auto" w:fill="92D050"/>
            <w:tcPrChange w:id="2448" w:author="Admin" w:date="2016-12-12T18:28:00Z">
              <w:tcPr>
                <w:tcW w:w="462"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62" w:type="pct"/>
            <w:shd w:val="clear" w:color="auto" w:fill="92D050"/>
            <w:tcPrChange w:id="2449" w:author="Admin" w:date="2016-12-12T18:28:00Z">
              <w:tcPr>
                <w:tcW w:w="462"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11" w:type="pct"/>
            <w:shd w:val="clear" w:color="auto" w:fill="92D050"/>
            <w:tcPrChange w:id="2450" w:author="Admin" w:date="2016-12-12T18:28:00Z">
              <w:tcPr>
                <w:tcW w:w="411"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677" w:type="pct"/>
            <w:shd w:val="clear" w:color="auto" w:fill="92D050"/>
            <w:tcPrChange w:id="2451" w:author="Admin" w:date="2016-12-12T18:28:00Z">
              <w:tcPr>
                <w:tcW w:w="677"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rsidTr="002F55AC">
        <w:trPr>
          <w:jc w:val="center"/>
        </w:trPr>
        <w:tc>
          <w:tcPr>
            <w:cnfStyle w:val="001000000000" w:firstRow="0" w:lastRow="0" w:firstColumn="1" w:lastColumn="0" w:oddVBand="0" w:evenVBand="0" w:oddHBand="0" w:evenHBand="0" w:firstRowFirstColumn="0" w:firstRowLastColumn="0" w:lastRowFirstColumn="0" w:lastRowLastColumn="0"/>
            <w:tcW w:w="570" w:type="pct"/>
            <w:tcPrChange w:id="2452" w:author="Admin" w:date="2016-12-12T18:28:00Z">
              <w:tcPr>
                <w:tcW w:w="570"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1</w:t>
            </w:r>
          </w:p>
        </w:tc>
        <w:tc>
          <w:tcPr>
            <w:tcW w:w="721" w:type="pct"/>
            <w:tcPrChange w:id="2453" w:author="Admin" w:date="2016-12-12T18:28:00Z">
              <w:tcPr>
                <w:tcW w:w="721"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Warning</w:t>
            </w:r>
          </w:p>
        </w:tc>
        <w:tc>
          <w:tcPr>
            <w:tcW w:w="1029" w:type="pct"/>
            <w:tcPrChange w:id="2454" w:author="Admin" w:date="2016-12-12T18:28:00Z">
              <w:tcPr>
                <w:tcW w:w="1029"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Arial"/>
                <w:color w:val="333333"/>
                <w:sz w:val="21"/>
                <w:szCs w:val="21"/>
                <w:shd w:val="clear" w:color="auto" w:fill="FFFFFF"/>
              </w:rPr>
              <w:t>Nh</w:t>
            </w:r>
            <w:r w:rsidRPr="000D195A">
              <w:rPr>
                <w:rFonts w:ascii="Cambria" w:hAnsi="Cambria" w:cs="Cambria"/>
                <w:color w:val="333333"/>
                <w:sz w:val="21"/>
                <w:szCs w:val="21"/>
                <w:shd w:val="clear" w:color="auto" w:fill="FFFFFF"/>
              </w:rPr>
              <w:t>ữ</w:t>
            </w:r>
            <w:r w:rsidRPr="000D195A">
              <w:rPr>
                <w:rFonts w:ascii="Century" w:hAnsi="Century" w:cs="Arial"/>
                <w:color w:val="333333"/>
                <w:sz w:val="21"/>
                <w:szCs w:val="21"/>
                <w:shd w:val="clear" w:color="auto" w:fill="FFFFFF"/>
              </w:rPr>
              <w:t>ng m</w:t>
            </w:r>
            <w:r w:rsidRPr="000D195A">
              <w:rPr>
                <w:rFonts w:ascii="Cambria" w:hAnsi="Cambria" w:cs="Cambria"/>
                <w:color w:val="333333"/>
                <w:sz w:val="21"/>
                <w:szCs w:val="21"/>
                <w:shd w:val="clear" w:color="auto" w:fill="FFFFFF"/>
              </w:rPr>
              <w:t>ụ</w:t>
            </w:r>
            <w:r w:rsidRPr="000D195A">
              <w:rPr>
                <w:rFonts w:ascii="Century" w:hAnsi="Century" w:cs="Arial"/>
                <w:color w:val="333333"/>
                <w:sz w:val="21"/>
                <w:szCs w:val="21"/>
                <w:shd w:val="clear" w:color="auto" w:fill="FFFFFF"/>
              </w:rPr>
              <w:t>c có d</w:t>
            </w:r>
            <w:r w:rsidRPr="000D195A">
              <w:rPr>
                <w:rFonts w:ascii="Cambria" w:hAnsi="Cambria" w:cs="Cambria"/>
                <w:color w:val="333333"/>
                <w:sz w:val="21"/>
                <w:szCs w:val="21"/>
                <w:shd w:val="clear" w:color="auto" w:fill="FFFFFF"/>
              </w:rPr>
              <w:t>ấ</w:t>
            </w:r>
            <w:r w:rsidRPr="000D195A">
              <w:rPr>
                <w:rFonts w:ascii="Century" w:hAnsi="Century" w:cs="Arial"/>
                <w:color w:val="333333"/>
                <w:sz w:val="21"/>
                <w:szCs w:val="21"/>
                <w:shd w:val="clear" w:color="auto" w:fill="FFFFFF"/>
              </w:rPr>
              <w:t>u</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FF0000"/>
                <w:sz w:val="21"/>
                <w:szCs w:val="21"/>
                <w:shd w:val="clear" w:color="auto" w:fill="FFFFFF"/>
              </w:rPr>
              <w:t>*</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333333"/>
                <w:sz w:val="21"/>
                <w:szCs w:val="21"/>
                <w:shd w:val="clear" w:color="auto" w:fill="FFFFFF"/>
              </w:rPr>
              <w:t>không đ</w:t>
            </w:r>
            <w:r w:rsidRPr="000D195A">
              <w:rPr>
                <w:rFonts w:ascii="Cambria" w:hAnsi="Cambria" w:cs="Cambria"/>
                <w:color w:val="333333"/>
                <w:sz w:val="21"/>
                <w:szCs w:val="21"/>
                <w:shd w:val="clear" w:color="auto" w:fill="FFFFFF"/>
              </w:rPr>
              <w:t>ượ</w:t>
            </w:r>
            <w:r w:rsidRPr="000D195A">
              <w:rPr>
                <w:rFonts w:ascii="Century" w:hAnsi="Century" w:cs="Arial"/>
                <w:color w:val="333333"/>
                <w:sz w:val="21"/>
                <w:szCs w:val="21"/>
                <w:shd w:val="clear" w:color="auto" w:fill="FFFFFF"/>
              </w:rPr>
              <w:t>c đ</w:t>
            </w:r>
            <w:r w:rsidRPr="000D195A">
              <w:rPr>
                <w:rFonts w:ascii="Cambria" w:hAnsi="Cambria" w:cs="Cambria"/>
                <w:color w:val="333333"/>
                <w:sz w:val="21"/>
                <w:szCs w:val="21"/>
                <w:shd w:val="clear" w:color="auto" w:fill="FFFFFF"/>
              </w:rPr>
              <w:t>ể</w:t>
            </w:r>
            <w:r w:rsidRPr="000D195A">
              <w:rPr>
                <w:rFonts w:ascii="Century" w:hAnsi="Century" w:cs="Arial"/>
                <w:color w:val="333333"/>
                <w:sz w:val="21"/>
                <w:szCs w:val="21"/>
                <w:shd w:val="clear" w:color="auto" w:fill="FFFFFF"/>
              </w:rPr>
              <w:t xml:space="preserve"> tr</w:t>
            </w:r>
            <w:r w:rsidRPr="000D195A">
              <w:rPr>
                <w:rFonts w:ascii="Cambria" w:hAnsi="Cambria" w:cs="Cambria"/>
                <w:color w:val="333333"/>
                <w:sz w:val="21"/>
                <w:szCs w:val="21"/>
                <w:shd w:val="clear" w:color="auto" w:fill="FFFFFF"/>
              </w:rPr>
              <w:t>ố</w:t>
            </w:r>
            <w:r w:rsidRPr="000D195A">
              <w:rPr>
                <w:rFonts w:ascii="Century" w:hAnsi="Century" w:cs="Arial"/>
                <w:color w:val="333333"/>
                <w:sz w:val="21"/>
                <w:szCs w:val="21"/>
                <w:shd w:val="clear" w:color="auto" w:fill="FFFFFF"/>
              </w:rPr>
              <w:t>ng</w:t>
            </w:r>
          </w:p>
        </w:tc>
        <w:tc>
          <w:tcPr>
            <w:tcW w:w="668" w:type="pct"/>
            <w:tcPrChange w:id="2455" w:author="Admin" w:date="2016-12-12T18:28:00Z">
              <w:tcPr>
                <w:tcW w:w="668"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Change w:id="2456" w:author="Admin" w:date="2016-12-12T18:28:00Z">
              <w:tcPr>
                <w:tcW w:w="46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Change w:id="2457" w:author="Admin" w:date="2016-12-12T18:28:00Z">
              <w:tcPr>
                <w:tcW w:w="46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Change w:id="2458" w:author="Admin" w:date="2016-12-12T18:28:00Z">
              <w:tcPr>
                <w:tcW w:w="411"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Change w:id="2459" w:author="Admin" w:date="2016-12-12T18:28:00Z">
              <w:tcPr>
                <w:tcW w:w="677"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The warning about the necessary field</w:t>
            </w:r>
          </w:p>
        </w:tc>
      </w:tr>
      <w:tr w:rsidR="000F312E" w:rsidRPr="000D195A" w:rsidTr="002F55AC">
        <w:trPr>
          <w:jc w:val="center"/>
        </w:trPr>
        <w:tc>
          <w:tcPr>
            <w:cnfStyle w:val="001000000000" w:firstRow="0" w:lastRow="0" w:firstColumn="1" w:lastColumn="0" w:oddVBand="0" w:evenVBand="0" w:oddHBand="0" w:evenHBand="0" w:firstRowFirstColumn="0" w:firstRowLastColumn="0" w:lastRowFirstColumn="0" w:lastRowLastColumn="0"/>
            <w:tcW w:w="570" w:type="pct"/>
            <w:tcPrChange w:id="2460" w:author="Admin" w:date="2016-12-12T18:28:00Z">
              <w:tcPr>
                <w:tcW w:w="570"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2</w:t>
            </w:r>
          </w:p>
        </w:tc>
        <w:tc>
          <w:tcPr>
            <w:tcW w:w="721" w:type="pct"/>
            <w:tcPrChange w:id="2461" w:author="Admin" w:date="2016-12-12T18:28:00Z">
              <w:tcPr>
                <w:tcW w:w="721"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Logo</w:t>
            </w:r>
          </w:p>
        </w:tc>
        <w:tc>
          <w:tcPr>
            <w:tcW w:w="1029" w:type="pct"/>
            <w:tcPrChange w:id="2462" w:author="Admin" w:date="2016-12-12T18:28:00Z">
              <w:tcPr>
                <w:tcW w:w="1029"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Times New Roman"/>
              </w:rPr>
              <w:t>Logo</w:t>
            </w:r>
          </w:p>
        </w:tc>
        <w:tc>
          <w:tcPr>
            <w:tcW w:w="668" w:type="pct"/>
            <w:tcPrChange w:id="2463" w:author="Admin" w:date="2016-12-12T18:28:00Z">
              <w:tcPr>
                <w:tcW w:w="668"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62" w:type="pct"/>
            <w:tcPrChange w:id="2464" w:author="Admin" w:date="2016-12-12T18:28:00Z">
              <w:tcPr>
                <w:tcW w:w="46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Change w:id="2465" w:author="Admin" w:date="2016-12-12T18:28:00Z">
              <w:tcPr>
                <w:tcW w:w="46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Change w:id="2466" w:author="Admin" w:date="2016-12-12T18:28:00Z">
              <w:tcPr>
                <w:tcW w:w="411"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Change w:id="2467" w:author="Admin" w:date="2016-12-12T18:28:00Z">
              <w:tcPr>
                <w:tcW w:w="677"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Logo of organization</w:t>
            </w:r>
          </w:p>
        </w:tc>
      </w:tr>
      <w:tr w:rsidR="000F312E" w:rsidRPr="000D195A" w:rsidTr="002F55AC">
        <w:trPr>
          <w:jc w:val="center"/>
        </w:trPr>
        <w:tc>
          <w:tcPr>
            <w:cnfStyle w:val="001000000000" w:firstRow="0" w:lastRow="0" w:firstColumn="1" w:lastColumn="0" w:oddVBand="0" w:evenVBand="0" w:oddHBand="0" w:evenHBand="0" w:firstRowFirstColumn="0" w:firstRowLastColumn="0" w:lastRowFirstColumn="0" w:lastRowLastColumn="0"/>
            <w:tcW w:w="570" w:type="pct"/>
            <w:tcPrChange w:id="2468" w:author="Admin" w:date="2016-12-12T18:28:00Z">
              <w:tcPr>
                <w:tcW w:w="570"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3</w:t>
            </w:r>
          </w:p>
        </w:tc>
        <w:tc>
          <w:tcPr>
            <w:tcW w:w="721" w:type="pct"/>
            <w:tcPrChange w:id="2469" w:author="Admin" w:date="2016-12-12T18:28:00Z">
              <w:tcPr>
                <w:tcW w:w="721"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Introduction</w:t>
            </w:r>
          </w:p>
        </w:tc>
        <w:tc>
          <w:tcPr>
            <w:tcW w:w="1029" w:type="pct"/>
            <w:tcPrChange w:id="2470" w:author="Admin" w:date="2016-12-12T18:28:00Z">
              <w:tcPr>
                <w:tcW w:w="1029"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Gi</w:t>
            </w:r>
            <w:r w:rsidRPr="000D195A">
              <w:rPr>
                <w:rFonts w:ascii="Cambria" w:hAnsi="Cambria" w:cs="Cambria"/>
              </w:rPr>
              <w:t>ớ</w:t>
            </w:r>
            <w:r w:rsidRPr="000D195A">
              <w:rPr>
                <w:rFonts w:ascii="Century" w:hAnsi="Century" w:cs="Times New Roman"/>
              </w:rPr>
              <w:t>i Thi</w:t>
            </w:r>
            <w:r w:rsidRPr="000D195A">
              <w:rPr>
                <w:rFonts w:ascii="Cambria" w:hAnsi="Cambria" w:cs="Cambria"/>
              </w:rPr>
              <w:t>ệ</w:t>
            </w:r>
            <w:r w:rsidRPr="000D195A">
              <w:rPr>
                <w:rFonts w:ascii="Century" w:hAnsi="Century" w:cs="Times New Roman"/>
              </w:rPr>
              <w:t>u</w:t>
            </w:r>
          </w:p>
        </w:tc>
        <w:tc>
          <w:tcPr>
            <w:tcW w:w="668" w:type="pct"/>
            <w:tcPrChange w:id="2471" w:author="Admin" w:date="2016-12-12T18:28:00Z">
              <w:tcPr>
                <w:tcW w:w="668"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Change w:id="2472" w:author="Admin" w:date="2016-12-12T18:28:00Z">
              <w:tcPr>
                <w:tcW w:w="46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Change w:id="2473" w:author="Admin" w:date="2016-12-12T18:28:00Z">
              <w:tcPr>
                <w:tcW w:w="46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Change w:id="2474" w:author="Admin" w:date="2016-12-12T18:28:00Z">
              <w:tcPr>
                <w:tcW w:w="411"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Change w:id="2475" w:author="Admin" w:date="2016-12-12T18:28:00Z">
              <w:tcPr>
                <w:tcW w:w="677"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Introduction about organization</w:t>
            </w:r>
          </w:p>
        </w:tc>
      </w:tr>
      <w:tr w:rsidR="000F312E" w:rsidRPr="000D195A" w:rsidTr="002F55AC">
        <w:trPr>
          <w:jc w:val="center"/>
        </w:trPr>
        <w:tc>
          <w:tcPr>
            <w:cnfStyle w:val="001000000000" w:firstRow="0" w:lastRow="0" w:firstColumn="1" w:lastColumn="0" w:oddVBand="0" w:evenVBand="0" w:oddHBand="0" w:evenHBand="0" w:firstRowFirstColumn="0" w:firstRowLastColumn="0" w:lastRowFirstColumn="0" w:lastRowLastColumn="0"/>
            <w:tcW w:w="570" w:type="pct"/>
            <w:tcPrChange w:id="2476" w:author="Admin" w:date="2016-12-12T18:28:00Z">
              <w:tcPr>
                <w:tcW w:w="570"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4</w:t>
            </w:r>
          </w:p>
          <w:p w:rsidR="000F312E" w:rsidRPr="000D195A" w:rsidRDefault="000F312E" w:rsidP="006B4A50">
            <w:pPr>
              <w:jc w:val="both"/>
              <w:rPr>
                <w:rFonts w:ascii="Century" w:hAnsi="Century" w:cs="Times New Roman"/>
              </w:rPr>
            </w:pPr>
          </w:p>
        </w:tc>
        <w:tc>
          <w:tcPr>
            <w:tcW w:w="721" w:type="pct"/>
            <w:tcPrChange w:id="2477" w:author="Admin" w:date="2016-12-12T18:28:00Z">
              <w:tcPr>
                <w:tcW w:w="721"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 Number</w:t>
            </w:r>
          </w:p>
        </w:tc>
        <w:tc>
          <w:tcPr>
            <w:tcW w:w="1029" w:type="pct"/>
            <w:tcPrChange w:id="2478" w:author="Admin" w:date="2016-12-12T18:28:00Z">
              <w:tcPr>
                <w:tcW w:w="1029"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Mô t</w:t>
            </w:r>
            <w:r w:rsidRPr="000D195A">
              <w:rPr>
                <w:rFonts w:ascii="Cambria" w:hAnsi="Cambria" w:cs="Cambria"/>
              </w:rPr>
              <w:t>ả</w:t>
            </w:r>
            <w:r w:rsidRPr="000D195A">
              <w:rPr>
                <w:rFonts w:ascii="Century" w:hAnsi="Century" w:cs="Times New Roman"/>
              </w:rPr>
              <w:t xml:space="preserve"> ng</w:t>
            </w:r>
            <w:r w:rsidRPr="000D195A">
              <w:rPr>
                <w:rFonts w:ascii="Cambria" w:hAnsi="Cambria" w:cs="Cambria"/>
              </w:rPr>
              <w:t>ắ</w:t>
            </w:r>
            <w:r w:rsidRPr="000D195A">
              <w:rPr>
                <w:rFonts w:ascii="Century" w:hAnsi="Century" w:cs="Times New Roman"/>
              </w:rPr>
              <w:t>n</w:t>
            </w:r>
          </w:p>
        </w:tc>
        <w:tc>
          <w:tcPr>
            <w:tcW w:w="668" w:type="pct"/>
            <w:tcPrChange w:id="2479" w:author="Admin" w:date="2016-12-12T18:28:00Z">
              <w:tcPr>
                <w:tcW w:w="668"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Change w:id="2480" w:author="Admin" w:date="2016-12-12T18:28:00Z">
              <w:tcPr>
                <w:tcW w:w="46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Change w:id="2481" w:author="Admin" w:date="2016-12-12T18:28:00Z">
              <w:tcPr>
                <w:tcW w:w="46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Change w:id="2482" w:author="Admin" w:date="2016-12-12T18:28:00Z">
              <w:tcPr>
                <w:tcW w:w="411"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Change w:id="2483" w:author="Admin" w:date="2016-12-12T18:28:00Z">
              <w:tcPr>
                <w:tcW w:w="677"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 number</w:t>
            </w:r>
          </w:p>
        </w:tc>
      </w:tr>
      <w:tr w:rsidR="000F312E" w:rsidRPr="000D195A" w:rsidTr="002F55AC">
        <w:trPr>
          <w:jc w:val="center"/>
        </w:trPr>
        <w:tc>
          <w:tcPr>
            <w:cnfStyle w:val="001000000000" w:firstRow="0" w:lastRow="0" w:firstColumn="1" w:lastColumn="0" w:oddVBand="0" w:evenVBand="0" w:oddHBand="0" w:evenHBand="0" w:firstRowFirstColumn="0" w:firstRowLastColumn="0" w:lastRowFirstColumn="0" w:lastRowLastColumn="0"/>
            <w:tcW w:w="570" w:type="pct"/>
            <w:tcPrChange w:id="2484" w:author="Admin" w:date="2016-12-12T18:28:00Z">
              <w:tcPr>
                <w:tcW w:w="570" w:type="pct"/>
              </w:tcPr>
            </w:tcPrChange>
          </w:tcPr>
          <w:p w:rsidR="000F312E" w:rsidRPr="000D195A" w:rsidRDefault="000F312E" w:rsidP="006B4A50">
            <w:pPr>
              <w:spacing w:line="276" w:lineRule="auto"/>
              <w:jc w:val="both"/>
              <w:rPr>
                <w:rFonts w:ascii="Century" w:hAnsi="Century" w:cs="Times New Roman"/>
              </w:rPr>
            </w:pPr>
          </w:p>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5</w:t>
            </w:r>
          </w:p>
        </w:tc>
        <w:tc>
          <w:tcPr>
            <w:tcW w:w="721" w:type="pct"/>
            <w:tcPrChange w:id="2485" w:author="Admin" w:date="2016-12-12T18:28:00Z">
              <w:tcPr>
                <w:tcW w:w="721"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1029" w:type="pct"/>
            <w:tcPrChange w:id="2486" w:author="Admin" w:date="2016-12-12T18:28:00Z">
              <w:tcPr>
                <w:tcW w:w="1029"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668" w:type="pct"/>
            <w:tcPrChange w:id="2487" w:author="Admin" w:date="2016-12-12T18:28:00Z">
              <w:tcPr>
                <w:tcW w:w="668"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Change w:id="2488" w:author="Admin" w:date="2016-12-12T18:28:00Z">
              <w:tcPr>
                <w:tcW w:w="46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Change w:id="2489" w:author="Admin" w:date="2016-12-12T18:28:00Z">
              <w:tcPr>
                <w:tcW w:w="46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Change w:id="2490" w:author="Admin" w:date="2016-12-12T18:28:00Z">
              <w:tcPr>
                <w:tcW w:w="411"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Change w:id="2491" w:author="Admin" w:date="2016-12-12T18:28:00Z">
              <w:tcPr>
                <w:tcW w:w="677"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 contact</w:t>
            </w:r>
          </w:p>
        </w:tc>
      </w:tr>
      <w:tr w:rsidR="000F312E" w:rsidRPr="000D195A" w:rsidTr="002F55AC">
        <w:trPr>
          <w:jc w:val="center"/>
        </w:trPr>
        <w:tc>
          <w:tcPr>
            <w:cnfStyle w:val="001000000000" w:firstRow="0" w:lastRow="0" w:firstColumn="1" w:lastColumn="0" w:oddVBand="0" w:evenVBand="0" w:oddHBand="0" w:evenHBand="0" w:firstRowFirstColumn="0" w:firstRowLastColumn="0" w:lastRowFirstColumn="0" w:lastRowLastColumn="0"/>
            <w:tcW w:w="570" w:type="pct"/>
            <w:tcPrChange w:id="2492" w:author="Admin" w:date="2016-12-12T18:28:00Z">
              <w:tcPr>
                <w:tcW w:w="570"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6</w:t>
            </w:r>
          </w:p>
        </w:tc>
        <w:tc>
          <w:tcPr>
            <w:tcW w:w="721" w:type="pct"/>
            <w:tcPrChange w:id="2493" w:author="Admin" w:date="2016-12-12T18:28:00Z">
              <w:tcPr>
                <w:tcW w:w="721"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w:t>
            </w:r>
          </w:p>
        </w:tc>
        <w:tc>
          <w:tcPr>
            <w:tcW w:w="1029" w:type="pct"/>
            <w:tcPrChange w:id="2494" w:author="Admin" w:date="2016-12-12T18:28:00Z">
              <w:tcPr>
                <w:tcW w:w="1029"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p>
        </w:tc>
        <w:tc>
          <w:tcPr>
            <w:tcW w:w="668" w:type="pct"/>
            <w:tcPrChange w:id="2495" w:author="Admin" w:date="2016-12-12T18:28:00Z">
              <w:tcPr>
                <w:tcW w:w="668"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Change w:id="2496" w:author="Admin" w:date="2016-12-12T18:28:00Z">
              <w:tcPr>
                <w:tcW w:w="46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Change w:id="2497" w:author="Admin" w:date="2016-12-12T18:28:00Z">
              <w:tcPr>
                <w:tcW w:w="46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Change w:id="2498" w:author="Admin" w:date="2016-12-12T18:28:00Z">
              <w:tcPr>
                <w:tcW w:w="411"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Change w:id="2499" w:author="Admin" w:date="2016-12-12T18:28:00Z">
              <w:tcPr>
                <w:tcW w:w="677"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w:t>
            </w:r>
          </w:p>
        </w:tc>
      </w:tr>
      <w:tr w:rsidR="000F312E" w:rsidRPr="000D195A" w:rsidTr="002F55AC">
        <w:trPr>
          <w:jc w:val="center"/>
        </w:trPr>
        <w:tc>
          <w:tcPr>
            <w:cnfStyle w:val="001000000000" w:firstRow="0" w:lastRow="0" w:firstColumn="1" w:lastColumn="0" w:oddVBand="0" w:evenVBand="0" w:oddHBand="0" w:evenHBand="0" w:firstRowFirstColumn="0" w:firstRowLastColumn="0" w:lastRowFirstColumn="0" w:lastRowLastColumn="0"/>
            <w:tcW w:w="570" w:type="pct"/>
            <w:tcPrChange w:id="2500" w:author="Admin" w:date="2016-12-12T18:28:00Z">
              <w:tcPr>
                <w:tcW w:w="570"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7</w:t>
            </w:r>
          </w:p>
        </w:tc>
        <w:tc>
          <w:tcPr>
            <w:tcW w:w="721" w:type="pct"/>
            <w:tcPrChange w:id="2501" w:author="Admin" w:date="2016-12-12T18:28:00Z">
              <w:tcPr>
                <w:tcW w:w="721"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 Organization</w:t>
            </w:r>
          </w:p>
        </w:tc>
        <w:tc>
          <w:tcPr>
            <w:tcW w:w="1029" w:type="pct"/>
            <w:tcPrChange w:id="2502" w:author="Admin" w:date="2016-12-12T18:28:00Z">
              <w:tcPr>
                <w:tcW w:w="1029"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ạ</w:t>
            </w:r>
            <w:r w:rsidRPr="000D195A">
              <w:rPr>
                <w:rFonts w:ascii="Century" w:hAnsi="Century" w:cs="Times New Roman"/>
              </w:rPr>
              <w:t>o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668" w:type="pct"/>
            <w:tcPrChange w:id="2503" w:author="Admin" w:date="2016-12-12T18:28:00Z">
              <w:tcPr>
                <w:tcW w:w="668"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62" w:type="pct"/>
            <w:tcPrChange w:id="2504" w:author="Admin" w:date="2016-12-12T18:28:00Z">
              <w:tcPr>
                <w:tcW w:w="46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62" w:type="pct"/>
            <w:tcPrChange w:id="2505" w:author="Admin" w:date="2016-12-12T18:28:00Z">
              <w:tcPr>
                <w:tcW w:w="46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Change w:id="2506" w:author="Admin" w:date="2016-12-12T18:28:00Z">
              <w:tcPr>
                <w:tcW w:w="411"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Change w:id="2507" w:author="Admin" w:date="2016-12-12T18:28:00Z">
              <w:tcPr>
                <w:tcW w:w="677"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 an organization</w:t>
            </w:r>
          </w:p>
        </w:tc>
      </w:tr>
    </w:tbl>
    <w:p w:rsidR="002F55AC" w:rsidRDefault="000F312E" w:rsidP="002F55AC">
      <w:pPr>
        <w:pStyle w:val="Table4-1"/>
        <w:rPr>
          <w:ins w:id="2508" w:author="Admin" w:date="2016-12-12T18:28:00Z"/>
          <w:rFonts w:ascii="Century" w:hAnsi="Century"/>
        </w:rPr>
      </w:pPr>
      <w:r w:rsidRPr="000D195A">
        <w:rPr>
          <w:rFonts w:ascii="Century" w:hAnsi="Century"/>
        </w:rPr>
        <w:t>Create organization</w:t>
      </w:r>
    </w:p>
    <w:p w:rsidR="000F312E" w:rsidRPr="002F55AC" w:rsidDel="002F55AC" w:rsidRDefault="002F55AC" w:rsidP="002F55AC">
      <w:pPr>
        <w:pStyle w:val="Table4-1"/>
        <w:numPr>
          <w:ilvl w:val="0"/>
          <w:numId w:val="0"/>
        </w:numPr>
        <w:ind w:left="720"/>
        <w:jc w:val="left"/>
        <w:rPr>
          <w:del w:id="2509" w:author="Admin" w:date="2016-12-12T18:28:00Z"/>
          <w:rFonts w:ascii="Century" w:hAnsi="Century"/>
          <w:sz w:val="2"/>
          <w:rPrChange w:id="2510" w:author="Admin" w:date="2016-12-12T18:29:00Z">
            <w:rPr>
              <w:del w:id="2511" w:author="Admin" w:date="2016-12-12T18:28:00Z"/>
              <w:rFonts w:ascii="Century" w:hAnsi="Century"/>
            </w:rPr>
          </w:rPrChange>
        </w:rPr>
        <w:pPrChange w:id="2512" w:author="Admin" w:date="2016-12-12T18:28:00Z">
          <w:pPr>
            <w:pStyle w:val="Table4-1"/>
            <w:jc w:val="both"/>
          </w:pPr>
        </w:pPrChange>
      </w:pPr>
      <w:ins w:id="2513" w:author="Admin" w:date="2016-12-12T18:28:00Z">
        <w:r>
          <w:rPr>
            <w:rFonts w:ascii="Century" w:hAnsi="Century"/>
          </w:rPr>
          <w:br w:type="page"/>
        </w:r>
      </w:ins>
    </w:p>
    <w:p w:rsidR="000F312E" w:rsidRPr="002F55AC" w:rsidDel="002F55AC" w:rsidRDefault="000F312E" w:rsidP="006B4A50">
      <w:pPr>
        <w:jc w:val="both"/>
        <w:rPr>
          <w:del w:id="2514" w:author="Admin" w:date="2016-12-12T18:28:00Z"/>
          <w:rFonts w:ascii="Times New Roman" w:hAnsi="Times New Roman" w:cs="Times New Roman"/>
          <w:sz w:val="2"/>
          <w:rPrChange w:id="2515" w:author="Admin" w:date="2016-12-12T18:28:00Z">
            <w:rPr>
              <w:del w:id="2516" w:author="Admin" w:date="2016-12-12T18:28:00Z"/>
              <w:rFonts w:ascii="Century" w:hAnsi="Century"/>
            </w:rPr>
          </w:rPrChange>
        </w:rPr>
      </w:pPr>
    </w:p>
    <w:p w:rsidR="00DA3C12" w:rsidDel="002F55AC" w:rsidRDefault="00DA3C12" w:rsidP="006B4A50">
      <w:pPr>
        <w:jc w:val="both"/>
        <w:rPr>
          <w:del w:id="2517" w:author="Admin" w:date="2016-12-12T18:28:00Z"/>
          <w:rFonts w:ascii="Century" w:hAnsi="Century"/>
        </w:rPr>
      </w:pPr>
    </w:p>
    <w:p w:rsidR="00DA3C12" w:rsidDel="002F55AC" w:rsidRDefault="00DA3C12" w:rsidP="006B4A50">
      <w:pPr>
        <w:jc w:val="both"/>
        <w:rPr>
          <w:del w:id="2518" w:author="Admin" w:date="2016-12-12T18:28:00Z"/>
          <w:rFonts w:ascii="Century" w:hAnsi="Century"/>
        </w:rPr>
      </w:pPr>
    </w:p>
    <w:p w:rsidR="00DA3C12" w:rsidDel="002F55AC" w:rsidRDefault="00DA3C12" w:rsidP="006B4A50">
      <w:pPr>
        <w:jc w:val="both"/>
        <w:rPr>
          <w:del w:id="2519" w:author="Admin" w:date="2016-12-12T18:28:00Z"/>
          <w:rFonts w:ascii="Century" w:hAnsi="Century"/>
        </w:rPr>
      </w:pPr>
    </w:p>
    <w:p w:rsidR="00DA3C12" w:rsidDel="002F55AC" w:rsidRDefault="00DA3C12" w:rsidP="006B4A50">
      <w:pPr>
        <w:jc w:val="both"/>
        <w:rPr>
          <w:del w:id="2520" w:author="Admin" w:date="2016-12-12T18:28:00Z"/>
          <w:rFonts w:ascii="Century" w:hAnsi="Century"/>
        </w:rPr>
      </w:pPr>
    </w:p>
    <w:p w:rsidR="00DA3C12" w:rsidDel="002F55AC" w:rsidRDefault="00DA3C12" w:rsidP="006B4A50">
      <w:pPr>
        <w:jc w:val="both"/>
        <w:rPr>
          <w:del w:id="2521" w:author="Admin" w:date="2016-12-12T18:28:00Z"/>
          <w:rFonts w:ascii="Century" w:hAnsi="Century"/>
        </w:rPr>
      </w:pPr>
    </w:p>
    <w:p w:rsidR="00DA3C12" w:rsidDel="002F55AC" w:rsidRDefault="00DA3C12" w:rsidP="006B4A50">
      <w:pPr>
        <w:jc w:val="both"/>
        <w:rPr>
          <w:del w:id="2522" w:author="Admin" w:date="2016-12-12T18:28:00Z"/>
          <w:rFonts w:ascii="Century" w:hAnsi="Century"/>
        </w:rPr>
      </w:pPr>
    </w:p>
    <w:p w:rsidR="00DA3C12" w:rsidDel="002F55AC" w:rsidRDefault="00DA3C12" w:rsidP="006B4A50">
      <w:pPr>
        <w:jc w:val="both"/>
        <w:rPr>
          <w:del w:id="2523" w:author="Admin" w:date="2016-12-12T18:28:00Z"/>
          <w:rFonts w:ascii="Century" w:hAnsi="Century"/>
        </w:rPr>
      </w:pPr>
    </w:p>
    <w:p w:rsidR="00DA3C12" w:rsidRPr="000D195A" w:rsidRDefault="00DA3C12" w:rsidP="006B4A50">
      <w:pPr>
        <w:jc w:val="both"/>
        <w:rPr>
          <w:rFonts w:ascii="Century" w:hAnsi="Century"/>
        </w:rPr>
      </w:pPr>
    </w:p>
    <w:p w:rsidR="000F312E" w:rsidRPr="000D195A" w:rsidRDefault="000F312E" w:rsidP="006B4A50">
      <w:pPr>
        <w:pStyle w:val="Heading4"/>
        <w:jc w:val="both"/>
        <w:rPr>
          <w:rFonts w:ascii="Century" w:hAnsi="Century"/>
        </w:rPr>
      </w:pPr>
      <w:bookmarkStart w:id="2524" w:name="_Toc468829498"/>
      <w:r w:rsidRPr="000D195A">
        <w:rPr>
          <w:rFonts w:ascii="Century" w:hAnsi="Century"/>
        </w:rPr>
        <w:t>Organization detail</w:t>
      </w:r>
    </w:p>
    <w:p w:rsidR="000F312E" w:rsidRPr="000D195A" w:rsidRDefault="000F312E" w:rsidP="006B4A50">
      <w:pPr>
        <w:pStyle w:val="Heading5"/>
        <w:jc w:val="both"/>
        <w:rPr>
          <w:rFonts w:ascii="Century" w:hAnsi="Century"/>
        </w:rPr>
      </w:pPr>
      <w:r w:rsidRPr="000D195A">
        <w:rPr>
          <w:rFonts w:ascii="Century" w:hAnsi="Century"/>
        </w:rPr>
        <w:t>Organization detail</w:t>
      </w:r>
    </w:p>
    <w:p w:rsidR="000F312E" w:rsidRPr="000D195A" w:rsidRDefault="000F312E" w:rsidP="006B4A50">
      <w:pPr>
        <w:jc w:val="both"/>
        <w:rPr>
          <w:rFonts w:ascii="Century" w:hAnsi="Century"/>
        </w:rPr>
      </w:pPr>
    </w:p>
    <w:p w:rsidR="000F312E" w:rsidRPr="000D195A" w:rsidRDefault="000F312E" w:rsidP="006B4A50">
      <w:pPr>
        <w:ind w:hanging="810"/>
        <w:jc w:val="both"/>
        <w:rPr>
          <w:rFonts w:ascii="Century" w:hAnsi="Century"/>
        </w:rPr>
      </w:pPr>
      <w:r w:rsidRPr="000D195A">
        <w:rPr>
          <w:rFonts w:ascii="Century" w:hAnsi="Century"/>
          <w:noProof/>
          <w:lang w:eastAsia="en-US"/>
        </w:rPr>
        <w:drawing>
          <wp:inline distT="0" distB="0" distL="0" distR="0" wp14:anchorId="76765996" wp14:editId="3557D71D">
            <wp:extent cx="6164317" cy="3718003"/>
            <wp:effectExtent l="0" t="0" r="8255" b="0"/>
            <wp:docPr id="67590" name="Picture 67590" descr="Organization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OrganizationDetail"/>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79826" cy="3727357"/>
                    </a:xfrm>
                    <a:prstGeom prst="rect">
                      <a:avLst/>
                    </a:prstGeom>
                    <a:noFill/>
                    <a:ln>
                      <a:noFill/>
                    </a:ln>
                  </pic:spPr>
                </pic:pic>
              </a:graphicData>
            </a:graphic>
          </wp:inline>
        </w:drawing>
      </w:r>
    </w:p>
    <w:p w:rsidR="000F312E" w:rsidRPr="000D195A" w:rsidRDefault="000F312E" w:rsidP="002F55AC">
      <w:pPr>
        <w:pStyle w:val="Figure4-1"/>
        <w:rPr>
          <w:rFonts w:ascii="Century" w:hAnsi="Century"/>
        </w:rPr>
        <w:pPrChange w:id="2525" w:author="Admin" w:date="2016-12-12T18:29:00Z">
          <w:pPr>
            <w:pStyle w:val="Figure4-1"/>
            <w:jc w:val="both"/>
          </w:pPr>
        </w:pPrChange>
      </w:pPr>
      <w:r w:rsidRPr="000D195A">
        <w:rPr>
          <w:rFonts w:ascii="Century" w:hAnsi="Century"/>
        </w:rPr>
        <w:t>Organization detail</w:t>
      </w:r>
    </w:p>
    <w:p w:rsidR="00E36AB0" w:rsidRPr="002F55AC" w:rsidRDefault="00E36AB0" w:rsidP="006B4A50">
      <w:pPr>
        <w:pStyle w:val="figurecaption"/>
        <w:numPr>
          <w:ilvl w:val="0"/>
          <w:numId w:val="0"/>
        </w:numPr>
        <w:ind w:left="720" w:hanging="360"/>
        <w:jc w:val="both"/>
        <w:rPr>
          <w:rFonts w:ascii="Century" w:hAnsi="Century"/>
          <w:sz w:val="8"/>
          <w:rPrChange w:id="2526" w:author="Admin" w:date="2016-12-12T18:29:00Z">
            <w:rPr>
              <w:rFonts w:ascii="Century" w:hAnsi="Century"/>
            </w:rPr>
          </w:rPrChange>
        </w:rPr>
      </w:pPr>
    </w:p>
    <w:tbl>
      <w:tblPr>
        <w:tblStyle w:val="Style1"/>
        <w:tblW w:w="5000" w:type="pct"/>
        <w:tblLayout w:type="fixed"/>
        <w:tblLook w:val="04A0" w:firstRow="1" w:lastRow="0" w:firstColumn="1" w:lastColumn="0" w:noHBand="0" w:noVBand="1"/>
      </w:tblPr>
      <w:tblGrid>
        <w:gridCol w:w="565"/>
        <w:gridCol w:w="1310"/>
        <w:gridCol w:w="1061"/>
        <w:gridCol w:w="909"/>
        <w:gridCol w:w="837"/>
        <w:gridCol w:w="844"/>
        <w:gridCol w:w="1125"/>
        <w:gridCol w:w="1993"/>
      </w:tblGrid>
      <w:tr w:rsidR="000F312E" w:rsidRPr="000D195A"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 w:type="pct"/>
            <w:shd w:val="clear" w:color="auto" w:fill="92D050"/>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No</w:t>
            </w:r>
          </w:p>
        </w:tc>
        <w:tc>
          <w:tcPr>
            <w:tcW w:w="757" w:type="pct"/>
            <w:shd w:val="clear" w:color="auto" w:fill="92D050"/>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614" w:type="pct"/>
            <w:shd w:val="clear" w:color="auto" w:fill="92D050"/>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26" w:type="pct"/>
            <w:shd w:val="clear" w:color="auto" w:fill="92D050"/>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4" w:type="pct"/>
            <w:shd w:val="clear" w:color="auto" w:fill="92D050"/>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88" w:type="pct"/>
            <w:shd w:val="clear" w:color="auto" w:fill="92D050"/>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51" w:type="pct"/>
            <w:shd w:val="clear" w:color="auto" w:fill="92D050"/>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53" w:type="pct"/>
            <w:shd w:val="clear" w:color="auto" w:fill="92D050"/>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rsidTr="000F312E">
        <w:tc>
          <w:tcPr>
            <w:cnfStyle w:val="001000000000" w:firstRow="0" w:lastRow="0" w:firstColumn="1" w:lastColumn="0" w:oddVBand="0" w:evenVBand="0" w:oddHBand="0" w:evenHBand="0" w:firstRowFirstColumn="0" w:firstRowLastColumn="0" w:lastRowFirstColumn="0" w:lastRowLastColumn="0"/>
            <w:tcW w:w="326" w:type="pct"/>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1</w:t>
            </w:r>
          </w:p>
        </w:tc>
        <w:tc>
          <w:tcPr>
            <w:tcW w:w="757"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Organization</w:t>
            </w:r>
          </w:p>
        </w:tc>
        <w:tc>
          <w:tcPr>
            <w:tcW w:w="614"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Tiêu đ</w:t>
            </w:r>
            <w:r w:rsidRPr="000D195A">
              <w:rPr>
                <w:rFonts w:ascii="Cambria" w:hAnsi="Cambria" w:cs="Cambria"/>
              </w:rPr>
              <w:t>ề</w:t>
            </w:r>
          </w:p>
        </w:tc>
        <w:tc>
          <w:tcPr>
            <w:tcW w:w="526"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organization</w:t>
            </w:r>
          </w:p>
        </w:tc>
      </w:tr>
      <w:tr w:rsidR="000F312E" w:rsidRPr="000D195A" w:rsidTr="000F312E">
        <w:tc>
          <w:tcPr>
            <w:cnfStyle w:val="001000000000" w:firstRow="0" w:lastRow="0" w:firstColumn="1" w:lastColumn="0" w:oddVBand="0" w:evenVBand="0" w:oddHBand="0" w:evenHBand="0" w:firstRowFirstColumn="0" w:firstRowLastColumn="0" w:lastRowFirstColumn="0" w:lastRowLastColumn="0"/>
            <w:tcW w:w="326" w:type="pct"/>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2</w:t>
            </w:r>
          </w:p>
        </w:tc>
        <w:tc>
          <w:tcPr>
            <w:tcW w:w="757"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c>
          <w:tcPr>
            <w:tcW w:w="614"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G </w:t>
            </w:r>
          </w:p>
        </w:tc>
        <w:tc>
          <w:tcPr>
            <w:tcW w:w="526"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about organization</w:t>
            </w:r>
          </w:p>
        </w:tc>
      </w:tr>
      <w:tr w:rsidR="000F312E" w:rsidRPr="000D195A" w:rsidTr="000F312E">
        <w:tc>
          <w:tcPr>
            <w:cnfStyle w:val="001000000000" w:firstRow="0" w:lastRow="0" w:firstColumn="1" w:lastColumn="0" w:oddVBand="0" w:evenVBand="0" w:oddHBand="0" w:evenHBand="0" w:firstRowFirstColumn="0" w:firstRowLastColumn="0" w:lastRowFirstColumn="0" w:lastRowLastColumn="0"/>
            <w:tcW w:w="326" w:type="pct"/>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3</w:t>
            </w:r>
          </w:p>
        </w:tc>
        <w:tc>
          <w:tcPr>
            <w:tcW w:w="757"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Statistic </w:t>
            </w:r>
          </w:p>
        </w:tc>
        <w:tc>
          <w:tcPr>
            <w:tcW w:w="614"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526"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Statistic</w:t>
            </w:r>
          </w:p>
        </w:tc>
      </w:tr>
      <w:tr w:rsidR="000F312E" w:rsidRPr="000D195A" w:rsidTr="000F312E">
        <w:tc>
          <w:tcPr>
            <w:cnfStyle w:val="001000000000" w:firstRow="0" w:lastRow="0" w:firstColumn="1" w:lastColumn="0" w:oddVBand="0" w:evenVBand="0" w:oddHBand="0" w:evenHBand="0" w:firstRowFirstColumn="0" w:firstRowLastColumn="0" w:lastRowFirstColumn="0" w:lastRowLastColumn="0"/>
            <w:tcW w:w="326" w:type="pct"/>
          </w:tcPr>
          <w:p w:rsidR="000F312E" w:rsidRPr="000D195A" w:rsidRDefault="000F312E" w:rsidP="006B4A50">
            <w:pPr>
              <w:spacing w:line="276" w:lineRule="auto"/>
              <w:jc w:val="both"/>
              <w:rPr>
                <w:rFonts w:ascii="Century" w:hAnsi="Century" w:cs="Times New Roman"/>
              </w:rPr>
            </w:pPr>
          </w:p>
        </w:tc>
        <w:tc>
          <w:tcPr>
            <w:tcW w:w="757"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by</w:t>
            </w:r>
          </w:p>
        </w:tc>
        <w:tc>
          <w:tcPr>
            <w:tcW w:w="614"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ắ</w:t>
            </w:r>
            <w:r w:rsidRPr="000D195A">
              <w:rPr>
                <w:rFonts w:ascii="Century" w:hAnsi="Century" w:cs="Times New Roman"/>
              </w:rPr>
              <w:t>p x</w:t>
            </w:r>
            <w:r w:rsidRPr="000D195A">
              <w:rPr>
                <w:rFonts w:ascii="Cambria" w:hAnsi="Cambria" w:cs="Cambria"/>
              </w:rPr>
              <w:t>ế</w:t>
            </w:r>
            <w:r w:rsidRPr="000D195A">
              <w:rPr>
                <w:rFonts w:ascii="Century" w:hAnsi="Century" w:cs="Times New Roman"/>
              </w:rPr>
              <w:t>p</w:t>
            </w:r>
          </w:p>
        </w:tc>
        <w:tc>
          <w:tcPr>
            <w:tcW w:w="526"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Dropdownlist</w:t>
            </w:r>
          </w:p>
        </w:tc>
        <w:tc>
          <w:tcPr>
            <w:tcW w:w="484"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group event by status: Ongoing, closed, all.</w:t>
            </w:r>
          </w:p>
        </w:tc>
      </w:tr>
      <w:tr w:rsidR="000F312E" w:rsidRPr="000D195A" w:rsidTr="000F312E">
        <w:tc>
          <w:tcPr>
            <w:cnfStyle w:val="001000000000" w:firstRow="0" w:lastRow="0" w:firstColumn="1" w:lastColumn="0" w:oddVBand="0" w:evenVBand="0" w:oddHBand="0" w:evenHBand="0" w:firstRowFirstColumn="0" w:firstRowLastColumn="0" w:lastRowFirstColumn="0" w:lastRowLastColumn="0"/>
            <w:tcW w:w="326" w:type="pct"/>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4</w:t>
            </w:r>
          </w:p>
        </w:tc>
        <w:tc>
          <w:tcPr>
            <w:tcW w:w="757"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list</w:t>
            </w:r>
          </w:p>
        </w:tc>
        <w:tc>
          <w:tcPr>
            <w:tcW w:w="614"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Thông tin ng</w:t>
            </w:r>
            <w:r w:rsidRPr="000D195A">
              <w:rPr>
                <w:rFonts w:ascii="Cambria" w:hAnsi="Cambria" w:cs="Cambria"/>
              </w:rPr>
              <w:t>ườ</w:t>
            </w:r>
            <w:r w:rsidRPr="000D195A">
              <w:rPr>
                <w:rFonts w:ascii="Century" w:hAnsi="Century" w:cs="Times New Roman"/>
              </w:rPr>
              <w:t>i t</w:t>
            </w:r>
            <w:r w:rsidRPr="000D195A">
              <w:rPr>
                <w:rFonts w:ascii="Cambria" w:hAnsi="Cambria" w:cs="Cambria"/>
              </w:rPr>
              <w:t>ạ</w:t>
            </w:r>
            <w:r w:rsidRPr="000D195A">
              <w:rPr>
                <w:rFonts w:ascii="Century" w:hAnsi="Century" w:cs="Times New Roman"/>
              </w:rPr>
              <w:t>o</w:t>
            </w:r>
          </w:p>
        </w:tc>
        <w:tc>
          <w:tcPr>
            <w:tcW w:w="526"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list which organization created</w:t>
            </w:r>
          </w:p>
        </w:tc>
      </w:tr>
      <w:tr w:rsidR="000F312E" w:rsidRPr="000D195A" w:rsidTr="000F312E">
        <w:tc>
          <w:tcPr>
            <w:cnfStyle w:val="001000000000" w:firstRow="0" w:lastRow="0" w:firstColumn="1" w:lastColumn="0" w:oddVBand="0" w:evenVBand="0" w:oddHBand="0" w:evenHBand="0" w:firstRowFirstColumn="0" w:firstRowLastColumn="0" w:lastRowFirstColumn="0" w:lastRowLastColumn="0"/>
            <w:tcW w:w="326" w:type="pct"/>
          </w:tcPr>
          <w:p w:rsidR="000F312E" w:rsidRPr="000D195A" w:rsidRDefault="000F312E" w:rsidP="006B4A50">
            <w:pPr>
              <w:spacing w:line="276" w:lineRule="auto"/>
              <w:jc w:val="both"/>
              <w:rPr>
                <w:rFonts w:ascii="Century" w:hAnsi="Century" w:cs="Times New Roman"/>
              </w:rPr>
            </w:pPr>
          </w:p>
        </w:tc>
        <w:tc>
          <w:tcPr>
            <w:tcW w:w="757"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more</w:t>
            </w:r>
          </w:p>
        </w:tc>
        <w:tc>
          <w:tcPr>
            <w:tcW w:w="614"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Xem them</w:t>
            </w:r>
          </w:p>
        </w:tc>
        <w:tc>
          <w:tcPr>
            <w:tcW w:w="526"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view event detail</w:t>
            </w:r>
          </w:p>
        </w:tc>
      </w:tr>
      <w:tr w:rsidR="000F312E" w:rsidRPr="000D195A" w:rsidTr="000F312E">
        <w:tc>
          <w:tcPr>
            <w:cnfStyle w:val="001000000000" w:firstRow="0" w:lastRow="0" w:firstColumn="1" w:lastColumn="0" w:oddVBand="0" w:evenVBand="0" w:oddHBand="0" w:evenHBand="0" w:firstRowFirstColumn="0" w:firstRowLastColumn="0" w:lastRowFirstColumn="0" w:lastRowLastColumn="0"/>
            <w:tcW w:w="326" w:type="pct"/>
          </w:tcPr>
          <w:p w:rsidR="000F312E" w:rsidRPr="000D195A" w:rsidRDefault="000F312E" w:rsidP="006B4A50">
            <w:pPr>
              <w:spacing w:line="276" w:lineRule="auto"/>
              <w:jc w:val="both"/>
              <w:rPr>
                <w:rFonts w:ascii="Century" w:hAnsi="Century" w:cs="Times New Roman"/>
              </w:rPr>
            </w:pPr>
          </w:p>
        </w:tc>
        <w:tc>
          <w:tcPr>
            <w:tcW w:w="757"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Load more</w:t>
            </w:r>
          </w:p>
        </w:tc>
        <w:tc>
          <w:tcPr>
            <w:tcW w:w="614"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Xem thêm</w:t>
            </w:r>
          </w:p>
        </w:tc>
        <w:tc>
          <w:tcPr>
            <w:tcW w:w="526"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Click </w:t>
            </w:r>
          </w:p>
        </w:tc>
        <w:tc>
          <w:tcPr>
            <w:tcW w:w="488"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51"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view more events which organization created</w:t>
            </w:r>
          </w:p>
        </w:tc>
      </w:tr>
      <w:tr w:rsidR="000F312E" w:rsidRPr="000D195A" w:rsidTr="000F312E">
        <w:tc>
          <w:tcPr>
            <w:cnfStyle w:val="001000000000" w:firstRow="0" w:lastRow="0" w:firstColumn="1" w:lastColumn="0" w:oddVBand="0" w:evenVBand="0" w:oddHBand="0" w:evenHBand="0" w:firstRowFirstColumn="0" w:firstRowLastColumn="0" w:lastRowFirstColumn="0" w:lastRowLastColumn="0"/>
            <w:tcW w:w="326" w:type="pct"/>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5</w:t>
            </w:r>
          </w:p>
        </w:tc>
        <w:tc>
          <w:tcPr>
            <w:tcW w:w="757"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logo</w:t>
            </w:r>
          </w:p>
        </w:tc>
        <w:tc>
          <w:tcPr>
            <w:tcW w:w="614"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ng</w:t>
            </w:r>
            <w:r w:rsidRPr="000D195A">
              <w:rPr>
                <w:rFonts w:ascii="Cambria" w:hAnsi="Cambria" w:cs="Cambria"/>
              </w:rPr>
              <w:t>ườ</w:t>
            </w:r>
            <w:r w:rsidRPr="000D195A">
              <w:rPr>
                <w:rFonts w:ascii="Century" w:hAnsi="Century" w:cs="Times New Roman"/>
              </w:rPr>
              <w:t>i t</w:t>
            </w:r>
            <w:r w:rsidRPr="000D195A">
              <w:rPr>
                <w:rFonts w:ascii="Cambria" w:hAnsi="Cambria" w:cs="Cambria"/>
              </w:rPr>
              <w:t>ạ</w:t>
            </w:r>
            <w:r w:rsidRPr="000D195A">
              <w:rPr>
                <w:rFonts w:ascii="Century" w:hAnsi="Century" w:cs="Times New Roman"/>
              </w:rPr>
              <w:t>o</w:t>
            </w:r>
          </w:p>
        </w:tc>
        <w:tc>
          <w:tcPr>
            <w:tcW w:w="526"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w:t>
            </w:r>
          </w:p>
        </w:tc>
        <w:tc>
          <w:tcPr>
            <w:tcW w:w="484"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Creator name </w:t>
            </w:r>
          </w:p>
        </w:tc>
      </w:tr>
      <w:tr w:rsidR="000F312E" w:rsidRPr="000D195A" w:rsidTr="000F312E">
        <w:tc>
          <w:tcPr>
            <w:cnfStyle w:val="001000000000" w:firstRow="0" w:lastRow="0" w:firstColumn="1" w:lastColumn="0" w:oddVBand="0" w:evenVBand="0" w:oddHBand="0" w:evenHBand="0" w:firstRowFirstColumn="0" w:firstRowLastColumn="0" w:lastRowFirstColumn="0" w:lastRowLastColumn="0"/>
            <w:tcW w:w="326" w:type="pct"/>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6</w:t>
            </w:r>
          </w:p>
        </w:tc>
        <w:tc>
          <w:tcPr>
            <w:tcW w:w="757"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information tab</w:t>
            </w:r>
          </w:p>
        </w:tc>
        <w:tc>
          <w:tcPr>
            <w:tcW w:w="614"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ng quan</w:t>
            </w:r>
          </w:p>
        </w:tc>
        <w:tc>
          <w:tcPr>
            <w:tcW w:w="526"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Table</w:t>
            </w:r>
          </w:p>
        </w:tc>
        <w:tc>
          <w:tcPr>
            <w:tcW w:w="484"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Information of organization</w:t>
            </w:r>
          </w:p>
        </w:tc>
      </w:tr>
      <w:tr w:rsidR="000F312E" w:rsidRPr="000D195A" w:rsidTr="000F312E">
        <w:tc>
          <w:tcPr>
            <w:cnfStyle w:val="001000000000" w:firstRow="0" w:lastRow="0" w:firstColumn="1" w:lastColumn="0" w:oddVBand="0" w:evenVBand="0" w:oddHBand="0" w:evenHBand="0" w:firstRowFirstColumn="0" w:firstRowLastColumn="0" w:lastRowFirstColumn="0" w:lastRowLastColumn="0"/>
            <w:tcW w:w="326" w:type="pct"/>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7</w:t>
            </w:r>
          </w:p>
        </w:tc>
        <w:tc>
          <w:tcPr>
            <w:tcW w:w="757"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w:t>
            </w:r>
          </w:p>
        </w:tc>
        <w:tc>
          <w:tcPr>
            <w:tcW w:w="614"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Báo cáo</w:t>
            </w:r>
          </w:p>
        </w:tc>
        <w:tc>
          <w:tcPr>
            <w:tcW w:w="526"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 the organization</w:t>
            </w:r>
          </w:p>
        </w:tc>
      </w:tr>
      <w:tr w:rsidR="000F312E" w:rsidRPr="000D195A" w:rsidTr="000F312E">
        <w:tc>
          <w:tcPr>
            <w:cnfStyle w:val="001000000000" w:firstRow="0" w:lastRow="0" w:firstColumn="1" w:lastColumn="0" w:oddVBand="0" w:evenVBand="0" w:oddHBand="0" w:evenHBand="0" w:firstRowFirstColumn="0" w:firstRowLastColumn="0" w:lastRowFirstColumn="0" w:lastRowLastColumn="0"/>
            <w:tcW w:w="326" w:type="pct"/>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8</w:t>
            </w:r>
          </w:p>
        </w:tc>
        <w:tc>
          <w:tcPr>
            <w:tcW w:w="757"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w:t>
            </w:r>
          </w:p>
        </w:tc>
        <w:tc>
          <w:tcPr>
            <w:tcW w:w="614"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Nh</w:t>
            </w:r>
            <w:r w:rsidRPr="000D195A">
              <w:rPr>
                <w:rFonts w:ascii="Cambria" w:hAnsi="Cambria" w:cs="Cambria"/>
              </w:rPr>
              <w:t>ắ</w:t>
            </w:r>
            <w:r w:rsidRPr="000D195A">
              <w:rPr>
                <w:rFonts w:ascii="Century" w:hAnsi="Century" w:cs="Times New Roman"/>
              </w:rPr>
              <w:t>n tin</w:t>
            </w:r>
          </w:p>
        </w:tc>
        <w:tc>
          <w:tcPr>
            <w:tcW w:w="526"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to organization</w:t>
            </w:r>
          </w:p>
        </w:tc>
      </w:tr>
    </w:tbl>
    <w:p w:rsidR="000F312E" w:rsidRPr="000D195A" w:rsidRDefault="000F312E" w:rsidP="002F55AC">
      <w:pPr>
        <w:pStyle w:val="Table4-1"/>
        <w:rPr>
          <w:rFonts w:ascii="Century" w:hAnsi="Century"/>
        </w:rPr>
        <w:pPrChange w:id="2527" w:author="Admin" w:date="2016-12-12T18:29:00Z">
          <w:pPr>
            <w:pStyle w:val="Table4-1"/>
            <w:jc w:val="both"/>
          </w:pPr>
        </w:pPrChange>
      </w:pPr>
      <w:r w:rsidRPr="000D195A">
        <w:rPr>
          <w:rFonts w:ascii="Century" w:hAnsi="Century"/>
        </w:rPr>
        <w:t>Organization detail table</w:t>
      </w:r>
    </w:p>
    <w:p w:rsidR="000F312E" w:rsidRPr="000D195A" w:rsidRDefault="000F312E" w:rsidP="006B4A50">
      <w:pPr>
        <w:pStyle w:val="Caption"/>
        <w:rPr>
          <w:rFonts w:ascii="Century" w:hAnsi="Century"/>
        </w:rPr>
      </w:pPr>
    </w:p>
    <w:p w:rsidR="000F312E" w:rsidRPr="000D195A" w:rsidRDefault="000F312E" w:rsidP="006B4A50">
      <w:pPr>
        <w:pStyle w:val="Heading5"/>
        <w:jc w:val="both"/>
        <w:rPr>
          <w:rFonts w:ascii="Century" w:hAnsi="Century"/>
        </w:rPr>
      </w:pPr>
      <w:r w:rsidRPr="000D195A">
        <w:rPr>
          <w:rFonts w:ascii="Century" w:hAnsi="Century"/>
        </w:rPr>
        <w:t>Edit Organization</w:t>
      </w:r>
    </w:p>
    <w:p w:rsidR="000F312E" w:rsidRPr="000D195A" w:rsidRDefault="000F312E" w:rsidP="006B4A50">
      <w:pPr>
        <w:ind w:hanging="180"/>
        <w:jc w:val="both"/>
        <w:rPr>
          <w:rFonts w:ascii="Century" w:hAnsi="Century"/>
        </w:rPr>
      </w:pPr>
      <w:r w:rsidRPr="000D195A">
        <w:rPr>
          <w:rFonts w:ascii="Century" w:hAnsi="Century"/>
          <w:noProof/>
          <w:lang w:eastAsia="en-US"/>
        </w:rPr>
        <w:drawing>
          <wp:inline distT="0" distB="0" distL="0" distR="0" wp14:anchorId="05E444B0" wp14:editId="212BBC8D">
            <wp:extent cx="5334000" cy="4457700"/>
            <wp:effectExtent l="0" t="0" r="0" b="0"/>
            <wp:docPr id="67589" name="Picture 67589" descr="Edit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Edit organizati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34000" cy="4457700"/>
                    </a:xfrm>
                    <a:prstGeom prst="rect">
                      <a:avLst/>
                    </a:prstGeom>
                    <a:noFill/>
                    <a:ln>
                      <a:noFill/>
                    </a:ln>
                  </pic:spPr>
                </pic:pic>
              </a:graphicData>
            </a:graphic>
          </wp:inline>
        </w:drawing>
      </w:r>
    </w:p>
    <w:p w:rsidR="000F312E" w:rsidRPr="000D195A" w:rsidRDefault="000F312E" w:rsidP="002F55AC">
      <w:pPr>
        <w:pStyle w:val="Figure4-1"/>
        <w:rPr>
          <w:rFonts w:ascii="Century" w:hAnsi="Century"/>
        </w:rPr>
        <w:pPrChange w:id="2528" w:author="Admin" w:date="2016-12-12T18:29:00Z">
          <w:pPr>
            <w:pStyle w:val="Figure4-1"/>
            <w:jc w:val="both"/>
          </w:pPr>
        </w:pPrChange>
      </w:pPr>
      <w:r w:rsidRPr="000D195A">
        <w:rPr>
          <w:rFonts w:ascii="Century" w:hAnsi="Century"/>
        </w:rPr>
        <w:t>Edit organization screen</w:t>
      </w:r>
    </w:p>
    <w:tbl>
      <w:tblPr>
        <w:tblStyle w:val="Style1"/>
        <w:tblW w:w="5000" w:type="pct"/>
        <w:tblLayout w:type="fixed"/>
        <w:tblLook w:val="04A0" w:firstRow="1" w:lastRow="0" w:firstColumn="1" w:lastColumn="0" w:noHBand="0" w:noVBand="1"/>
        <w:tblPrChange w:id="2529" w:author="Admin" w:date="2016-12-12T18:29:00Z">
          <w:tblPr>
            <w:tblStyle w:val="Style1"/>
            <w:tblW w:w="5000" w:type="pct"/>
            <w:tblLayout w:type="fixed"/>
            <w:tblLook w:val="04A0" w:firstRow="1" w:lastRow="0" w:firstColumn="1" w:lastColumn="0" w:noHBand="0" w:noVBand="1"/>
          </w:tblPr>
        </w:tblPrChange>
      </w:tblPr>
      <w:tblGrid>
        <w:gridCol w:w="448"/>
        <w:gridCol w:w="1262"/>
        <w:gridCol w:w="1521"/>
        <w:gridCol w:w="825"/>
        <w:gridCol w:w="852"/>
        <w:gridCol w:w="681"/>
        <w:gridCol w:w="1184"/>
        <w:gridCol w:w="1871"/>
        <w:tblGridChange w:id="2530">
          <w:tblGrid>
            <w:gridCol w:w="447"/>
            <w:gridCol w:w="1262"/>
            <w:gridCol w:w="1307"/>
            <w:gridCol w:w="832"/>
            <w:gridCol w:w="1060"/>
            <w:gridCol w:w="681"/>
            <w:gridCol w:w="1184"/>
            <w:gridCol w:w="1871"/>
          </w:tblGrid>
        </w:tblGridChange>
      </w:tblGrid>
      <w:tr w:rsidR="000F312E" w:rsidRPr="000D195A" w:rsidTr="002F5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Change w:id="2531" w:author="Admin" w:date="2016-12-12T18:29:00Z">
              <w:tcPr>
                <w:tcW w:w="259" w:type="pct"/>
                <w:shd w:val="clear" w:color="auto" w:fill="92D050"/>
              </w:tcPr>
            </w:tcPrChange>
          </w:tcPr>
          <w:p w:rsidR="000F312E" w:rsidRPr="000D195A" w:rsidRDefault="000F312E"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lastRenderedPageBreak/>
              <w:t>No</w:t>
            </w:r>
          </w:p>
        </w:tc>
        <w:tc>
          <w:tcPr>
            <w:tcW w:w="730" w:type="pct"/>
            <w:shd w:val="clear" w:color="auto" w:fill="92D050"/>
            <w:tcPrChange w:id="2532" w:author="Admin" w:date="2016-12-12T18:29:00Z">
              <w:tcPr>
                <w:tcW w:w="730"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880" w:type="pct"/>
            <w:shd w:val="clear" w:color="auto" w:fill="92D050"/>
            <w:tcPrChange w:id="2533" w:author="Admin" w:date="2016-12-12T18:29:00Z">
              <w:tcPr>
                <w:tcW w:w="756"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77" w:type="pct"/>
            <w:shd w:val="clear" w:color="auto" w:fill="92D050"/>
            <w:tcPrChange w:id="2534" w:author="Admin" w:date="2016-12-12T18:29:00Z">
              <w:tcPr>
                <w:tcW w:w="481"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93" w:type="pct"/>
            <w:shd w:val="clear" w:color="auto" w:fill="92D050"/>
            <w:tcPrChange w:id="2535" w:author="Admin" w:date="2016-12-12T18:29:00Z">
              <w:tcPr>
                <w:tcW w:w="613"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94" w:type="pct"/>
            <w:shd w:val="clear" w:color="auto" w:fill="92D050"/>
            <w:tcPrChange w:id="2536" w:author="Admin" w:date="2016-12-12T18:29:00Z">
              <w:tcPr>
                <w:tcW w:w="394"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85" w:type="pct"/>
            <w:shd w:val="clear" w:color="auto" w:fill="92D050"/>
            <w:tcPrChange w:id="2537" w:author="Admin" w:date="2016-12-12T18:29:00Z">
              <w:tcPr>
                <w:tcW w:w="685"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082" w:type="pct"/>
            <w:shd w:val="clear" w:color="auto" w:fill="92D050"/>
            <w:tcPrChange w:id="2538" w:author="Admin" w:date="2016-12-12T18:29:00Z">
              <w:tcPr>
                <w:tcW w:w="1082"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259" w:type="pct"/>
            <w:tcPrChange w:id="2539" w:author="Admin" w:date="2016-12-12T18:29:00Z">
              <w:tcPr>
                <w:tcW w:w="259" w:type="pct"/>
              </w:tcPr>
            </w:tcPrChange>
          </w:tcPr>
          <w:p w:rsidR="000F312E" w:rsidRPr="000D195A" w:rsidRDefault="000F312E" w:rsidP="002F55AC">
            <w:pPr>
              <w:spacing w:line="276" w:lineRule="auto"/>
              <w:rPr>
                <w:rFonts w:ascii="Century" w:hAnsi="Century" w:cs="Times New Roman"/>
                <w:b w:val="0"/>
              </w:rPr>
              <w:pPrChange w:id="2540" w:author="Admin" w:date="2016-12-12T18:29:00Z">
                <w:pPr>
                  <w:spacing w:line="276" w:lineRule="auto"/>
                  <w:jc w:val="both"/>
                </w:pPr>
              </w:pPrChange>
            </w:pPr>
            <w:r w:rsidRPr="000D195A">
              <w:rPr>
                <w:rFonts w:ascii="Century" w:hAnsi="Century" w:cs="Times New Roman"/>
              </w:rPr>
              <w:t>1</w:t>
            </w:r>
          </w:p>
        </w:tc>
        <w:tc>
          <w:tcPr>
            <w:tcW w:w="730" w:type="pct"/>
            <w:tcPrChange w:id="2541" w:author="Admin" w:date="2016-12-12T18:29:00Z">
              <w:tcPr>
                <w:tcW w:w="730"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42"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Warning</w:t>
            </w:r>
          </w:p>
        </w:tc>
        <w:tc>
          <w:tcPr>
            <w:tcW w:w="880" w:type="pct"/>
            <w:tcPrChange w:id="2543" w:author="Admin" w:date="2016-12-12T18:29:00Z">
              <w:tcPr>
                <w:tcW w:w="75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44"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Arial"/>
                <w:color w:val="333333"/>
                <w:sz w:val="21"/>
                <w:szCs w:val="21"/>
                <w:shd w:val="clear" w:color="auto" w:fill="FFFFFF"/>
              </w:rPr>
              <w:t>Nh</w:t>
            </w:r>
            <w:r w:rsidRPr="000D195A">
              <w:rPr>
                <w:rFonts w:ascii="Cambria" w:hAnsi="Cambria" w:cs="Cambria"/>
                <w:color w:val="333333"/>
                <w:sz w:val="21"/>
                <w:szCs w:val="21"/>
                <w:shd w:val="clear" w:color="auto" w:fill="FFFFFF"/>
              </w:rPr>
              <w:t>ữ</w:t>
            </w:r>
            <w:r w:rsidRPr="000D195A">
              <w:rPr>
                <w:rFonts w:ascii="Century" w:hAnsi="Century" w:cs="Arial"/>
                <w:color w:val="333333"/>
                <w:sz w:val="21"/>
                <w:szCs w:val="21"/>
                <w:shd w:val="clear" w:color="auto" w:fill="FFFFFF"/>
              </w:rPr>
              <w:t>ng m</w:t>
            </w:r>
            <w:r w:rsidRPr="000D195A">
              <w:rPr>
                <w:rFonts w:ascii="Cambria" w:hAnsi="Cambria" w:cs="Cambria"/>
                <w:color w:val="333333"/>
                <w:sz w:val="21"/>
                <w:szCs w:val="21"/>
                <w:shd w:val="clear" w:color="auto" w:fill="FFFFFF"/>
              </w:rPr>
              <w:t>ụ</w:t>
            </w:r>
            <w:r w:rsidRPr="000D195A">
              <w:rPr>
                <w:rFonts w:ascii="Century" w:hAnsi="Century" w:cs="Arial"/>
                <w:color w:val="333333"/>
                <w:sz w:val="21"/>
                <w:szCs w:val="21"/>
                <w:shd w:val="clear" w:color="auto" w:fill="FFFFFF"/>
              </w:rPr>
              <w:t>c có d</w:t>
            </w:r>
            <w:r w:rsidRPr="000D195A">
              <w:rPr>
                <w:rFonts w:ascii="Cambria" w:hAnsi="Cambria" w:cs="Cambria"/>
                <w:color w:val="333333"/>
                <w:sz w:val="21"/>
                <w:szCs w:val="21"/>
                <w:shd w:val="clear" w:color="auto" w:fill="FFFFFF"/>
              </w:rPr>
              <w:t>ấ</w:t>
            </w:r>
            <w:r w:rsidRPr="000D195A">
              <w:rPr>
                <w:rFonts w:ascii="Century" w:hAnsi="Century" w:cs="Arial"/>
                <w:color w:val="333333"/>
                <w:sz w:val="21"/>
                <w:szCs w:val="21"/>
                <w:shd w:val="clear" w:color="auto" w:fill="FFFFFF"/>
              </w:rPr>
              <w:t>u</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FF0000"/>
                <w:sz w:val="21"/>
                <w:szCs w:val="21"/>
                <w:shd w:val="clear" w:color="auto" w:fill="FFFFFF"/>
              </w:rPr>
              <w:t>*</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333333"/>
                <w:sz w:val="21"/>
                <w:szCs w:val="21"/>
                <w:shd w:val="clear" w:color="auto" w:fill="FFFFFF"/>
              </w:rPr>
              <w:t>không đ</w:t>
            </w:r>
            <w:r w:rsidRPr="000D195A">
              <w:rPr>
                <w:rFonts w:ascii="Cambria" w:hAnsi="Cambria" w:cs="Cambria"/>
                <w:color w:val="333333"/>
                <w:sz w:val="21"/>
                <w:szCs w:val="21"/>
                <w:shd w:val="clear" w:color="auto" w:fill="FFFFFF"/>
              </w:rPr>
              <w:t>ượ</w:t>
            </w:r>
            <w:r w:rsidRPr="000D195A">
              <w:rPr>
                <w:rFonts w:ascii="Century" w:hAnsi="Century" w:cs="Arial"/>
                <w:color w:val="333333"/>
                <w:sz w:val="21"/>
                <w:szCs w:val="21"/>
                <w:shd w:val="clear" w:color="auto" w:fill="FFFFFF"/>
              </w:rPr>
              <w:t>c đ</w:t>
            </w:r>
            <w:r w:rsidRPr="000D195A">
              <w:rPr>
                <w:rFonts w:ascii="Cambria" w:hAnsi="Cambria" w:cs="Cambria"/>
                <w:color w:val="333333"/>
                <w:sz w:val="21"/>
                <w:szCs w:val="21"/>
                <w:shd w:val="clear" w:color="auto" w:fill="FFFFFF"/>
              </w:rPr>
              <w:t>ể</w:t>
            </w:r>
            <w:r w:rsidRPr="000D195A">
              <w:rPr>
                <w:rFonts w:ascii="Century" w:hAnsi="Century" w:cs="Arial"/>
                <w:color w:val="333333"/>
                <w:sz w:val="21"/>
                <w:szCs w:val="21"/>
                <w:shd w:val="clear" w:color="auto" w:fill="FFFFFF"/>
              </w:rPr>
              <w:t xml:space="preserve"> tr</w:t>
            </w:r>
            <w:r w:rsidRPr="000D195A">
              <w:rPr>
                <w:rFonts w:ascii="Cambria" w:hAnsi="Cambria" w:cs="Cambria"/>
                <w:color w:val="333333"/>
                <w:sz w:val="21"/>
                <w:szCs w:val="21"/>
                <w:shd w:val="clear" w:color="auto" w:fill="FFFFFF"/>
              </w:rPr>
              <w:t>ố</w:t>
            </w:r>
            <w:r w:rsidRPr="000D195A">
              <w:rPr>
                <w:rFonts w:ascii="Century" w:hAnsi="Century" w:cs="Arial"/>
                <w:color w:val="333333"/>
                <w:sz w:val="21"/>
                <w:szCs w:val="21"/>
                <w:shd w:val="clear" w:color="auto" w:fill="FFFFFF"/>
              </w:rPr>
              <w:t>ng</w:t>
            </w:r>
          </w:p>
        </w:tc>
        <w:tc>
          <w:tcPr>
            <w:tcW w:w="477" w:type="pct"/>
            <w:tcPrChange w:id="2545" w:author="Admin" w:date="2016-12-12T18:29:00Z">
              <w:tcPr>
                <w:tcW w:w="48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46"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493" w:type="pct"/>
            <w:tcPrChange w:id="2547" w:author="Admin" w:date="2016-12-12T18:29:00Z">
              <w:tcPr>
                <w:tcW w:w="613"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48"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94" w:type="pct"/>
            <w:tcPrChange w:id="2549" w:author="Admin" w:date="2016-12-12T18:29:00Z">
              <w:tcPr>
                <w:tcW w:w="394"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50"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85" w:type="pct"/>
            <w:tcPrChange w:id="2551" w:author="Admin" w:date="2016-12-12T18:29:00Z">
              <w:tcPr>
                <w:tcW w:w="68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52"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2" w:type="pct"/>
            <w:tcPrChange w:id="2553" w:author="Admin" w:date="2016-12-12T18:29:00Z">
              <w:tcPr>
                <w:tcW w:w="108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54"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The warning about the necessary field</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259" w:type="pct"/>
            <w:tcPrChange w:id="2555" w:author="Admin" w:date="2016-12-12T18:29:00Z">
              <w:tcPr>
                <w:tcW w:w="259" w:type="pct"/>
              </w:tcPr>
            </w:tcPrChange>
          </w:tcPr>
          <w:p w:rsidR="000F312E" w:rsidRPr="000D195A" w:rsidRDefault="000F312E" w:rsidP="002F55AC">
            <w:pPr>
              <w:spacing w:line="276" w:lineRule="auto"/>
              <w:rPr>
                <w:rFonts w:ascii="Century" w:hAnsi="Century" w:cs="Times New Roman"/>
                <w:b w:val="0"/>
              </w:rPr>
              <w:pPrChange w:id="2556" w:author="Admin" w:date="2016-12-12T18:29:00Z">
                <w:pPr>
                  <w:spacing w:line="276" w:lineRule="auto"/>
                  <w:jc w:val="both"/>
                </w:pPr>
              </w:pPrChange>
            </w:pPr>
            <w:r w:rsidRPr="000D195A">
              <w:rPr>
                <w:rFonts w:ascii="Century" w:hAnsi="Century" w:cs="Times New Roman"/>
              </w:rPr>
              <w:t>2</w:t>
            </w:r>
          </w:p>
        </w:tc>
        <w:tc>
          <w:tcPr>
            <w:tcW w:w="730" w:type="pct"/>
            <w:tcPrChange w:id="2557" w:author="Admin" w:date="2016-12-12T18:29:00Z">
              <w:tcPr>
                <w:tcW w:w="730"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58"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Logo</w:t>
            </w:r>
          </w:p>
        </w:tc>
        <w:tc>
          <w:tcPr>
            <w:tcW w:w="880" w:type="pct"/>
            <w:tcPrChange w:id="2559" w:author="Admin" w:date="2016-12-12T18:29:00Z">
              <w:tcPr>
                <w:tcW w:w="75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60"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Logo</w:t>
            </w:r>
          </w:p>
        </w:tc>
        <w:tc>
          <w:tcPr>
            <w:tcW w:w="477" w:type="pct"/>
            <w:tcPrChange w:id="2561" w:author="Admin" w:date="2016-12-12T18:29:00Z">
              <w:tcPr>
                <w:tcW w:w="48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62"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493" w:type="pct"/>
            <w:tcPrChange w:id="2563" w:author="Admin" w:date="2016-12-12T18:29:00Z">
              <w:tcPr>
                <w:tcW w:w="613"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64"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94" w:type="pct"/>
            <w:tcPrChange w:id="2565" w:author="Admin" w:date="2016-12-12T18:29:00Z">
              <w:tcPr>
                <w:tcW w:w="394"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66"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85" w:type="pct"/>
            <w:tcPrChange w:id="2567" w:author="Admin" w:date="2016-12-12T18:29:00Z">
              <w:tcPr>
                <w:tcW w:w="68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68"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2" w:type="pct"/>
            <w:tcPrChange w:id="2569" w:author="Admin" w:date="2016-12-12T18:29:00Z">
              <w:tcPr>
                <w:tcW w:w="108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70"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Logo of organization</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259" w:type="pct"/>
            <w:tcPrChange w:id="2571" w:author="Admin" w:date="2016-12-12T18:29:00Z">
              <w:tcPr>
                <w:tcW w:w="259" w:type="pct"/>
              </w:tcPr>
            </w:tcPrChange>
          </w:tcPr>
          <w:p w:rsidR="000F312E" w:rsidRPr="000D195A" w:rsidRDefault="000F312E" w:rsidP="002F55AC">
            <w:pPr>
              <w:spacing w:line="276" w:lineRule="auto"/>
              <w:rPr>
                <w:rFonts w:ascii="Century" w:hAnsi="Century" w:cs="Times New Roman"/>
                <w:b w:val="0"/>
              </w:rPr>
              <w:pPrChange w:id="2572" w:author="Admin" w:date="2016-12-12T18:29:00Z">
                <w:pPr>
                  <w:spacing w:line="276" w:lineRule="auto"/>
                  <w:jc w:val="both"/>
                </w:pPr>
              </w:pPrChange>
            </w:pPr>
            <w:r w:rsidRPr="000D195A">
              <w:rPr>
                <w:rFonts w:ascii="Century" w:hAnsi="Century" w:cs="Times New Roman"/>
              </w:rPr>
              <w:t>3</w:t>
            </w:r>
          </w:p>
        </w:tc>
        <w:tc>
          <w:tcPr>
            <w:tcW w:w="730" w:type="pct"/>
            <w:tcPrChange w:id="2573" w:author="Admin" w:date="2016-12-12T18:29:00Z">
              <w:tcPr>
                <w:tcW w:w="730"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74"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Introduction</w:t>
            </w:r>
          </w:p>
        </w:tc>
        <w:tc>
          <w:tcPr>
            <w:tcW w:w="880" w:type="pct"/>
            <w:tcPrChange w:id="2575" w:author="Admin" w:date="2016-12-12T18:29:00Z">
              <w:tcPr>
                <w:tcW w:w="75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Change w:id="2576"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Gi</w:t>
            </w:r>
            <w:r w:rsidRPr="000D195A">
              <w:rPr>
                <w:rFonts w:ascii="Cambria" w:hAnsi="Cambria" w:cs="Cambria"/>
              </w:rPr>
              <w:t>ớ</w:t>
            </w:r>
            <w:r w:rsidRPr="000D195A">
              <w:rPr>
                <w:rFonts w:ascii="Century" w:hAnsi="Century" w:cs="Times New Roman"/>
              </w:rPr>
              <w:t>i Thi</w:t>
            </w:r>
            <w:r w:rsidRPr="000D195A">
              <w:rPr>
                <w:rFonts w:ascii="Cambria" w:hAnsi="Cambria" w:cs="Cambria"/>
              </w:rPr>
              <w:t>ệ</w:t>
            </w:r>
            <w:r w:rsidRPr="000D195A">
              <w:rPr>
                <w:rFonts w:ascii="Century" w:hAnsi="Century" w:cs="Times New Roman"/>
              </w:rPr>
              <w:t>u</w:t>
            </w:r>
          </w:p>
        </w:tc>
        <w:tc>
          <w:tcPr>
            <w:tcW w:w="477" w:type="pct"/>
            <w:tcPrChange w:id="2577" w:author="Admin" w:date="2016-12-12T18:29:00Z">
              <w:tcPr>
                <w:tcW w:w="48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78"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493" w:type="pct"/>
            <w:tcPrChange w:id="2579" w:author="Admin" w:date="2016-12-12T18:29:00Z">
              <w:tcPr>
                <w:tcW w:w="613"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80"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94" w:type="pct"/>
            <w:tcPrChange w:id="2581" w:author="Admin" w:date="2016-12-12T18:29:00Z">
              <w:tcPr>
                <w:tcW w:w="394"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82"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85" w:type="pct"/>
            <w:tcPrChange w:id="2583" w:author="Admin" w:date="2016-12-12T18:29:00Z">
              <w:tcPr>
                <w:tcW w:w="68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84"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2" w:type="pct"/>
            <w:tcPrChange w:id="2585" w:author="Admin" w:date="2016-12-12T18:29:00Z">
              <w:tcPr>
                <w:tcW w:w="108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86"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Introduction about organization</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259" w:type="pct"/>
            <w:tcPrChange w:id="2587" w:author="Admin" w:date="2016-12-12T18:29:00Z">
              <w:tcPr>
                <w:tcW w:w="259" w:type="pct"/>
              </w:tcPr>
            </w:tcPrChange>
          </w:tcPr>
          <w:p w:rsidR="000F312E" w:rsidRPr="000D195A" w:rsidRDefault="000F312E" w:rsidP="002F55AC">
            <w:pPr>
              <w:spacing w:line="276" w:lineRule="auto"/>
              <w:rPr>
                <w:rFonts w:ascii="Century" w:hAnsi="Century" w:cs="Times New Roman"/>
                <w:b w:val="0"/>
              </w:rPr>
              <w:pPrChange w:id="2588" w:author="Admin" w:date="2016-12-12T18:29:00Z">
                <w:pPr>
                  <w:spacing w:line="276" w:lineRule="auto"/>
                  <w:jc w:val="both"/>
                </w:pPr>
              </w:pPrChange>
            </w:pPr>
            <w:r w:rsidRPr="000D195A">
              <w:rPr>
                <w:rFonts w:ascii="Century" w:hAnsi="Century" w:cs="Times New Roman"/>
              </w:rPr>
              <w:t>4</w:t>
            </w:r>
          </w:p>
          <w:p w:rsidR="000F312E" w:rsidRPr="000D195A" w:rsidRDefault="000F312E" w:rsidP="002F55AC">
            <w:pPr>
              <w:spacing w:line="276" w:lineRule="auto"/>
              <w:rPr>
                <w:rFonts w:ascii="Century" w:hAnsi="Century" w:cs="Times New Roman"/>
                <w:b w:val="0"/>
              </w:rPr>
              <w:pPrChange w:id="2589" w:author="Admin" w:date="2016-12-12T18:29:00Z">
                <w:pPr>
                  <w:spacing w:line="276" w:lineRule="auto"/>
                  <w:jc w:val="both"/>
                </w:pPr>
              </w:pPrChange>
            </w:pPr>
          </w:p>
        </w:tc>
        <w:tc>
          <w:tcPr>
            <w:tcW w:w="730" w:type="pct"/>
            <w:tcPrChange w:id="2590" w:author="Admin" w:date="2016-12-12T18:29:00Z">
              <w:tcPr>
                <w:tcW w:w="730"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91"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Phone Number</w:t>
            </w:r>
          </w:p>
        </w:tc>
        <w:tc>
          <w:tcPr>
            <w:tcW w:w="880" w:type="pct"/>
            <w:tcPrChange w:id="2592" w:author="Admin" w:date="2016-12-12T18:29:00Z">
              <w:tcPr>
                <w:tcW w:w="75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Change w:id="2593"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Mô t</w:t>
            </w:r>
            <w:r w:rsidRPr="000D195A">
              <w:rPr>
                <w:rFonts w:ascii="Cambria" w:hAnsi="Cambria" w:cs="Cambria"/>
              </w:rPr>
              <w:t>ả</w:t>
            </w:r>
            <w:r w:rsidRPr="000D195A">
              <w:rPr>
                <w:rFonts w:ascii="Century" w:hAnsi="Century" w:cs="Times New Roman"/>
              </w:rPr>
              <w:t xml:space="preserve"> ng</w:t>
            </w:r>
            <w:r w:rsidRPr="000D195A">
              <w:rPr>
                <w:rFonts w:ascii="Cambria" w:hAnsi="Cambria" w:cs="Cambria"/>
              </w:rPr>
              <w:t>ắ</w:t>
            </w:r>
            <w:r w:rsidRPr="000D195A">
              <w:rPr>
                <w:rFonts w:ascii="Century" w:hAnsi="Century" w:cs="Times New Roman"/>
              </w:rPr>
              <w:t>n</w:t>
            </w:r>
          </w:p>
        </w:tc>
        <w:tc>
          <w:tcPr>
            <w:tcW w:w="477" w:type="pct"/>
            <w:tcPrChange w:id="2594" w:author="Admin" w:date="2016-12-12T18:29:00Z">
              <w:tcPr>
                <w:tcW w:w="48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95"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493" w:type="pct"/>
            <w:tcPrChange w:id="2596" w:author="Admin" w:date="2016-12-12T18:29:00Z">
              <w:tcPr>
                <w:tcW w:w="613"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97"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94" w:type="pct"/>
            <w:tcPrChange w:id="2598" w:author="Admin" w:date="2016-12-12T18:29:00Z">
              <w:tcPr>
                <w:tcW w:w="394"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599"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85" w:type="pct"/>
            <w:tcPrChange w:id="2600" w:author="Admin" w:date="2016-12-12T18:29:00Z">
              <w:tcPr>
                <w:tcW w:w="68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01"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2" w:type="pct"/>
            <w:tcPrChange w:id="2602" w:author="Admin" w:date="2016-12-12T18:29:00Z">
              <w:tcPr>
                <w:tcW w:w="108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03"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Phone number</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259" w:type="pct"/>
            <w:tcPrChange w:id="2604" w:author="Admin" w:date="2016-12-12T18:29:00Z">
              <w:tcPr>
                <w:tcW w:w="259" w:type="pct"/>
              </w:tcPr>
            </w:tcPrChange>
          </w:tcPr>
          <w:p w:rsidR="000F312E" w:rsidRPr="000D195A" w:rsidRDefault="000F312E" w:rsidP="002F55AC">
            <w:pPr>
              <w:spacing w:line="276" w:lineRule="auto"/>
              <w:rPr>
                <w:rFonts w:ascii="Century" w:hAnsi="Century" w:cs="Times New Roman"/>
              </w:rPr>
              <w:pPrChange w:id="2605" w:author="Admin" w:date="2016-12-12T18:29:00Z">
                <w:pPr>
                  <w:spacing w:line="276" w:lineRule="auto"/>
                  <w:jc w:val="both"/>
                </w:pPr>
              </w:pPrChange>
            </w:pPr>
          </w:p>
          <w:p w:rsidR="000F312E" w:rsidRPr="000D195A" w:rsidRDefault="000F312E" w:rsidP="002F55AC">
            <w:pPr>
              <w:spacing w:line="276" w:lineRule="auto"/>
              <w:rPr>
                <w:rFonts w:ascii="Century" w:hAnsi="Century" w:cs="Times New Roman"/>
                <w:b w:val="0"/>
              </w:rPr>
              <w:pPrChange w:id="2606" w:author="Admin" w:date="2016-12-12T18:29:00Z">
                <w:pPr>
                  <w:spacing w:line="276" w:lineRule="auto"/>
                  <w:jc w:val="both"/>
                </w:pPr>
              </w:pPrChange>
            </w:pPr>
            <w:r w:rsidRPr="000D195A">
              <w:rPr>
                <w:rFonts w:ascii="Century" w:hAnsi="Century" w:cs="Times New Roman"/>
              </w:rPr>
              <w:t>5</w:t>
            </w:r>
          </w:p>
        </w:tc>
        <w:tc>
          <w:tcPr>
            <w:tcW w:w="730" w:type="pct"/>
            <w:tcPrChange w:id="2607" w:author="Admin" w:date="2016-12-12T18:29:00Z">
              <w:tcPr>
                <w:tcW w:w="730"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08"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Email</w:t>
            </w:r>
          </w:p>
        </w:tc>
        <w:tc>
          <w:tcPr>
            <w:tcW w:w="880" w:type="pct"/>
            <w:tcPrChange w:id="2609" w:author="Admin" w:date="2016-12-12T18:29:00Z">
              <w:tcPr>
                <w:tcW w:w="75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Change w:id="2610"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Email</w:t>
            </w:r>
          </w:p>
        </w:tc>
        <w:tc>
          <w:tcPr>
            <w:tcW w:w="477" w:type="pct"/>
            <w:tcPrChange w:id="2611" w:author="Admin" w:date="2016-12-12T18:29:00Z">
              <w:tcPr>
                <w:tcW w:w="48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12"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493" w:type="pct"/>
            <w:tcPrChange w:id="2613" w:author="Admin" w:date="2016-12-12T18:29:00Z">
              <w:tcPr>
                <w:tcW w:w="613"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14"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94" w:type="pct"/>
            <w:tcPrChange w:id="2615" w:author="Admin" w:date="2016-12-12T18:29:00Z">
              <w:tcPr>
                <w:tcW w:w="394"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16"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85" w:type="pct"/>
            <w:tcPrChange w:id="2617" w:author="Admin" w:date="2016-12-12T18:29:00Z">
              <w:tcPr>
                <w:tcW w:w="68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18"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2" w:type="pct"/>
            <w:tcPrChange w:id="2619" w:author="Admin" w:date="2016-12-12T18:29:00Z">
              <w:tcPr>
                <w:tcW w:w="108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20"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Email contact</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259" w:type="pct"/>
            <w:tcPrChange w:id="2621" w:author="Admin" w:date="2016-12-12T18:29:00Z">
              <w:tcPr>
                <w:tcW w:w="259" w:type="pct"/>
              </w:tcPr>
            </w:tcPrChange>
          </w:tcPr>
          <w:p w:rsidR="000F312E" w:rsidRPr="000D195A" w:rsidRDefault="000F312E" w:rsidP="002F55AC">
            <w:pPr>
              <w:spacing w:line="276" w:lineRule="auto"/>
              <w:rPr>
                <w:rFonts w:ascii="Century" w:hAnsi="Century" w:cs="Times New Roman"/>
                <w:b w:val="0"/>
              </w:rPr>
              <w:pPrChange w:id="2622" w:author="Admin" w:date="2016-12-12T18:29:00Z">
                <w:pPr>
                  <w:spacing w:line="276" w:lineRule="auto"/>
                  <w:jc w:val="both"/>
                </w:pPr>
              </w:pPrChange>
            </w:pPr>
            <w:r w:rsidRPr="000D195A">
              <w:rPr>
                <w:rFonts w:ascii="Century" w:hAnsi="Century" w:cs="Times New Roman"/>
              </w:rPr>
              <w:t>6</w:t>
            </w:r>
          </w:p>
        </w:tc>
        <w:tc>
          <w:tcPr>
            <w:tcW w:w="730" w:type="pct"/>
            <w:tcPrChange w:id="2623" w:author="Admin" w:date="2016-12-12T18:29:00Z">
              <w:tcPr>
                <w:tcW w:w="730"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24"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Address</w:t>
            </w:r>
          </w:p>
        </w:tc>
        <w:tc>
          <w:tcPr>
            <w:tcW w:w="880" w:type="pct"/>
            <w:tcPrChange w:id="2625" w:author="Admin" w:date="2016-12-12T18:29:00Z">
              <w:tcPr>
                <w:tcW w:w="75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Change w:id="2626"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p>
        </w:tc>
        <w:tc>
          <w:tcPr>
            <w:tcW w:w="477" w:type="pct"/>
            <w:tcPrChange w:id="2627" w:author="Admin" w:date="2016-12-12T18:29:00Z">
              <w:tcPr>
                <w:tcW w:w="48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28"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493" w:type="pct"/>
            <w:tcPrChange w:id="2629" w:author="Admin" w:date="2016-12-12T18:29:00Z">
              <w:tcPr>
                <w:tcW w:w="613"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30"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94" w:type="pct"/>
            <w:tcPrChange w:id="2631" w:author="Admin" w:date="2016-12-12T18:29:00Z">
              <w:tcPr>
                <w:tcW w:w="394"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32"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85" w:type="pct"/>
            <w:tcPrChange w:id="2633" w:author="Admin" w:date="2016-12-12T18:29:00Z">
              <w:tcPr>
                <w:tcW w:w="68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34"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2" w:type="pct"/>
            <w:tcPrChange w:id="2635" w:author="Admin" w:date="2016-12-12T18:29:00Z">
              <w:tcPr>
                <w:tcW w:w="108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36"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Address</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259" w:type="pct"/>
            <w:tcPrChange w:id="2637" w:author="Admin" w:date="2016-12-12T18:29:00Z">
              <w:tcPr>
                <w:tcW w:w="259" w:type="pct"/>
              </w:tcPr>
            </w:tcPrChange>
          </w:tcPr>
          <w:p w:rsidR="000F312E" w:rsidRPr="000D195A" w:rsidRDefault="000F312E" w:rsidP="002F55AC">
            <w:pPr>
              <w:spacing w:line="276" w:lineRule="auto"/>
              <w:rPr>
                <w:rFonts w:ascii="Century" w:hAnsi="Century" w:cs="Times New Roman"/>
                <w:b w:val="0"/>
              </w:rPr>
              <w:pPrChange w:id="2638" w:author="Admin" w:date="2016-12-12T18:29:00Z">
                <w:pPr>
                  <w:spacing w:line="276" w:lineRule="auto"/>
                  <w:jc w:val="both"/>
                </w:pPr>
              </w:pPrChange>
            </w:pPr>
            <w:r w:rsidRPr="000D195A">
              <w:rPr>
                <w:rFonts w:ascii="Century" w:hAnsi="Century" w:cs="Times New Roman"/>
              </w:rPr>
              <w:t>7</w:t>
            </w:r>
          </w:p>
        </w:tc>
        <w:tc>
          <w:tcPr>
            <w:tcW w:w="730" w:type="pct"/>
            <w:tcPrChange w:id="2639" w:author="Admin" w:date="2016-12-12T18:29:00Z">
              <w:tcPr>
                <w:tcW w:w="730"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40"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Create Organization</w:t>
            </w:r>
          </w:p>
        </w:tc>
        <w:tc>
          <w:tcPr>
            <w:tcW w:w="880" w:type="pct"/>
            <w:tcPrChange w:id="2641" w:author="Admin" w:date="2016-12-12T18:29:00Z">
              <w:tcPr>
                <w:tcW w:w="75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Change w:id="2642"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w:t>
            </w:r>
            <w:r w:rsidRPr="000D195A">
              <w:rPr>
                <w:rFonts w:ascii="Cambria" w:hAnsi="Cambria" w:cs="Cambria"/>
              </w:rPr>
              <w:t>ạ</w:t>
            </w:r>
            <w:r w:rsidRPr="000D195A">
              <w:rPr>
                <w:rFonts w:ascii="Century" w:hAnsi="Century" w:cs="Times New Roman"/>
              </w:rPr>
              <w:t>o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477" w:type="pct"/>
            <w:tcPrChange w:id="2643" w:author="Admin" w:date="2016-12-12T18:29:00Z">
              <w:tcPr>
                <w:tcW w:w="48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44"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493" w:type="pct"/>
            <w:tcPrChange w:id="2645" w:author="Admin" w:date="2016-12-12T18:29:00Z">
              <w:tcPr>
                <w:tcW w:w="613"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46"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394" w:type="pct"/>
            <w:tcPrChange w:id="2647" w:author="Admin" w:date="2016-12-12T18:29:00Z">
              <w:tcPr>
                <w:tcW w:w="394"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48"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85" w:type="pct"/>
            <w:tcPrChange w:id="2649" w:author="Admin" w:date="2016-12-12T18:29:00Z">
              <w:tcPr>
                <w:tcW w:w="68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50"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2" w:type="pct"/>
            <w:tcPrChange w:id="2651" w:author="Admin" w:date="2016-12-12T18:29:00Z">
              <w:tcPr>
                <w:tcW w:w="108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52" w:author="Admin" w:date="2016-12-12T18:2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Edit organization</w:t>
            </w:r>
          </w:p>
        </w:tc>
      </w:tr>
    </w:tbl>
    <w:p w:rsidR="000F312E" w:rsidRPr="000D195A" w:rsidRDefault="000F312E" w:rsidP="002F55AC">
      <w:pPr>
        <w:pStyle w:val="Table4-1"/>
        <w:rPr>
          <w:rFonts w:ascii="Century" w:hAnsi="Century"/>
        </w:rPr>
        <w:pPrChange w:id="2653" w:author="Admin" w:date="2016-12-12T18:29:00Z">
          <w:pPr>
            <w:pStyle w:val="Table4-1"/>
            <w:jc w:val="both"/>
          </w:pPr>
        </w:pPrChange>
      </w:pPr>
      <w:r w:rsidRPr="000D195A">
        <w:rPr>
          <w:rFonts w:ascii="Century" w:hAnsi="Century"/>
        </w:rPr>
        <w:t>Edit organization table</w:t>
      </w:r>
    </w:p>
    <w:p w:rsidR="000F312E" w:rsidRPr="000D195A" w:rsidRDefault="000F312E" w:rsidP="006B4A50">
      <w:pPr>
        <w:pStyle w:val="Heading4"/>
        <w:jc w:val="both"/>
        <w:rPr>
          <w:rFonts w:ascii="Century" w:hAnsi="Century"/>
        </w:rPr>
      </w:pPr>
      <w:r w:rsidRPr="000D195A">
        <w:rPr>
          <w:rFonts w:ascii="Century" w:hAnsi="Century"/>
        </w:rPr>
        <w:lastRenderedPageBreak/>
        <w:t>User Information</w:t>
      </w:r>
      <w:bookmarkEnd w:id="2524"/>
      <w:r w:rsidRPr="000D195A">
        <w:rPr>
          <w:rFonts w:ascii="Century" w:hAnsi="Century"/>
        </w:rPr>
        <w:t xml:space="preserve"> </w:t>
      </w:r>
    </w:p>
    <w:p w:rsidR="000F312E" w:rsidRPr="000D195A" w:rsidRDefault="000F312E" w:rsidP="006B4A50">
      <w:pPr>
        <w:pStyle w:val="Heading5"/>
        <w:jc w:val="both"/>
        <w:rPr>
          <w:rFonts w:ascii="Century" w:hAnsi="Century"/>
        </w:rPr>
      </w:pPr>
      <w:r w:rsidRPr="000D195A">
        <w:rPr>
          <w:rFonts w:ascii="Century" w:hAnsi="Century"/>
        </w:rPr>
        <w:t>Manage profile</w:t>
      </w:r>
    </w:p>
    <w:p w:rsidR="000F312E" w:rsidRPr="000D195A" w:rsidRDefault="000F312E" w:rsidP="006B4A50">
      <w:pPr>
        <w:ind w:hanging="450"/>
        <w:jc w:val="both"/>
        <w:rPr>
          <w:rFonts w:ascii="Century" w:hAnsi="Century"/>
        </w:rPr>
      </w:pPr>
      <w:r w:rsidRPr="000D195A">
        <w:rPr>
          <w:rFonts w:ascii="Century" w:hAnsi="Century"/>
          <w:noProof/>
          <w:lang w:eastAsia="en-US"/>
        </w:rPr>
        <w:drawing>
          <wp:inline distT="0" distB="0" distL="0" distR="0" wp14:anchorId="0D0CCA5C" wp14:editId="3EBBE2F2">
            <wp:extent cx="6055995" cy="5081270"/>
            <wp:effectExtent l="0" t="0" r="1905"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55995" cy="5081270"/>
                    </a:xfrm>
                    <a:prstGeom prst="rect">
                      <a:avLst/>
                    </a:prstGeom>
                    <a:noFill/>
                    <a:ln>
                      <a:noFill/>
                    </a:ln>
                  </pic:spPr>
                </pic:pic>
              </a:graphicData>
            </a:graphic>
          </wp:inline>
        </w:drawing>
      </w:r>
    </w:p>
    <w:p w:rsidR="000F312E" w:rsidRPr="000D195A" w:rsidRDefault="000F312E" w:rsidP="002F55AC">
      <w:pPr>
        <w:pStyle w:val="Figure4-1"/>
        <w:rPr>
          <w:rFonts w:ascii="Century" w:hAnsi="Century"/>
        </w:rPr>
        <w:pPrChange w:id="2654" w:author="Admin" w:date="2016-12-12T18:30:00Z">
          <w:pPr>
            <w:pStyle w:val="Figure4-1"/>
            <w:jc w:val="both"/>
          </w:pPr>
        </w:pPrChange>
      </w:pPr>
      <w:r w:rsidRPr="000D195A">
        <w:rPr>
          <w:rFonts w:ascii="Century" w:hAnsi="Century"/>
        </w:rPr>
        <w:t>User profile screen</w:t>
      </w:r>
    </w:p>
    <w:p w:rsidR="000F312E" w:rsidDel="002F55AC" w:rsidRDefault="000F312E" w:rsidP="006B4A50">
      <w:pPr>
        <w:pStyle w:val="figurecaption"/>
        <w:numPr>
          <w:ilvl w:val="0"/>
          <w:numId w:val="0"/>
        </w:numPr>
        <w:ind w:left="720"/>
        <w:jc w:val="both"/>
        <w:rPr>
          <w:del w:id="2655" w:author="Admin" w:date="2016-12-12T18:30:00Z"/>
          <w:rFonts w:ascii="Century" w:hAnsi="Century"/>
        </w:rPr>
      </w:pPr>
    </w:p>
    <w:p w:rsidR="00DA3C12" w:rsidDel="002F55AC" w:rsidRDefault="00DA3C12" w:rsidP="006B4A50">
      <w:pPr>
        <w:pStyle w:val="figurecaption"/>
        <w:numPr>
          <w:ilvl w:val="0"/>
          <w:numId w:val="0"/>
        </w:numPr>
        <w:ind w:left="720"/>
        <w:jc w:val="both"/>
        <w:rPr>
          <w:del w:id="2656" w:author="Admin" w:date="2016-12-12T18:30:00Z"/>
          <w:rFonts w:ascii="Century" w:hAnsi="Century"/>
        </w:rPr>
      </w:pPr>
    </w:p>
    <w:p w:rsidR="00DA3C12" w:rsidRPr="000D195A" w:rsidRDefault="00DA3C12" w:rsidP="002F55AC">
      <w:pPr>
        <w:pStyle w:val="figurecaption"/>
        <w:numPr>
          <w:ilvl w:val="0"/>
          <w:numId w:val="0"/>
        </w:numPr>
        <w:jc w:val="both"/>
        <w:rPr>
          <w:rFonts w:ascii="Century" w:hAnsi="Century"/>
        </w:rPr>
        <w:pPrChange w:id="2657" w:author="Admin" w:date="2016-12-12T18:30:00Z">
          <w:pPr>
            <w:pStyle w:val="figurecaption"/>
            <w:numPr>
              <w:numId w:val="0"/>
            </w:numPr>
            <w:ind w:firstLine="0"/>
            <w:jc w:val="both"/>
          </w:pPr>
        </w:pPrChange>
      </w:pPr>
    </w:p>
    <w:tbl>
      <w:tblPr>
        <w:tblStyle w:val="Style1"/>
        <w:tblW w:w="5000" w:type="pct"/>
        <w:tblLayout w:type="fixed"/>
        <w:tblLook w:val="04A0" w:firstRow="1" w:lastRow="0" w:firstColumn="1" w:lastColumn="0" w:noHBand="0" w:noVBand="1"/>
        <w:tblPrChange w:id="2658" w:author="Admin" w:date="2016-12-12T18:44:00Z">
          <w:tblPr>
            <w:tblStyle w:val="Style1"/>
            <w:tblW w:w="5000" w:type="pct"/>
            <w:tblLayout w:type="fixed"/>
            <w:tblLook w:val="04A0" w:firstRow="1" w:lastRow="0" w:firstColumn="1" w:lastColumn="0" w:noHBand="0" w:noVBand="1"/>
          </w:tblPr>
        </w:tblPrChange>
      </w:tblPr>
      <w:tblGrid>
        <w:gridCol w:w="566"/>
        <w:gridCol w:w="1209"/>
        <w:gridCol w:w="1222"/>
        <w:gridCol w:w="940"/>
        <w:gridCol w:w="1134"/>
        <w:gridCol w:w="709"/>
        <w:gridCol w:w="992"/>
        <w:gridCol w:w="1872"/>
        <w:tblGridChange w:id="2659">
          <w:tblGrid>
            <w:gridCol w:w="566"/>
            <w:gridCol w:w="1208"/>
            <w:gridCol w:w="1221"/>
            <w:gridCol w:w="1219"/>
            <w:gridCol w:w="842"/>
            <w:gridCol w:w="564"/>
            <w:gridCol w:w="842"/>
            <w:gridCol w:w="2182"/>
          </w:tblGrid>
        </w:tblGridChange>
      </w:tblGrid>
      <w:tr w:rsidR="000F312E" w:rsidRPr="000D195A" w:rsidTr="007C6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Change w:id="2660" w:author="Admin" w:date="2016-12-12T18:44:00Z">
              <w:tcPr>
                <w:tcW w:w="328" w:type="pct"/>
                <w:shd w:val="clear" w:color="auto" w:fill="92D050"/>
              </w:tcPr>
            </w:tcPrChange>
          </w:tcPr>
          <w:p w:rsidR="000F312E" w:rsidRPr="000D195A" w:rsidRDefault="000F312E"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w:t>
            </w:r>
          </w:p>
        </w:tc>
        <w:tc>
          <w:tcPr>
            <w:tcW w:w="699" w:type="pct"/>
            <w:shd w:val="clear" w:color="auto" w:fill="92D050"/>
            <w:tcPrChange w:id="2661" w:author="Admin" w:date="2016-12-12T18:44:00Z">
              <w:tcPr>
                <w:tcW w:w="699"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6" w:type="pct"/>
            <w:shd w:val="clear" w:color="auto" w:fill="92D050"/>
            <w:tcPrChange w:id="2662" w:author="Admin" w:date="2016-12-12T18:44:00Z">
              <w:tcPr>
                <w:tcW w:w="706" w:type="pct"/>
                <w:shd w:val="clear" w:color="auto" w:fill="92D050"/>
              </w:tcPr>
            </w:tcPrChange>
          </w:tcPr>
          <w:p w:rsidR="000F312E" w:rsidRPr="000D195A" w:rsidRDefault="000F312E" w:rsidP="007C6829">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2663" w:author="Admin" w:date="2016-12-12T18:43: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Field</w:t>
            </w:r>
            <w:ins w:id="2664" w:author="Admin" w:date="2016-12-12T18:43:00Z">
              <w:r w:rsidR="007C6829">
                <w:rPr>
                  <w:rFonts w:ascii="Century" w:hAnsi="Century" w:cs="Times New Roman"/>
                </w:rPr>
                <w:t xml:space="preserve"> </w:t>
              </w:r>
            </w:ins>
            <w:del w:id="2665" w:author="Admin" w:date="2016-12-12T18:43:00Z">
              <w:r w:rsidRPr="000D195A" w:rsidDel="007C6829">
                <w:rPr>
                  <w:rFonts w:ascii="Century" w:hAnsi="Century" w:cs="Times New Roman"/>
                </w:rPr>
                <w:delText xml:space="preserve"> </w:delText>
              </w:r>
            </w:del>
            <w:r w:rsidRPr="000D195A">
              <w:rPr>
                <w:rFonts w:ascii="Century" w:hAnsi="Century" w:cs="Times New Roman"/>
              </w:rPr>
              <w:t>name</w:t>
            </w:r>
            <w:ins w:id="2666" w:author="Admin" w:date="2016-12-12T18:43:00Z">
              <w:r w:rsidR="007C6829">
                <w:rPr>
                  <w:rFonts w:ascii="Century" w:hAnsi="Century" w:cs="Times New Roman"/>
                </w:rPr>
                <w:t xml:space="preserve"> </w:t>
              </w:r>
            </w:ins>
            <w:del w:id="2667" w:author="Admin" w:date="2016-12-12T18:43:00Z">
              <w:r w:rsidRPr="000D195A" w:rsidDel="007C6829">
                <w:rPr>
                  <w:rFonts w:ascii="Century" w:hAnsi="Century" w:cs="Times New Roman"/>
                </w:rPr>
                <w:delText xml:space="preserve"> </w:delText>
              </w:r>
            </w:del>
            <w:r w:rsidRPr="000D195A">
              <w:rPr>
                <w:rFonts w:ascii="Century" w:hAnsi="Century" w:cs="Times New Roman"/>
              </w:rPr>
              <w:t>in Vietnamese</w:t>
            </w:r>
          </w:p>
        </w:tc>
        <w:tc>
          <w:tcPr>
            <w:tcW w:w="544" w:type="pct"/>
            <w:shd w:val="clear" w:color="auto" w:fill="92D050"/>
            <w:tcPrChange w:id="2668" w:author="Admin" w:date="2016-12-12T18:44:00Z">
              <w:tcPr>
                <w:tcW w:w="705"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56" w:type="pct"/>
            <w:shd w:val="clear" w:color="auto" w:fill="92D050"/>
            <w:tcPrChange w:id="2669" w:author="Admin" w:date="2016-12-12T18:44:00Z">
              <w:tcPr>
                <w:tcW w:w="487" w:type="pct"/>
                <w:shd w:val="clear" w:color="auto" w:fill="92D050"/>
              </w:tcPr>
            </w:tcPrChange>
          </w:tcPr>
          <w:p w:rsidR="000F312E" w:rsidRPr="000D195A" w:rsidRDefault="000F312E" w:rsidP="007C6829">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2670" w:author="Admin" w:date="2016-12-12T18:43: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Require</w:t>
            </w:r>
          </w:p>
        </w:tc>
        <w:tc>
          <w:tcPr>
            <w:tcW w:w="410" w:type="pct"/>
            <w:shd w:val="clear" w:color="auto" w:fill="92D050"/>
            <w:tcPrChange w:id="2671" w:author="Admin" w:date="2016-12-12T18:44:00Z">
              <w:tcPr>
                <w:tcW w:w="326"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74" w:type="pct"/>
            <w:shd w:val="clear" w:color="auto" w:fill="92D050"/>
            <w:tcPrChange w:id="2672" w:author="Admin" w:date="2016-12-12T18:44:00Z">
              <w:tcPr>
                <w:tcW w:w="487" w:type="pct"/>
                <w:shd w:val="clear" w:color="auto" w:fill="92D050"/>
              </w:tcPr>
            </w:tcPrChange>
          </w:tcPr>
          <w:p w:rsidR="000F312E" w:rsidRPr="000D195A" w:rsidRDefault="000F312E" w:rsidP="007C6829">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2673" w:author="Admin" w:date="2016-12-12T18:43: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Max-Length</w:t>
            </w:r>
          </w:p>
        </w:tc>
        <w:tc>
          <w:tcPr>
            <w:tcW w:w="1083" w:type="pct"/>
            <w:shd w:val="clear" w:color="auto" w:fill="92D050"/>
            <w:tcPrChange w:id="2674" w:author="Admin" w:date="2016-12-12T18:44:00Z">
              <w:tcPr>
                <w:tcW w:w="1262"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2675" w:author="Admin" w:date="2016-12-12T18:44: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w:t>
            </w:r>
          </w:p>
        </w:tc>
        <w:tc>
          <w:tcPr>
            <w:tcW w:w="699" w:type="pct"/>
            <w:tcPrChange w:id="2676" w:author="Admin" w:date="2016-12-12T18:44:00Z">
              <w:tcPr>
                <w:tcW w:w="699"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77"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Profile</w:t>
            </w:r>
          </w:p>
        </w:tc>
        <w:tc>
          <w:tcPr>
            <w:tcW w:w="706" w:type="pct"/>
            <w:tcPrChange w:id="2678" w:author="Admin" w:date="2016-12-12T18:44:00Z">
              <w:tcPr>
                <w:tcW w:w="70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79"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H</w:t>
            </w:r>
            <w:r w:rsidRPr="000D195A">
              <w:rPr>
                <w:rFonts w:ascii="Cambria" w:hAnsi="Cambria" w:cs="Cambria"/>
              </w:rPr>
              <w:t>ồ</w:t>
            </w:r>
            <w:r w:rsidRPr="000D195A">
              <w:rPr>
                <w:rFonts w:ascii="Century" w:hAnsi="Century" w:cs="Times New Roman"/>
              </w:rPr>
              <w:t xml:space="preserve"> s</w:t>
            </w:r>
            <w:r w:rsidRPr="000D195A">
              <w:rPr>
                <w:rFonts w:ascii="Cambria" w:hAnsi="Cambria" w:cs="Cambria"/>
              </w:rPr>
              <w:t>ơ</w:t>
            </w:r>
          </w:p>
        </w:tc>
        <w:tc>
          <w:tcPr>
            <w:tcW w:w="544" w:type="pct"/>
            <w:tcPrChange w:id="2680" w:author="Admin" w:date="2016-12-12T18:44:00Z">
              <w:tcPr>
                <w:tcW w:w="705"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81"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Tab</w:t>
            </w:r>
          </w:p>
        </w:tc>
        <w:tc>
          <w:tcPr>
            <w:tcW w:w="656" w:type="pct"/>
            <w:tcPrChange w:id="2682"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83"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0" w:type="pct"/>
            <w:tcPrChange w:id="2684" w:author="Admin" w:date="2016-12-12T18:44:00Z">
              <w:tcPr>
                <w:tcW w:w="32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85"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74" w:type="pct"/>
            <w:tcPrChange w:id="2686"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87"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3" w:type="pct"/>
            <w:tcPrChange w:id="2688" w:author="Admin" w:date="2016-12-12T18:44:00Z">
              <w:tcPr>
                <w:tcW w:w="1262"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89"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Profile tab</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2690" w:author="Admin" w:date="2016-12-12T18:44: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2</w:t>
            </w:r>
          </w:p>
        </w:tc>
        <w:tc>
          <w:tcPr>
            <w:tcW w:w="699" w:type="pct"/>
            <w:tcPrChange w:id="2691" w:author="Admin" w:date="2016-12-12T18:44:00Z">
              <w:tcPr>
                <w:tcW w:w="699"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92"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User avatar</w:t>
            </w:r>
          </w:p>
        </w:tc>
        <w:tc>
          <w:tcPr>
            <w:tcW w:w="706" w:type="pct"/>
            <w:tcPrChange w:id="2693" w:author="Admin" w:date="2016-12-12T18:44:00Z">
              <w:tcPr>
                <w:tcW w:w="70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94"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ambria" w:hAnsi="Cambria" w:cs="Cambria"/>
              </w:rPr>
              <w:t>Ả</w:t>
            </w:r>
            <w:r w:rsidRPr="000D195A">
              <w:rPr>
                <w:rFonts w:ascii="Century" w:hAnsi="Century" w:cs="Times New Roman"/>
              </w:rPr>
              <w:t>nh đ</w:t>
            </w:r>
            <w:r w:rsidRPr="000D195A">
              <w:rPr>
                <w:rFonts w:ascii="Cambria" w:hAnsi="Cambria" w:cs="Cambria"/>
              </w:rPr>
              <w:t>ạ</w:t>
            </w:r>
            <w:r w:rsidRPr="000D195A">
              <w:rPr>
                <w:rFonts w:ascii="Century" w:hAnsi="Century" w:cs="Times New Roman"/>
              </w:rPr>
              <w:t>i di</w:t>
            </w:r>
            <w:r w:rsidRPr="000D195A">
              <w:rPr>
                <w:rFonts w:ascii="Cambria" w:hAnsi="Cambria" w:cs="Cambria"/>
              </w:rPr>
              <w:t>ệ</w:t>
            </w:r>
            <w:r w:rsidRPr="000D195A">
              <w:rPr>
                <w:rFonts w:ascii="Century" w:hAnsi="Century" w:cs="Times New Roman"/>
              </w:rPr>
              <w:t>n</w:t>
            </w:r>
          </w:p>
        </w:tc>
        <w:tc>
          <w:tcPr>
            <w:tcW w:w="544" w:type="pct"/>
            <w:tcPrChange w:id="2695" w:author="Admin" w:date="2016-12-12T18:44:00Z">
              <w:tcPr>
                <w:tcW w:w="705"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96"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URL image</w:t>
            </w:r>
          </w:p>
        </w:tc>
        <w:tc>
          <w:tcPr>
            <w:tcW w:w="656" w:type="pct"/>
            <w:tcPrChange w:id="2697"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698"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0" w:type="pct"/>
            <w:tcPrChange w:id="2699" w:author="Admin" w:date="2016-12-12T18:44:00Z">
              <w:tcPr>
                <w:tcW w:w="32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00"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74" w:type="pct"/>
            <w:tcPrChange w:id="2701"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02"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3" w:type="pct"/>
            <w:tcPrChange w:id="2703" w:author="Admin" w:date="2016-12-12T18:44:00Z">
              <w:tcPr>
                <w:tcW w:w="1262"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04"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User avatar</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2705" w:author="Admin" w:date="2016-12-12T18:44: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3</w:t>
            </w:r>
          </w:p>
        </w:tc>
        <w:tc>
          <w:tcPr>
            <w:tcW w:w="699" w:type="pct"/>
            <w:tcPrChange w:id="2706" w:author="Admin" w:date="2016-12-12T18:44:00Z">
              <w:tcPr>
                <w:tcW w:w="699"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07"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Overview</w:t>
            </w:r>
          </w:p>
        </w:tc>
        <w:tc>
          <w:tcPr>
            <w:tcW w:w="706" w:type="pct"/>
            <w:tcPrChange w:id="2708" w:author="Admin" w:date="2016-12-12T18:44:00Z">
              <w:tcPr>
                <w:tcW w:w="70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09"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w:t>
            </w:r>
            <w:r w:rsidRPr="000D195A">
              <w:rPr>
                <w:rFonts w:ascii="Cambria" w:hAnsi="Cambria" w:cs="Cambria"/>
              </w:rPr>
              <w:t>ổ</w:t>
            </w:r>
            <w:r w:rsidRPr="000D195A">
              <w:rPr>
                <w:rFonts w:ascii="Century" w:hAnsi="Century" w:cs="Times New Roman"/>
              </w:rPr>
              <w:t>ng quan</w:t>
            </w:r>
          </w:p>
        </w:tc>
        <w:tc>
          <w:tcPr>
            <w:tcW w:w="544" w:type="pct"/>
            <w:tcPrChange w:id="2710" w:author="Admin" w:date="2016-12-12T18:44:00Z">
              <w:tcPr>
                <w:tcW w:w="705"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11"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56" w:type="pct"/>
            <w:tcPrChange w:id="2712"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13"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0" w:type="pct"/>
            <w:tcPrChange w:id="2714" w:author="Admin" w:date="2016-12-12T18:44:00Z">
              <w:tcPr>
                <w:tcW w:w="32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15"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74" w:type="pct"/>
            <w:tcPrChange w:id="2716"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17"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3" w:type="pct"/>
            <w:tcPrChange w:id="2718" w:author="Admin" w:date="2016-12-12T18:44:00Z">
              <w:tcPr>
                <w:tcW w:w="1262"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19"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Overview information of user</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2720" w:author="Admin" w:date="2016-12-12T18:44: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4</w:t>
            </w:r>
          </w:p>
        </w:tc>
        <w:tc>
          <w:tcPr>
            <w:tcW w:w="699" w:type="pct"/>
            <w:tcPrChange w:id="2721" w:author="Admin" w:date="2016-12-12T18:44:00Z">
              <w:tcPr>
                <w:tcW w:w="699"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22"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 Number donated event</w:t>
            </w:r>
          </w:p>
        </w:tc>
        <w:tc>
          <w:tcPr>
            <w:tcW w:w="706" w:type="pct"/>
            <w:tcPrChange w:id="2723" w:author="Admin" w:date="2016-12-12T18:44:00Z">
              <w:tcPr>
                <w:tcW w:w="70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24"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 đã quyên gop</w:t>
            </w:r>
          </w:p>
        </w:tc>
        <w:tc>
          <w:tcPr>
            <w:tcW w:w="544" w:type="pct"/>
            <w:tcPrChange w:id="2725" w:author="Admin" w:date="2016-12-12T18:44:00Z">
              <w:tcPr>
                <w:tcW w:w="705"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26"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56" w:type="pct"/>
            <w:tcPrChange w:id="2727"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28"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0" w:type="pct"/>
            <w:tcPrChange w:id="2729" w:author="Admin" w:date="2016-12-12T18:44:00Z">
              <w:tcPr>
                <w:tcW w:w="32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30"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74" w:type="pct"/>
            <w:tcPrChange w:id="2731"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32"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3" w:type="pct"/>
            <w:tcPrChange w:id="2733" w:author="Admin" w:date="2016-12-12T18:44:00Z">
              <w:tcPr>
                <w:tcW w:w="1262"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34"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Display number donated event</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2735" w:author="Admin" w:date="2016-12-12T18:44: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5</w:t>
            </w:r>
          </w:p>
        </w:tc>
        <w:tc>
          <w:tcPr>
            <w:tcW w:w="699" w:type="pct"/>
            <w:tcPrChange w:id="2736" w:author="Admin" w:date="2016-12-12T18:44:00Z">
              <w:tcPr>
                <w:tcW w:w="699"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37"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Number </w:t>
            </w:r>
            <w:r w:rsidRPr="000D195A">
              <w:rPr>
                <w:rFonts w:ascii="Century" w:hAnsi="Century" w:cs="Times New Roman"/>
              </w:rPr>
              <w:lastRenderedPageBreak/>
              <w:t>created thread</w:t>
            </w:r>
          </w:p>
        </w:tc>
        <w:tc>
          <w:tcPr>
            <w:tcW w:w="706" w:type="pct"/>
            <w:tcPrChange w:id="2738" w:author="Admin" w:date="2016-12-12T18:44:00Z">
              <w:tcPr>
                <w:tcW w:w="70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39"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lastRenderedPageBreak/>
              <w:t>S</w:t>
            </w:r>
            <w:r w:rsidRPr="000D195A">
              <w:rPr>
                <w:rFonts w:ascii="Cambria" w:hAnsi="Cambria" w:cs="Cambria"/>
              </w:rPr>
              <w:t>ố</w:t>
            </w:r>
            <w:r w:rsidRPr="000D195A">
              <w:rPr>
                <w:rFonts w:ascii="Century" w:hAnsi="Century" w:cs="Times New Roman"/>
              </w:rPr>
              <w:t xml:space="preserve"> bài </w:t>
            </w:r>
            <w:r w:rsidRPr="000D195A">
              <w:rPr>
                <w:rFonts w:ascii="Century" w:hAnsi="Century" w:cs="Times New Roman"/>
              </w:rPr>
              <w:lastRenderedPageBreak/>
              <w:t>vi</w:t>
            </w:r>
            <w:r w:rsidRPr="000D195A">
              <w:rPr>
                <w:rFonts w:ascii="Cambria" w:hAnsi="Cambria" w:cs="Cambria"/>
              </w:rPr>
              <w:t>ế</w:t>
            </w:r>
            <w:r w:rsidRPr="000D195A">
              <w:rPr>
                <w:rFonts w:ascii="Century" w:hAnsi="Century" w:cs="Times New Roman"/>
              </w:rPr>
              <w:t>t đã t</w:t>
            </w:r>
            <w:r w:rsidRPr="000D195A">
              <w:rPr>
                <w:rFonts w:ascii="Cambria" w:hAnsi="Cambria" w:cs="Cambria"/>
              </w:rPr>
              <w:t>ạ</w:t>
            </w:r>
            <w:r w:rsidRPr="000D195A">
              <w:rPr>
                <w:rFonts w:ascii="Century" w:hAnsi="Century" w:cs="Times New Roman"/>
              </w:rPr>
              <w:t>o</w:t>
            </w:r>
          </w:p>
        </w:tc>
        <w:tc>
          <w:tcPr>
            <w:tcW w:w="544" w:type="pct"/>
            <w:tcPrChange w:id="2740" w:author="Admin" w:date="2016-12-12T18:44:00Z">
              <w:tcPr>
                <w:tcW w:w="705"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41"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lastRenderedPageBreak/>
              <w:t>Label</w:t>
            </w:r>
          </w:p>
        </w:tc>
        <w:tc>
          <w:tcPr>
            <w:tcW w:w="656" w:type="pct"/>
            <w:tcPrChange w:id="2742"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43"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0" w:type="pct"/>
            <w:tcPrChange w:id="2744" w:author="Admin" w:date="2016-12-12T18:44:00Z">
              <w:tcPr>
                <w:tcW w:w="32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45"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74" w:type="pct"/>
            <w:tcPrChange w:id="2746"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47"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3" w:type="pct"/>
            <w:tcPrChange w:id="2748" w:author="Admin" w:date="2016-12-12T18:44:00Z">
              <w:tcPr>
                <w:tcW w:w="1262"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49"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Display number </w:t>
            </w:r>
            <w:r w:rsidRPr="000D195A">
              <w:rPr>
                <w:rFonts w:ascii="Century" w:hAnsi="Century" w:cs="Times New Roman"/>
              </w:rPr>
              <w:lastRenderedPageBreak/>
              <w:t>donated thread</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2750" w:author="Admin" w:date="2016-12-12T18:44: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lastRenderedPageBreak/>
              <w:t>6</w:t>
            </w:r>
          </w:p>
        </w:tc>
        <w:tc>
          <w:tcPr>
            <w:tcW w:w="699" w:type="pct"/>
            <w:tcPrChange w:id="2751" w:author="Admin" w:date="2016-12-12T18:44:00Z">
              <w:tcPr>
                <w:tcW w:w="699"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52"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Total point</w:t>
            </w:r>
          </w:p>
        </w:tc>
        <w:tc>
          <w:tcPr>
            <w:tcW w:w="706" w:type="pct"/>
            <w:tcPrChange w:id="2753" w:author="Admin" w:date="2016-12-12T18:44:00Z">
              <w:tcPr>
                <w:tcW w:w="70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54"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w:t>
            </w:r>
            <w:r w:rsidRPr="000D195A">
              <w:rPr>
                <w:rFonts w:ascii="Cambria" w:hAnsi="Cambria" w:cs="Cambria"/>
              </w:rPr>
              <w:t>ổ</w:t>
            </w:r>
            <w:r w:rsidRPr="000D195A">
              <w:rPr>
                <w:rFonts w:ascii="Century" w:hAnsi="Century" w:cs="Times New Roman"/>
              </w:rPr>
              <w:t>ng s</w:t>
            </w:r>
            <w:r w:rsidRPr="000D195A">
              <w:rPr>
                <w:rFonts w:ascii="Cambria" w:hAnsi="Cambria" w:cs="Cambria"/>
              </w:rPr>
              <w:t>ố</w:t>
            </w:r>
            <w:r w:rsidRPr="000D195A">
              <w:rPr>
                <w:rFonts w:ascii="Century" w:hAnsi="Century" w:cs="Times New Roman"/>
              </w:rPr>
              <w:t xml:space="preserve"> đi</w:t>
            </w:r>
            <w:r w:rsidRPr="000D195A">
              <w:rPr>
                <w:rFonts w:ascii="Cambria" w:hAnsi="Cambria" w:cs="Cambria"/>
              </w:rPr>
              <w:t>ể</w:t>
            </w:r>
            <w:r w:rsidRPr="000D195A">
              <w:rPr>
                <w:rFonts w:ascii="Century" w:hAnsi="Century" w:cs="Times New Roman"/>
              </w:rPr>
              <w:t>m</w:t>
            </w:r>
          </w:p>
        </w:tc>
        <w:tc>
          <w:tcPr>
            <w:tcW w:w="544" w:type="pct"/>
            <w:tcPrChange w:id="2755" w:author="Admin" w:date="2016-12-12T18:44:00Z">
              <w:tcPr>
                <w:tcW w:w="705"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56"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56" w:type="pct"/>
            <w:tcPrChange w:id="2757"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58"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0" w:type="pct"/>
            <w:tcPrChange w:id="2759" w:author="Admin" w:date="2016-12-12T18:44:00Z">
              <w:tcPr>
                <w:tcW w:w="32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60"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74" w:type="pct"/>
            <w:tcPrChange w:id="2761"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62"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3" w:type="pct"/>
            <w:tcPrChange w:id="2763" w:author="Admin" w:date="2016-12-12T18:44:00Z">
              <w:tcPr>
                <w:tcW w:w="1262"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64"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Total point</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2765" w:author="Admin" w:date="2016-12-12T18:44: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7</w:t>
            </w:r>
          </w:p>
        </w:tc>
        <w:tc>
          <w:tcPr>
            <w:tcW w:w="699" w:type="pct"/>
            <w:tcPrChange w:id="2766" w:author="Admin" w:date="2016-12-12T18:44:00Z">
              <w:tcPr>
                <w:tcW w:w="699"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67"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Rank</w:t>
            </w:r>
          </w:p>
        </w:tc>
        <w:tc>
          <w:tcPr>
            <w:tcW w:w="706" w:type="pct"/>
            <w:tcPrChange w:id="2768" w:author="Admin" w:date="2016-12-12T18:44:00Z">
              <w:tcPr>
                <w:tcW w:w="70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69"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w:t>
            </w:r>
          </w:p>
        </w:tc>
        <w:tc>
          <w:tcPr>
            <w:tcW w:w="544" w:type="pct"/>
            <w:tcPrChange w:id="2770" w:author="Admin" w:date="2016-12-12T18:44:00Z">
              <w:tcPr>
                <w:tcW w:w="705"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71"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56" w:type="pct"/>
            <w:tcPrChange w:id="2772"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73"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0" w:type="pct"/>
            <w:tcPrChange w:id="2774" w:author="Admin" w:date="2016-12-12T18:44:00Z">
              <w:tcPr>
                <w:tcW w:w="32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75"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74" w:type="pct"/>
            <w:tcPrChange w:id="2776"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77"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3" w:type="pct"/>
            <w:tcPrChange w:id="2778" w:author="Admin" w:date="2016-12-12T18:44:00Z">
              <w:tcPr>
                <w:tcW w:w="1262"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79"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Rank of user</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2780" w:author="Admin" w:date="2016-12-12T18:44: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8</w:t>
            </w:r>
          </w:p>
        </w:tc>
        <w:tc>
          <w:tcPr>
            <w:tcW w:w="699" w:type="pct"/>
            <w:tcPrChange w:id="2781" w:author="Admin" w:date="2016-12-12T18:44:00Z">
              <w:tcPr>
                <w:tcW w:w="699"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82"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Status</w:t>
            </w:r>
          </w:p>
        </w:tc>
        <w:tc>
          <w:tcPr>
            <w:tcW w:w="706" w:type="pct"/>
            <w:tcPrChange w:id="2783" w:author="Admin" w:date="2016-12-12T18:44:00Z">
              <w:tcPr>
                <w:tcW w:w="70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84"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Tr</w:t>
            </w:r>
            <w:r w:rsidRPr="000D195A">
              <w:rPr>
                <w:rFonts w:ascii="Cambria" w:hAnsi="Cambria" w:cs="Cambria"/>
              </w:rPr>
              <w:t>ạ</w:t>
            </w:r>
            <w:r w:rsidRPr="000D195A">
              <w:rPr>
                <w:rFonts w:ascii="Century" w:hAnsi="Century" w:cs="Times New Roman"/>
              </w:rPr>
              <w:t>ng thái</w:t>
            </w:r>
          </w:p>
        </w:tc>
        <w:tc>
          <w:tcPr>
            <w:tcW w:w="544" w:type="pct"/>
            <w:tcPrChange w:id="2785" w:author="Admin" w:date="2016-12-12T18:44:00Z">
              <w:tcPr>
                <w:tcW w:w="705"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86"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56" w:type="pct"/>
            <w:tcPrChange w:id="2787"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88"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0" w:type="pct"/>
            <w:tcPrChange w:id="2789" w:author="Admin" w:date="2016-12-12T18:44:00Z">
              <w:tcPr>
                <w:tcW w:w="32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90"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74" w:type="pct"/>
            <w:tcPrChange w:id="2791"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92"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3" w:type="pct"/>
            <w:tcPrChange w:id="2793" w:author="Admin" w:date="2016-12-12T18:44:00Z">
              <w:tcPr>
                <w:tcW w:w="1262"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94"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Account status</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2795" w:author="Admin" w:date="2016-12-12T18:44: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9</w:t>
            </w:r>
          </w:p>
        </w:tc>
        <w:tc>
          <w:tcPr>
            <w:tcW w:w="699" w:type="pct"/>
            <w:tcPrChange w:id="2796" w:author="Admin" w:date="2016-12-12T18:44:00Z">
              <w:tcPr>
                <w:tcW w:w="699"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97"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Edit profile</w:t>
            </w:r>
          </w:p>
        </w:tc>
        <w:tc>
          <w:tcPr>
            <w:tcW w:w="706" w:type="pct"/>
            <w:tcPrChange w:id="2798" w:author="Admin" w:date="2016-12-12T18:44:00Z">
              <w:tcPr>
                <w:tcW w:w="70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799"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w:t>
            </w:r>
            <w:r w:rsidRPr="000D195A">
              <w:rPr>
                <w:rFonts w:ascii="Cambria" w:hAnsi="Cambria" w:cs="Cambria"/>
              </w:rPr>
              <w:t>ử</w:t>
            </w:r>
            <w:r w:rsidRPr="000D195A">
              <w:rPr>
                <w:rFonts w:ascii="Century" w:hAnsi="Century" w:cs="Times New Roman"/>
              </w:rPr>
              <w:t>a thông tin</w:t>
            </w:r>
          </w:p>
        </w:tc>
        <w:tc>
          <w:tcPr>
            <w:tcW w:w="544" w:type="pct"/>
            <w:tcPrChange w:id="2800" w:author="Admin" w:date="2016-12-12T18:44:00Z">
              <w:tcPr>
                <w:tcW w:w="705"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01"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656" w:type="pct"/>
            <w:tcPrChange w:id="2802"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03"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410" w:type="pct"/>
            <w:tcPrChange w:id="2804" w:author="Admin" w:date="2016-12-12T18:44:00Z">
              <w:tcPr>
                <w:tcW w:w="32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05"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74" w:type="pct"/>
            <w:tcPrChange w:id="2806"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07"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3" w:type="pct"/>
            <w:tcPrChange w:id="2808" w:author="Admin" w:date="2016-12-12T18:44:00Z">
              <w:tcPr>
                <w:tcW w:w="1262"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09"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 to edit profile</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2810" w:author="Admin" w:date="2016-12-12T18:44: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10</w:t>
            </w:r>
          </w:p>
        </w:tc>
        <w:tc>
          <w:tcPr>
            <w:tcW w:w="699" w:type="pct"/>
            <w:tcPrChange w:id="2811" w:author="Admin" w:date="2016-12-12T18:44:00Z">
              <w:tcPr>
                <w:tcW w:w="699"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Change w:id="2812"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sz w:val="18"/>
                <w:szCs w:val="18"/>
              </w:rPr>
              <w:t>User Information</w:t>
            </w:r>
          </w:p>
        </w:tc>
        <w:tc>
          <w:tcPr>
            <w:tcW w:w="706" w:type="pct"/>
            <w:tcPrChange w:id="2813" w:author="Admin" w:date="2016-12-12T18:44:00Z">
              <w:tcPr>
                <w:tcW w:w="70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14"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Thông tin cá nhân</w:t>
            </w:r>
          </w:p>
        </w:tc>
        <w:tc>
          <w:tcPr>
            <w:tcW w:w="544" w:type="pct"/>
            <w:tcPrChange w:id="2815" w:author="Admin" w:date="2016-12-12T18:44:00Z">
              <w:tcPr>
                <w:tcW w:w="705"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16"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56" w:type="pct"/>
            <w:tcPrChange w:id="2817"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18"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0" w:type="pct"/>
            <w:tcPrChange w:id="2819" w:author="Admin" w:date="2016-12-12T18:44:00Z">
              <w:tcPr>
                <w:tcW w:w="32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20"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74" w:type="pct"/>
            <w:tcPrChange w:id="2821"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22"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3" w:type="pct"/>
            <w:tcPrChange w:id="2823" w:author="Admin" w:date="2016-12-12T18:44:00Z">
              <w:tcPr>
                <w:tcW w:w="1262"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24"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User Information</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2825" w:author="Admin" w:date="2016-12-12T18:44: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11</w:t>
            </w:r>
          </w:p>
        </w:tc>
        <w:tc>
          <w:tcPr>
            <w:tcW w:w="699" w:type="pct"/>
            <w:tcPrChange w:id="2826" w:author="Admin" w:date="2016-12-12T18:44:00Z">
              <w:tcPr>
                <w:tcW w:w="699"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Change w:id="2827"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FullName</w:t>
            </w:r>
          </w:p>
        </w:tc>
        <w:tc>
          <w:tcPr>
            <w:tcW w:w="706" w:type="pct"/>
            <w:tcPrChange w:id="2828" w:author="Admin" w:date="2016-12-12T18:44:00Z">
              <w:tcPr>
                <w:tcW w:w="70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29"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Tên đ</w:t>
            </w:r>
            <w:r w:rsidRPr="000D195A">
              <w:rPr>
                <w:rFonts w:ascii="Cambria" w:hAnsi="Cambria" w:cs="Cambria"/>
              </w:rPr>
              <w:t>ầ</w:t>
            </w:r>
            <w:r w:rsidRPr="000D195A">
              <w:rPr>
                <w:rFonts w:ascii="Century" w:hAnsi="Century" w:cs="Times New Roman"/>
              </w:rPr>
              <w:t>y đ</w:t>
            </w:r>
            <w:r w:rsidRPr="000D195A">
              <w:rPr>
                <w:rFonts w:ascii="Cambria" w:hAnsi="Cambria" w:cs="Cambria"/>
              </w:rPr>
              <w:t>ủ</w:t>
            </w:r>
          </w:p>
        </w:tc>
        <w:tc>
          <w:tcPr>
            <w:tcW w:w="544" w:type="pct"/>
            <w:tcPrChange w:id="2830" w:author="Admin" w:date="2016-12-12T18:44:00Z">
              <w:tcPr>
                <w:tcW w:w="705"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31"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56" w:type="pct"/>
            <w:tcPrChange w:id="2832"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33"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0" w:type="pct"/>
            <w:tcPrChange w:id="2834" w:author="Admin" w:date="2016-12-12T18:44:00Z">
              <w:tcPr>
                <w:tcW w:w="32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35"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74" w:type="pct"/>
            <w:tcPrChange w:id="2836"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37"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3" w:type="pct"/>
            <w:tcPrChange w:id="2838" w:author="Admin" w:date="2016-12-12T18:44:00Z">
              <w:tcPr>
                <w:tcW w:w="1262"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39"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FullName of user</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2840" w:author="Admin" w:date="2016-12-12T18:44: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12</w:t>
            </w:r>
          </w:p>
        </w:tc>
        <w:tc>
          <w:tcPr>
            <w:tcW w:w="699" w:type="pct"/>
            <w:tcPrChange w:id="2841" w:author="Admin" w:date="2016-12-12T18:44:00Z">
              <w:tcPr>
                <w:tcW w:w="699"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42"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Phone</w:t>
            </w:r>
          </w:p>
        </w:tc>
        <w:tc>
          <w:tcPr>
            <w:tcW w:w="706" w:type="pct"/>
            <w:tcPrChange w:id="2843" w:author="Admin" w:date="2016-12-12T18:44:00Z">
              <w:tcPr>
                <w:tcW w:w="70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44"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đi</w:t>
            </w:r>
            <w:r w:rsidRPr="000D195A">
              <w:rPr>
                <w:rFonts w:ascii="Cambria" w:hAnsi="Cambria" w:cs="Cambria"/>
              </w:rPr>
              <w:t>ệ</w:t>
            </w:r>
            <w:r w:rsidRPr="000D195A">
              <w:rPr>
                <w:rFonts w:ascii="Century" w:hAnsi="Century" w:cs="Times New Roman"/>
              </w:rPr>
              <w:t>n tho</w:t>
            </w:r>
            <w:r w:rsidRPr="000D195A">
              <w:rPr>
                <w:rFonts w:ascii="Cambria" w:hAnsi="Cambria" w:cs="Cambria"/>
              </w:rPr>
              <w:t>ạ</w:t>
            </w:r>
            <w:r w:rsidRPr="000D195A">
              <w:rPr>
                <w:rFonts w:ascii="Century" w:hAnsi="Century" w:cs="Times New Roman"/>
              </w:rPr>
              <w:t>i</w:t>
            </w:r>
          </w:p>
        </w:tc>
        <w:tc>
          <w:tcPr>
            <w:tcW w:w="544" w:type="pct"/>
            <w:tcPrChange w:id="2845" w:author="Admin" w:date="2016-12-12T18:44:00Z">
              <w:tcPr>
                <w:tcW w:w="705"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46"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56" w:type="pct"/>
            <w:tcPrChange w:id="2847"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48"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0" w:type="pct"/>
            <w:tcPrChange w:id="2849" w:author="Admin" w:date="2016-12-12T18:44:00Z">
              <w:tcPr>
                <w:tcW w:w="32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50"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74" w:type="pct"/>
            <w:tcPrChange w:id="2851"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52"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3" w:type="pct"/>
            <w:tcPrChange w:id="2853" w:author="Admin" w:date="2016-12-12T18:44:00Z">
              <w:tcPr>
                <w:tcW w:w="1262"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54"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Phone of user</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2855" w:author="Admin" w:date="2016-12-12T18:44: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13</w:t>
            </w:r>
          </w:p>
        </w:tc>
        <w:tc>
          <w:tcPr>
            <w:tcW w:w="699" w:type="pct"/>
            <w:tcPrChange w:id="2856" w:author="Admin" w:date="2016-12-12T18:44:00Z">
              <w:tcPr>
                <w:tcW w:w="699"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57"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Address</w:t>
            </w:r>
          </w:p>
        </w:tc>
        <w:tc>
          <w:tcPr>
            <w:tcW w:w="706" w:type="pct"/>
            <w:tcPrChange w:id="2858" w:author="Admin" w:date="2016-12-12T18:44:00Z">
              <w:tcPr>
                <w:tcW w:w="70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59"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p>
        </w:tc>
        <w:tc>
          <w:tcPr>
            <w:tcW w:w="544" w:type="pct"/>
            <w:tcPrChange w:id="2860" w:author="Admin" w:date="2016-12-12T18:44:00Z">
              <w:tcPr>
                <w:tcW w:w="705"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61"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56" w:type="pct"/>
            <w:tcPrChange w:id="2862"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63"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0" w:type="pct"/>
            <w:tcPrChange w:id="2864" w:author="Admin" w:date="2016-12-12T18:44:00Z">
              <w:tcPr>
                <w:tcW w:w="32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65"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74" w:type="pct"/>
            <w:tcPrChange w:id="2866"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67"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3" w:type="pct"/>
            <w:tcPrChange w:id="2868" w:author="Admin" w:date="2016-12-12T18:44:00Z">
              <w:tcPr>
                <w:tcW w:w="1262"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69"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Address of user</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2870" w:author="Admin" w:date="2016-12-12T18:44: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14</w:t>
            </w:r>
          </w:p>
        </w:tc>
        <w:tc>
          <w:tcPr>
            <w:tcW w:w="699" w:type="pct"/>
            <w:tcPrChange w:id="2871" w:author="Admin" w:date="2016-12-12T18:44:00Z">
              <w:tcPr>
                <w:tcW w:w="699"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72"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Country</w:t>
            </w:r>
          </w:p>
        </w:tc>
        <w:tc>
          <w:tcPr>
            <w:tcW w:w="706" w:type="pct"/>
            <w:tcPrChange w:id="2873" w:author="Admin" w:date="2016-12-12T18:44:00Z">
              <w:tcPr>
                <w:tcW w:w="70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74"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Qu</w:t>
            </w:r>
            <w:r w:rsidRPr="000D195A">
              <w:rPr>
                <w:rFonts w:ascii="Cambria" w:hAnsi="Cambria" w:cs="Cambria"/>
              </w:rPr>
              <w:t>ố</w:t>
            </w:r>
            <w:r w:rsidRPr="000D195A">
              <w:rPr>
                <w:rFonts w:ascii="Century" w:hAnsi="Century" w:cs="Times New Roman"/>
              </w:rPr>
              <w:t>c gia</w:t>
            </w:r>
          </w:p>
        </w:tc>
        <w:tc>
          <w:tcPr>
            <w:tcW w:w="544" w:type="pct"/>
            <w:tcPrChange w:id="2875" w:author="Admin" w:date="2016-12-12T18:44:00Z">
              <w:tcPr>
                <w:tcW w:w="705"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76"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56" w:type="pct"/>
            <w:tcPrChange w:id="2877"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78"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0" w:type="pct"/>
            <w:tcPrChange w:id="2879" w:author="Admin" w:date="2016-12-12T18:44:00Z">
              <w:tcPr>
                <w:tcW w:w="32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80"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74" w:type="pct"/>
            <w:tcPrChange w:id="2881"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82"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3" w:type="pct"/>
            <w:tcPrChange w:id="2883" w:author="Admin" w:date="2016-12-12T18:44:00Z">
              <w:tcPr>
                <w:tcW w:w="1262"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84"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Country of user</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2885" w:author="Admin" w:date="2016-12-12T18:44: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15</w:t>
            </w:r>
          </w:p>
        </w:tc>
        <w:tc>
          <w:tcPr>
            <w:tcW w:w="699" w:type="pct"/>
            <w:tcPrChange w:id="2886" w:author="Admin" w:date="2016-12-12T18:44:00Z">
              <w:tcPr>
                <w:tcW w:w="699"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87"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Gender</w:t>
            </w:r>
          </w:p>
        </w:tc>
        <w:tc>
          <w:tcPr>
            <w:tcW w:w="706" w:type="pct"/>
            <w:tcPrChange w:id="2888" w:author="Admin" w:date="2016-12-12T18:44:00Z">
              <w:tcPr>
                <w:tcW w:w="70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89"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Gi</w:t>
            </w:r>
            <w:r w:rsidRPr="000D195A">
              <w:rPr>
                <w:rFonts w:ascii="Cambria" w:hAnsi="Cambria" w:cs="Cambria"/>
              </w:rPr>
              <w:t>ớ</w:t>
            </w:r>
            <w:r w:rsidRPr="000D195A">
              <w:rPr>
                <w:rFonts w:ascii="Century" w:hAnsi="Century" w:cs="Times New Roman"/>
              </w:rPr>
              <w:t>i tính</w:t>
            </w:r>
          </w:p>
        </w:tc>
        <w:tc>
          <w:tcPr>
            <w:tcW w:w="544" w:type="pct"/>
            <w:tcPrChange w:id="2890" w:author="Admin" w:date="2016-12-12T18:44:00Z">
              <w:tcPr>
                <w:tcW w:w="705"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91"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56" w:type="pct"/>
            <w:tcPrChange w:id="2892"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93"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0" w:type="pct"/>
            <w:tcPrChange w:id="2894" w:author="Admin" w:date="2016-12-12T18:44:00Z">
              <w:tcPr>
                <w:tcW w:w="32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95"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74" w:type="pct"/>
            <w:tcPrChange w:id="2896"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97"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3" w:type="pct"/>
            <w:tcPrChange w:id="2898" w:author="Admin" w:date="2016-12-12T18:44:00Z">
              <w:tcPr>
                <w:tcW w:w="1262"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899"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Gender </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2900" w:author="Admin" w:date="2016-12-12T18:44: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16</w:t>
            </w:r>
          </w:p>
        </w:tc>
        <w:tc>
          <w:tcPr>
            <w:tcW w:w="699" w:type="pct"/>
            <w:tcPrChange w:id="2901" w:author="Admin" w:date="2016-12-12T18:44:00Z">
              <w:tcPr>
                <w:tcW w:w="699"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02"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DOB</w:t>
            </w:r>
          </w:p>
        </w:tc>
        <w:tc>
          <w:tcPr>
            <w:tcW w:w="706" w:type="pct"/>
            <w:tcPrChange w:id="2903" w:author="Admin" w:date="2016-12-12T18:44:00Z">
              <w:tcPr>
                <w:tcW w:w="70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04"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Ngày sinh</w:t>
            </w:r>
          </w:p>
        </w:tc>
        <w:tc>
          <w:tcPr>
            <w:tcW w:w="544" w:type="pct"/>
            <w:tcPrChange w:id="2905" w:author="Admin" w:date="2016-12-12T18:44:00Z">
              <w:tcPr>
                <w:tcW w:w="705"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06"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56" w:type="pct"/>
            <w:tcPrChange w:id="2907"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08"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0" w:type="pct"/>
            <w:tcPrChange w:id="2909" w:author="Admin" w:date="2016-12-12T18:44:00Z">
              <w:tcPr>
                <w:tcW w:w="32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10"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74" w:type="pct"/>
            <w:tcPrChange w:id="2911"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12"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3" w:type="pct"/>
            <w:tcPrChange w:id="2913" w:author="Admin" w:date="2016-12-12T18:44:00Z">
              <w:tcPr>
                <w:tcW w:w="1262"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14"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Date of birth</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2915" w:author="Admin" w:date="2016-12-12T18:44: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17</w:t>
            </w:r>
          </w:p>
        </w:tc>
        <w:tc>
          <w:tcPr>
            <w:tcW w:w="699" w:type="pct"/>
            <w:tcPrChange w:id="2916" w:author="Admin" w:date="2016-12-12T18:44:00Z">
              <w:tcPr>
                <w:tcW w:w="699"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Change w:id="2917"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sz w:val="18"/>
                <w:szCs w:val="18"/>
              </w:rPr>
              <w:t>Contact information</w:t>
            </w:r>
          </w:p>
        </w:tc>
        <w:tc>
          <w:tcPr>
            <w:tcW w:w="706" w:type="pct"/>
            <w:tcPrChange w:id="2918" w:author="Admin" w:date="2016-12-12T18:44:00Z">
              <w:tcPr>
                <w:tcW w:w="70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19"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Thông tin liên l</w:t>
            </w:r>
            <w:r w:rsidRPr="000D195A">
              <w:rPr>
                <w:rFonts w:ascii="Cambria" w:hAnsi="Cambria" w:cs="Cambria"/>
              </w:rPr>
              <w:t>ạ</w:t>
            </w:r>
            <w:r w:rsidRPr="000D195A">
              <w:rPr>
                <w:rFonts w:ascii="Century" w:hAnsi="Century" w:cs="Times New Roman"/>
              </w:rPr>
              <w:t>c</w:t>
            </w:r>
          </w:p>
        </w:tc>
        <w:tc>
          <w:tcPr>
            <w:tcW w:w="544" w:type="pct"/>
            <w:tcPrChange w:id="2920" w:author="Admin" w:date="2016-12-12T18:44:00Z">
              <w:tcPr>
                <w:tcW w:w="705"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21"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56" w:type="pct"/>
            <w:tcPrChange w:id="2922"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23"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0" w:type="pct"/>
            <w:tcPrChange w:id="2924" w:author="Admin" w:date="2016-12-12T18:44:00Z">
              <w:tcPr>
                <w:tcW w:w="32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25"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74" w:type="pct"/>
            <w:tcPrChange w:id="2926"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27"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3" w:type="pct"/>
            <w:tcPrChange w:id="2928" w:author="Admin" w:date="2016-12-12T18:44:00Z">
              <w:tcPr>
                <w:tcW w:w="1262"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29"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Contact information</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2930" w:author="Admin" w:date="2016-12-12T18:44: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18</w:t>
            </w:r>
          </w:p>
        </w:tc>
        <w:tc>
          <w:tcPr>
            <w:tcW w:w="699" w:type="pct"/>
            <w:tcPrChange w:id="2931" w:author="Admin" w:date="2016-12-12T18:44:00Z">
              <w:tcPr>
                <w:tcW w:w="699"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32"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Email</w:t>
            </w:r>
          </w:p>
        </w:tc>
        <w:tc>
          <w:tcPr>
            <w:tcW w:w="706" w:type="pct"/>
            <w:tcPrChange w:id="2933" w:author="Admin" w:date="2016-12-12T18:44:00Z">
              <w:tcPr>
                <w:tcW w:w="70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34"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r w:rsidRPr="000D195A">
              <w:rPr>
                <w:rFonts w:ascii="Century" w:hAnsi="Century" w:cs="Times New Roman"/>
              </w:rPr>
              <w:t xml:space="preserve"> email</w:t>
            </w:r>
          </w:p>
        </w:tc>
        <w:tc>
          <w:tcPr>
            <w:tcW w:w="544" w:type="pct"/>
            <w:tcPrChange w:id="2935" w:author="Admin" w:date="2016-12-12T18:44:00Z">
              <w:tcPr>
                <w:tcW w:w="705"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36"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56" w:type="pct"/>
            <w:tcPrChange w:id="2937"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38"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0" w:type="pct"/>
            <w:tcPrChange w:id="2939" w:author="Admin" w:date="2016-12-12T18:44:00Z">
              <w:tcPr>
                <w:tcW w:w="32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40"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74" w:type="pct"/>
            <w:tcPrChange w:id="2941"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42"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3" w:type="pct"/>
            <w:tcPrChange w:id="2943" w:author="Admin" w:date="2016-12-12T18:44:00Z">
              <w:tcPr>
                <w:tcW w:w="1262"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44"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Email link</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2945" w:author="Admin" w:date="2016-12-12T18:44: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19</w:t>
            </w:r>
          </w:p>
        </w:tc>
        <w:tc>
          <w:tcPr>
            <w:tcW w:w="699" w:type="pct"/>
            <w:tcPrChange w:id="2946" w:author="Admin" w:date="2016-12-12T18:44:00Z">
              <w:tcPr>
                <w:tcW w:w="699"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47"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Facebook</w:t>
            </w:r>
          </w:p>
        </w:tc>
        <w:tc>
          <w:tcPr>
            <w:tcW w:w="706" w:type="pct"/>
            <w:tcPrChange w:id="2948" w:author="Admin" w:date="2016-12-12T18:44:00Z">
              <w:tcPr>
                <w:tcW w:w="70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49"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r w:rsidRPr="000D195A">
              <w:rPr>
                <w:rFonts w:ascii="Century" w:hAnsi="Century" w:cs="Times New Roman"/>
              </w:rPr>
              <w:t xml:space="preserve"> facebook</w:t>
            </w:r>
          </w:p>
        </w:tc>
        <w:tc>
          <w:tcPr>
            <w:tcW w:w="544" w:type="pct"/>
            <w:tcPrChange w:id="2950" w:author="Admin" w:date="2016-12-12T18:44:00Z">
              <w:tcPr>
                <w:tcW w:w="705"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51"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56" w:type="pct"/>
            <w:tcPrChange w:id="2952"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53"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0" w:type="pct"/>
            <w:tcPrChange w:id="2954" w:author="Admin" w:date="2016-12-12T18:44:00Z">
              <w:tcPr>
                <w:tcW w:w="32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55"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74" w:type="pct"/>
            <w:tcPrChange w:id="2956"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57"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3" w:type="pct"/>
            <w:tcPrChange w:id="2958" w:author="Admin" w:date="2016-12-12T18:44:00Z">
              <w:tcPr>
                <w:tcW w:w="1262"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59"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Facebook link</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2960" w:author="Admin" w:date="2016-12-12T18:44: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20</w:t>
            </w:r>
          </w:p>
        </w:tc>
        <w:tc>
          <w:tcPr>
            <w:tcW w:w="699" w:type="pct"/>
            <w:tcPrChange w:id="2961" w:author="Admin" w:date="2016-12-12T18:44:00Z">
              <w:tcPr>
                <w:tcW w:w="699"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62"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Organization</w:t>
            </w:r>
          </w:p>
        </w:tc>
        <w:tc>
          <w:tcPr>
            <w:tcW w:w="706" w:type="pct"/>
            <w:tcPrChange w:id="2963" w:author="Admin" w:date="2016-12-12T18:44:00Z">
              <w:tcPr>
                <w:tcW w:w="70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64"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544" w:type="pct"/>
            <w:tcPrChange w:id="2965" w:author="Admin" w:date="2016-12-12T18:44:00Z">
              <w:tcPr>
                <w:tcW w:w="705"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66"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56" w:type="pct"/>
            <w:tcPrChange w:id="2967"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68"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0" w:type="pct"/>
            <w:tcPrChange w:id="2969" w:author="Admin" w:date="2016-12-12T18:44:00Z">
              <w:tcPr>
                <w:tcW w:w="32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70"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74" w:type="pct"/>
            <w:tcPrChange w:id="2971"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72"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3" w:type="pct"/>
            <w:tcPrChange w:id="2973" w:author="Admin" w:date="2016-12-12T18:44:00Z">
              <w:tcPr>
                <w:tcW w:w="1262"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74"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Organization of user</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2975" w:author="Admin" w:date="2016-12-12T18:44: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21</w:t>
            </w:r>
          </w:p>
        </w:tc>
        <w:tc>
          <w:tcPr>
            <w:tcW w:w="699" w:type="pct"/>
            <w:tcPrChange w:id="2976" w:author="Admin" w:date="2016-12-12T18:44:00Z">
              <w:tcPr>
                <w:tcW w:w="699"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77"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Created date</w:t>
            </w:r>
          </w:p>
        </w:tc>
        <w:tc>
          <w:tcPr>
            <w:tcW w:w="706" w:type="pct"/>
            <w:tcPrChange w:id="2978" w:author="Admin" w:date="2016-12-12T18:44:00Z">
              <w:tcPr>
                <w:tcW w:w="70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79"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Ngày tham gia</w:t>
            </w:r>
          </w:p>
        </w:tc>
        <w:tc>
          <w:tcPr>
            <w:tcW w:w="544" w:type="pct"/>
            <w:tcPrChange w:id="2980" w:author="Admin" w:date="2016-12-12T18:44:00Z">
              <w:tcPr>
                <w:tcW w:w="705"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81"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56" w:type="pct"/>
            <w:tcPrChange w:id="2982"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83"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0" w:type="pct"/>
            <w:tcPrChange w:id="2984" w:author="Admin" w:date="2016-12-12T18:44:00Z">
              <w:tcPr>
                <w:tcW w:w="32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85"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74" w:type="pct"/>
            <w:tcPrChange w:id="2986"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87"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3" w:type="pct"/>
            <w:tcPrChange w:id="2988" w:author="Admin" w:date="2016-12-12T18:44:00Z">
              <w:tcPr>
                <w:tcW w:w="1262"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89"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Created date </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2990" w:author="Admin" w:date="2016-12-12T18:44: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22</w:t>
            </w:r>
          </w:p>
        </w:tc>
        <w:tc>
          <w:tcPr>
            <w:tcW w:w="699" w:type="pct"/>
            <w:tcPrChange w:id="2991" w:author="Admin" w:date="2016-12-12T18:44:00Z">
              <w:tcPr>
                <w:tcW w:w="699"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92"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Sign</w:t>
            </w:r>
          </w:p>
        </w:tc>
        <w:tc>
          <w:tcPr>
            <w:tcW w:w="706" w:type="pct"/>
            <w:tcPrChange w:id="2993" w:author="Admin" w:date="2016-12-12T18:44:00Z">
              <w:tcPr>
                <w:tcW w:w="70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94"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Ch</w:t>
            </w:r>
            <w:r w:rsidRPr="000D195A">
              <w:rPr>
                <w:rFonts w:ascii="Cambria" w:hAnsi="Cambria" w:cs="Cambria"/>
              </w:rPr>
              <w:t>ữ</w:t>
            </w:r>
            <w:r w:rsidRPr="000D195A">
              <w:rPr>
                <w:rFonts w:ascii="Century" w:hAnsi="Century" w:cs="Times New Roman"/>
              </w:rPr>
              <w:t xml:space="preserve"> ký</w:t>
            </w:r>
          </w:p>
        </w:tc>
        <w:tc>
          <w:tcPr>
            <w:tcW w:w="544" w:type="pct"/>
            <w:tcPrChange w:id="2995" w:author="Admin" w:date="2016-12-12T18:44:00Z">
              <w:tcPr>
                <w:tcW w:w="705"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96"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56" w:type="pct"/>
            <w:tcPrChange w:id="2997"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2998"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10" w:type="pct"/>
            <w:tcPrChange w:id="2999" w:author="Admin" w:date="2016-12-12T18:44:00Z">
              <w:tcPr>
                <w:tcW w:w="326"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00"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74" w:type="pct"/>
            <w:tcPrChange w:id="3001" w:author="Admin" w:date="2016-12-12T18:44:00Z">
              <w:tcPr>
                <w:tcW w:w="487"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02"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083" w:type="pct"/>
            <w:tcPrChange w:id="3003" w:author="Admin" w:date="2016-12-12T18:44:00Z">
              <w:tcPr>
                <w:tcW w:w="1262" w:type="pct"/>
              </w:tcPr>
            </w:tcPrChange>
          </w:tcPr>
          <w:p w:rsidR="000F312E" w:rsidRPr="000D195A" w:rsidRDefault="000F312E" w:rsidP="007C682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04" w:author="Admin" w:date="2016-12-12T18:4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Sign of user</w:t>
            </w:r>
          </w:p>
        </w:tc>
      </w:tr>
    </w:tbl>
    <w:p w:rsidR="002F55AC" w:rsidRDefault="000F312E" w:rsidP="002F55AC">
      <w:pPr>
        <w:pStyle w:val="Table4-1"/>
        <w:rPr>
          <w:ins w:id="3005" w:author="Admin" w:date="2016-12-12T18:30:00Z"/>
          <w:rFonts w:ascii="Century" w:hAnsi="Century"/>
        </w:rPr>
      </w:pPr>
      <w:r w:rsidRPr="000D195A">
        <w:rPr>
          <w:rFonts w:ascii="Century" w:hAnsi="Century"/>
        </w:rPr>
        <w:t>User profile table</w:t>
      </w:r>
    </w:p>
    <w:p w:rsidR="002F55AC" w:rsidRDefault="002F55AC">
      <w:pPr>
        <w:rPr>
          <w:ins w:id="3006" w:author="Admin" w:date="2016-12-12T18:30:00Z"/>
          <w:rFonts w:ascii="Century" w:hAnsi="Century"/>
          <w:b/>
        </w:rPr>
      </w:pPr>
      <w:ins w:id="3007" w:author="Admin" w:date="2016-12-12T18:30:00Z">
        <w:r>
          <w:rPr>
            <w:rFonts w:ascii="Century" w:hAnsi="Century"/>
          </w:rPr>
          <w:br w:type="page"/>
        </w:r>
      </w:ins>
    </w:p>
    <w:p w:rsidR="000F312E" w:rsidRPr="002F55AC" w:rsidRDefault="000F312E" w:rsidP="002F55AC">
      <w:pPr>
        <w:pStyle w:val="Table4-1"/>
        <w:numPr>
          <w:ilvl w:val="0"/>
          <w:numId w:val="0"/>
        </w:numPr>
        <w:ind w:left="720"/>
        <w:jc w:val="left"/>
        <w:rPr>
          <w:rFonts w:ascii="Century" w:hAnsi="Century"/>
          <w:sz w:val="10"/>
          <w:rPrChange w:id="3008" w:author="Admin" w:date="2016-12-12T18:30:00Z">
            <w:rPr>
              <w:rFonts w:ascii="Century" w:hAnsi="Century"/>
            </w:rPr>
          </w:rPrChange>
        </w:rPr>
        <w:pPrChange w:id="3009" w:author="Admin" w:date="2016-12-12T18:30:00Z">
          <w:pPr>
            <w:pStyle w:val="Table4-1"/>
            <w:jc w:val="both"/>
          </w:pPr>
        </w:pPrChange>
      </w:pPr>
    </w:p>
    <w:p w:rsidR="000F312E" w:rsidRPr="000D195A" w:rsidRDefault="000F312E" w:rsidP="006B4A50">
      <w:pPr>
        <w:pStyle w:val="Heading5"/>
        <w:jc w:val="both"/>
        <w:rPr>
          <w:rFonts w:ascii="Century" w:hAnsi="Century"/>
        </w:rPr>
      </w:pPr>
      <w:r w:rsidRPr="000D195A">
        <w:rPr>
          <w:rFonts w:ascii="Century" w:hAnsi="Century"/>
        </w:rPr>
        <w:t>Edit profile</w:t>
      </w:r>
    </w:p>
    <w:p w:rsidR="000F312E" w:rsidRPr="000D195A" w:rsidRDefault="000F312E" w:rsidP="006B4A50">
      <w:pPr>
        <w:jc w:val="both"/>
        <w:rPr>
          <w:rFonts w:ascii="Century" w:hAnsi="Century"/>
        </w:rPr>
      </w:pPr>
    </w:p>
    <w:p w:rsidR="000F312E" w:rsidRPr="000D195A" w:rsidRDefault="000F312E" w:rsidP="002F55AC">
      <w:pPr>
        <w:ind w:hanging="270"/>
        <w:jc w:val="center"/>
        <w:rPr>
          <w:rFonts w:ascii="Century" w:hAnsi="Century"/>
        </w:rPr>
        <w:pPrChange w:id="3010" w:author="Admin" w:date="2016-12-12T18:30:00Z">
          <w:pPr>
            <w:ind w:hanging="270"/>
            <w:jc w:val="both"/>
          </w:pPr>
        </w:pPrChange>
      </w:pPr>
      <w:r w:rsidRPr="000D195A">
        <w:rPr>
          <w:rFonts w:ascii="Century" w:hAnsi="Century"/>
          <w:noProof/>
          <w:lang w:eastAsia="en-US"/>
        </w:rPr>
        <w:drawing>
          <wp:inline distT="0" distB="0" distL="0" distR="0" wp14:anchorId="48FE283E" wp14:editId="595AB38E">
            <wp:extent cx="6055995" cy="51327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55995" cy="5132705"/>
                    </a:xfrm>
                    <a:prstGeom prst="rect">
                      <a:avLst/>
                    </a:prstGeom>
                    <a:noFill/>
                    <a:ln>
                      <a:noFill/>
                    </a:ln>
                  </pic:spPr>
                </pic:pic>
              </a:graphicData>
            </a:graphic>
          </wp:inline>
        </w:drawing>
      </w:r>
    </w:p>
    <w:p w:rsidR="000F312E" w:rsidRDefault="000F312E" w:rsidP="002F55AC">
      <w:pPr>
        <w:pStyle w:val="Figure4-1"/>
        <w:rPr>
          <w:rFonts w:ascii="Century" w:hAnsi="Century"/>
        </w:rPr>
        <w:pPrChange w:id="3011" w:author="Admin" w:date="2016-12-12T18:30:00Z">
          <w:pPr>
            <w:pStyle w:val="Figure4-1"/>
            <w:jc w:val="both"/>
          </w:pPr>
        </w:pPrChange>
      </w:pPr>
      <w:r w:rsidRPr="000D195A">
        <w:rPr>
          <w:rFonts w:ascii="Century" w:hAnsi="Century"/>
        </w:rPr>
        <w:t>Edit profile screen</w:t>
      </w:r>
    </w:p>
    <w:p w:rsidR="00DA3C12" w:rsidRPr="000D195A" w:rsidRDefault="00DA3C12" w:rsidP="006B4A50">
      <w:pPr>
        <w:pStyle w:val="Figure4-1"/>
        <w:numPr>
          <w:ilvl w:val="0"/>
          <w:numId w:val="0"/>
        </w:numPr>
        <w:jc w:val="both"/>
        <w:rPr>
          <w:rFonts w:ascii="Century" w:hAnsi="Century"/>
        </w:rPr>
      </w:pPr>
    </w:p>
    <w:tbl>
      <w:tblPr>
        <w:tblStyle w:val="Style1"/>
        <w:tblW w:w="5000" w:type="pct"/>
        <w:tblLayout w:type="fixed"/>
        <w:tblLook w:val="04A0" w:firstRow="1" w:lastRow="0" w:firstColumn="1" w:lastColumn="0" w:noHBand="0" w:noVBand="1"/>
        <w:tblPrChange w:id="3012" w:author="Admin" w:date="2016-12-12T18:40:00Z">
          <w:tblPr>
            <w:tblStyle w:val="Style1"/>
            <w:tblW w:w="5000" w:type="pct"/>
            <w:tblLayout w:type="fixed"/>
            <w:tblLook w:val="04A0" w:firstRow="1" w:lastRow="0" w:firstColumn="1" w:lastColumn="0" w:noHBand="0" w:noVBand="1"/>
          </w:tblPr>
        </w:tblPrChange>
      </w:tblPr>
      <w:tblGrid>
        <w:gridCol w:w="564"/>
        <w:gridCol w:w="1208"/>
        <w:gridCol w:w="1221"/>
        <w:gridCol w:w="1219"/>
        <w:gridCol w:w="842"/>
        <w:gridCol w:w="564"/>
        <w:gridCol w:w="984"/>
        <w:gridCol w:w="2042"/>
        <w:tblGridChange w:id="3013">
          <w:tblGrid>
            <w:gridCol w:w="566"/>
            <w:gridCol w:w="1208"/>
            <w:gridCol w:w="1221"/>
            <w:gridCol w:w="1219"/>
            <w:gridCol w:w="842"/>
            <w:gridCol w:w="564"/>
            <w:gridCol w:w="842"/>
            <w:gridCol w:w="2182"/>
          </w:tblGrid>
        </w:tblGridChange>
      </w:tblGrid>
      <w:tr w:rsidR="000F312E" w:rsidRPr="000D195A" w:rsidTr="007C6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Change w:id="3014" w:author="Admin" w:date="2016-12-12T18:40:00Z">
              <w:tcPr>
                <w:tcW w:w="328" w:type="pct"/>
                <w:shd w:val="clear" w:color="auto" w:fill="92D050"/>
              </w:tcPr>
            </w:tcPrChange>
          </w:tcPr>
          <w:p w:rsidR="000F312E" w:rsidRPr="000D195A" w:rsidRDefault="000F312E"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w:t>
            </w:r>
          </w:p>
        </w:tc>
        <w:tc>
          <w:tcPr>
            <w:tcW w:w="699" w:type="pct"/>
            <w:shd w:val="clear" w:color="auto" w:fill="92D050"/>
            <w:tcPrChange w:id="3015" w:author="Admin" w:date="2016-12-12T18:40:00Z">
              <w:tcPr>
                <w:tcW w:w="699"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6" w:type="pct"/>
            <w:shd w:val="clear" w:color="auto" w:fill="92D050"/>
            <w:tcPrChange w:id="3016" w:author="Admin" w:date="2016-12-12T18:40:00Z">
              <w:tcPr>
                <w:tcW w:w="706"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705" w:type="pct"/>
            <w:shd w:val="clear" w:color="auto" w:fill="92D050"/>
            <w:tcPrChange w:id="3017" w:author="Admin" w:date="2016-12-12T18:40:00Z">
              <w:tcPr>
                <w:tcW w:w="705"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7" w:type="pct"/>
            <w:shd w:val="clear" w:color="auto" w:fill="92D050"/>
            <w:tcPrChange w:id="3018" w:author="Admin" w:date="2016-12-12T18:40:00Z">
              <w:tcPr>
                <w:tcW w:w="487"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Change w:id="3019" w:author="Admin" w:date="2016-12-12T18:40:00Z">
              <w:tcPr>
                <w:tcW w:w="326"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69" w:type="pct"/>
            <w:shd w:val="clear" w:color="auto" w:fill="92D050"/>
            <w:tcPrChange w:id="3020" w:author="Admin" w:date="2016-12-12T18:40:00Z">
              <w:tcPr>
                <w:tcW w:w="487"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81" w:type="pct"/>
            <w:shd w:val="clear" w:color="auto" w:fill="92D050"/>
            <w:tcPrChange w:id="3021" w:author="Admin" w:date="2016-12-12T18:40:00Z">
              <w:tcPr>
                <w:tcW w:w="1262"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022" w:author="Admin" w:date="2016-12-12T18:40: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w:t>
            </w:r>
          </w:p>
        </w:tc>
        <w:tc>
          <w:tcPr>
            <w:tcW w:w="699" w:type="pct"/>
            <w:tcPrChange w:id="3023"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2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Profile</w:t>
            </w:r>
          </w:p>
        </w:tc>
        <w:tc>
          <w:tcPr>
            <w:tcW w:w="706" w:type="pct"/>
            <w:tcPrChange w:id="3025"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2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H</w:t>
            </w:r>
            <w:r w:rsidRPr="000D195A">
              <w:rPr>
                <w:rFonts w:ascii="Cambria" w:hAnsi="Cambria" w:cs="Cambria"/>
              </w:rPr>
              <w:t>ồ</w:t>
            </w:r>
            <w:r w:rsidRPr="000D195A">
              <w:rPr>
                <w:rFonts w:ascii="Century" w:hAnsi="Century" w:cs="Times New Roman"/>
              </w:rPr>
              <w:t xml:space="preserve"> s</w:t>
            </w:r>
            <w:r w:rsidRPr="000D195A">
              <w:rPr>
                <w:rFonts w:ascii="Cambria" w:hAnsi="Cambria" w:cs="Cambria"/>
              </w:rPr>
              <w:t>ơ</w:t>
            </w:r>
          </w:p>
        </w:tc>
        <w:tc>
          <w:tcPr>
            <w:tcW w:w="705" w:type="pct"/>
            <w:tcPrChange w:id="3027"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28"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Tab</w:t>
            </w:r>
          </w:p>
        </w:tc>
        <w:tc>
          <w:tcPr>
            <w:tcW w:w="487" w:type="pct"/>
            <w:tcPrChange w:id="3029"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30"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031"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32"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69" w:type="pct"/>
            <w:tcPrChange w:id="3033"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3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035"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3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Profile tab</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037" w:author="Admin" w:date="2016-12-12T18:40: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2</w:t>
            </w:r>
          </w:p>
        </w:tc>
        <w:tc>
          <w:tcPr>
            <w:tcW w:w="699" w:type="pct"/>
            <w:tcPrChange w:id="3038"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3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User avatar</w:t>
            </w:r>
          </w:p>
        </w:tc>
        <w:tc>
          <w:tcPr>
            <w:tcW w:w="706" w:type="pct"/>
            <w:tcPrChange w:id="3040"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4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ambria" w:hAnsi="Cambria" w:cs="Cambria"/>
              </w:rPr>
              <w:t>Ả</w:t>
            </w:r>
            <w:r w:rsidRPr="000D195A">
              <w:rPr>
                <w:rFonts w:ascii="Century" w:hAnsi="Century" w:cs="Times New Roman"/>
              </w:rPr>
              <w:t>nh đ</w:t>
            </w:r>
            <w:r w:rsidRPr="000D195A">
              <w:rPr>
                <w:rFonts w:ascii="Cambria" w:hAnsi="Cambria" w:cs="Cambria"/>
              </w:rPr>
              <w:t>ạ</w:t>
            </w:r>
            <w:r w:rsidRPr="000D195A">
              <w:rPr>
                <w:rFonts w:ascii="Century" w:hAnsi="Century" w:cs="Times New Roman"/>
              </w:rPr>
              <w:t>i di</w:t>
            </w:r>
            <w:r w:rsidRPr="000D195A">
              <w:rPr>
                <w:rFonts w:ascii="Cambria" w:hAnsi="Cambria" w:cs="Cambria"/>
              </w:rPr>
              <w:t>ệ</w:t>
            </w:r>
            <w:r w:rsidRPr="000D195A">
              <w:rPr>
                <w:rFonts w:ascii="Century" w:hAnsi="Century" w:cs="Times New Roman"/>
              </w:rPr>
              <w:t>n</w:t>
            </w:r>
          </w:p>
        </w:tc>
        <w:tc>
          <w:tcPr>
            <w:tcW w:w="705" w:type="pct"/>
            <w:tcPrChange w:id="3042"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43"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URL image</w:t>
            </w:r>
          </w:p>
        </w:tc>
        <w:tc>
          <w:tcPr>
            <w:tcW w:w="487" w:type="pct"/>
            <w:tcPrChange w:id="3044"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45"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046"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47"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69" w:type="pct"/>
            <w:tcPrChange w:id="3048"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4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050"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5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User avatar</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052" w:author="Admin" w:date="2016-12-12T18:40: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3</w:t>
            </w:r>
          </w:p>
        </w:tc>
        <w:tc>
          <w:tcPr>
            <w:tcW w:w="699" w:type="pct"/>
            <w:tcPrChange w:id="3053"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5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Overview</w:t>
            </w:r>
          </w:p>
        </w:tc>
        <w:tc>
          <w:tcPr>
            <w:tcW w:w="706" w:type="pct"/>
            <w:tcPrChange w:id="3055"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5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w:t>
            </w:r>
            <w:r w:rsidRPr="000D195A">
              <w:rPr>
                <w:rFonts w:ascii="Cambria" w:hAnsi="Cambria" w:cs="Cambria"/>
              </w:rPr>
              <w:t>ổ</w:t>
            </w:r>
            <w:r w:rsidRPr="000D195A">
              <w:rPr>
                <w:rFonts w:ascii="Century" w:hAnsi="Century" w:cs="Times New Roman"/>
              </w:rPr>
              <w:t>ng quan</w:t>
            </w:r>
          </w:p>
        </w:tc>
        <w:tc>
          <w:tcPr>
            <w:tcW w:w="705" w:type="pct"/>
            <w:tcPrChange w:id="3057"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58"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7" w:type="pct"/>
            <w:tcPrChange w:id="3059"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60"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061"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62"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69" w:type="pct"/>
            <w:tcPrChange w:id="3063"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6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065"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6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Overview information of user</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067" w:author="Admin" w:date="2016-12-12T18:40: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4</w:t>
            </w:r>
          </w:p>
        </w:tc>
        <w:tc>
          <w:tcPr>
            <w:tcW w:w="699" w:type="pct"/>
            <w:tcPrChange w:id="3068"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6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 Number donated event</w:t>
            </w:r>
          </w:p>
        </w:tc>
        <w:tc>
          <w:tcPr>
            <w:tcW w:w="706" w:type="pct"/>
            <w:tcPrChange w:id="3070"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7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 xml:space="preserve">n đã quyên </w:t>
            </w:r>
            <w:r w:rsidRPr="000D195A">
              <w:rPr>
                <w:rFonts w:ascii="Century" w:hAnsi="Century" w:cs="Times New Roman"/>
              </w:rPr>
              <w:lastRenderedPageBreak/>
              <w:t>gop</w:t>
            </w:r>
          </w:p>
        </w:tc>
        <w:tc>
          <w:tcPr>
            <w:tcW w:w="705" w:type="pct"/>
            <w:tcPrChange w:id="3072"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73"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lastRenderedPageBreak/>
              <w:t>Label</w:t>
            </w:r>
          </w:p>
        </w:tc>
        <w:tc>
          <w:tcPr>
            <w:tcW w:w="487" w:type="pct"/>
            <w:tcPrChange w:id="3074"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75"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076"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77"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69" w:type="pct"/>
            <w:tcPrChange w:id="3078"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7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080"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8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Display number donated event</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082" w:author="Admin" w:date="2016-12-12T18:40: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lastRenderedPageBreak/>
              <w:t>5</w:t>
            </w:r>
          </w:p>
        </w:tc>
        <w:tc>
          <w:tcPr>
            <w:tcW w:w="699" w:type="pct"/>
            <w:tcPrChange w:id="3083"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8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Number created thread</w:t>
            </w:r>
          </w:p>
        </w:tc>
        <w:tc>
          <w:tcPr>
            <w:tcW w:w="706" w:type="pct"/>
            <w:tcPrChange w:id="3085"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8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bài vi</w:t>
            </w:r>
            <w:r w:rsidRPr="000D195A">
              <w:rPr>
                <w:rFonts w:ascii="Cambria" w:hAnsi="Cambria" w:cs="Cambria"/>
              </w:rPr>
              <w:t>ế</w:t>
            </w:r>
            <w:r w:rsidRPr="000D195A">
              <w:rPr>
                <w:rFonts w:ascii="Century" w:hAnsi="Century" w:cs="Times New Roman"/>
              </w:rPr>
              <w:t>t đã t</w:t>
            </w:r>
            <w:r w:rsidRPr="000D195A">
              <w:rPr>
                <w:rFonts w:ascii="Cambria" w:hAnsi="Cambria" w:cs="Cambria"/>
              </w:rPr>
              <w:t>ạ</w:t>
            </w:r>
            <w:r w:rsidRPr="000D195A">
              <w:rPr>
                <w:rFonts w:ascii="Century" w:hAnsi="Century" w:cs="Times New Roman"/>
              </w:rPr>
              <w:t>o</w:t>
            </w:r>
          </w:p>
        </w:tc>
        <w:tc>
          <w:tcPr>
            <w:tcW w:w="705" w:type="pct"/>
            <w:tcPrChange w:id="3087"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88"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7" w:type="pct"/>
            <w:tcPrChange w:id="3089"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90"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091"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92"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69" w:type="pct"/>
            <w:tcPrChange w:id="3093"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9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095"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9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Display number donated thread</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097" w:author="Admin" w:date="2016-12-12T18:40: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6</w:t>
            </w:r>
          </w:p>
        </w:tc>
        <w:tc>
          <w:tcPr>
            <w:tcW w:w="699" w:type="pct"/>
            <w:tcPrChange w:id="3098"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09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Total point</w:t>
            </w:r>
          </w:p>
        </w:tc>
        <w:tc>
          <w:tcPr>
            <w:tcW w:w="706" w:type="pct"/>
            <w:tcPrChange w:id="3100"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0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w:t>
            </w:r>
            <w:r w:rsidRPr="000D195A">
              <w:rPr>
                <w:rFonts w:ascii="Cambria" w:hAnsi="Cambria" w:cs="Cambria"/>
              </w:rPr>
              <w:t>ổ</w:t>
            </w:r>
            <w:r w:rsidRPr="000D195A">
              <w:rPr>
                <w:rFonts w:ascii="Century" w:hAnsi="Century" w:cs="Times New Roman"/>
              </w:rPr>
              <w:t>ng s</w:t>
            </w:r>
            <w:r w:rsidRPr="000D195A">
              <w:rPr>
                <w:rFonts w:ascii="Cambria" w:hAnsi="Cambria" w:cs="Cambria"/>
              </w:rPr>
              <w:t>ố</w:t>
            </w:r>
            <w:r w:rsidRPr="000D195A">
              <w:rPr>
                <w:rFonts w:ascii="Century" w:hAnsi="Century" w:cs="Times New Roman"/>
              </w:rPr>
              <w:t xml:space="preserve"> đi</w:t>
            </w:r>
            <w:r w:rsidRPr="000D195A">
              <w:rPr>
                <w:rFonts w:ascii="Cambria" w:hAnsi="Cambria" w:cs="Cambria"/>
              </w:rPr>
              <w:t>ể</w:t>
            </w:r>
            <w:r w:rsidRPr="000D195A">
              <w:rPr>
                <w:rFonts w:ascii="Century" w:hAnsi="Century" w:cs="Times New Roman"/>
              </w:rPr>
              <w:t>m</w:t>
            </w:r>
          </w:p>
        </w:tc>
        <w:tc>
          <w:tcPr>
            <w:tcW w:w="705" w:type="pct"/>
            <w:tcPrChange w:id="3102"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03"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7" w:type="pct"/>
            <w:tcPrChange w:id="3104"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05"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106"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07"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69" w:type="pct"/>
            <w:tcPrChange w:id="3108"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0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110"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1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Total point</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112" w:author="Admin" w:date="2016-12-12T18:40: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7</w:t>
            </w:r>
          </w:p>
        </w:tc>
        <w:tc>
          <w:tcPr>
            <w:tcW w:w="699" w:type="pct"/>
            <w:tcPrChange w:id="3113"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1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Rank</w:t>
            </w:r>
          </w:p>
        </w:tc>
        <w:tc>
          <w:tcPr>
            <w:tcW w:w="706" w:type="pct"/>
            <w:tcPrChange w:id="3115"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1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w:t>
            </w:r>
          </w:p>
        </w:tc>
        <w:tc>
          <w:tcPr>
            <w:tcW w:w="705" w:type="pct"/>
            <w:tcPrChange w:id="3117"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18"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7" w:type="pct"/>
            <w:tcPrChange w:id="3119"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20"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121"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22"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69" w:type="pct"/>
            <w:tcPrChange w:id="3123"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2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125"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2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Rank of user</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127" w:author="Admin" w:date="2016-12-12T18:40: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8</w:t>
            </w:r>
          </w:p>
        </w:tc>
        <w:tc>
          <w:tcPr>
            <w:tcW w:w="699" w:type="pct"/>
            <w:tcPrChange w:id="3128"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2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Status</w:t>
            </w:r>
          </w:p>
        </w:tc>
        <w:tc>
          <w:tcPr>
            <w:tcW w:w="706" w:type="pct"/>
            <w:tcPrChange w:id="3130"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3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Tr</w:t>
            </w:r>
            <w:r w:rsidRPr="000D195A">
              <w:rPr>
                <w:rFonts w:ascii="Cambria" w:hAnsi="Cambria" w:cs="Cambria"/>
              </w:rPr>
              <w:t>ạ</w:t>
            </w:r>
            <w:r w:rsidRPr="000D195A">
              <w:rPr>
                <w:rFonts w:ascii="Century" w:hAnsi="Century" w:cs="Times New Roman"/>
              </w:rPr>
              <w:t>ng thái</w:t>
            </w:r>
          </w:p>
        </w:tc>
        <w:tc>
          <w:tcPr>
            <w:tcW w:w="705" w:type="pct"/>
            <w:tcPrChange w:id="3132"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33"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7" w:type="pct"/>
            <w:tcPrChange w:id="3134"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35"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136"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37"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69" w:type="pct"/>
            <w:tcPrChange w:id="3138"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3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140"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4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Account status</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142" w:author="Admin" w:date="2016-12-12T18:40: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9</w:t>
            </w:r>
          </w:p>
        </w:tc>
        <w:tc>
          <w:tcPr>
            <w:tcW w:w="699" w:type="pct"/>
            <w:tcPrChange w:id="3143"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4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Edit profile</w:t>
            </w:r>
          </w:p>
        </w:tc>
        <w:tc>
          <w:tcPr>
            <w:tcW w:w="706" w:type="pct"/>
            <w:tcPrChange w:id="3145"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4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w:t>
            </w:r>
            <w:r w:rsidRPr="000D195A">
              <w:rPr>
                <w:rFonts w:ascii="Cambria" w:hAnsi="Cambria" w:cs="Cambria"/>
              </w:rPr>
              <w:t>ử</w:t>
            </w:r>
            <w:r w:rsidRPr="000D195A">
              <w:rPr>
                <w:rFonts w:ascii="Century" w:hAnsi="Century" w:cs="Times New Roman"/>
              </w:rPr>
              <w:t>a thông tin</w:t>
            </w:r>
          </w:p>
        </w:tc>
        <w:tc>
          <w:tcPr>
            <w:tcW w:w="705" w:type="pct"/>
            <w:tcPrChange w:id="3147"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48"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487" w:type="pct"/>
            <w:tcPrChange w:id="3149"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50"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326" w:type="pct"/>
            <w:tcPrChange w:id="3151"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52"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69" w:type="pct"/>
            <w:tcPrChange w:id="3153"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5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155"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5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 to edit profile</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157" w:author="Admin" w:date="2016-12-12T18:40: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10</w:t>
            </w:r>
          </w:p>
        </w:tc>
        <w:tc>
          <w:tcPr>
            <w:tcW w:w="699" w:type="pct"/>
            <w:tcPrChange w:id="3158"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5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Save</w:t>
            </w:r>
          </w:p>
        </w:tc>
        <w:tc>
          <w:tcPr>
            <w:tcW w:w="706" w:type="pct"/>
            <w:tcPrChange w:id="3160"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6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w:t>
            </w:r>
            <w:r w:rsidRPr="000D195A">
              <w:rPr>
                <w:rFonts w:ascii="Cambria" w:hAnsi="Cambria" w:cs="Cambria"/>
              </w:rPr>
              <w:t>ư</w:t>
            </w:r>
            <w:r w:rsidRPr="000D195A">
              <w:rPr>
                <w:rFonts w:ascii="Century" w:hAnsi="Century" w:cs="Times New Roman"/>
              </w:rPr>
              <w:t>u th</w:t>
            </w:r>
            <w:r w:rsidRPr="000D195A">
              <w:rPr>
                <w:rFonts w:ascii="Century" w:hAnsi="Century" w:cs="Century"/>
              </w:rPr>
              <w:t>ô</w:t>
            </w:r>
            <w:r w:rsidRPr="000D195A">
              <w:rPr>
                <w:rFonts w:ascii="Century" w:hAnsi="Century" w:cs="Times New Roman"/>
              </w:rPr>
              <w:t>ng tin</w:t>
            </w:r>
          </w:p>
        </w:tc>
        <w:tc>
          <w:tcPr>
            <w:tcW w:w="705" w:type="pct"/>
            <w:tcPrChange w:id="3162"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63"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487" w:type="pct"/>
            <w:tcPrChange w:id="3164"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65"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326" w:type="pct"/>
            <w:tcPrChange w:id="3166"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67"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69" w:type="pct"/>
            <w:tcPrChange w:id="3168"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6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170"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7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 to save the changing</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172" w:author="Admin" w:date="2016-12-12T18:40: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11</w:t>
            </w:r>
          </w:p>
        </w:tc>
        <w:tc>
          <w:tcPr>
            <w:tcW w:w="699" w:type="pct"/>
            <w:tcPrChange w:id="3173"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Change w:id="317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sz w:val="18"/>
                <w:szCs w:val="18"/>
              </w:rPr>
              <w:t>User Information</w:t>
            </w:r>
          </w:p>
        </w:tc>
        <w:tc>
          <w:tcPr>
            <w:tcW w:w="706" w:type="pct"/>
            <w:tcPrChange w:id="3175"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7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Thông tin cá nhân</w:t>
            </w:r>
          </w:p>
        </w:tc>
        <w:tc>
          <w:tcPr>
            <w:tcW w:w="705" w:type="pct"/>
            <w:tcPrChange w:id="3177"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78"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7" w:type="pct"/>
            <w:tcPrChange w:id="3179"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80"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181"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82"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69" w:type="pct"/>
            <w:tcPrChange w:id="3183"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8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185"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8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User Information</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187" w:author="Admin" w:date="2016-12-12T18:40: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12</w:t>
            </w:r>
          </w:p>
        </w:tc>
        <w:tc>
          <w:tcPr>
            <w:tcW w:w="699" w:type="pct"/>
            <w:tcPrChange w:id="3188"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Change w:id="318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FullName</w:t>
            </w:r>
          </w:p>
        </w:tc>
        <w:tc>
          <w:tcPr>
            <w:tcW w:w="706" w:type="pct"/>
            <w:tcPrChange w:id="3190"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9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Tên đ</w:t>
            </w:r>
            <w:r w:rsidRPr="000D195A">
              <w:rPr>
                <w:rFonts w:ascii="Cambria" w:hAnsi="Cambria" w:cs="Cambria"/>
              </w:rPr>
              <w:t>ầ</w:t>
            </w:r>
            <w:r w:rsidRPr="000D195A">
              <w:rPr>
                <w:rFonts w:ascii="Century" w:hAnsi="Century" w:cs="Times New Roman"/>
              </w:rPr>
              <w:t>y đ</w:t>
            </w:r>
            <w:r w:rsidRPr="000D195A">
              <w:rPr>
                <w:rFonts w:ascii="Cambria" w:hAnsi="Cambria" w:cs="Cambria"/>
              </w:rPr>
              <w:t>ủ</w:t>
            </w:r>
          </w:p>
        </w:tc>
        <w:tc>
          <w:tcPr>
            <w:tcW w:w="705" w:type="pct"/>
            <w:tcPrChange w:id="3192"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93"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487" w:type="pct"/>
            <w:tcPrChange w:id="3194"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95"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196"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97"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69" w:type="pct"/>
            <w:tcPrChange w:id="3198"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19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200"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0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FullName of user</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202" w:author="Admin" w:date="2016-12-12T18:40: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13</w:t>
            </w:r>
          </w:p>
        </w:tc>
        <w:tc>
          <w:tcPr>
            <w:tcW w:w="699" w:type="pct"/>
            <w:tcPrChange w:id="3203"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0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Phone</w:t>
            </w:r>
          </w:p>
        </w:tc>
        <w:tc>
          <w:tcPr>
            <w:tcW w:w="706" w:type="pct"/>
            <w:tcPrChange w:id="3205"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0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đi</w:t>
            </w:r>
            <w:r w:rsidRPr="000D195A">
              <w:rPr>
                <w:rFonts w:ascii="Cambria" w:hAnsi="Cambria" w:cs="Cambria"/>
              </w:rPr>
              <w:t>ệ</w:t>
            </w:r>
            <w:r w:rsidRPr="000D195A">
              <w:rPr>
                <w:rFonts w:ascii="Century" w:hAnsi="Century" w:cs="Times New Roman"/>
              </w:rPr>
              <w:t>n tho</w:t>
            </w:r>
            <w:r w:rsidRPr="000D195A">
              <w:rPr>
                <w:rFonts w:ascii="Cambria" w:hAnsi="Cambria" w:cs="Cambria"/>
              </w:rPr>
              <w:t>ạ</w:t>
            </w:r>
            <w:r w:rsidRPr="000D195A">
              <w:rPr>
                <w:rFonts w:ascii="Century" w:hAnsi="Century" w:cs="Times New Roman"/>
              </w:rPr>
              <w:t>i</w:t>
            </w:r>
          </w:p>
        </w:tc>
        <w:tc>
          <w:tcPr>
            <w:tcW w:w="705" w:type="pct"/>
            <w:tcPrChange w:id="3207"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08"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487" w:type="pct"/>
            <w:tcPrChange w:id="3209"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10"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211"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12"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69" w:type="pct"/>
            <w:tcPrChange w:id="3213"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1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215"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1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Phone of user</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217" w:author="Admin" w:date="2016-12-12T18:40: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14</w:t>
            </w:r>
          </w:p>
        </w:tc>
        <w:tc>
          <w:tcPr>
            <w:tcW w:w="699" w:type="pct"/>
            <w:tcPrChange w:id="3218"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1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Address</w:t>
            </w:r>
          </w:p>
        </w:tc>
        <w:tc>
          <w:tcPr>
            <w:tcW w:w="706" w:type="pct"/>
            <w:tcPrChange w:id="3220"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2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p>
        </w:tc>
        <w:tc>
          <w:tcPr>
            <w:tcW w:w="705" w:type="pct"/>
            <w:tcPrChange w:id="3222"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23"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487" w:type="pct"/>
            <w:tcPrChange w:id="3224"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25"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226"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27"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69" w:type="pct"/>
            <w:tcPrChange w:id="3228"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2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230"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3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Address of user</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232" w:author="Admin" w:date="2016-12-12T18:40: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15</w:t>
            </w:r>
          </w:p>
        </w:tc>
        <w:tc>
          <w:tcPr>
            <w:tcW w:w="699" w:type="pct"/>
            <w:tcPrChange w:id="3233"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3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Country</w:t>
            </w:r>
          </w:p>
        </w:tc>
        <w:tc>
          <w:tcPr>
            <w:tcW w:w="706" w:type="pct"/>
            <w:tcPrChange w:id="3235"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3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Qu</w:t>
            </w:r>
            <w:r w:rsidRPr="000D195A">
              <w:rPr>
                <w:rFonts w:ascii="Cambria" w:hAnsi="Cambria" w:cs="Cambria"/>
              </w:rPr>
              <w:t>ố</w:t>
            </w:r>
            <w:r w:rsidRPr="000D195A">
              <w:rPr>
                <w:rFonts w:ascii="Century" w:hAnsi="Century" w:cs="Times New Roman"/>
              </w:rPr>
              <w:t>c gia</w:t>
            </w:r>
          </w:p>
        </w:tc>
        <w:tc>
          <w:tcPr>
            <w:tcW w:w="705" w:type="pct"/>
            <w:tcPrChange w:id="3237"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38"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487" w:type="pct"/>
            <w:tcPrChange w:id="3239"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40"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241"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42"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69" w:type="pct"/>
            <w:tcPrChange w:id="3243"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4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245"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4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Country of user</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247" w:author="Admin" w:date="2016-12-12T18:40: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16</w:t>
            </w:r>
          </w:p>
        </w:tc>
        <w:tc>
          <w:tcPr>
            <w:tcW w:w="699" w:type="pct"/>
            <w:tcPrChange w:id="3248"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4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Gender</w:t>
            </w:r>
          </w:p>
        </w:tc>
        <w:tc>
          <w:tcPr>
            <w:tcW w:w="706" w:type="pct"/>
            <w:tcPrChange w:id="3250"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5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Gi</w:t>
            </w:r>
            <w:r w:rsidRPr="000D195A">
              <w:rPr>
                <w:rFonts w:ascii="Cambria" w:hAnsi="Cambria" w:cs="Cambria"/>
              </w:rPr>
              <w:t>ớ</w:t>
            </w:r>
            <w:r w:rsidRPr="000D195A">
              <w:rPr>
                <w:rFonts w:ascii="Century" w:hAnsi="Century" w:cs="Times New Roman"/>
              </w:rPr>
              <w:t>i tính</w:t>
            </w:r>
          </w:p>
        </w:tc>
        <w:tc>
          <w:tcPr>
            <w:tcW w:w="705" w:type="pct"/>
            <w:tcPrChange w:id="3252"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53"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487" w:type="pct"/>
            <w:tcPrChange w:id="3254"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55"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256"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57"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69" w:type="pct"/>
            <w:tcPrChange w:id="3258"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5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260"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6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Gender </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262" w:author="Admin" w:date="2016-12-12T18:40: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17</w:t>
            </w:r>
          </w:p>
        </w:tc>
        <w:tc>
          <w:tcPr>
            <w:tcW w:w="699" w:type="pct"/>
            <w:tcPrChange w:id="3263"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6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DOB</w:t>
            </w:r>
          </w:p>
        </w:tc>
        <w:tc>
          <w:tcPr>
            <w:tcW w:w="706" w:type="pct"/>
            <w:tcPrChange w:id="3265"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6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Ngày sinh</w:t>
            </w:r>
          </w:p>
        </w:tc>
        <w:tc>
          <w:tcPr>
            <w:tcW w:w="705" w:type="pct"/>
            <w:tcPrChange w:id="3267"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68"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487" w:type="pct"/>
            <w:tcPrChange w:id="3269"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70"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271"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72"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69" w:type="pct"/>
            <w:tcPrChange w:id="3273"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7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275"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7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Date of birth</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277" w:author="Admin" w:date="2016-12-12T18:40: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18</w:t>
            </w:r>
          </w:p>
        </w:tc>
        <w:tc>
          <w:tcPr>
            <w:tcW w:w="699" w:type="pct"/>
            <w:tcPrChange w:id="3278"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Change w:id="327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sz w:val="18"/>
                <w:szCs w:val="18"/>
              </w:rPr>
              <w:t>Contact information</w:t>
            </w:r>
          </w:p>
        </w:tc>
        <w:tc>
          <w:tcPr>
            <w:tcW w:w="706" w:type="pct"/>
            <w:tcPrChange w:id="3280"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8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Thông tin liên l</w:t>
            </w:r>
            <w:r w:rsidRPr="000D195A">
              <w:rPr>
                <w:rFonts w:ascii="Cambria" w:hAnsi="Cambria" w:cs="Cambria"/>
              </w:rPr>
              <w:t>ạ</w:t>
            </w:r>
            <w:r w:rsidRPr="000D195A">
              <w:rPr>
                <w:rFonts w:ascii="Century" w:hAnsi="Century" w:cs="Times New Roman"/>
              </w:rPr>
              <w:t>c</w:t>
            </w:r>
          </w:p>
        </w:tc>
        <w:tc>
          <w:tcPr>
            <w:tcW w:w="705" w:type="pct"/>
            <w:tcPrChange w:id="3282"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83"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7" w:type="pct"/>
            <w:tcPrChange w:id="3284"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85"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286"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87"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69" w:type="pct"/>
            <w:tcPrChange w:id="3288"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8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290"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9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Contact information</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292" w:author="Admin" w:date="2016-12-12T18:40: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19</w:t>
            </w:r>
          </w:p>
        </w:tc>
        <w:tc>
          <w:tcPr>
            <w:tcW w:w="699" w:type="pct"/>
            <w:tcPrChange w:id="3293"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9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Email</w:t>
            </w:r>
          </w:p>
        </w:tc>
        <w:tc>
          <w:tcPr>
            <w:tcW w:w="706" w:type="pct"/>
            <w:tcPrChange w:id="3295"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9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r w:rsidRPr="000D195A">
              <w:rPr>
                <w:rFonts w:ascii="Century" w:hAnsi="Century" w:cs="Times New Roman"/>
              </w:rPr>
              <w:t xml:space="preserve"> email</w:t>
            </w:r>
          </w:p>
        </w:tc>
        <w:tc>
          <w:tcPr>
            <w:tcW w:w="705" w:type="pct"/>
            <w:tcPrChange w:id="3297"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298"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7" w:type="pct"/>
            <w:tcPrChange w:id="3299"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00"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301"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02"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69" w:type="pct"/>
            <w:tcPrChange w:id="3303"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0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305"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0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Email link</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307" w:author="Admin" w:date="2016-12-12T18:40: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20</w:t>
            </w:r>
          </w:p>
        </w:tc>
        <w:tc>
          <w:tcPr>
            <w:tcW w:w="699" w:type="pct"/>
            <w:tcPrChange w:id="3308"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0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Facebook</w:t>
            </w:r>
          </w:p>
        </w:tc>
        <w:tc>
          <w:tcPr>
            <w:tcW w:w="706" w:type="pct"/>
            <w:tcPrChange w:id="3310"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1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r w:rsidRPr="000D195A">
              <w:rPr>
                <w:rFonts w:ascii="Century" w:hAnsi="Century" w:cs="Times New Roman"/>
              </w:rPr>
              <w:t xml:space="preserve"> facebook</w:t>
            </w:r>
          </w:p>
        </w:tc>
        <w:tc>
          <w:tcPr>
            <w:tcW w:w="705" w:type="pct"/>
            <w:tcPrChange w:id="3312"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13"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7" w:type="pct"/>
            <w:tcPrChange w:id="3314"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15"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316"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17"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69" w:type="pct"/>
            <w:tcPrChange w:id="3318"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1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320"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2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Facebook link</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322" w:author="Admin" w:date="2016-12-12T18:40: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21</w:t>
            </w:r>
          </w:p>
        </w:tc>
        <w:tc>
          <w:tcPr>
            <w:tcW w:w="699" w:type="pct"/>
            <w:tcPrChange w:id="3323"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2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Organization</w:t>
            </w:r>
          </w:p>
        </w:tc>
        <w:tc>
          <w:tcPr>
            <w:tcW w:w="706" w:type="pct"/>
            <w:tcPrChange w:id="3325"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2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705" w:type="pct"/>
            <w:tcPrChange w:id="3327"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28"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7" w:type="pct"/>
            <w:tcPrChange w:id="3329"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30"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331"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32"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69" w:type="pct"/>
            <w:tcPrChange w:id="3333"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3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335"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3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Organization of user</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337" w:author="Admin" w:date="2016-12-12T18:40: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22</w:t>
            </w:r>
          </w:p>
        </w:tc>
        <w:tc>
          <w:tcPr>
            <w:tcW w:w="699" w:type="pct"/>
            <w:tcPrChange w:id="3338"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3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Created date</w:t>
            </w:r>
          </w:p>
        </w:tc>
        <w:tc>
          <w:tcPr>
            <w:tcW w:w="706" w:type="pct"/>
            <w:tcPrChange w:id="3340"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4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Ngày tham gia</w:t>
            </w:r>
          </w:p>
        </w:tc>
        <w:tc>
          <w:tcPr>
            <w:tcW w:w="705" w:type="pct"/>
            <w:tcPrChange w:id="3342"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43"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7" w:type="pct"/>
            <w:tcPrChange w:id="3344"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45"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346"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47"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69" w:type="pct"/>
            <w:tcPrChange w:id="3348"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4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350"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5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Created date </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352" w:author="Admin" w:date="2016-12-12T18:40: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23</w:t>
            </w:r>
          </w:p>
        </w:tc>
        <w:tc>
          <w:tcPr>
            <w:tcW w:w="699" w:type="pct"/>
            <w:tcPrChange w:id="3353" w:author="Admin" w:date="2016-12-12T18:40: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5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Sign</w:t>
            </w:r>
          </w:p>
        </w:tc>
        <w:tc>
          <w:tcPr>
            <w:tcW w:w="706" w:type="pct"/>
            <w:tcPrChange w:id="3355" w:author="Admin" w:date="2016-12-12T18:40: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5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Ch</w:t>
            </w:r>
            <w:r w:rsidRPr="000D195A">
              <w:rPr>
                <w:rFonts w:ascii="Cambria" w:hAnsi="Cambria" w:cs="Cambria"/>
              </w:rPr>
              <w:t>ữ</w:t>
            </w:r>
            <w:r w:rsidRPr="000D195A">
              <w:rPr>
                <w:rFonts w:ascii="Century" w:hAnsi="Century" w:cs="Times New Roman"/>
              </w:rPr>
              <w:t xml:space="preserve"> ký</w:t>
            </w:r>
          </w:p>
        </w:tc>
        <w:tc>
          <w:tcPr>
            <w:tcW w:w="705" w:type="pct"/>
            <w:tcPrChange w:id="3357" w:author="Admin" w:date="2016-12-12T18:40: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58"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487" w:type="pct"/>
            <w:tcPrChange w:id="3359"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60"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361" w:author="Admin" w:date="2016-12-12T18:40: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62"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69" w:type="pct"/>
            <w:tcPrChange w:id="3363" w:author="Admin" w:date="2016-12-12T18:40: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6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1" w:type="pct"/>
            <w:tcPrChange w:id="3365" w:author="Admin" w:date="2016-12-12T18:40: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6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Sign of user</w:t>
            </w:r>
          </w:p>
        </w:tc>
      </w:tr>
    </w:tbl>
    <w:p w:rsidR="000F312E" w:rsidRPr="000D195A" w:rsidRDefault="000F312E" w:rsidP="002F55AC">
      <w:pPr>
        <w:pStyle w:val="Table4-1"/>
        <w:rPr>
          <w:rFonts w:ascii="Century" w:hAnsi="Century"/>
        </w:rPr>
        <w:pPrChange w:id="3367" w:author="Admin" w:date="2016-12-12T18:30:00Z">
          <w:pPr>
            <w:pStyle w:val="Table4-1"/>
            <w:jc w:val="both"/>
          </w:pPr>
        </w:pPrChange>
      </w:pPr>
      <w:r w:rsidRPr="000D195A">
        <w:rPr>
          <w:rFonts w:ascii="Century" w:hAnsi="Century"/>
        </w:rPr>
        <w:t>Edit profile table</w:t>
      </w:r>
    </w:p>
    <w:p w:rsidR="002F55AC" w:rsidRDefault="002F55AC">
      <w:pPr>
        <w:rPr>
          <w:ins w:id="3368" w:author="Admin" w:date="2016-12-12T18:30:00Z"/>
          <w:rFonts w:ascii="Century" w:hAnsi="Century"/>
          <w:b/>
        </w:rPr>
      </w:pPr>
      <w:ins w:id="3369" w:author="Admin" w:date="2016-12-12T18:30:00Z">
        <w:r>
          <w:rPr>
            <w:rFonts w:ascii="Century" w:hAnsi="Century"/>
          </w:rPr>
          <w:br w:type="page"/>
        </w:r>
      </w:ins>
    </w:p>
    <w:p w:rsidR="00304F02" w:rsidRPr="002F55AC" w:rsidRDefault="00304F02" w:rsidP="006B4A50">
      <w:pPr>
        <w:pStyle w:val="Table4-1"/>
        <w:numPr>
          <w:ilvl w:val="0"/>
          <w:numId w:val="0"/>
        </w:numPr>
        <w:jc w:val="both"/>
        <w:rPr>
          <w:rFonts w:ascii="Century" w:hAnsi="Century"/>
          <w:sz w:val="2"/>
          <w:rPrChange w:id="3370" w:author="Admin" w:date="2016-12-12T18:30:00Z">
            <w:rPr>
              <w:rFonts w:ascii="Century" w:hAnsi="Century"/>
            </w:rPr>
          </w:rPrChange>
        </w:rPr>
      </w:pPr>
    </w:p>
    <w:p w:rsidR="000F312E" w:rsidRPr="000D195A" w:rsidRDefault="000F312E" w:rsidP="006B4A50">
      <w:pPr>
        <w:pStyle w:val="Heading5"/>
        <w:jc w:val="both"/>
        <w:rPr>
          <w:rFonts w:ascii="Century" w:hAnsi="Century"/>
        </w:rPr>
      </w:pPr>
      <w:r w:rsidRPr="000D195A">
        <w:rPr>
          <w:rFonts w:ascii="Century" w:hAnsi="Century"/>
        </w:rPr>
        <w:t>Manage donation</w:t>
      </w:r>
    </w:p>
    <w:p w:rsidR="000F312E" w:rsidRPr="000D195A" w:rsidRDefault="000F312E" w:rsidP="006B4A50">
      <w:pPr>
        <w:jc w:val="both"/>
        <w:rPr>
          <w:rFonts w:ascii="Century" w:hAnsi="Century"/>
        </w:rPr>
      </w:pPr>
    </w:p>
    <w:p w:rsidR="000F312E" w:rsidRPr="000D195A" w:rsidRDefault="000F312E" w:rsidP="006B4A50">
      <w:pPr>
        <w:ind w:right="270" w:hanging="360"/>
        <w:jc w:val="both"/>
        <w:rPr>
          <w:rFonts w:ascii="Century" w:hAnsi="Century"/>
        </w:rPr>
      </w:pPr>
      <w:r w:rsidRPr="000D195A">
        <w:rPr>
          <w:rFonts w:ascii="Century" w:hAnsi="Century"/>
          <w:noProof/>
          <w:lang w:eastAsia="en-US"/>
        </w:rPr>
        <w:drawing>
          <wp:inline distT="0" distB="0" distL="0" distR="0" wp14:anchorId="07A7310C" wp14:editId="34114066">
            <wp:extent cx="5891841" cy="51155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93147" cy="5116694"/>
                    </a:xfrm>
                    <a:prstGeom prst="rect">
                      <a:avLst/>
                    </a:prstGeom>
                    <a:noFill/>
                    <a:ln>
                      <a:noFill/>
                    </a:ln>
                  </pic:spPr>
                </pic:pic>
              </a:graphicData>
            </a:graphic>
          </wp:inline>
        </w:drawing>
      </w:r>
    </w:p>
    <w:p w:rsidR="000F312E" w:rsidRPr="000D195A" w:rsidRDefault="000F312E" w:rsidP="002F55AC">
      <w:pPr>
        <w:pStyle w:val="Figure4-1"/>
        <w:rPr>
          <w:rFonts w:ascii="Century" w:hAnsi="Century"/>
        </w:rPr>
        <w:pPrChange w:id="3371" w:author="Admin" w:date="2016-12-12T18:30:00Z">
          <w:pPr>
            <w:pStyle w:val="Figure4-1"/>
            <w:jc w:val="both"/>
          </w:pPr>
        </w:pPrChange>
      </w:pPr>
      <w:r w:rsidRPr="000D195A">
        <w:rPr>
          <w:rFonts w:ascii="Century" w:hAnsi="Century"/>
        </w:rPr>
        <w:t>Donation screen</w:t>
      </w:r>
    </w:p>
    <w:tbl>
      <w:tblPr>
        <w:tblStyle w:val="Style1"/>
        <w:tblW w:w="5000" w:type="pct"/>
        <w:tblLayout w:type="fixed"/>
        <w:tblLook w:val="04A0" w:firstRow="1" w:lastRow="0" w:firstColumn="1" w:lastColumn="0" w:noHBand="0" w:noVBand="1"/>
        <w:tblPrChange w:id="3372" w:author="Admin" w:date="2016-12-12T18:45:00Z">
          <w:tblPr>
            <w:tblStyle w:val="Style1"/>
            <w:tblW w:w="5000" w:type="pct"/>
            <w:tblLayout w:type="fixed"/>
            <w:tblLook w:val="04A0" w:firstRow="1" w:lastRow="0" w:firstColumn="1" w:lastColumn="0" w:noHBand="0" w:noVBand="1"/>
          </w:tblPr>
        </w:tblPrChange>
      </w:tblPr>
      <w:tblGrid>
        <w:gridCol w:w="564"/>
        <w:gridCol w:w="1208"/>
        <w:gridCol w:w="1221"/>
        <w:gridCol w:w="942"/>
        <w:gridCol w:w="1119"/>
        <w:gridCol w:w="564"/>
        <w:gridCol w:w="1010"/>
        <w:gridCol w:w="2016"/>
        <w:tblGridChange w:id="3373">
          <w:tblGrid>
            <w:gridCol w:w="566"/>
            <w:gridCol w:w="1208"/>
            <w:gridCol w:w="1221"/>
            <w:gridCol w:w="1219"/>
            <w:gridCol w:w="842"/>
            <w:gridCol w:w="564"/>
            <w:gridCol w:w="842"/>
            <w:gridCol w:w="2182"/>
          </w:tblGrid>
        </w:tblGridChange>
      </w:tblGrid>
      <w:tr w:rsidR="000F312E" w:rsidRPr="000D195A" w:rsidTr="007C6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 w:type="pct"/>
            <w:shd w:val="clear" w:color="auto" w:fill="92D050"/>
            <w:tcPrChange w:id="3374" w:author="Admin" w:date="2016-12-12T18:45:00Z">
              <w:tcPr>
                <w:tcW w:w="328" w:type="pct"/>
                <w:shd w:val="clear" w:color="auto" w:fill="92D050"/>
              </w:tcPr>
            </w:tcPrChange>
          </w:tcPr>
          <w:p w:rsidR="000F312E" w:rsidRPr="000D195A" w:rsidRDefault="000F312E"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w:t>
            </w:r>
          </w:p>
        </w:tc>
        <w:tc>
          <w:tcPr>
            <w:tcW w:w="699" w:type="pct"/>
            <w:shd w:val="clear" w:color="auto" w:fill="92D050"/>
            <w:tcPrChange w:id="3375" w:author="Admin" w:date="2016-12-12T18:45:00Z">
              <w:tcPr>
                <w:tcW w:w="699"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6" w:type="pct"/>
            <w:shd w:val="clear" w:color="auto" w:fill="92D050"/>
            <w:tcPrChange w:id="3376" w:author="Admin" w:date="2016-12-12T18:45:00Z">
              <w:tcPr>
                <w:tcW w:w="706" w:type="pct"/>
                <w:shd w:val="clear" w:color="auto" w:fill="92D050"/>
              </w:tcPr>
            </w:tcPrChange>
          </w:tcPr>
          <w:p w:rsidR="000F312E" w:rsidRPr="000D195A" w:rsidRDefault="000F312E" w:rsidP="007C6829">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3377" w:author="Admin" w:date="2016-12-12T18:44: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Field name in Vietnamese</w:t>
            </w:r>
          </w:p>
        </w:tc>
        <w:tc>
          <w:tcPr>
            <w:tcW w:w="545" w:type="pct"/>
            <w:shd w:val="clear" w:color="auto" w:fill="92D050"/>
            <w:tcPrChange w:id="3378" w:author="Admin" w:date="2016-12-12T18:45:00Z">
              <w:tcPr>
                <w:tcW w:w="705"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47" w:type="pct"/>
            <w:shd w:val="clear" w:color="auto" w:fill="92D050"/>
            <w:tcPrChange w:id="3379" w:author="Admin" w:date="2016-12-12T18:45:00Z">
              <w:tcPr>
                <w:tcW w:w="487"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Change w:id="3380" w:author="Admin" w:date="2016-12-12T18:45:00Z">
              <w:tcPr>
                <w:tcW w:w="326"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84" w:type="pct"/>
            <w:shd w:val="clear" w:color="auto" w:fill="92D050"/>
            <w:tcPrChange w:id="3381" w:author="Admin" w:date="2016-12-12T18:45:00Z">
              <w:tcPr>
                <w:tcW w:w="487"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66" w:type="pct"/>
            <w:shd w:val="clear" w:color="auto" w:fill="92D050"/>
            <w:tcPrChange w:id="3382" w:author="Admin" w:date="2016-12-12T18:45:00Z">
              <w:tcPr>
                <w:tcW w:w="1262"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6" w:type="pct"/>
            <w:tcPrChange w:id="3383" w:author="Admin" w:date="2016-12-12T18:45: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w:t>
            </w:r>
          </w:p>
        </w:tc>
        <w:tc>
          <w:tcPr>
            <w:tcW w:w="699" w:type="pct"/>
            <w:tcPrChange w:id="3384"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85"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Donation record</w:t>
            </w:r>
          </w:p>
        </w:tc>
        <w:tc>
          <w:tcPr>
            <w:tcW w:w="706" w:type="pct"/>
            <w:tcPrChange w:id="3386"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87"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w:t>
            </w:r>
            <w:r w:rsidRPr="000D195A">
              <w:rPr>
                <w:rFonts w:ascii="Cambria" w:hAnsi="Cambria" w:cs="Cambria"/>
              </w:rPr>
              <w:t>ị</w:t>
            </w:r>
            <w:r w:rsidRPr="000D195A">
              <w:rPr>
                <w:rFonts w:ascii="Century" w:hAnsi="Century" w:cs="Times New Roman"/>
              </w:rPr>
              <w:t>ch s</w:t>
            </w:r>
            <w:r w:rsidRPr="000D195A">
              <w:rPr>
                <w:rFonts w:ascii="Cambria" w:hAnsi="Cambria" w:cs="Cambria"/>
              </w:rPr>
              <w:t>ử</w:t>
            </w:r>
            <w:r w:rsidRPr="000D195A">
              <w:rPr>
                <w:rFonts w:ascii="Century" w:hAnsi="Century" w:cs="Times New Roman"/>
              </w:rPr>
              <w:t xml:space="preserve"> quyên góp</w:t>
            </w:r>
          </w:p>
        </w:tc>
        <w:tc>
          <w:tcPr>
            <w:tcW w:w="545" w:type="pct"/>
            <w:tcPrChange w:id="3388"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8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Tab</w:t>
            </w:r>
          </w:p>
        </w:tc>
        <w:tc>
          <w:tcPr>
            <w:tcW w:w="647" w:type="pct"/>
            <w:tcPrChange w:id="3390"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9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392"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93"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4" w:type="pct"/>
            <w:tcPrChange w:id="3394"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95"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66" w:type="pct"/>
            <w:tcPrChange w:id="3396"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397"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Donation record tab</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6" w:type="pct"/>
            <w:tcPrChange w:id="3398" w:author="Admin" w:date="2016-12-12T18:45: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2</w:t>
            </w:r>
          </w:p>
        </w:tc>
        <w:tc>
          <w:tcPr>
            <w:tcW w:w="699" w:type="pct"/>
            <w:tcPrChange w:id="3399"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00"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Record number</w:t>
            </w:r>
          </w:p>
        </w:tc>
        <w:tc>
          <w:tcPr>
            <w:tcW w:w="706" w:type="pct"/>
            <w:tcPrChange w:id="3401"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02"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b</w:t>
            </w:r>
            <w:r w:rsidRPr="000D195A">
              <w:rPr>
                <w:rFonts w:ascii="Cambria" w:hAnsi="Cambria" w:cs="Cambria"/>
              </w:rPr>
              <w:t>ả</w:t>
            </w:r>
            <w:r w:rsidRPr="000D195A">
              <w:rPr>
                <w:rFonts w:ascii="Century" w:hAnsi="Century" w:cs="Times New Roman"/>
              </w:rPr>
              <w:t>n ghi m</w:t>
            </w:r>
            <w:r w:rsidRPr="000D195A">
              <w:rPr>
                <w:rFonts w:ascii="Cambria" w:hAnsi="Cambria" w:cs="Cambria"/>
              </w:rPr>
              <w:t>ỗ</w:t>
            </w:r>
            <w:r w:rsidRPr="000D195A">
              <w:rPr>
                <w:rFonts w:ascii="Century" w:hAnsi="Century" w:cs="Times New Roman"/>
              </w:rPr>
              <w:t>i trang</w:t>
            </w:r>
          </w:p>
        </w:tc>
        <w:tc>
          <w:tcPr>
            <w:tcW w:w="545" w:type="pct"/>
            <w:tcPrChange w:id="3403"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0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47" w:type="pct"/>
            <w:tcPrChange w:id="3405"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0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407"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08"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4" w:type="pct"/>
            <w:tcPrChange w:id="3409"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10"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66" w:type="pct"/>
            <w:tcPrChange w:id="3411"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12"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Number of record (event)</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6" w:type="pct"/>
            <w:tcPrChange w:id="3413" w:author="Admin" w:date="2016-12-12T18:45: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3</w:t>
            </w:r>
          </w:p>
        </w:tc>
        <w:tc>
          <w:tcPr>
            <w:tcW w:w="699" w:type="pct"/>
            <w:tcPrChange w:id="3414"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15"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Search</w:t>
            </w:r>
          </w:p>
        </w:tc>
        <w:tc>
          <w:tcPr>
            <w:tcW w:w="706" w:type="pct"/>
            <w:tcPrChange w:id="3416"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17"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Tìm ki</w:t>
            </w:r>
            <w:r w:rsidRPr="000D195A">
              <w:rPr>
                <w:rFonts w:ascii="Cambria" w:hAnsi="Cambria" w:cs="Cambria"/>
              </w:rPr>
              <w:t>ế</w:t>
            </w:r>
            <w:r w:rsidRPr="000D195A">
              <w:rPr>
                <w:rFonts w:ascii="Century" w:hAnsi="Century" w:cs="Times New Roman"/>
              </w:rPr>
              <w:t>m</w:t>
            </w:r>
          </w:p>
        </w:tc>
        <w:tc>
          <w:tcPr>
            <w:tcW w:w="545" w:type="pct"/>
            <w:tcPrChange w:id="3418"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1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647" w:type="pct"/>
            <w:tcPrChange w:id="3420"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2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422"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23"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4" w:type="pct"/>
            <w:tcPrChange w:id="3424"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25"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66" w:type="pct"/>
            <w:tcPrChange w:id="3426"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27"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Search event by keyword</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6" w:type="pct"/>
            <w:tcPrChange w:id="3428" w:author="Admin" w:date="2016-12-12T18:45: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4</w:t>
            </w:r>
          </w:p>
        </w:tc>
        <w:tc>
          <w:tcPr>
            <w:tcW w:w="699" w:type="pct"/>
            <w:tcPrChange w:id="3429"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30"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Number</w:t>
            </w:r>
          </w:p>
        </w:tc>
        <w:tc>
          <w:tcPr>
            <w:tcW w:w="706" w:type="pct"/>
            <w:tcPrChange w:id="3431"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32"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th</w:t>
            </w:r>
            <w:r w:rsidRPr="000D195A">
              <w:rPr>
                <w:rFonts w:ascii="Cambria" w:hAnsi="Cambria" w:cs="Cambria"/>
              </w:rPr>
              <w:t>ứ</w:t>
            </w:r>
            <w:r w:rsidRPr="000D195A">
              <w:rPr>
                <w:rFonts w:ascii="Century" w:hAnsi="Century" w:cs="Times New Roman"/>
              </w:rPr>
              <w:t xml:space="preserve"> t</w:t>
            </w:r>
            <w:r w:rsidRPr="000D195A">
              <w:rPr>
                <w:rFonts w:ascii="Cambria" w:hAnsi="Cambria" w:cs="Cambria"/>
              </w:rPr>
              <w:t>ự</w:t>
            </w:r>
          </w:p>
        </w:tc>
        <w:tc>
          <w:tcPr>
            <w:tcW w:w="545" w:type="pct"/>
            <w:tcPrChange w:id="3433"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34"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47" w:type="pct"/>
            <w:tcPrChange w:id="3435"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36"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437"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38"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4" w:type="pct"/>
            <w:tcPrChange w:id="3439"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40"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66" w:type="pct"/>
            <w:tcPrChange w:id="3441"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42"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Event number</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6" w:type="pct"/>
            <w:tcPrChange w:id="3443" w:author="Admin" w:date="2016-12-12T18:45: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5</w:t>
            </w:r>
          </w:p>
        </w:tc>
        <w:tc>
          <w:tcPr>
            <w:tcW w:w="699" w:type="pct"/>
            <w:tcPrChange w:id="3444"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45"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 Event name</w:t>
            </w:r>
          </w:p>
        </w:tc>
        <w:tc>
          <w:tcPr>
            <w:tcW w:w="706" w:type="pct"/>
            <w:tcPrChange w:id="3446"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47"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Tên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545" w:type="pct"/>
            <w:tcPrChange w:id="3448"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49"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47" w:type="pct"/>
            <w:tcPrChange w:id="3450"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51"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452"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53"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4" w:type="pct"/>
            <w:tcPrChange w:id="3454"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55"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66" w:type="pct"/>
            <w:tcPrChange w:id="3456"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57" w:author="Admin" w:date="2016-12-12T18:30: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Event name</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6" w:type="pct"/>
            <w:tcPrChange w:id="3458" w:author="Admin" w:date="2016-12-12T18:45: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lastRenderedPageBreak/>
              <w:t>6</w:t>
            </w:r>
          </w:p>
        </w:tc>
        <w:tc>
          <w:tcPr>
            <w:tcW w:w="699" w:type="pct"/>
            <w:tcPrChange w:id="3459"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60"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Event type</w:t>
            </w:r>
          </w:p>
        </w:tc>
        <w:tc>
          <w:tcPr>
            <w:tcW w:w="706" w:type="pct"/>
            <w:tcPrChange w:id="3461"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62"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Lo</w:t>
            </w:r>
            <w:r w:rsidRPr="000D195A">
              <w:rPr>
                <w:rFonts w:ascii="Cambria" w:hAnsi="Cambria" w:cs="Cambria"/>
              </w:rPr>
              <w:t>ạ</w:t>
            </w:r>
            <w:r w:rsidRPr="000D195A">
              <w:rPr>
                <w:rFonts w:ascii="Century" w:hAnsi="Century" w:cs="Times New Roman"/>
              </w:rPr>
              <w:t>i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545" w:type="pct"/>
            <w:tcPrChange w:id="3463"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64"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47" w:type="pct"/>
            <w:tcPrChange w:id="3465"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66"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467"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68"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4" w:type="pct"/>
            <w:tcPrChange w:id="3469"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70"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66" w:type="pct"/>
            <w:tcPrChange w:id="3471"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72"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Event type</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6" w:type="pct"/>
            <w:tcPrChange w:id="3473" w:author="Admin" w:date="2016-12-12T18:45: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7</w:t>
            </w:r>
          </w:p>
        </w:tc>
        <w:tc>
          <w:tcPr>
            <w:tcW w:w="699" w:type="pct"/>
            <w:tcPrChange w:id="3474"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75"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Money donated</w:t>
            </w:r>
          </w:p>
        </w:tc>
        <w:tc>
          <w:tcPr>
            <w:tcW w:w="706" w:type="pct"/>
            <w:tcPrChange w:id="3476"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77"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ti</w:t>
            </w:r>
            <w:r w:rsidRPr="000D195A">
              <w:rPr>
                <w:rFonts w:ascii="Cambria" w:hAnsi="Cambria" w:cs="Cambria"/>
              </w:rPr>
              <w:t>ề</w:t>
            </w:r>
            <w:r w:rsidRPr="000D195A">
              <w:rPr>
                <w:rFonts w:ascii="Century" w:hAnsi="Century" w:cs="Times New Roman"/>
              </w:rPr>
              <w:t>n đã quyên góp</w:t>
            </w:r>
          </w:p>
        </w:tc>
        <w:tc>
          <w:tcPr>
            <w:tcW w:w="545" w:type="pct"/>
            <w:tcPrChange w:id="3478"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79"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47" w:type="pct"/>
            <w:tcPrChange w:id="3480"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81"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482"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83"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4" w:type="pct"/>
            <w:tcPrChange w:id="3484"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85"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66" w:type="pct"/>
            <w:tcPrChange w:id="3486"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87"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Amount of money which user donated</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6" w:type="pct"/>
            <w:tcPrChange w:id="3488" w:author="Admin" w:date="2016-12-12T18:45: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8</w:t>
            </w:r>
          </w:p>
        </w:tc>
        <w:tc>
          <w:tcPr>
            <w:tcW w:w="699" w:type="pct"/>
            <w:tcPrChange w:id="3489"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90"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Donated date</w:t>
            </w:r>
          </w:p>
        </w:tc>
        <w:tc>
          <w:tcPr>
            <w:tcW w:w="706" w:type="pct"/>
            <w:tcPrChange w:id="3491"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92"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Ngày quyên góp</w:t>
            </w:r>
          </w:p>
        </w:tc>
        <w:tc>
          <w:tcPr>
            <w:tcW w:w="545" w:type="pct"/>
            <w:tcPrChange w:id="3493"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94"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47" w:type="pct"/>
            <w:tcPrChange w:id="3495"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96"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497"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498"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4" w:type="pct"/>
            <w:tcPrChange w:id="3499"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00"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66" w:type="pct"/>
            <w:tcPrChange w:id="3501"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02"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Date when user donated</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6" w:type="pct"/>
            <w:tcPrChange w:id="3503" w:author="Admin" w:date="2016-12-12T18:45: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9</w:t>
            </w:r>
          </w:p>
        </w:tc>
        <w:tc>
          <w:tcPr>
            <w:tcW w:w="699" w:type="pct"/>
            <w:tcPrChange w:id="3504" w:author="Admin" w:date="2016-12-12T18:45:00Z">
              <w:tcPr>
                <w:tcW w:w="699"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Paging</w:t>
            </w:r>
          </w:p>
        </w:tc>
        <w:tc>
          <w:tcPr>
            <w:tcW w:w="706" w:type="pct"/>
            <w:tcPrChange w:id="3505" w:author="Admin" w:date="2016-12-12T18:45:00Z">
              <w:tcPr>
                <w:tcW w:w="706"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w:t>
            </w:r>
          </w:p>
        </w:tc>
        <w:tc>
          <w:tcPr>
            <w:tcW w:w="545" w:type="pct"/>
            <w:tcPrChange w:id="3506" w:author="Admin" w:date="2016-12-12T18:45:00Z">
              <w:tcPr>
                <w:tcW w:w="705"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647" w:type="pct"/>
            <w:tcPrChange w:id="3507" w:author="Admin" w:date="2016-12-12T18:45:00Z">
              <w:tcPr>
                <w:tcW w:w="487"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26" w:type="pct"/>
            <w:tcPrChange w:id="3508" w:author="Admin" w:date="2016-12-12T18:45:00Z">
              <w:tcPr>
                <w:tcW w:w="326"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84" w:type="pct"/>
            <w:tcPrChange w:id="3509" w:author="Admin" w:date="2016-12-12T18:45:00Z">
              <w:tcPr>
                <w:tcW w:w="487"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66" w:type="pct"/>
            <w:tcPrChange w:id="3510" w:author="Admin" w:date="2016-12-12T18:45:00Z">
              <w:tcPr>
                <w:tcW w:w="1262"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Paging</w:t>
            </w:r>
          </w:p>
        </w:tc>
      </w:tr>
    </w:tbl>
    <w:p w:rsidR="000F312E" w:rsidDel="002F55AC" w:rsidRDefault="000F312E" w:rsidP="002F55AC">
      <w:pPr>
        <w:pStyle w:val="Table4-1"/>
        <w:rPr>
          <w:del w:id="3511" w:author="Admin" w:date="2016-12-12T18:31:00Z"/>
          <w:rFonts w:ascii="Century" w:hAnsi="Century"/>
        </w:rPr>
        <w:pPrChange w:id="3512" w:author="Admin" w:date="2016-12-12T18:31:00Z">
          <w:pPr>
            <w:pStyle w:val="Table4-1"/>
            <w:jc w:val="both"/>
          </w:pPr>
        </w:pPrChange>
      </w:pPr>
      <w:r w:rsidRPr="000D195A">
        <w:rPr>
          <w:rFonts w:ascii="Century" w:hAnsi="Century"/>
        </w:rPr>
        <w:t>Donation table</w:t>
      </w:r>
    </w:p>
    <w:p w:rsidR="00DA3C12" w:rsidRPr="002F55AC" w:rsidDel="002F55AC" w:rsidRDefault="00DA3C12" w:rsidP="006B4A50">
      <w:pPr>
        <w:pStyle w:val="Table4-1"/>
        <w:numPr>
          <w:ilvl w:val="0"/>
          <w:numId w:val="0"/>
        </w:numPr>
        <w:ind w:left="720" w:hanging="360"/>
        <w:jc w:val="both"/>
        <w:rPr>
          <w:del w:id="3513" w:author="Admin" w:date="2016-12-12T18:31:00Z"/>
          <w:rFonts w:ascii="Century" w:hAnsi="Century"/>
          <w:sz w:val="6"/>
          <w:rPrChange w:id="3514" w:author="Admin" w:date="2016-12-12T18:31:00Z">
            <w:rPr>
              <w:del w:id="3515" w:author="Admin" w:date="2016-12-12T18:31:00Z"/>
              <w:rFonts w:ascii="Century" w:hAnsi="Century"/>
            </w:rPr>
          </w:rPrChange>
        </w:rPr>
        <w:pPrChange w:id="3516" w:author="Admin" w:date="2016-12-12T18:31:00Z">
          <w:pPr>
            <w:pStyle w:val="Table4-1"/>
            <w:numPr>
              <w:numId w:val="0"/>
            </w:numPr>
            <w:jc w:val="both"/>
          </w:pPr>
        </w:pPrChange>
      </w:pPr>
    </w:p>
    <w:p w:rsidR="00DA3C12" w:rsidDel="002F55AC" w:rsidRDefault="00DA3C12" w:rsidP="006B4A50">
      <w:pPr>
        <w:pStyle w:val="Table4-1"/>
        <w:numPr>
          <w:ilvl w:val="0"/>
          <w:numId w:val="0"/>
        </w:numPr>
        <w:ind w:left="720" w:hanging="360"/>
        <w:jc w:val="both"/>
        <w:rPr>
          <w:del w:id="3517" w:author="Admin" w:date="2016-12-12T18:31:00Z"/>
          <w:rFonts w:ascii="Century" w:hAnsi="Century"/>
        </w:rPr>
      </w:pPr>
    </w:p>
    <w:p w:rsidR="00DA3C12" w:rsidDel="002F55AC" w:rsidRDefault="00DA3C12" w:rsidP="006B4A50">
      <w:pPr>
        <w:pStyle w:val="Table4-1"/>
        <w:numPr>
          <w:ilvl w:val="0"/>
          <w:numId w:val="0"/>
        </w:numPr>
        <w:ind w:left="720" w:hanging="360"/>
        <w:jc w:val="both"/>
        <w:rPr>
          <w:del w:id="3518" w:author="Admin" w:date="2016-12-12T18:31:00Z"/>
          <w:rFonts w:ascii="Century" w:hAnsi="Century"/>
        </w:rPr>
      </w:pPr>
    </w:p>
    <w:p w:rsidR="00DA3C12" w:rsidDel="002F55AC" w:rsidRDefault="00DA3C12" w:rsidP="006B4A50">
      <w:pPr>
        <w:pStyle w:val="Table4-1"/>
        <w:numPr>
          <w:ilvl w:val="0"/>
          <w:numId w:val="0"/>
        </w:numPr>
        <w:ind w:left="720" w:hanging="360"/>
        <w:jc w:val="both"/>
        <w:rPr>
          <w:del w:id="3519" w:author="Admin" w:date="2016-12-12T18:31:00Z"/>
          <w:rFonts w:ascii="Century" w:hAnsi="Century"/>
        </w:rPr>
      </w:pPr>
    </w:p>
    <w:p w:rsidR="00DA3C12" w:rsidDel="002F55AC" w:rsidRDefault="00DA3C12" w:rsidP="006B4A50">
      <w:pPr>
        <w:pStyle w:val="Table4-1"/>
        <w:numPr>
          <w:ilvl w:val="0"/>
          <w:numId w:val="0"/>
        </w:numPr>
        <w:ind w:left="720" w:hanging="360"/>
        <w:jc w:val="both"/>
        <w:rPr>
          <w:del w:id="3520" w:author="Admin" w:date="2016-12-12T18:31:00Z"/>
          <w:rFonts w:ascii="Century" w:hAnsi="Century"/>
        </w:rPr>
      </w:pPr>
    </w:p>
    <w:p w:rsidR="00DA3C12" w:rsidDel="002F55AC" w:rsidRDefault="00DA3C12" w:rsidP="006B4A50">
      <w:pPr>
        <w:pStyle w:val="Table4-1"/>
        <w:numPr>
          <w:ilvl w:val="0"/>
          <w:numId w:val="0"/>
        </w:numPr>
        <w:ind w:left="720" w:hanging="360"/>
        <w:jc w:val="both"/>
        <w:rPr>
          <w:del w:id="3521" w:author="Admin" w:date="2016-12-12T18:31:00Z"/>
          <w:rFonts w:ascii="Century" w:hAnsi="Century"/>
        </w:rPr>
      </w:pPr>
    </w:p>
    <w:p w:rsidR="00DA3C12" w:rsidDel="002F55AC" w:rsidRDefault="00DA3C12" w:rsidP="006B4A50">
      <w:pPr>
        <w:pStyle w:val="Table4-1"/>
        <w:numPr>
          <w:ilvl w:val="0"/>
          <w:numId w:val="0"/>
        </w:numPr>
        <w:ind w:left="720" w:hanging="360"/>
        <w:jc w:val="both"/>
        <w:rPr>
          <w:del w:id="3522" w:author="Admin" w:date="2016-12-12T18:31:00Z"/>
          <w:rFonts w:ascii="Century" w:hAnsi="Century"/>
        </w:rPr>
      </w:pPr>
    </w:p>
    <w:p w:rsidR="00DA3C12" w:rsidDel="002F55AC" w:rsidRDefault="00DA3C12" w:rsidP="006B4A50">
      <w:pPr>
        <w:pStyle w:val="Table4-1"/>
        <w:numPr>
          <w:ilvl w:val="0"/>
          <w:numId w:val="0"/>
        </w:numPr>
        <w:ind w:left="720" w:hanging="360"/>
        <w:jc w:val="both"/>
        <w:rPr>
          <w:del w:id="3523" w:author="Admin" w:date="2016-12-12T18:31:00Z"/>
          <w:rFonts w:ascii="Century" w:hAnsi="Century"/>
        </w:rPr>
      </w:pPr>
    </w:p>
    <w:p w:rsidR="00DA3C12" w:rsidDel="002F55AC" w:rsidRDefault="00DA3C12" w:rsidP="006B4A50">
      <w:pPr>
        <w:pStyle w:val="Table4-1"/>
        <w:numPr>
          <w:ilvl w:val="0"/>
          <w:numId w:val="0"/>
        </w:numPr>
        <w:ind w:left="720" w:hanging="360"/>
        <w:jc w:val="both"/>
        <w:rPr>
          <w:del w:id="3524" w:author="Admin" w:date="2016-12-12T18:31:00Z"/>
          <w:rFonts w:ascii="Century" w:hAnsi="Century"/>
        </w:rPr>
      </w:pPr>
    </w:p>
    <w:p w:rsidR="00DA3C12" w:rsidRPr="000D195A" w:rsidRDefault="00DA3C12" w:rsidP="002F55AC">
      <w:pPr>
        <w:pStyle w:val="Table4-1"/>
        <w:rPr>
          <w:rFonts w:ascii="Century" w:hAnsi="Century"/>
        </w:rPr>
        <w:pPrChange w:id="3525" w:author="Admin" w:date="2016-12-12T18:31:00Z">
          <w:pPr>
            <w:pStyle w:val="Table4-1"/>
            <w:numPr>
              <w:numId w:val="0"/>
            </w:numPr>
            <w:jc w:val="both"/>
          </w:pPr>
        </w:pPrChange>
      </w:pPr>
    </w:p>
    <w:p w:rsidR="000F312E" w:rsidRPr="000D195A" w:rsidRDefault="000F312E" w:rsidP="006B4A50">
      <w:pPr>
        <w:pStyle w:val="Heading5"/>
        <w:jc w:val="both"/>
        <w:rPr>
          <w:rFonts w:ascii="Century" w:hAnsi="Century"/>
        </w:rPr>
      </w:pPr>
      <w:r w:rsidRPr="000D195A">
        <w:rPr>
          <w:rFonts w:ascii="Century" w:hAnsi="Century"/>
        </w:rPr>
        <w:t>Manage created thread</w:t>
      </w:r>
    </w:p>
    <w:p w:rsidR="000F312E" w:rsidRPr="000D195A" w:rsidRDefault="000F312E" w:rsidP="006B4A50">
      <w:pPr>
        <w:jc w:val="both"/>
        <w:rPr>
          <w:rFonts w:ascii="Century" w:hAnsi="Century"/>
        </w:rPr>
      </w:pPr>
    </w:p>
    <w:p w:rsidR="000F312E" w:rsidRPr="000D195A" w:rsidRDefault="000F312E" w:rsidP="006B4A50">
      <w:pPr>
        <w:ind w:hanging="450"/>
        <w:jc w:val="both"/>
        <w:rPr>
          <w:rFonts w:ascii="Century" w:hAnsi="Century"/>
        </w:rPr>
      </w:pPr>
      <w:r w:rsidRPr="000D195A">
        <w:rPr>
          <w:rFonts w:ascii="Century" w:hAnsi="Century"/>
          <w:noProof/>
          <w:lang w:eastAsia="en-US"/>
        </w:rPr>
        <w:drawing>
          <wp:inline distT="0" distB="0" distL="0" distR="0" wp14:anchorId="14E054E3" wp14:editId="7D25350B">
            <wp:extent cx="6047105" cy="45980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47105" cy="4598035"/>
                    </a:xfrm>
                    <a:prstGeom prst="rect">
                      <a:avLst/>
                    </a:prstGeom>
                    <a:noFill/>
                    <a:ln>
                      <a:noFill/>
                    </a:ln>
                  </pic:spPr>
                </pic:pic>
              </a:graphicData>
            </a:graphic>
          </wp:inline>
        </w:drawing>
      </w:r>
    </w:p>
    <w:p w:rsidR="000F312E" w:rsidRPr="000D195A" w:rsidRDefault="000F312E" w:rsidP="002F55AC">
      <w:pPr>
        <w:pStyle w:val="Figure4-1"/>
        <w:rPr>
          <w:rFonts w:ascii="Century" w:hAnsi="Century"/>
        </w:rPr>
        <w:pPrChange w:id="3526" w:author="Admin" w:date="2016-12-12T18:31:00Z">
          <w:pPr>
            <w:pStyle w:val="Figure4-1"/>
            <w:jc w:val="both"/>
          </w:pPr>
        </w:pPrChange>
      </w:pPr>
      <w:r w:rsidRPr="000D195A">
        <w:rPr>
          <w:rFonts w:ascii="Century" w:hAnsi="Century"/>
        </w:rPr>
        <w:t>Created thread screen</w:t>
      </w:r>
    </w:p>
    <w:p w:rsidR="000F312E" w:rsidRPr="000D195A" w:rsidRDefault="000F312E" w:rsidP="006B4A50">
      <w:pPr>
        <w:pStyle w:val="figurecaption"/>
        <w:numPr>
          <w:ilvl w:val="0"/>
          <w:numId w:val="0"/>
        </w:numPr>
        <w:ind w:left="720"/>
        <w:jc w:val="both"/>
        <w:rPr>
          <w:rFonts w:ascii="Century" w:hAnsi="Century"/>
        </w:rPr>
      </w:pPr>
    </w:p>
    <w:tbl>
      <w:tblPr>
        <w:tblStyle w:val="Style1"/>
        <w:tblW w:w="5000" w:type="pct"/>
        <w:tblLayout w:type="fixed"/>
        <w:tblLook w:val="04A0" w:firstRow="1" w:lastRow="0" w:firstColumn="1" w:lastColumn="0" w:noHBand="0" w:noVBand="1"/>
        <w:tblPrChange w:id="3527" w:author="Admin" w:date="2016-12-12T18:45:00Z">
          <w:tblPr>
            <w:tblStyle w:val="Style1"/>
            <w:tblW w:w="5000" w:type="pct"/>
            <w:tblLayout w:type="fixed"/>
            <w:tblLook w:val="04A0" w:firstRow="1" w:lastRow="0" w:firstColumn="1" w:lastColumn="0" w:noHBand="0" w:noVBand="1"/>
          </w:tblPr>
        </w:tblPrChange>
      </w:tblPr>
      <w:tblGrid>
        <w:gridCol w:w="565"/>
        <w:gridCol w:w="1208"/>
        <w:gridCol w:w="1221"/>
        <w:gridCol w:w="940"/>
        <w:gridCol w:w="1120"/>
        <w:gridCol w:w="564"/>
        <w:gridCol w:w="1010"/>
        <w:gridCol w:w="2016"/>
        <w:tblGridChange w:id="3528">
          <w:tblGrid>
            <w:gridCol w:w="566"/>
            <w:gridCol w:w="1208"/>
            <w:gridCol w:w="1221"/>
            <w:gridCol w:w="1219"/>
            <w:gridCol w:w="842"/>
            <w:gridCol w:w="564"/>
            <w:gridCol w:w="842"/>
            <w:gridCol w:w="2182"/>
          </w:tblGrid>
        </w:tblGridChange>
      </w:tblGrid>
      <w:tr w:rsidR="000F312E" w:rsidRPr="000D195A" w:rsidTr="007C6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Change w:id="3529" w:author="Admin" w:date="2016-12-12T18:45:00Z">
              <w:tcPr>
                <w:tcW w:w="328" w:type="pct"/>
                <w:shd w:val="clear" w:color="auto" w:fill="92D050"/>
              </w:tcPr>
            </w:tcPrChange>
          </w:tcPr>
          <w:p w:rsidR="000F312E" w:rsidRPr="000D195A" w:rsidRDefault="000F312E"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w:t>
            </w:r>
          </w:p>
        </w:tc>
        <w:tc>
          <w:tcPr>
            <w:tcW w:w="699" w:type="pct"/>
            <w:shd w:val="clear" w:color="auto" w:fill="92D050"/>
            <w:tcPrChange w:id="3530" w:author="Admin" w:date="2016-12-12T18:45:00Z">
              <w:tcPr>
                <w:tcW w:w="699"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6" w:type="pct"/>
            <w:shd w:val="clear" w:color="auto" w:fill="92D050"/>
            <w:tcPrChange w:id="3531" w:author="Admin" w:date="2016-12-12T18:45:00Z">
              <w:tcPr>
                <w:tcW w:w="706" w:type="pct"/>
                <w:shd w:val="clear" w:color="auto" w:fill="92D050"/>
              </w:tcPr>
            </w:tcPrChange>
          </w:tcPr>
          <w:p w:rsidR="000F312E" w:rsidRPr="000D195A" w:rsidRDefault="000F312E" w:rsidP="007C6829">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3532" w:author="Admin" w:date="2016-12-12T18:45: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Field name in Vietnamese</w:t>
            </w:r>
          </w:p>
        </w:tc>
        <w:tc>
          <w:tcPr>
            <w:tcW w:w="544" w:type="pct"/>
            <w:shd w:val="clear" w:color="auto" w:fill="92D050"/>
            <w:tcPrChange w:id="3533" w:author="Admin" w:date="2016-12-12T18:45:00Z">
              <w:tcPr>
                <w:tcW w:w="705"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48" w:type="pct"/>
            <w:shd w:val="clear" w:color="auto" w:fill="92D050"/>
            <w:tcPrChange w:id="3534" w:author="Admin" w:date="2016-12-12T18:45:00Z">
              <w:tcPr>
                <w:tcW w:w="487"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Change w:id="3535" w:author="Admin" w:date="2016-12-12T18:45:00Z">
              <w:tcPr>
                <w:tcW w:w="326"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84" w:type="pct"/>
            <w:shd w:val="clear" w:color="auto" w:fill="92D050"/>
            <w:tcPrChange w:id="3536" w:author="Admin" w:date="2016-12-12T18:45:00Z">
              <w:tcPr>
                <w:tcW w:w="487"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66" w:type="pct"/>
            <w:shd w:val="clear" w:color="auto" w:fill="92D050"/>
            <w:tcPrChange w:id="3537" w:author="Admin" w:date="2016-12-12T18:45:00Z">
              <w:tcPr>
                <w:tcW w:w="1262"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538" w:author="Admin" w:date="2016-12-12T18:45: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w:t>
            </w:r>
          </w:p>
        </w:tc>
        <w:tc>
          <w:tcPr>
            <w:tcW w:w="699" w:type="pct"/>
            <w:tcPrChange w:id="3539"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40"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Created thread</w:t>
            </w:r>
          </w:p>
        </w:tc>
        <w:tc>
          <w:tcPr>
            <w:tcW w:w="706" w:type="pct"/>
            <w:tcPrChange w:id="3541"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42"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Bài vi</w:t>
            </w:r>
            <w:r w:rsidRPr="000D195A">
              <w:rPr>
                <w:rFonts w:ascii="Cambria" w:hAnsi="Cambria" w:cs="Cambria"/>
              </w:rPr>
              <w:t>ế</w:t>
            </w:r>
            <w:r w:rsidRPr="000D195A">
              <w:rPr>
                <w:rFonts w:ascii="Century" w:hAnsi="Century" w:cs="Times New Roman"/>
              </w:rPr>
              <w:t>t đã t</w:t>
            </w:r>
            <w:r w:rsidRPr="000D195A">
              <w:rPr>
                <w:rFonts w:ascii="Cambria" w:hAnsi="Cambria" w:cs="Cambria"/>
              </w:rPr>
              <w:t>ạ</w:t>
            </w:r>
            <w:r w:rsidRPr="000D195A">
              <w:rPr>
                <w:rFonts w:ascii="Century" w:hAnsi="Century" w:cs="Times New Roman"/>
              </w:rPr>
              <w:t>o</w:t>
            </w:r>
          </w:p>
        </w:tc>
        <w:tc>
          <w:tcPr>
            <w:tcW w:w="544" w:type="pct"/>
            <w:tcPrChange w:id="3543"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44"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Tab</w:t>
            </w:r>
          </w:p>
        </w:tc>
        <w:tc>
          <w:tcPr>
            <w:tcW w:w="648" w:type="pct"/>
            <w:tcPrChange w:id="3545"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46"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547"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48"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4" w:type="pct"/>
            <w:tcPrChange w:id="3549"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50"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66" w:type="pct"/>
            <w:tcPrChange w:id="3551"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52"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Created thread tab</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553" w:author="Admin" w:date="2016-12-12T18:45: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2</w:t>
            </w:r>
          </w:p>
        </w:tc>
        <w:tc>
          <w:tcPr>
            <w:tcW w:w="699" w:type="pct"/>
            <w:tcPrChange w:id="3554"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55"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Record </w:t>
            </w:r>
            <w:r w:rsidRPr="000D195A">
              <w:rPr>
                <w:rFonts w:ascii="Century" w:hAnsi="Century" w:cs="Times New Roman"/>
              </w:rPr>
              <w:lastRenderedPageBreak/>
              <w:t>number</w:t>
            </w:r>
          </w:p>
        </w:tc>
        <w:tc>
          <w:tcPr>
            <w:tcW w:w="706" w:type="pct"/>
            <w:tcPrChange w:id="3556"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57"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lastRenderedPageBreak/>
              <w:t>S</w:t>
            </w:r>
            <w:r w:rsidRPr="000D195A">
              <w:rPr>
                <w:rFonts w:ascii="Cambria" w:hAnsi="Cambria" w:cs="Cambria"/>
              </w:rPr>
              <w:t>ố</w:t>
            </w:r>
            <w:r w:rsidRPr="000D195A">
              <w:rPr>
                <w:rFonts w:ascii="Century" w:hAnsi="Century" w:cs="Times New Roman"/>
              </w:rPr>
              <w:t xml:space="preserve"> b</w:t>
            </w:r>
            <w:r w:rsidRPr="000D195A">
              <w:rPr>
                <w:rFonts w:ascii="Cambria" w:hAnsi="Cambria" w:cs="Cambria"/>
              </w:rPr>
              <w:t>ả</w:t>
            </w:r>
            <w:r w:rsidRPr="000D195A">
              <w:rPr>
                <w:rFonts w:ascii="Century" w:hAnsi="Century" w:cs="Times New Roman"/>
              </w:rPr>
              <w:t xml:space="preserve">n </w:t>
            </w:r>
            <w:r w:rsidRPr="000D195A">
              <w:rPr>
                <w:rFonts w:ascii="Century" w:hAnsi="Century" w:cs="Times New Roman"/>
              </w:rPr>
              <w:lastRenderedPageBreak/>
              <w:t>ghi m</w:t>
            </w:r>
            <w:r w:rsidRPr="000D195A">
              <w:rPr>
                <w:rFonts w:ascii="Cambria" w:hAnsi="Cambria" w:cs="Cambria"/>
              </w:rPr>
              <w:t>ỗ</w:t>
            </w:r>
            <w:r w:rsidRPr="000D195A">
              <w:rPr>
                <w:rFonts w:ascii="Century" w:hAnsi="Century" w:cs="Times New Roman"/>
              </w:rPr>
              <w:t>i trang</w:t>
            </w:r>
          </w:p>
        </w:tc>
        <w:tc>
          <w:tcPr>
            <w:tcW w:w="544" w:type="pct"/>
            <w:tcPrChange w:id="3558"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59"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lastRenderedPageBreak/>
              <w:t>Label</w:t>
            </w:r>
          </w:p>
        </w:tc>
        <w:tc>
          <w:tcPr>
            <w:tcW w:w="648" w:type="pct"/>
            <w:tcPrChange w:id="3560"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61"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562"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63"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4" w:type="pct"/>
            <w:tcPrChange w:id="3564"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65"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66" w:type="pct"/>
            <w:tcPrChange w:id="3566"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67"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Number of record </w:t>
            </w:r>
            <w:r w:rsidRPr="000D195A">
              <w:rPr>
                <w:rFonts w:ascii="Century" w:hAnsi="Century" w:cs="Times New Roman"/>
              </w:rPr>
              <w:lastRenderedPageBreak/>
              <w:t>(thread)</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568" w:author="Admin" w:date="2016-12-12T18:45: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lastRenderedPageBreak/>
              <w:t>3</w:t>
            </w:r>
          </w:p>
        </w:tc>
        <w:tc>
          <w:tcPr>
            <w:tcW w:w="699" w:type="pct"/>
            <w:tcPrChange w:id="3569"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70"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Search</w:t>
            </w:r>
          </w:p>
        </w:tc>
        <w:tc>
          <w:tcPr>
            <w:tcW w:w="706" w:type="pct"/>
            <w:tcPrChange w:id="3571"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72"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Tìm ki</w:t>
            </w:r>
            <w:r w:rsidRPr="000D195A">
              <w:rPr>
                <w:rFonts w:ascii="Cambria" w:hAnsi="Cambria" w:cs="Cambria"/>
              </w:rPr>
              <w:t>ế</w:t>
            </w:r>
            <w:r w:rsidRPr="000D195A">
              <w:rPr>
                <w:rFonts w:ascii="Century" w:hAnsi="Century" w:cs="Times New Roman"/>
              </w:rPr>
              <w:t>m</w:t>
            </w:r>
          </w:p>
        </w:tc>
        <w:tc>
          <w:tcPr>
            <w:tcW w:w="544" w:type="pct"/>
            <w:tcPrChange w:id="3573"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74"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648" w:type="pct"/>
            <w:tcPrChange w:id="3575"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76"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577"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78"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4" w:type="pct"/>
            <w:tcPrChange w:id="3579"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80"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100</w:t>
            </w:r>
          </w:p>
        </w:tc>
        <w:tc>
          <w:tcPr>
            <w:tcW w:w="1166" w:type="pct"/>
            <w:tcPrChange w:id="3581"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82"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Search thread by keyword</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583" w:author="Admin" w:date="2016-12-12T18:45: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4</w:t>
            </w:r>
          </w:p>
        </w:tc>
        <w:tc>
          <w:tcPr>
            <w:tcW w:w="699" w:type="pct"/>
            <w:tcPrChange w:id="3584"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85"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Number</w:t>
            </w:r>
          </w:p>
        </w:tc>
        <w:tc>
          <w:tcPr>
            <w:tcW w:w="706" w:type="pct"/>
            <w:tcPrChange w:id="3586"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87"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th</w:t>
            </w:r>
            <w:r w:rsidRPr="000D195A">
              <w:rPr>
                <w:rFonts w:ascii="Cambria" w:hAnsi="Cambria" w:cs="Cambria"/>
              </w:rPr>
              <w:t>ứ</w:t>
            </w:r>
            <w:r w:rsidRPr="000D195A">
              <w:rPr>
                <w:rFonts w:ascii="Century" w:hAnsi="Century" w:cs="Times New Roman"/>
              </w:rPr>
              <w:t xml:space="preserve"> t</w:t>
            </w:r>
            <w:r w:rsidRPr="000D195A">
              <w:rPr>
                <w:rFonts w:ascii="Cambria" w:hAnsi="Cambria" w:cs="Cambria"/>
              </w:rPr>
              <w:t>ự</w:t>
            </w:r>
          </w:p>
        </w:tc>
        <w:tc>
          <w:tcPr>
            <w:tcW w:w="544" w:type="pct"/>
            <w:tcPrChange w:id="3588"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89"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48" w:type="pct"/>
            <w:tcPrChange w:id="3590"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91"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592"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93"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4" w:type="pct"/>
            <w:tcPrChange w:id="3594"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95"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66" w:type="pct"/>
            <w:tcPrChange w:id="3596"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597"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Thread number</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598" w:author="Admin" w:date="2016-12-12T18:45: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5</w:t>
            </w:r>
          </w:p>
        </w:tc>
        <w:tc>
          <w:tcPr>
            <w:tcW w:w="699" w:type="pct"/>
            <w:tcPrChange w:id="3599"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00"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 Thread title</w:t>
            </w:r>
          </w:p>
        </w:tc>
        <w:tc>
          <w:tcPr>
            <w:tcW w:w="706" w:type="pct"/>
            <w:tcPrChange w:id="3601"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02"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Tên bài th</w:t>
            </w:r>
            <w:r w:rsidRPr="000D195A">
              <w:rPr>
                <w:rFonts w:ascii="Cambria" w:hAnsi="Cambria" w:cs="Cambria"/>
              </w:rPr>
              <w:t>ả</w:t>
            </w:r>
            <w:r w:rsidRPr="000D195A">
              <w:rPr>
                <w:rFonts w:ascii="Century" w:hAnsi="Century" w:cs="Times New Roman"/>
              </w:rPr>
              <w:t>o lu</w:t>
            </w:r>
            <w:r w:rsidRPr="000D195A">
              <w:rPr>
                <w:rFonts w:ascii="Cambria" w:hAnsi="Cambria" w:cs="Cambria"/>
              </w:rPr>
              <w:t>ậ</w:t>
            </w:r>
            <w:r w:rsidRPr="000D195A">
              <w:rPr>
                <w:rFonts w:ascii="Century" w:hAnsi="Century" w:cs="Times New Roman"/>
              </w:rPr>
              <w:t>n</w:t>
            </w:r>
          </w:p>
        </w:tc>
        <w:tc>
          <w:tcPr>
            <w:tcW w:w="544" w:type="pct"/>
            <w:tcPrChange w:id="3603"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04"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48" w:type="pct"/>
            <w:tcPrChange w:id="3605"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06"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607"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08"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4" w:type="pct"/>
            <w:tcPrChange w:id="3609"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10"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66" w:type="pct"/>
            <w:tcPrChange w:id="3611"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12"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Thread title</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613" w:author="Admin" w:date="2016-12-12T18:45: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7</w:t>
            </w:r>
          </w:p>
        </w:tc>
        <w:tc>
          <w:tcPr>
            <w:tcW w:w="699" w:type="pct"/>
            <w:tcPrChange w:id="3614"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15"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Created date</w:t>
            </w:r>
          </w:p>
        </w:tc>
        <w:tc>
          <w:tcPr>
            <w:tcW w:w="706" w:type="pct"/>
            <w:tcPrChange w:id="3616"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17"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Ngày t</w:t>
            </w:r>
            <w:r w:rsidRPr="000D195A">
              <w:rPr>
                <w:rFonts w:ascii="Cambria" w:hAnsi="Cambria" w:cs="Cambria"/>
              </w:rPr>
              <w:t>ạ</w:t>
            </w:r>
            <w:r w:rsidRPr="000D195A">
              <w:rPr>
                <w:rFonts w:ascii="Century" w:hAnsi="Century" w:cs="Times New Roman"/>
              </w:rPr>
              <w:t>o</w:t>
            </w:r>
          </w:p>
        </w:tc>
        <w:tc>
          <w:tcPr>
            <w:tcW w:w="544" w:type="pct"/>
            <w:tcPrChange w:id="3618"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19"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48" w:type="pct"/>
            <w:tcPrChange w:id="3620"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21"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622"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23"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4" w:type="pct"/>
            <w:tcPrChange w:id="3624"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25"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66" w:type="pct"/>
            <w:tcPrChange w:id="3626"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27"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Date when user created thread</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628" w:author="Admin" w:date="2016-12-12T18:45: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8</w:t>
            </w:r>
          </w:p>
        </w:tc>
        <w:tc>
          <w:tcPr>
            <w:tcW w:w="699" w:type="pct"/>
            <w:tcPrChange w:id="3629"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30"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Status</w:t>
            </w:r>
          </w:p>
        </w:tc>
        <w:tc>
          <w:tcPr>
            <w:tcW w:w="706" w:type="pct"/>
            <w:tcPrChange w:id="3631"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32"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Tình tr</w:t>
            </w:r>
            <w:r w:rsidRPr="000D195A">
              <w:rPr>
                <w:rFonts w:ascii="Cambria" w:hAnsi="Cambria" w:cs="Cambria"/>
              </w:rPr>
              <w:t>ạ</w:t>
            </w:r>
            <w:r w:rsidRPr="000D195A">
              <w:rPr>
                <w:rFonts w:ascii="Century" w:hAnsi="Century" w:cs="Times New Roman"/>
              </w:rPr>
              <w:t xml:space="preserve">ng </w:t>
            </w:r>
          </w:p>
        </w:tc>
        <w:tc>
          <w:tcPr>
            <w:tcW w:w="544" w:type="pct"/>
            <w:tcPrChange w:id="3633"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34"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48" w:type="pct"/>
            <w:tcPrChange w:id="3635"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36"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637"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38"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4" w:type="pct"/>
            <w:tcPrChange w:id="3639"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40"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66" w:type="pct"/>
            <w:tcPrChange w:id="3641"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42"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Status of thread</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7" w:type="pct"/>
            <w:tcPrChange w:id="3643" w:author="Admin" w:date="2016-12-12T18:45: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9</w:t>
            </w:r>
          </w:p>
        </w:tc>
        <w:tc>
          <w:tcPr>
            <w:tcW w:w="699" w:type="pct"/>
            <w:tcPrChange w:id="3644"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45"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Paging</w:t>
            </w:r>
          </w:p>
        </w:tc>
        <w:tc>
          <w:tcPr>
            <w:tcW w:w="706" w:type="pct"/>
            <w:tcPrChange w:id="3646"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47"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Trang</w:t>
            </w:r>
          </w:p>
        </w:tc>
        <w:tc>
          <w:tcPr>
            <w:tcW w:w="544" w:type="pct"/>
            <w:tcPrChange w:id="3648"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49"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648" w:type="pct"/>
            <w:tcPrChange w:id="3650"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51"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326" w:type="pct"/>
            <w:tcPrChange w:id="3652"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53"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4" w:type="pct"/>
            <w:tcPrChange w:id="3654"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55"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66" w:type="pct"/>
            <w:tcPrChange w:id="3656"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57"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Paging</w:t>
            </w:r>
          </w:p>
        </w:tc>
      </w:tr>
    </w:tbl>
    <w:p w:rsidR="000F312E" w:rsidRPr="000D195A" w:rsidRDefault="000F312E" w:rsidP="002F55AC">
      <w:pPr>
        <w:pStyle w:val="Table4-1"/>
        <w:rPr>
          <w:rFonts w:ascii="Century" w:hAnsi="Century"/>
        </w:rPr>
        <w:pPrChange w:id="3658" w:author="Admin" w:date="2016-12-12T18:31:00Z">
          <w:pPr>
            <w:pStyle w:val="Table4-1"/>
            <w:jc w:val="both"/>
          </w:pPr>
        </w:pPrChange>
      </w:pPr>
      <w:r w:rsidRPr="000D195A">
        <w:rPr>
          <w:rFonts w:ascii="Century" w:hAnsi="Century"/>
        </w:rPr>
        <w:t>Created thread table</w:t>
      </w:r>
    </w:p>
    <w:p w:rsidR="000F312E" w:rsidRPr="000D195A" w:rsidRDefault="000F312E" w:rsidP="006B4A50">
      <w:pPr>
        <w:pStyle w:val="Heading5"/>
        <w:jc w:val="both"/>
        <w:rPr>
          <w:rFonts w:ascii="Century" w:hAnsi="Century"/>
        </w:rPr>
      </w:pPr>
      <w:r w:rsidRPr="000D195A">
        <w:rPr>
          <w:rFonts w:ascii="Century" w:hAnsi="Century"/>
        </w:rPr>
        <w:t>Change password</w:t>
      </w:r>
    </w:p>
    <w:p w:rsidR="000F312E" w:rsidRPr="000D195A" w:rsidRDefault="000F312E" w:rsidP="006B4A50">
      <w:pPr>
        <w:jc w:val="both"/>
        <w:rPr>
          <w:rFonts w:ascii="Century" w:hAnsi="Century"/>
        </w:rPr>
      </w:pPr>
    </w:p>
    <w:p w:rsidR="000F312E" w:rsidRPr="000D195A" w:rsidRDefault="000F312E" w:rsidP="006B4A50">
      <w:pPr>
        <w:ind w:hanging="540"/>
        <w:jc w:val="both"/>
        <w:rPr>
          <w:rFonts w:ascii="Century" w:hAnsi="Century"/>
        </w:rPr>
      </w:pPr>
      <w:r w:rsidRPr="000D195A">
        <w:rPr>
          <w:rFonts w:ascii="Century" w:hAnsi="Century"/>
          <w:noProof/>
          <w:lang w:eastAsia="en-US"/>
        </w:rPr>
        <w:drawing>
          <wp:inline distT="0" distB="0" distL="0" distR="0" wp14:anchorId="1770EA20" wp14:editId="61D27C4E">
            <wp:extent cx="6167755" cy="4899888"/>
            <wp:effectExtent l="0" t="0" r="4445" b="0"/>
            <wp:docPr id="67584" name="Picture 6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77745" cy="4907824"/>
                    </a:xfrm>
                    <a:prstGeom prst="rect">
                      <a:avLst/>
                    </a:prstGeom>
                    <a:noFill/>
                    <a:ln>
                      <a:noFill/>
                    </a:ln>
                  </pic:spPr>
                </pic:pic>
              </a:graphicData>
            </a:graphic>
          </wp:inline>
        </w:drawing>
      </w:r>
    </w:p>
    <w:p w:rsidR="000F312E" w:rsidRPr="000D195A" w:rsidRDefault="000F312E" w:rsidP="002F55AC">
      <w:pPr>
        <w:pStyle w:val="Figure4-1"/>
        <w:rPr>
          <w:rFonts w:ascii="Century" w:hAnsi="Century"/>
        </w:rPr>
        <w:pPrChange w:id="3659" w:author="Admin" w:date="2016-12-12T18:31:00Z">
          <w:pPr>
            <w:pStyle w:val="Figure4-1"/>
            <w:jc w:val="both"/>
          </w:pPr>
        </w:pPrChange>
      </w:pPr>
      <w:r w:rsidRPr="000D195A">
        <w:rPr>
          <w:rFonts w:ascii="Century" w:hAnsi="Century"/>
        </w:rPr>
        <w:t>Change password screen</w:t>
      </w:r>
    </w:p>
    <w:p w:rsidR="000F312E" w:rsidRDefault="000F312E" w:rsidP="006B4A50">
      <w:pPr>
        <w:pStyle w:val="figurecaption"/>
        <w:numPr>
          <w:ilvl w:val="0"/>
          <w:numId w:val="0"/>
        </w:numPr>
        <w:ind w:left="720"/>
        <w:jc w:val="both"/>
        <w:rPr>
          <w:rFonts w:ascii="Century" w:hAnsi="Century"/>
        </w:rPr>
      </w:pPr>
    </w:p>
    <w:p w:rsidR="00DA3C12" w:rsidRDefault="00DA3C12" w:rsidP="006B4A50">
      <w:pPr>
        <w:pStyle w:val="figurecaption"/>
        <w:numPr>
          <w:ilvl w:val="0"/>
          <w:numId w:val="0"/>
        </w:numPr>
        <w:ind w:left="720"/>
        <w:jc w:val="both"/>
        <w:rPr>
          <w:rFonts w:ascii="Century" w:hAnsi="Century"/>
        </w:rPr>
      </w:pPr>
    </w:p>
    <w:p w:rsidR="00DA3C12" w:rsidRPr="000D195A" w:rsidRDefault="00DA3C12" w:rsidP="006B4A50">
      <w:pPr>
        <w:pStyle w:val="figurecaption"/>
        <w:numPr>
          <w:ilvl w:val="0"/>
          <w:numId w:val="0"/>
        </w:numPr>
        <w:ind w:left="720"/>
        <w:jc w:val="both"/>
        <w:rPr>
          <w:rFonts w:ascii="Century" w:hAnsi="Century"/>
        </w:rPr>
      </w:pPr>
    </w:p>
    <w:tbl>
      <w:tblPr>
        <w:tblStyle w:val="Style1"/>
        <w:tblW w:w="5000" w:type="pct"/>
        <w:tblLayout w:type="fixed"/>
        <w:tblLook w:val="04A0" w:firstRow="1" w:lastRow="0" w:firstColumn="1" w:lastColumn="0" w:noHBand="0" w:noVBand="1"/>
        <w:tblPrChange w:id="3660" w:author="Admin" w:date="2016-12-12T18:45:00Z">
          <w:tblPr>
            <w:tblStyle w:val="Style1"/>
            <w:tblW w:w="5000" w:type="pct"/>
            <w:tblLayout w:type="fixed"/>
            <w:tblLook w:val="04A0" w:firstRow="1" w:lastRow="0" w:firstColumn="1" w:lastColumn="0" w:noHBand="0" w:noVBand="1"/>
          </w:tblPr>
        </w:tblPrChange>
      </w:tblPr>
      <w:tblGrid>
        <w:gridCol w:w="564"/>
        <w:gridCol w:w="1321"/>
        <w:gridCol w:w="1219"/>
        <w:gridCol w:w="832"/>
        <w:gridCol w:w="1120"/>
        <w:gridCol w:w="564"/>
        <w:gridCol w:w="1053"/>
        <w:gridCol w:w="1971"/>
        <w:tblGridChange w:id="3661">
          <w:tblGrid>
            <w:gridCol w:w="566"/>
            <w:gridCol w:w="1208"/>
            <w:gridCol w:w="1221"/>
            <w:gridCol w:w="1219"/>
            <w:gridCol w:w="842"/>
            <w:gridCol w:w="564"/>
            <w:gridCol w:w="842"/>
            <w:gridCol w:w="2182"/>
          </w:tblGrid>
        </w:tblGridChange>
      </w:tblGrid>
      <w:tr w:rsidR="000F312E" w:rsidRPr="000D195A" w:rsidTr="007C6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 w:type="pct"/>
            <w:shd w:val="clear" w:color="auto" w:fill="92D050"/>
            <w:tcPrChange w:id="3662" w:author="Admin" w:date="2016-12-12T18:45:00Z">
              <w:tcPr>
                <w:tcW w:w="328" w:type="pct"/>
                <w:shd w:val="clear" w:color="auto" w:fill="92D050"/>
              </w:tcPr>
            </w:tcPrChange>
          </w:tcPr>
          <w:p w:rsidR="000F312E" w:rsidRPr="000D195A" w:rsidRDefault="000F312E"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lastRenderedPageBreak/>
              <w:t>No</w:t>
            </w:r>
          </w:p>
        </w:tc>
        <w:tc>
          <w:tcPr>
            <w:tcW w:w="764" w:type="pct"/>
            <w:shd w:val="clear" w:color="auto" w:fill="92D050"/>
            <w:tcPrChange w:id="3663" w:author="Admin" w:date="2016-12-12T18:45:00Z">
              <w:tcPr>
                <w:tcW w:w="699"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5" w:type="pct"/>
            <w:shd w:val="clear" w:color="auto" w:fill="92D050"/>
            <w:tcPrChange w:id="3664" w:author="Admin" w:date="2016-12-12T18:45:00Z">
              <w:tcPr>
                <w:tcW w:w="706" w:type="pct"/>
                <w:shd w:val="clear" w:color="auto" w:fill="92D050"/>
              </w:tcPr>
            </w:tcPrChange>
          </w:tcPr>
          <w:p w:rsidR="000F312E" w:rsidRPr="000D195A" w:rsidRDefault="000F312E" w:rsidP="007C6829">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3665" w:author="Admin" w:date="2016-12-12T18:45: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Field name in Vietnamese</w:t>
            </w:r>
          </w:p>
        </w:tc>
        <w:tc>
          <w:tcPr>
            <w:tcW w:w="481" w:type="pct"/>
            <w:shd w:val="clear" w:color="auto" w:fill="92D050"/>
            <w:tcPrChange w:id="3666" w:author="Admin" w:date="2016-12-12T18:45:00Z">
              <w:tcPr>
                <w:tcW w:w="705"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48" w:type="pct"/>
            <w:shd w:val="clear" w:color="auto" w:fill="92D050"/>
            <w:tcPrChange w:id="3667" w:author="Admin" w:date="2016-12-12T18:45:00Z">
              <w:tcPr>
                <w:tcW w:w="487"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Change w:id="3668" w:author="Admin" w:date="2016-12-12T18:45:00Z">
              <w:tcPr>
                <w:tcW w:w="326"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09" w:type="pct"/>
            <w:shd w:val="clear" w:color="auto" w:fill="92D050"/>
            <w:tcPrChange w:id="3669" w:author="Admin" w:date="2016-12-12T18:45:00Z">
              <w:tcPr>
                <w:tcW w:w="487"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40" w:type="pct"/>
            <w:shd w:val="clear" w:color="auto" w:fill="92D050"/>
            <w:tcPrChange w:id="3670" w:author="Admin" w:date="2016-12-12T18:45:00Z">
              <w:tcPr>
                <w:tcW w:w="1262"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6" w:type="pct"/>
            <w:tcPrChange w:id="3671" w:author="Admin" w:date="2016-12-12T18:45: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w:t>
            </w:r>
          </w:p>
        </w:tc>
        <w:tc>
          <w:tcPr>
            <w:tcW w:w="764" w:type="pct"/>
            <w:tcPrChange w:id="3672"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73"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Change password</w:t>
            </w:r>
          </w:p>
        </w:tc>
        <w:tc>
          <w:tcPr>
            <w:tcW w:w="705" w:type="pct"/>
            <w:tcPrChange w:id="3674"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75"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Đ</w:t>
            </w:r>
            <w:r w:rsidRPr="000D195A">
              <w:rPr>
                <w:rFonts w:ascii="Cambria" w:hAnsi="Cambria" w:cs="Cambria"/>
              </w:rPr>
              <w:t>ổ</w:t>
            </w:r>
            <w:r w:rsidRPr="000D195A">
              <w:rPr>
                <w:rFonts w:ascii="Century" w:hAnsi="Century" w:cs="Times New Roman"/>
              </w:rPr>
              <w:t>i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481" w:type="pct"/>
            <w:tcPrChange w:id="3676"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77"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Tab</w:t>
            </w:r>
          </w:p>
        </w:tc>
        <w:tc>
          <w:tcPr>
            <w:tcW w:w="648" w:type="pct"/>
            <w:tcPrChange w:id="3678"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79"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680"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81"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09" w:type="pct"/>
            <w:tcPrChange w:id="3682"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83"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40" w:type="pct"/>
            <w:tcPrChange w:id="3684"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85"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Change password   tab</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6" w:type="pct"/>
            <w:tcPrChange w:id="3686" w:author="Admin" w:date="2016-12-12T18:45: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2</w:t>
            </w:r>
          </w:p>
        </w:tc>
        <w:tc>
          <w:tcPr>
            <w:tcW w:w="764" w:type="pct"/>
            <w:tcPrChange w:id="3687"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88"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Change password</w:t>
            </w:r>
          </w:p>
        </w:tc>
        <w:tc>
          <w:tcPr>
            <w:tcW w:w="705" w:type="pct"/>
            <w:tcPrChange w:id="3689"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90"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Đ</w:t>
            </w:r>
            <w:r w:rsidRPr="000D195A">
              <w:rPr>
                <w:rFonts w:ascii="Cambria" w:hAnsi="Cambria" w:cs="Cambria"/>
              </w:rPr>
              <w:t>ổ</w:t>
            </w:r>
            <w:r w:rsidRPr="000D195A">
              <w:rPr>
                <w:rFonts w:ascii="Century" w:hAnsi="Century" w:cs="Times New Roman"/>
              </w:rPr>
              <w:t>i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481" w:type="pct"/>
            <w:tcPrChange w:id="3691"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92"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48" w:type="pct"/>
            <w:tcPrChange w:id="3693"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94"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695"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96"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09" w:type="pct"/>
            <w:tcPrChange w:id="3697"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698"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40" w:type="pct"/>
            <w:tcPrChange w:id="3699"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00"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Number of record (thread)</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6" w:type="pct"/>
            <w:tcPrChange w:id="3701" w:author="Admin" w:date="2016-12-12T18:45: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3</w:t>
            </w:r>
          </w:p>
        </w:tc>
        <w:tc>
          <w:tcPr>
            <w:tcW w:w="764" w:type="pct"/>
            <w:tcPrChange w:id="3702"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03"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UserName</w:t>
            </w:r>
          </w:p>
        </w:tc>
        <w:tc>
          <w:tcPr>
            <w:tcW w:w="705" w:type="pct"/>
            <w:tcPrChange w:id="3704"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05"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Tìm ki</w:t>
            </w:r>
            <w:r w:rsidRPr="000D195A">
              <w:rPr>
                <w:rFonts w:ascii="Cambria" w:hAnsi="Cambria" w:cs="Cambria"/>
              </w:rPr>
              <w:t>ế</w:t>
            </w:r>
            <w:r w:rsidRPr="000D195A">
              <w:rPr>
                <w:rFonts w:ascii="Century" w:hAnsi="Century" w:cs="Times New Roman"/>
              </w:rPr>
              <w:t>m</w:t>
            </w:r>
          </w:p>
        </w:tc>
        <w:tc>
          <w:tcPr>
            <w:tcW w:w="481" w:type="pct"/>
            <w:tcPrChange w:id="3706"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07"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648" w:type="pct"/>
            <w:tcPrChange w:id="3708"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09"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710"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11"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09" w:type="pct"/>
            <w:tcPrChange w:id="3712"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13"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100</w:t>
            </w:r>
          </w:p>
        </w:tc>
        <w:tc>
          <w:tcPr>
            <w:tcW w:w="1140" w:type="pct"/>
            <w:tcPrChange w:id="3714"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15"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Search thread by keyword</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6" w:type="pct"/>
            <w:tcPrChange w:id="3716" w:author="Admin" w:date="2016-12-12T18:45: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4</w:t>
            </w:r>
          </w:p>
        </w:tc>
        <w:tc>
          <w:tcPr>
            <w:tcW w:w="764" w:type="pct"/>
            <w:tcPrChange w:id="3717"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18"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Old Password</w:t>
            </w:r>
          </w:p>
        </w:tc>
        <w:tc>
          <w:tcPr>
            <w:tcW w:w="705" w:type="pct"/>
            <w:tcPrChange w:id="3719"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20"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 cũ</w:t>
            </w:r>
          </w:p>
        </w:tc>
        <w:tc>
          <w:tcPr>
            <w:tcW w:w="481" w:type="pct"/>
            <w:tcPrChange w:id="3721"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22"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48" w:type="pct"/>
            <w:tcPrChange w:id="3723"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24"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725"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26"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09" w:type="pct"/>
            <w:tcPrChange w:id="3727"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28"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40" w:type="pct"/>
            <w:tcPrChange w:id="3729"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30"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Current password</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6" w:type="pct"/>
            <w:tcPrChange w:id="3731" w:author="Admin" w:date="2016-12-12T18:45: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5</w:t>
            </w:r>
          </w:p>
        </w:tc>
        <w:tc>
          <w:tcPr>
            <w:tcW w:w="764" w:type="pct"/>
            <w:tcPrChange w:id="3732"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33"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New Password</w:t>
            </w:r>
          </w:p>
        </w:tc>
        <w:tc>
          <w:tcPr>
            <w:tcW w:w="705" w:type="pct"/>
            <w:tcPrChange w:id="3734"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35"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 m</w:t>
            </w:r>
            <w:r w:rsidRPr="000D195A">
              <w:rPr>
                <w:rFonts w:ascii="Cambria" w:hAnsi="Cambria" w:cs="Cambria"/>
              </w:rPr>
              <w:t>ớ</w:t>
            </w:r>
            <w:r w:rsidRPr="000D195A">
              <w:rPr>
                <w:rFonts w:ascii="Century" w:hAnsi="Century" w:cs="Times New Roman"/>
              </w:rPr>
              <w:t>i</w:t>
            </w:r>
          </w:p>
        </w:tc>
        <w:tc>
          <w:tcPr>
            <w:tcW w:w="481" w:type="pct"/>
            <w:tcPrChange w:id="3736"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37"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48" w:type="pct"/>
            <w:tcPrChange w:id="3738"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39"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740"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41"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09" w:type="pct"/>
            <w:tcPrChange w:id="3742"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43"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40" w:type="pct"/>
            <w:tcPrChange w:id="3744"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45"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New password which user want to change</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6" w:type="pct"/>
            <w:tcPrChange w:id="3746" w:author="Admin" w:date="2016-12-12T18:45: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7</w:t>
            </w:r>
          </w:p>
        </w:tc>
        <w:tc>
          <w:tcPr>
            <w:tcW w:w="764" w:type="pct"/>
            <w:tcPrChange w:id="3747"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48"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Confirm new password</w:t>
            </w:r>
          </w:p>
        </w:tc>
        <w:tc>
          <w:tcPr>
            <w:tcW w:w="705" w:type="pct"/>
            <w:tcPrChange w:id="3749"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50"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Xác nh</w:t>
            </w:r>
            <w:r w:rsidRPr="000D195A">
              <w:rPr>
                <w:rFonts w:ascii="Cambria" w:hAnsi="Cambria" w:cs="Cambria"/>
              </w:rPr>
              <w:t>ậ</w:t>
            </w:r>
            <w:r w:rsidRPr="000D195A">
              <w:rPr>
                <w:rFonts w:ascii="Century" w:hAnsi="Century" w:cs="Times New Roman"/>
              </w:rPr>
              <w:t>n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481" w:type="pct"/>
            <w:tcPrChange w:id="3751"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52"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48" w:type="pct"/>
            <w:tcPrChange w:id="3753"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54"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755"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56"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09" w:type="pct"/>
            <w:tcPrChange w:id="3757"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58"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40" w:type="pct"/>
            <w:tcPrChange w:id="3759"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60"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Confirm new password</w:t>
            </w:r>
          </w:p>
        </w:tc>
      </w:tr>
      <w:tr w:rsidR="000F312E" w:rsidRPr="000D195A" w:rsidTr="007C6829">
        <w:tc>
          <w:tcPr>
            <w:cnfStyle w:val="001000000000" w:firstRow="0" w:lastRow="0" w:firstColumn="1" w:lastColumn="0" w:oddVBand="0" w:evenVBand="0" w:oddHBand="0" w:evenHBand="0" w:firstRowFirstColumn="0" w:firstRowLastColumn="0" w:lastRowFirstColumn="0" w:lastRowLastColumn="0"/>
            <w:tcW w:w="326" w:type="pct"/>
            <w:tcPrChange w:id="3761" w:author="Admin" w:date="2016-12-12T18:45: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8</w:t>
            </w:r>
          </w:p>
        </w:tc>
        <w:tc>
          <w:tcPr>
            <w:tcW w:w="764" w:type="pct"/>
            <w:tcPrChange w:id="3762" w:author="Admin" w:date="2016-12-12T18:45: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63"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Change password</w:t>
            </w:r>
          </w:p>
        </w:tc>
        <w:tc>
          <w:tcPr>
            <w:tcW w:w="705" w:type="pct"/>
            <w:tcPrChange w:id="3764" w:author="Admin" w:date="2016-12-12T18:45: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65"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Đ</w:t>
            </w:r>
            <w:r w:rsidRPr="000D195A">
              <w:rPr>
                <w:rFonts w:ascii="Cambria" w:hAnsi="Cambria" w:cs="Cambria"/>
              </w:rPr>
              <w:t>ổ</w:t>
            </w:r>
            <w:r w:rsidRPr="000D195A">
              <w:rPr>
                <w:rFonts w:ascii="Century" w:hAnsi="Century" w:cs="Times New Roman"/>
              </w:rPr>
              <w:t>i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 xml:space="preserve">u </w:t>
            </w:r>
          </w:p>
        </w:tc>
        <w:tc>
          <w:tcPr>
            <w:tcW w:w="481" w:type="pct"/>
            <w:tcPrChange w:id="3766" w:author="Admin" w:date="2016-12-12T18:45: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67"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648" w:type="pct"/>
            <w:tcPrChange w:id="3768"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69"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326" w:type="pct"/>
            <w:tcPrChange w:id="3770" w:author="Admin" w:date="2016-12-12T18:45: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71"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609" w:type="pct"/>
            <w:tcPrChange w:id="3772" w:author="Admin" w:date="2016-12-12T18:45: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73"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40" w:type="pct"/>
            <w:tcPrChange w:id="3774" w:author="Admin" w:date="2016-12-12T18:45: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75" w:author="Admin" w:date="2016-12-12T18:3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Change password button</w:t>
            </w:r>
          </w:p>
        </w:tc>
      </w:tr>
    </w:tbl>
    <w:p w:rsidR="000F312E" w:rsidRPr="000D195A" w:rsidRDefault="000F312E" w:rsidP="002F55AC">
      <w:pPr>
        <w:pStyle w:val="Table4-1"/>
        <w:rPr>
          <w:rFonts w:ascii="Century" w:hAnsi="Century"/>
        </w:rPr>
        <w:pPrChange w:id="3776" w:author="Admin" w:date="2016-12-12T18:33:00Z">
          <w:pPr>
            <w:pStyle w:val="Table4-1"/>
            <w:jc w:val="both"/>
          </w:pPr>
        </w:pPrChange>
      </w:pPr>
      <w:r w:rsidRPr="000D195A">
        <w:rPr>
          <w:rFonts w:ascii="Century" w:hAnsi="Century"/>
        </w:rPr>
        <w:t>Change password table</w:t>
      </w:r>
    </w:p>
    <w:p w:rsidR="000F312E" w:rsidRPr="002F55AC" w:rsidRDefault="000F312E" w:rsidP="006B4A50">
      <w:pPr>
        <w:jc w:val="both"/>
        <w:rPr>
          <w:rFonts w:ascii="Century" w:hAnsi="Century"/>
          <w:sz w:val="2"/>
          <w:rPrChange w:id="3777" w:author="Admin" w:date="2016-12-12T18:33:00Z">
            <w:rPr>
              <w:rFonts w:ascii="Century" w:hAnsi="Century"/>
            </w:rPr>
          </w:rPrChange>
        </w:rPr>
      </w:pPr>
    </w:p>
    <w:p w:rsidR="000F312E" w:rsidRPr="000D195A" w:rsidRDefault="000F312E" w:rsidP="006B4A50">
      <w:pPr>
        <w:jc w:val="both"/>
        <w:rPr>
          <w:rFonts w:ascii="Century" w:hAnsi="Century"/>
        </w:rPr>
      </w:pPr>
    </w:p>
    <w:p w:rsidR="000F312E" w:rsidRPr="000D195A" w:rsidRDefault="000F312E" w:rsidP="006B4A50">
      <w:pPr>
        <w:pStyle w:val="Heading4"/>
        <w:jc w:val="both"/>
        <w:rPr>
          <w:rFonts w:ascii="Century" w:hAnsi="Century"/>
        </w:rPr>
      </w:pPr>
      <w:bookmarkStart w:id="3778" w:name="_Toc468829499"/>
      <w:r w:rsidRPr="000D195A">
        <w:rPr>
          <w:rFonts w:ascii="Century" w:hAnsi="Century"/>
        </w:rPr>
        <w:t>Message</w:t>
      </w:r>
      <w:bookmarkEnd w:id="3778"/>
      <w:r w:rsidRPr="000D195A">
        <w:rPr>
          <w:rFonts w:ascii="Century" w:hAnsi="Century"/>
        </w:rPr>
        <w:t xml:space="preserve"> </w:t>
      </w:r>
    </w:p>
    <w:p w:rsidR="000F312E" w:rsidRPr="000D195A" w:rsidRDefault="000F312E" w:rsidP="006B4A50">
      <w:pPr>
        <w:pStyle w:val="Heading5"/>
        <w:jc w:val="both"/>
        <w:rPr>
          <w:rFonts w:ascii="Century" w:hAnsi="Century"/>
        </w:rPr>
      </w:pPr>
      <w:r w:rsidRPr="000D195A">
        <w:rPr>
          <w:rFonts w:ascii="Century" w:hAnsi="Century"/>
        </w:rPr>
        <w:t>Message view</w:t>
      </w:r>
    </w:p>
    <w:p w:rsidR="000F312E" w:rsidRPr="000D195A" w:rsidRDefault="000F312E" w:rsidP="006B4A50">
      <w:pPr>
        <w:ind w:right="450" w:hanging="630"/>
        <w:jc w:val="both"/>
        <w:rPr>
          <w:rFonts w:ascii="Century" w:hAnsi="Century"/>
        </w:rPr>
      </w:pPr>
      <w:r w:rsidRPr="000D195A">
        <w:rPr>
          <w:rFonts w:ascii="Century" w:hAnsi="Century"/>
          <w:noProof/>
          <w:lang w:eastAsia="en-US"/>
        </w:rPr>
        <w:drawing>
          <wp:inline distT="0" distB="0" distL="0" distR="0" wp14:anchorId="62F79C64" wp14:editId="5037A349">
            <wp:extent cx="6167376" cy="3733800"/>
            <wp:effectExtent l="0" t="0" r="5080" b="0"/>
            <wp:docPr id="67585" name="Picture 6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70364" cy="3735609"/>
                    </a:xfrm>
                    <a:prstGeom prst="rect">
                      <a:avLst/>
                    </a:prstGeom>
                    <a:noFill/>
                    <a:ln>
                      <a:noFill/>
                    </a:ln>
                  </pic:spPr>
                </pic:pic>
              </a:graphicData>
            </a:graphic>
          </wp:inline>
        </w:drawing>
      </w:r>
    </w:p>
    <w:p w:rsidR="000F312E" w:rsidRPr="000D195A" w:rsidRDefault="000F312E" w:rsidP="002F55AC">
      <w:pPr>
        <w:pStyle w:val="Figure4-1"/>
        <w:rPr>
          <w:rFonts w:ascii="Century" w:hAnsi="Century"/>
        </w:rPr>
        <w:pPrChange w:id="3779" w:author="Admin" w:date="2016-12-12T18:33:00Z">
          <w:pPr>
            <w:pStyle w:val="Figure4-1"/>
            <w:jc w:val="both"/>
          </w:pPr>
        </w:pPrChange>
      </w:pPr>
      <w:r w:rsidRPr="000D195A">
        <w:rPr>
          <w:rFonts w:ascii="Century" w:hAnsi="Century"/>
        </w:rPr>
        <w:t>View message screen</w:t>
      </w:r>
    </w:p>
    <w:tbl>
      <w:tblPr>
        <w:tblStyle w:val="Style1"/>
        <w:tblW w:w="4910" w:type="pct"/>
        <w:tblLayout w:type="fixed"/>
        <w:tblLook w:val="04A0" w:firstRow="1" w:lastRow="0" w:firstColumn="1" w:lastColumn="0" w:noHBand="0" w:noVBand="1"/>
        <w:tblPrChange w:id="3780" w:author="Admin" w:date="2016-12-12T18:46:00Z">
          <w:tblPr>
            <w:tblStyle w:val="Style1"/>
            <w:tblW w:w="4910" w:type="pct"/>
            <w:tblLayout w:type="fixed"/>
            <w:tblLook w:val="04A0" w:firstRow="1" w:lastRow="0" w:firstColumn="1" w:lastColumn="0" w:noHBand="0" w:noVBand="1"/>
          </w:tblPr>
        </w:tblPrChange>
      </w:tblPr>
      <w:tblGrid>
        <w:gridCol w:w="565"/>
        <w:gridCol w:w="1210"/>
        <w:gridCol w:w="1441"/>
        <w:gridCol w:w="861"/>
        <w:gridCol w:w="1042"/>
        <w:gridCol w:w="839"/>
        <w:gridCol w:w="995"/>
        <w:gridCol w:w="1535"/>
        <w:tblGridChange w:id="3781">
          <w:tblGrid>
            <w:gridCol w:w="566"/>
            <w:gridCol w:w="1210"/>
            <w:gridCol w:w="1441"/>
            <w:gridCol w:w="861"/>
            <w:gridCol w:w="993"/>
            <w:gridCol w:w="706"/>
            <w:gridCol w:w="995"/>
            <w:gridCol w:w="1716"/>
          </w:tblGrid>
        </w:tblGridChange>
      </w:tblGrid>
      <w:tr w:rsidR="007C6829" w:rsidRPr="000D195A" w:rsidTr="007C68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shd w:val="clear" w:color="auto" w:fill="92D050"/>
            <w:tcPrChange w:id="3782" w:author="Admin" w:date="2016-12-12T18:46:00Z">
              <w:tcPr>
                <w:tcW w:w="333" w:type="pct"/>
                <w:shd w:val="clear" w:color="auto" w:fill="92D050"/>
              </w:tcPr>
            </w:tcPrChange>
          </w:tcPr>
          <w:p w:rsidR="000F312E" w:rsidRPr="000D195A" w:rsidRDefault="000F312E"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lastRenderedPageBreak/>
              <w:t>No</w:t>
            </w:r>
          </w:p>
        </w:tc>
        <w:tc>
          <w:tcPr>
            <w:tcW w:w="713" w:type="pct"/>
            <w:shd w:val="clear" w:color="auto" w:fill="92D050"/>
            <w:tcPrChange w:id="3783" w:author="Admin" w:date="2016-12-12T18:46:00Z">
              <w:tcPr>
                <w:tcW w:w="713"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849" w:type="pct"/>
            <w:shd w:val="clear" w:color="auto" w:fill="92D050"/>
            <w:tcPrChange w:id="3784" w:author="Admin" w:date="2016-12-12T18:46:00Z">
              <w:tcPr>
                <w:tcW w:w="849" w:type="pct"/>
                <w:shd w:val="clear" w:color="auto" w:fill="92D050"/>
              </w:tcPr>
            </w:tcPrChange>
          </w:tcPr>
          <w:p w:rsidR="000F312E" w:rsidRPr="000D195A" w:rsidRDefault="000F312E" w:rsidP="007C6829">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3785" w:author="Admin" w:date="2016-12-12T18:45: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Field name in Vietnamese</w:t>
            </w:r>
          </w:p>
        </w:tc>
        <w:tc>
          <w:tcPr>
            <w:tcW w:w="507" w:type="pct"/>
            <w:shd w:val="clear" w:color="auto" w:fill="92D050"/>
            <w:tcPrChange w:id="3786" w:author="Admin" w:date="2016-12-12T18:46:00Z">
              <w:tcPr>
                <w:tcW w:w="507"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14" w:type="pct"/>
            <w:shd w:val="clear" w:color="auto" w:fill="92D050"/>
            <w:tcPrChange w:id="3787" w:author="Admin" w:date="2016-12-12T18:46:00Z">
              <w:tcPr>
                <w:tcW w:w="585"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94" w:type="pct"/>
            <w:shd w:val="clear" w:color="auto" w:fill="92D050"/>
            <w:tcPrChange w:id="3788" w:author="Admin" w:date="2016-12-12T18:46:00Z">
              <w:tcPr>
                <w:tcW w:w="416"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86" w:type="pct"/>
            <w:shd w:val="clear" w:color="auto" w:fill="92D050"/>
            <w:tcPrChange w:id="3789" w:author="Admin" w:date="2016-12-12T18:46:00Z">
              <w:tcPr>
                <w:tcW w:w="586"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904" w:type="pct"/>
            <w:shd w:val="clear" w:color="auto" w:fill="92D050"/>
            <w:tcPrChange w:id="3790" w:author="Admin" w:date="2016-12-12T18:46:00Z">
              <w:tcPr>
                <w:tcW w:w="1011"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7C6829" w:rsidRPr="000D195A" w:rsidTr="007C6829">
        <w:tc>
          <w:tcPr>
            <w:cnfStyle w:val="001000000000" w:firstRow="0" w:lastRow="0" w:firstColumn="1" w:lastColumn="0" w:oddVBand="0" w:evenVBand="0" w:oddHBand="0" w:evenHBand="0" w:firstRowFirstColumn="0" w:firstRowLastColumn="0" w:lastRowFirstColumn="0" w:lastRowLastColumn="0"/>
            <w:tcW w:w="333" w:type="pct"/>
            <w:tcPrChange w:id="3791" w:author="Admin" w:date="2016-12-12T18:46:00Z">
              <w:tcPr>
                <w:tcW w:w="333"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w:t>
            </w:r>
          </w:p>
        </w:tc>
        <w:tc>
          <w:tcPr>
            <w:tcW w:w="713" w:type="pct"/>
            <w:tcPrChange w:id="3792" w:author="Admin" w:date="2016-12-12T18:46:00Z">
              <w:tcPr>
                <w:tcW w:w="71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Group Message</w:t>
            </w:r>
          </w:p>
        </w:tc>
        <w:tc>
          <w:tcPr>
            <w:tcW w:w="849" w:type="pct"/>
            <w:tcPrChange w:id="3793" w:author="Admin" w:date="2016-12-12T18:46:00Z">
              <w:tcPr>
                <w:tcW w:w="84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94"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Lo</w:t>
            </w:r>
            <w:r w:rsidRPr="000D195A">
              <w:rPr>
                <w:rFonts w:ascii="Cambria" w:hAnsi="Cambria" w:cs="Cambria"/>
              </w:rPr>
              <w:t>ạ</w:t>
            </w:r>
            <w:r w:rsidRPr="000D195A">
              <w:rPr>
                <w:rFonts w:ascii="Century" w:hAnsi="Century" w:cs="Times New Roman"/>
              </w:rPr>
              <w:t>i tin nh</w:t>
            </w:r>
            <w:r w:rsidRPr="000D195A">
              <w:rPr>
                <w:rFonts w:ascii="Cambria" w:hAnsi="Cambria" w:cs="Cambria"/>
              </w:rPr>
              <w:t>ắ</w:t>
            </w:r>
            <w:r w:rsidRPr="000D195A">
              <w:rPr>
                <w:rFonts w:ascii="Century" w:hAnsi="Century" w:cs="Times New Roman"/>
              </w:rPr>
              <w:t>n</w:t>
            </w:r>
          </w:p>
        </w:tc>
        <w:tc>
          <w:tcPr>
            <w:tcW w:w="507" w:type="pct"/>
            <w:tcPrChange w:id="3795" w:author="Admin" w:date="2016-12-12T18:46:00Z">
              <w:tcPr>
                <w:tcW w:w="50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96"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Drop downlist</w:t>
            </w:r>
          </w:p>
        </w:tc>
        <w:tc>
          <w:tcPr>
            <w:tcW w:w="614" w:type="pct"/>
            <w:tcPrChange w:id="3797" w:author="Admin" w:date="2016-12-12T18:46:00Z">
              <w:tcPr>
                <w:tcW w:w="58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798"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94" w:type="pct"/>
            <w:tcPrChange w:id="3799" w:author="Admin" w:date="2016-12-12T18:46:00Z">
              <w:tcPr>
                <w:tcW w:w="41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00"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6" w:type="pct"/>
            <w:tcPrChange w:id="3801" w:author="Admin" w:date="2016-12-12T18:46:00Z">
              <w:tcPr>
                <w:tcW w:w="58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02"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04" w:type="pct"/>
            <w:tcPrChange w:id="3803" w:author="Admin" w:date="2016-12-12T18:46:00Z">
              <w:tcPr>
                <w:tcW w:w="101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04"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Group type of message</w:t>
            </w:r>
          </w:p>
        </w:tc>
      </w:tr>
      <w:tr w:rsidR="007C6829" w:rsidRPr="000D195A" w:rsidTr="007C6829">
        <w:tc>
          <w:tcPr>
            <w:cnfStyle w:val="001000000000" w:firstRow="0" w:lastRow="0" w:firstColumn="1" w:lastColumn="0" w:oddVBand="0" w:evenVBand="0" w:oddHBand="0" w:evenHBand="0" w:firstRowFirstColumn="0" w:firstRowLastColumn="0" w:lastRowFirstColumn="0" w:lastRowLastColumn="0"/>
            <w:tcW w:w="333" w:type="pct"/>
            <w:tcPrChange w:id="3805" w:author="Admin" w:date="2016-12-12T18:46:00Z">
              <w:tcPr>
                <w:tcW w:w="333"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2</w:t>
            </w:r>
          </w:p>
        </w:tc>
        <w:tc>
          <w:tcPr>
            <w:tcW w:w="713" w:type="pct"/>
            <w:tcPrChange w:id="3806" w:author="Admin" w:date="2016-12-12T18:46:00Z">
              <w:tcPr>
                <w:tcW w:w="71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message</w:t>
            </w:r>
          </w:p>
        </w:tc>
        <w:tc>
          <w:tcPr>
            <w:tcW w:w="849" w:type="pct"/>
            <w:tcPrChange w:id="3807" w:author="Admin" w:date="2016-12-12T18:46:00Z">
              <w:tcPr>
                <w:tcW w:w="84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08"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Danh sách tin nh</w:t>
            </w:r>
            <w:r w:rsidRPr="000D195A">
              <w:rPr>
                <w:rFonts w:ascii="Cambria" w:hAnsi="Cambria" w:cs="Cambria"/>
              </w:rPr>
              <w:t>ắ</w:t>
            </w:r>
            <w:r w:rsidRPr="000D195A">
              <w:rPr>
                <w:rFonts w:ascii="Century" w:hAnsi="Century" w:cs="Times New Roman"/>
              </w:rPr>
              <w:t>n</w:t>
            </w:r>
          </w:p>
        </w:tc>
        <w:tc>
          <w:tcPr>
            <w:tcW w:w="507" w:type="pct"/>
            <w:tcPrChange w:id="3809" w:author="Admin" w:date="2016-12-12T18:46:00Z">
              <w:tcPr>
                <w:tcW w:w="50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10"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List</w:t>
            </w:r>
          </w:p>
        </w:tc>
        <w:tc>
          <w:tcPr>
            <w:tcW w:w="614" w:type="pct"/>
            <w:tcPrChange w:id="3811" w:author="Admin" w:date="2016-12-12T18:46:00Z">
              <w:tcPr>
                <w:tcW w:w="58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12"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94" w:type="pct"/>
            <w:tcPrChange w:id="3813" w:author="Admin" w:date="2016-12-12T18:46:00Z">
              <w:tcPr>
                <w:tcW w:w="41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14"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6" w:type="pct"/>
            <w:tcPrChange w:id="3815" w:author="Admin" w:date="2016-12-12T18:46:00Z">
              <w:tcPr>
                <w:tcW w:w="58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16"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04" w:type="pct"/>
            <w:tcPrChange w:id="3817" w:author="Admin" w:date="2016-12-12T18:46:00Z">
              <w:tcPr>
                <w:tcW w:w="101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18"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All list message of user</w:t>
            </w:r>
          </w:p>
        </w:tc>
      </w:tr>
      <w:tr w:rsidR="007C6829" w:rsidRPr="000D195A" w:rsidTr="007C6829">
        <w:tc>
          <w:tcPr>
            <w:cnfStyle w:val="001000000000" w:firstRow="0" w:lastRow="0" w:firstColumn="1" w:lastColumn="0" w:oddVBand="0" w:evenVBand="0" w:oddHBand="0" w:evenHBand="0" w:firstRowFirstColumn="0" w:firstRowLastColumn="0" w:lastRowFirstColumn="0" w:lastRowLastColumn="0"/>
            <w:tcW w:w="333" w:type="pct"/>
            <w:tcPrChange w:id="3819" w:author="Admin" w:date="2016-12-12T18:46:00Z">
              <w:tcPr>
                <w:tcW w:w="333"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3</w:t>
            </w:r>
          </w:p>
        </w:tc>
        <w:tc>
          <w:tcPr>
            <w:tcW w:w="713" w:type="pct"/>
            <w:tcPrChange w:id="3820" w:author="Admin" w:date="2016-12-12T18:46:00Z">
              <w:tcPr>
                <w:tcW w:w="71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New Message</w:t>
            </w:r>
          </w:p>
        </w:tc>
        <w:tc>
          <w:tcPr>
            <w:tcW w:w="849" w:type="pct"/>
            <w:tcPrChange w:id="3821" w:author="Admin" w:date="2016-12-12T18:46:00Z">
              <w:tcPr>
                <w:tcW w:w="84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22"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Vi</w:t>
            </w:r>
            <w:r w:rsidRPr="000D195A">
              <w:rPr>
                <w:rFonts w:ascii="Cambria" w:hAnsi="Cambria" w:cs="Cambria"/>
              </w:rPr>
              <w:t>ế</w:t>
            </w:r>
            <w:r w:rsidRPr="000D195A">
              <w:rPr>
                <w:rFonts w:ascii="Century" w:hAnsi="Century" w:cs="Times New Roman"/>
              </w:rPr>
              <w:t>t tin nh</w:t>
            </w:r>
            <w:r w:rsidRPr="000D195A">
              <w:rPr>
                <w:rFonts w:ascii="Cambria" w:hAnsi="Cambria" w:cs="Cambria"/>
              </w:rPr>
              <w:t>ắ</w:t>
            </w:r>
            <w:r w:rsidRPr="000D195A">
              <w:rPr>
                <w:rFonts w:ascii="Century" w:hAnsi="Century" w:cs="Times New Roman"/>
              </w:rPr>
              <w:t>n m</w:t>
            </w:r>
            <w:r w:rsidRPr="000D195A">
              <w:rPr>
                <w:rFonts w:ascii="Cambria" w:hAnsi="Cambria" w:cs="Cambria"/>
              </w:rPr>
              <w:t>ớ</w:t>
            </w:r>
            <w:r w:rsidRPr="000D195A">
              <w:rPr>
                <w:rFonts w:ascii="Century" w:hAnsi="Century" w:cs="Times New Roman"/>
              </w:rPr>
              <w:t>i</w:t>
            </w:r>
          </w:p>
        </w:tc>
        <w:tc>
          <w:tcPr>
            <w:tcW w:w="507" w:type="pct"/>
            <w:tcPrChange w:id="3823" w:author="Admin" w:date="2016-12-12T18:46:00Z">
              <w:tcPr>
                <w:tcW w:w="50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24"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614" w:type="pct"/>
            <w:tcPrChange w:id="3825" w:author="Admin" w:date="2016-12-12T18:46:00Z">
              <w:tcPr>
                <w:tcW w:w="58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26"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94" w:type="pct"/>
            <w:tcPrChange w:id="3827" w:author="Admin" w:date="2016-12-12T18:46:00Z">
              <w:tcPr>
                <w:tcW w:w="41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28"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6" w:type="pct"/>
            <w:tcPrChange w:id="3829" w:author="Admin" w:date="2016-12-12T18:46:00Z">
              <w:tcPr>
                <w:tcW w:w="58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30"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100</w:t>
            </w:r>
          </w:p>
        </w:tc>
        <w:tc>
          <w:tcPr>
            <w:tcW w:w="904" w:type="pct"/>
            <w:tcPrChange w:id="3831" w:author="Admin" w:date="2016-12-12T18:46:00Z">
              <w:tcPr>
                <w:tcW w:w="101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32"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Create new message</w:t>
            </w:r>
          </w:p>
        </w:tc>
      </w:tr>
      <w:tr w:rsidR="007C6829" w:rsidRPr="000D195A" w:rsidTr="007C6829">
        <w:tc>
          <w:tcPr>
            <w:cnfStyle w:val="001000000000" w:firstRow="0" w:lastRow="0" w:firstColumn="1" w:lastColumn="0" w:oddVBand="0" w:evenVBand="0" w:oddHBand="0" w:evenHBand="0" w:firstRowFirstColumn="0" w:firstRowLastColumn="0" w:lastRowFirstColumn="0" w:lastRowLastColumn="0"/>
            <w:tcW w:w="333" w:type="pct"/>
            <w:tcPrChange w:id="3833" w:author="Admin" w:date="2016-12-12T18:46:00Z">
              <w:tcPr>
                <w:tcW w:w="333"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4</w:t>
            </w:r>
          </w:p>
        </w:tc>
        <w:tc>
          <w:tcPr>
            <w:tcW w:w="713" w:type="pct"/>
            <w:tcPrChange w:id="3834" w:author="Admin" w:date="2016-12-12T18:46:00Z">
              <w:tcPr>
                <w:tcW w:w="71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title</w:t>
            </w:r>
          </w:p>
        </w:tc>
        <w:tc>
          <w:tcPr>
            <w:tcW w:w="849" w:type="pct"/>
            <w:tcPrChange w:id="3835" w:author="Admin" w:date="2016-12-12T18:46:00Z">
              <w:tcPr>
                <w:tcW w:w="84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36"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Tiêu đ</w:t>
            </w:r>
            <w:r w:rsidRPr="000D195A">
              <w:rPr>
                <w:rFonts w:ascii="Cambria" w:hAnsi="Cambria" w:cs="Cambria"/>
              </w:rPr>
              <w:t>ề</w:t>
            </w:r>
            <w:r w:rsidRPr="000D195A">
              <w:rPr>
                <w:rFonts w:ascii="Century" w:hAnsi="Century" w:cs="Times New Roman"/>
              </w:rPr>
              <w:t xml:space="preserve"> tin nh</w:t>
            </w:r>
            <w:r w:rsidRPr="000D195A">
              <w:rPr>
                <w:rFonts w:ascii="Cambria" w:hAnsi="Cambria" w:cs="Cambria"/>
              </w:rPr>
              <w:t>ắ</w:t>
            </w:r>
            <w:r w:rsidRPr="000D195A">
              <w:rPr>
                <w:rFonts w:ascii="Century" w:hAnsi="Century" w:cs="Times New Roman"/>
              </w:rPr>
              <w:t>n</w:t>
            </w:r>
          </w:p>
        </w:tc>
        <w:tc>
          <w:tcPr>
            <w:tcW w:w="507" w:type="pct"/>
            <w:tcPrChange w:id="3837" w:author="Admin" w:date="2016-12-12T18:46:00Z">
              <w:tcPr>
                <w:tcW w:w="50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38"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14" w:type="pct"/>
            <w:tcPrChange w:id="3839" w:author="Admin" w:date="2016-12-12T18:46:00Z">
              <w:tcPr>
                <w:tcW w:w="58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40"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94" w:type="pct"/>
            <w:tcPrChange w:id="3841" w:author="Admin" w:date="2016-12-12T18:46:00Z">
              <w:tcPr>
                <w:tcW w:w="41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42"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6" w:type="pct"/>
            <w:tcPrChange w:id="3843" w:author="Admin" w:date="2016-12-12T18:46:00Z">
              <w:tcPr>
                <w:tcW w:w="58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44"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04" w:type="pct"/>
            <w:tcPrChange w:id="3845" w:author="Admin" w:date="2016-12-12T18:46:00Z">
              <w:tcPr>
                <w:tcW w:w="101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46"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Message title</w:t>
            </w:r>
          </w:p>
        </w:tc>
      </w:tr>
      <w:tr w:rsidR="007C6829" w:rsidRPr="000D195A" w:rsidTr="007C6829">
        <w:tc>
          <w:tcPr>
            <w:cnfStyle w:val="001000000000" w:firstRow="0" w:lastRow="0" w:firstColumn="1" w:lastColumn="0" w:oddVBand="0" w:evenVBand="0" w:oddHBand="0" w:evenHBand="0" w:firstRowFirstColumn="0" w:firstRowLastColumn="0" w:lastRowFirstColumn="0" w:lastRowLastColumn="0"/>
            <w:tcW w:w="333" w:type="pct"/>
            <w:tcPrChange w:id="3847" w:author="Admin" w:date="2016-12-12T18:46:00Z">
              <w:tcPr>
                <w:tcW w:w="333"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5</w:t>
            </w:r>
          </w:p>
        </w:tc>
        <w:tc>
          <w:tcPr>
            <w:tcW w:w="713" w:type="pct"/>
            <w:tcPrChange w:id="3848" w:author="Admin" w:date="2016-12-12T18:46:00Z">
              <w:tcPr>
                <w:tcW w:w="71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content</w:t>
            </w:r>
          </w:p>
        </w:tc>
        <w:tc>
          <w:tcPr>
            <w:tcW w:w="849" w:type="pct"/>
            <w:tcPrChange w:id="3849" w:author="Admin" w:date="2016-12-12T18:46:00Z">
              <w:tcPr>
                <w:tcW w:w="84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50"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 tin nh</w:t>
            </w:r>
            <w:r w:rsidRPr="000D195A">
              <w:rPr>
                <w:rFonts w:ascii="Cambria" w:hAnsi="Cambria" w:cs="Cambria"/>
              </w:rPr>
              <w:t>ắ</w:t>
            </w:r>
            <w:r w:rsidRPr="000D195A">
              <w:rPr>
                <w:rFonts w:ascii="Century" w:hAnsi="Century" w:cs="Times New Roman"/>
              </w:rPr>
              <w:t>n</w:t>
            </w:r>
          </w:p>
        </w:tc>
        <w:tc>
          <w:tcPr>
            <w:tcW w:w="507" w:type="pct"/>
            <w:tcPrChange w:id="3851" w:author="Admin" w:date="2016-12-12T18:46:00Z">
              <w:tcPr>
                <w:tcW w:w="50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52"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614" w:type="pct"/>
            <w:tcPrChange w:id="3853" w:author="Admin" w:date="2016-12-12T18:46:00Z">
              <w:tcPr>
                <w:tcW w:w="58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54"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94" w:type="pct"/>
            <w:tcPrChange w:id="3855" w:author="Admin" w:date="2016-12-12T18:46:00Z">
              <w:tcPr>
                <w:tcW w:w="41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56"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6" w:type="pct"/>
            <w:tcPrChange w:id="3857" w:author="Admin" w:date="2016-12-12T18:46:00Z">
              <w:tcPr>
                <w:tcW w:w="58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58"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04" w:type="pct"/>
            <w:tcPrChange w:id="3859" w:author="Admin" w:date="2016-12-12T18:46:00Z">
              <w:tcPr>
                <w:tcW w:w="101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60"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Message content</w:t>
            </w:r>
          </w:p>
        </w:tc>
      </w:tr>
      <w:tr w:rsidR="007C6829" w:rsidRPr="000D195A" w:rsidTr="007C6829">
        <w:tc>
          <w:tcPr>
            <w:cnfStyle w:val="001000000000" w:firstRow="0" w:lastRow="0" w:firstColumn="1" w:lastColumn="0" w:oddVBand="0" w:evenVBand="0" w:oddHBand="0" w:evenHBand="0" w:firstRowFirstColumn="0" w:firstRowLastColumn="0" w:lastRowFirstColumn="0" w:lastRowLastColumn="0"/>
            <w:tcW w:w="333" w:type="pct"/>
            <w:tcPrChange w:id="3861" w:author="Admin" w:date="2016-12-12T18:46:00Z">
              <w:tcPr>
                <w:tcW w:w="333"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7</w:t>
            </w:r>
          </w:p>
        </w:tc>
        <w:tc>
          <w:tcPr>
            <w:tcW w:w="713" w:type="pct"/>
            <w:tcPrChange w:id="3862" w:author="Admin" w:date="2016-12-12T18:46:00Z">
              <w:tcPr>
                <w:tcW w:w="713" w:type="pct"/>
              </w:tcPr>
            </w:tcPrChange>
          </w:tcPr>
          <w:p w:rsidR="000F312E" w:rsidRPr="000D195A" w:rsidRDefault="000F312E"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w:t>
            </w:r>
          </w:p>
        </w:tc>
        <w:tc>
          <w:tcPr>
            <w:tcW w:w="849" w:type="pct"/>
            <w:tcPrChange w:id="3863" w:author="Admin" w:date="2016-12-12T18:46:00Z">
              <w:tcPr>
                <w:tcW w:w="84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64"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Vi</w:t>
            </w:r>
            <w:r w:rsidRPr="000D195A">
              <w:rPr>
                <w:rFonts w:ascii="Cambria" w:hAnsi="Cambria" w:cs="Cambria"/>
              </w:rPr>
              <w:t>ế</w:t>
            </w:r>
            <w:r w:rsidRPr="000D195A">
              <w:rPr>
                <w:rFonts w:ascii="Century" w:hAnsi="Century" w:cs="Times New Roman"/>
              </w:rPr>
              <w:t>t tin nh</w:t>
            </w:r>
            <w:r w:rsidRPr="000D195A">
              <w:rPr>
                <w:rFonts w:ascii="Cambria" w:hAnsi="Cambria" w:cs="Cambria"/>
              </w:rPr>
              <w:t>ắ</w:t>
            </w:r>
            <w:r w:rsidRPr="000D195A">
              <w:rPr>
                <w:rFonts w:ascii="Century" w:hAnsi="Century" w:cs="Times New Roman"/>
              </w:rPr>
              <w:t xml:space="preserve">n </w:t>
            </w:r>
          </w:p>
        </w:tc>
        <w:tc>
          <w:tcPr>
            <w:tcW w:w="507" w:type="pct"/>
            <w:tcPrChange w:id="3865" w:author="Admin" w:date="2016-12-12T18:46:00Z">
              <w:tcPr>
                <w:tcW w:w="50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66"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Text</w:t>
            </w:r>
          </w:p>
        </w:tc>
        <w:tc>
          <w:tcPr>
            <w:tcW w:w="614" w:type="pct"/>
            <w:tcPrChange w:id="3867" w:author="Admin" w:date="2016-12-12T18:46:00Z">
              <w:tcPr>
                <w:tcW w:w="58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68"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94" w:type="pct"/>
            <w:tcPrChange w:id="3869" w:author="Admin" w:date="2016-12-12T18:46:00Z">
              <w:tcPr>
                <w:tcW w:w="41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70"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6" w:type="pct"/>
            <w:tcPrChange w:id="3871" w:author="Admin" w:date="2016-12-12T18:46:00Z">
              <w:tcPr>
                <w:tcW w:w="58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72"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04" w:type="pct"/>
            <w:tcPrChange w:id="3873" w:author="Admin" w:date="2016-12-12T18:46:00Z">
              <w:tcPr>
                <w:tcW w:w="1011"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74" w:author="Admin" w:date="2016-12-12T18:3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Write new message</w:t>
            </w:r>
          </w:p>
        </w:tc>
      </w:tr>
    </w:tbl>
    <w:p w:rsidR="000F312E" w:rsidRPr="000D195A" w:rsidRDefault="000F312E" w:rsidP="002F55AC">
      <w:pPr>
        <w:pStyle w:val="Table4-1"/>
        <w:rPr>
          <w:rFonts w:ascii="Century" w:hAnsi="Century"/>
        </w:rPr>
        <w:pPrChange w:id="3875" w:author="Admin" w:date="2016-12-12T18:32:00Z">
          <w:pPr>
            <w:pStyle w:val="Table4-1"/>
            <w:jc w:val="both"/>
          </w:pPr>
        </w:pPrChange>
      </w:pPr>
      <w:r w:rsidRPr="000D195A">
        <w:rPr>
          <w:rFonts w:ascii="Century" w:hAnsi="Century"/>
        </w:rPr>
        <w:t>View message table</w:t>
      </w:r>
    </w:p>
    <w:p w:rsidR="000F312E" w:rsidRPr="000D195A" w:rsidRDefault="000F312E" w:rsidP="006B4A50">
      <w:pPr>
        <w:jc w:val="both"/>
        <w:rPr>
          <w:rFonts w:ascii="Century" w:hAnsi="Century"/>
        </w:rPr>
      </w:pPr>
    </w:p>
    <w:p w:rsidR="000F312E" w:rsidRPr="000D195A" w:rsidRDefault="000F312E" w:rsidP="006B4A50">
      <w:pPr>
        <w:pStyle w:val="Heading5"/>
        <w:jc w:val="both"/>
        <w:rPr>
          <w:rFonts w:ascii="Century" w:hAnsi="Century"/>
        </w:rPr>
      </w:pPr>
      <w:r w:rsidRPr="000D195A">
        <w:rPr>
          <w:rFonts w:ascii="Century" w:hAnsi="Century"/>
        </w:rPr>
        <w:t>Send message</w:t>
      </w:r>
    </w:p>
    <w:p w:rsidR="000F312E" w:rsidRPr="000D195A" w:rsidRDefault="000F312E" w:rsidP="006B4A50">
      <w:pPr>
        <w:ind w:firstLine="1800"/>
        <w:jc w:val="both"/>
        <w:rPr>
          <w:rFonts w:ascii="Century" w:hAnsi="Century"/>
        </w:rPr>
      </w:pPr>
      <w:r w:rsidRPr="000D195A">
        <w:rPr>
          <w:rFonts w:ascii="Century" w:hAnsi="Century"/>
          <w:noProof/>
          <w:lang w:eastAsia="en-US"/>
        </w:rPr>
        <w:drawing>
          <wp:inline distT="0" distB="0" distL="0" distR="0" wp14:anchorId="01800423" wp14:editId="272B534F">
            <wp:extent cx="3990975" cy="3076575"/>
            <wp:effectExtent l="0" t="0" r="9525" b="9525"/>
            <wp:docPr id="67587" name="Picture 6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90975" cy="3076575"/>
                    </a:xfrm>
                    <a:prstGeom prst="rect">
                      <a:avLst/>
                    </a:prstGeom>
                  </pic:spPr>
                </pic:pic>
              </a:graphicData>
            </a:graphic>
          </wp:inline>
        </w:drawing>
      </w:r>
    </w:p>
    <w:p w:rsidR="000F312E" w:rsidRPr="000D195A" w:rsidRDefault="000F312E" w:rsidP="002F55AC">
      <w:pPr>
        <w:pStyle w:val="Figure4-1"/>
        <w:rPr>
          <w:rFonts w:ascii="Century" w:hAnsi="Century"/>
        </w:rPr>
        <w:pPrChange w:id="3876" w:author="Admin" w:date="2016-12-12T18:32:00Z">
          <w:pPr>
            <w:pStyle w:val="Figure4-1"/>
            <w:jc w:val="both"/>
          </w:pPr>
        </w:pPrChange>
      </w:pPr>
      <w:r w:rsidRPr="000D195A">
        <w:rPr>
          <w:rFonts w:ascii="Century" w:hAnsi="Century"/>
        </w:rPr>
        <w:t>View message screen</w:t>
      </w:r>
    </w:p>
    <w:p w:rsidR="002F55AC" w:rsidRDefault="002F55AC">
      <w:pPr>
        <w:rPr>
          <w:ins w:id="3877" w:author="Admin" w:date="2016-12-12T18:32:00Z"/>
          <w:rFonts w:ascii="Century" w:hAnsi="Century" w:cs="Times New Roman"/>
          <w:b/>
          <w:bCs/>
          <w:iCs/>
        </w:rPr>
      </w:pPr>
      <w:ins w:id="3878" w:author="Admin" w:date="2016-12-12T18:32:00Z">
        <w:r>
          <w:rPr>
            <w:rFonts w:ascii="Century" w:hAnsi="Century"/>
          </w:rPr>
          <w:br w:type="page"/>
        </w:r>
      </w:ins>
    </w:p>
    <w:p w:rsidR="000F312E" w:rsidRPr="002F55AC" w:rsidRDefault="000F312E" w:rsidP="006B4A50">
      <w:pPr>
        <w:pStyle w:val="figurecaption"/>
        <w:numPr>
          <w:ilvl w:val="0"/>
          <w:numId w:val="0"/>
        </w:numPr>
        <w:ind w:left="720"/>
        <w:jc w:val="both"/>
        <w:rPr>
          <w:rFonts w:ascii="Century" w:hAnsi="Century"/>
          <w:sz w:val="4"/>
          <w:rPrChange w:id="3879" w:author="Admin" w:date="2016-12-12T18:32:00Z">
            <w:rPr>
              <w:rFonts w:ascii="Century" w:hAnsi="Century"/>
            </w:rPr>
          </w:rPrChange>
        </w:rPr>
      </w:pPr>
    </w:p>
    <w:tbl>
      <w:tblPr>
        <w:tblStyle w:val="Style1"/>
        <w:tblW w:w="5000" w:type="pct"/>
        <w:tblLayout w:type="fixed"/>
        <w:tblLook w:val="04A0" w:firstRow="1" w:lastRow="0" w:firstColumn="1" w:lastColumn="0" w:noHBand="0" w:noVBand="1"/>
        <w:tblPrChange w:id="3880" w:author="Admin" w:date="2016-12-12T18:32:00Z">
          <w:tblPr>
            <w:tblStyle w:val="Style1"/>
            <w:tblW w:w="5000" w:type="pct"/>
            <w:tblLayout w:type="fixed"/>
            <w:tblLook w:val="04A0" w:firstRow="1" w:lastRow="0" w:firstColumn="1" w:lastColumn="0" w:noHBand="0" w:noVBand="1"/>
          </w:tblPr>
        </w:tblPrChange>
      </w:tblPr>
      <w:tblGrid>
        <w:gridCol w:w="565"/>
        <w:gridCol w:w="1208"/>
        <w:gridCol w:w="1527"/>
        <w:gridCol w:w="915"/>
        <w:gridCol w:w="842"/>
        <w:gridCol w:w="564"/>
        <w:gridCol w:w="1011"/>
        <w:gridCol w:w="2012"/>
        <w:tblGridChange w:id="3881">
          <w:tblGrid>
            <w:gridCol w:w="566"/>
            <w:gridCol w:w="1208"/>
            <w:gridCol w:w="1221"/>
            <w:gridCol w:w="1219"/>
            <w:gridCol w:w="842"/>
            <w:gridCol w:w="564"/>
            <w:gridCol w:w="842"/>
            <w:gridCol w:w="2182"/>
          </w:tblGrid>
        </w:tblGridChange>
      </w:tblGrid>
      <w:tr w:rsidR="000F312E" w:rsidRPr="000D195A" w:rsidTr="002F55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Change w:id="3882" w:author="Admin" w:date="2016-12-12T18:32:00Z">
              <w:tcPr>
                <w:tcW w:w="328" w:type="pct"/>
                <w:shd w:val="clear" w:color="auto" w:fill="92D050"/>
              </w:tcPr>
            </w:tcPrChange>
          </w:tcPr>
          <w:p w:rsidR="000F312E" w:rsidRPr="000D195A" w:rsidRDefault="000F312E"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w:t>
            </w:r>
          </w:p>
        </w:tc>
        <w:tc>
          <w:tcPr>
            <w:tcW w:w="699" w:type="pct"/>
            <w:shd w:val="clear" w:color="auto" w:fill="92D050"/>
            <w:tcPrChange w:id="3883" w:author="Admin" w:date="2016-12-12T18:32:00Z">
              <w:tcPr>
                <w:tcW w:w="699"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883" w:type="pct"/>
            <w:shd w:val="clear" w:color="auto" w:fill="92D050"/>
            <w:tcPrChange w:id="3884" w:author="Admin" w:date="2016-12-12T18:32:00Z">
              <w:tcPr>
                <w:tcW w:w="706"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29" w:type="pct"/>
            <w:shd w:val="clear" w:color="auto" w:fill="92D050"/>
            <w:tcPrChange w:id="3885" w:author="Admin" w:date="2016-12-12T18:32:00Z">
              <w:tcPr>
                <w:tcW w:w="705"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7" w:type="pct"/>
            <w:shd w:val="clear" w:color="auto" w:fill="92D050"/>
            <w:tcPrChange w:id="3886" w:author="Admin" w:date="2016-12-12T18:32:00Z">
              <w:tcPr>
                <w:tcW w:w="487"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Change w:id="3887" w:author="Admin" w:date="2016-12-12T18:32:00Z">
              <w:tcPr>
                <w:tcW w:w="326"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85" w:type="pct"/>
            <w:shd w:val="clear" w:color="auto" w:fill="92D050"/>
            <w:tcPrChange w:id="3888" w:author="Admin" w:date="2016-12-12T18:32:00Z">
              <w:tcPr>
                <w:tcW w:w="487"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64" w:type="pct"/>
            <w:shd w:val="clear" w:color="auto" w:fill="92D050"/>
            <w:tcPrChange w:id="3889" w:author="Admin" w:date="2016-12-12T18:32:00Z">
              <w:tcPr>
                <w:tcW w:w="1262" w:type="pct"/>
                <w:shd w:val="clear" w:color="auto" w:fill="92D050"/>
              </w:tcPr>
            </w:tcPrChange>
          </w:tcPr>
          <w:p w:rsidR="000F312E" w:rsidRPr="000D195A" w:rsidRDefault="000F312E"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327" w:type="pct"/>
            <w:tcPrChange w:id="3890" w:author="Admin" w:date="2016-12-12T18:32: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1</w:t>
            </w:r>
          </w:p>
        </w:tc>
        <w:tc>
          <w:tcPr>
            <w:tcW w:w="699" w:type="pct"/>
            <w:tcPrChange w:id="3891" w:author="Admin" w:date="2016-12-12T18:32: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92"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Receiver</w:t>
            </w:r>
          </w:p>
        </w:tc>
        <w:tc>
          <w:tcPr>
            <w:tcW w:w="883" w:type="pct"/>
            <w:tcPrChange w:id="3893" w:author="Admin" w:date="2016-12-12T18:32: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94"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Ng</w:t>
            </w:r>
            <w:r w:rsidRPr="000D195A">
              <w:rPr>
                <w:rFonts w:ascii="Cambria" w:hAnsi="Cambria" w:cs="Cambria"/>
              </w:rPr>
              <w:t>ườ</w:t>
            </w:r>
            <w:r w:rsidRPr="000D195A">
              <w:rPr>
                <w:rFonts w:ascii="Century" w:hAnsi="Century" w:cs="Times New Roman"/>
              </w:rPr>
              <w:t>i nh</w:t>
            </w:r>
            <w:r w:rsidRPr="000D195A">
              <w:rPr>
                <w:rFonts w:ascii="Cambria" w:hAnsi="Cambria" w:cs="Cambria"/>
              </w:rPr>
              <w:t>ậ</w:t>
            </w:r>
            <w:r w:rsidRPr="000D195A">
              <w:rPr>
                <w:rFonts w:ascii="Century" w:hAnsi="Century" w:cs="Times New Roman"/>
              </w:rPr>
              <w:t>n</w:t>
            </w:r>
          </w:p>
        </w:tc>
        <w:tc>
          <w:tcPr>
            <w:tcW w:w="529" w:type="pct"/>
            <w:tcPrChange w:id="3895" w:author="Admin" w:date="2016-12-12T18:32: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96"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7" w:type="pct"/>
            <w:tcPrChange w:id="3897" w:author="Admin" w:date="2016-12-12T18:32: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898"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899" w:author="Admin" w:date="2016-12-12T18:32: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00"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5" w:type="pct"/>
            <w:tcPrChange w:id="3901" w:author="Admin" w:date="2016-12-12T18:32: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02"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64" w:type="pct"/>
            <w:tcPrChange w:id="3903" w:author="Admin" w:date="2016-12-12T18:32: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04"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People who receive the message </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327" w:type="pct"/>
            <w:tcPrChange w:id="3905" w:author="Admin" w:date="2016-12-12T18:32: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2</w:t>
            </w:r>
          </w:p>
        </w:tc>
        <w:tc>
          <w:tcPr>
            <w:tcW w:w="699" w:type="pct"/>
            <w:tcPrChange w:id="3906" w:author="Admin" w:date="2016-12-12T18:32: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07"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Message title</w:t>
            </w:r>
          </w:p>
        </w:tc>
        <w:tc>
          <w:tcPr>
            <w:tcW w:w="883" w:type="pct"/>
            <w:tcPrChange w:id="3908" w:author="Admin" w:date="2016-12-12T18:32: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09"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Tiêu đ</w:t>
            </w:r>
            <w:r w:rsidRPr="000D195A">
              <w:rPr>
                <w:rFonts w:ascii="Cambria" w:hAnsi="Cambria" w:cs="Cambria"/>
              </w:rPr>
              <w:t>ề</w:t>
            </w:r>
            <w:r w:rsidRPr="000D195A">
              <w:rPr>
                <w:rFonts w:ascii="Century" w:hAnsi="Century" w:cs="Times New Roman"/>
              </w:rPr>
              <w:t xml:space="preserve"> tin nh</w:t>
            </w:r>
            <w:r w:rsidRPr="000D195A">
              <w:rPr>
                <w:rFonts w:ascii="Cambria" w:hAnsi="Cambria" w:cs="Cambria"/>
              </w:rPr>
              <w:t>ắ</w:t>
            </w:r>
            <w:r w:rsidRPr="000D195A">
              <w:rPr>
                <w:rFonts w:ascii="Century" w:hAnsi="Century" w:cs="Times New Roman"/>
              </w:rPr>
              <w:t>n</w:t>
            </w:r>
          </w:p>
        </w:tc>
        <w:tc>
          <w:tcPr>
            <w:tcW w:w="529" w:type="pct"/>
            <w:tcPrChange w:id="3910" w:author="Admin" w:date="2016-12-12T18:32: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11"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7" w:type="pct"/>
            <w:tcPrChange w:id="3912" w:author="Admin" w:date="2016-12-12T18:32: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13"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914" w:author="Admin" w:date="2016-12-12T18:32: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15"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5" w:type="pct"/>
            <w:tcPrChange w:id="3916" w:author="Admin" w:date="2016-12-12T18:32: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17"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64" w:type="pct"/>
            <w:tcPrChange w:id="3918" w:author="Admin" w:date="2016-12-12T18:32: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19"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Message title</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327" w:type="pct"/>
            <w:tcPrChange w:id="3920" w:author="Admin" w:date="2016-12-12T18:32:00Z">
              <w:tcPr>
                <w:tcW w:w="328" w:type="pct"/>
              </w:tcPr>
            </w:tcPrChange>
          </w:tcPr>
          <w:p w:rsidR="000F312E" w:rsidRPr="000D195A" w:rsidRDefault="000F312E" w:rsidP="006B4A50">
            <w:pPr>
              <w:spacing w:line="276" w:lineRule="auto"/>
              <w:jc w:val="both"/>
              <w:rPr>
                <w:rFonts w:ascii="Century" w:hAnsi="Century" w:cs="Times New Roman"/>
                <w:b w:val="0"/>
              </w:rPr>
            </w:pPr>
            <w:r w:rsidRPr="000D195A">
              <w:rPr>
                <w:rFonts w:ascii="Century" w:hAnsi="Century" w:cs="Times New Roman"/>
              </w:rPr>
              <w:t>3</w:t>
            </w:r>
          </w:p>
        </w:tc>
        <w:tc>
          <w:tcPr>
            <w:tcW w:w="699" w:type="pct"/>
            <w:tcPrChange w:id="3921" w:author="Admin" w:date="2016-12-12T18:32: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22"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Message content</w:t>
            </w:r>
          </w:p>
        </w:tc>
        <w:tc>
          <w:tcPr>
            <w:tcW w:w="883" w:type="pct"/>
            <w:tcPrChange w:id="3923" w:author="Admin" w:date="2016-12-12T18:32: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24"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 tin nh</w:t>
            </w:r>
            <w:r w:rsidRPr="000D195A">
              <w:rPr>
                <w:rFonts w:ascii="Cambria" w:hAnsi="Cambria" w:cs="Cambria"/>
              </w:rPr>
              <w:t>ắ</w:t>
            </w:r>
            <w:r w:rsidRPr="000D195A">
              <w:rPr>
                <w:rFonts w:ascii="Century" w:hAnsi="Century" w:cs="Times New Roman"/>
              </w:rPr>
              <w:t>n</w:t>
            </w:r>
          </w:p>
        </w:tc>
        <w:tc>
          <w:tcPr>
            <w:tcW w:w="529" w:type="pct"/>
            <w:tcPrChange w:id="3925" w:author="Admin" w:date="2016-12-12T18:32: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26"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Label</w:t>
            </w:r>
          </w:p>
        </w:tc>
        <w:tc>
          <w:tcPr>
            <w:tcW w:w="487" w:type="pct"/>
            <w:tcPrChange w:id="3927" w:author="Admin" w:date="2016-12-12T18:32: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28"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929" w:author="Admin" w:date="2016-12-12T18:32: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30"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5" w:type="pct"/>
            <w:tcPrChange w:id="3931" w:author="Admin" w:date="2016-12-12T18:32: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32"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64" w:type="pct"/>
            <w:tcPrChange w:id="3933" w:author="Admin" w:date="2016-12-12T18:32: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34"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Message content</w:t>
            </w:r>
          </w:p>
        </w:tc>
      </w:tr>
      <w:tr w:rsidR="000F312E" w:rsidRPr="000D195A" w:rsidTr="002F55AC">
        <w:tc>
          <w:tcPr>
            <w:cnfStyle w:val="001000000000" w:firstRow="0" w:lastRow="0" w:firstColumn="1" w:lastColumn="0" w:oddVBand="0" w:evenVBand="0" w:oddHBand="0" w:evenHBand="0" w:firstRowFirstColumn="0" w:firstRowLastColumn="0" w:lastRowFirstColumn="0" w:lastRowLastColumn="0"/>
            <w:tcW w:w="327" w:type="pct"/>
            <w:tcPrChange w:id="3935" w:author="Admin" w:date="2016-12-12T18:32:00Z">
              <w:tcPr>
                <w:tcW w:w="328" w:type="pct"/>
              </w:tcPr>
            </w:tcPrChange>
          </w:tcPr>
          <w:p w:rsidR="000F312E" w:rsidRPr="000D195A" w:rsidRDefault="000F312E" w:rsidP="006B4A50">
            <w:pPr>
              <w:spacing w:line="276" w:lineRule="auto"/>
              <w:jc w:val="both"/>
              <w:rPr>
                <w:rFonts w:ascii="Century" w:hAnsi="Century" w:cs="Times New Roman"/>
              </w:rPr>
            </w:pPr>
            <w:r w:rsidRPr="000D195A">
              <w:rPr>
                <w:rFonts w:ascii="Century" w:hAnsi="Century" w:cs="Times New Roman"/>
              </w:rPr>
              <w:t>4</w:t>
            </w:r>
          </w:p>
        </w:tc>
        <w:tc>
          <w:tcPr>
            <w:tcW w:w="699" w:type="pct"/>
            <w:tcPrChange w:id="3936" w:author="Admin" w:date="2016-12-12T18:32:00Z">
              <w:tcPr>
                <w:tcW w:w="699"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37"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Send Message</w:t>
            </w:r>
          </w:p>
        </w:tc>
        <w:tc>
          <w:tcPr>
            <w:tcW w:w="883" w:type="pct"/>
            <w:tcPrChange w:id="3938" w:author="Admin" w:date="2016-12-12T18:32:00Z">
              <w:tcPr>
                <w:tcW w:w="70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39"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G</w:t>
            </w:r>
            <w:r w:rsidRPr="000D195A">
              <w:rPr>
                <w:rFonts w:ascii="Cambria" w:hAnsi="Cambria" w:cs="Cambria"/>
              </w:rPr>
              <w:t>ử</w:t>
            </w:r>
            <w:r w:rsidRPr="000D195A">
              <w:rPr>
                <w:rFonts w:ascii="Century" w:hAnsi="Century" w:cs="Times New Roman"/>
              </w:rPr>
              <w:t>i tin nh</w:t>
            </w:r>
            <w:r w:rsidRPr="000D195A">
              <w:rPr>
                <w:rFonts w:ascii="Cambria" w:hAnsi="Cambria" w:cs="Cambria"/>
              </w:rPr>
              <w:t>ắ</w:t>
            </w:r>
            <w:r w:rsidRPr="000D195A">
              <w:rPr>
                <w:rFonts w:ascii="Century" w:hAnsi="Century" w:cs="Times New Roman"/>
              </w:rPr>
              <w:t xml:space="preserve">n </w:t>
            </w:r>
          </w:p>
        </w:tc>
        <w:tc>
          <w:tcPr>
            <w:tcW w:w="529" w:type="pct"/>
            <w:tcPrChange w:id="3940" w:author="Admin" w:date="2016-12-12T18:32:00Z">
              <w:tcPr>
                <w:tcW w:w="705"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41"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487" w:type="pct"/>
            <w:tcPrChange w:id="3942" w:author="Admin" w:date="2016-12-12T18:32: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43"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26" w:type="pct"/>
            <w:tcPrChange w:id="3944" w:author="Admin" w:date="2016-12-12T18:32:00Z">
              <w:tcPr>
                <w:tcW w:w="326"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45"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5" w:type="pct"/>
            <w:tcPrChange w:id="3946" w:author="Admin" w:date="2016-12-12T18:32:00Z">
              <w:tcPr>
                <w:tcW w:w="487"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47"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64" w:type="pct"/>
            <w:tcPrChange w:id="3948" w:author="Admin" w:date="2016-12-12T18:32:00Z">
              <w:tcPr>
                <w:tcW w:w="1262" w:type="pct"/>
              </w:tcPr>
            </w:tcPrChange>
          </w:tcPr>
          <w:p w:rsidR="000F312E" w:rsidRPr="000D195A" w:rsidRDefault="000F312E" w:rsidP="002F55AC">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3949" w:author="Admin" w:date="2016-12-12T18:35: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Send new message</w:t>
            </w:r>
          </w:p>
        </w:tc>
      </w:tr>
    </w:tbl>
    <w:p w:rsidR="000F312E" w:rsidRPr="000D195A" w:rsidRDefault="000F312E" w:rsidP="002F55AC">
      <w:pPr>
        <w:pStyle w:val="Table4-1"/>
        <w:rPr>
          <w:rFonts w:ascii="Century" w:hAnsi="Century"/>
        </w:rPr>
        <w:pPrChange w:id="3950" w:author="Admin" w:date="2016-12-12T18:32:00Z">
          <w:pPr>
            <w:pStyle w:val="Table4-1"/>
            <w:jc w:val="both"/>
          </w:pPr>
        </w:pPrChange>
      </w:pPr>
      <w:r w:rsidRPr="000D195A">
        <w:rPr>
          <w:rFonts w:ascii="Century" w:hAnsi="Century"/>
        </w:rPr>
        <w:t>Send message table</w:t>
      </w:r>
    </w:p>
    <w:p w:rsidR="000F312E" w:rsidRPr="000D195A" w:rsidRDefault="000F312E" w:rsidP="006B4A50">
      <w:pPr>
        <w:pStyle w:val="Heading4"/>
        <w:jc w:val="both"/>
        <w:rPr>
          <w:rFonts w:ascii="Century" w:hAnsi="Century"/>
        </w:rPr>
      </w:pPr>
      <w:bookmarkStart w:id="3951" w:name="_Toc468829500"/>
      <w:r w:rsidRPr="000D195A">
        <w:rPr>
          <w:rFonts w:ascii="Century" w:hAnsi="Century"/>
        </w:rPr>
        <w:lastRenderedPageBreak/>
        <w:t>Donate</w:t>
      </w:r>
      <w:bookmarkEnd w:id="3951"/>
    </w:p>
    <w:p w:rsidR="000F312E" w:rsidRPr="000D195A" w:rsidRDefault="000F312E" w:rsidP="006B4A50">
      <w:pPr>
        <w:pStyle w:val="Heading5"/>
        <w:jc w:val="both"/>
        <w:rPr>
          <w:rFonts w:ascii="Century" w:hAnsi="Century"/>
        </w:rPr>
      </w:pPr>
      <w:r w:rsidRPr="000D195A">
        <w:rPr>
          <w:rFonts w:ascii="Century" w:hAnsi="Century"/>
        </w:rPr>
        <w:t>Donate</w:t>
      </w:r>
    </w:p>
    <w:p w:rsidR="000F312E" w:rsidRPr="000D195A" w:rsidRDefault="000F312E" w:rsidP="006B4A50">
      <w:pPr>
        <w:ind w:hanging="540"/>
        <w:jc w:val="both"/>
        <w:rPr>
          <w:rFonts w:ascii="Century" w:hAnsi="Century"/>
        </w:rPr>
      </w:pPr>
      <w:r w:rsidRPr="000D195A">
        <w:rPr>
          <w:rFonts w:ascii="Century" w:hAnsi="Century"/>
          <w:noProof/>
          <w:lang w:eastAsia="en-US"/>
        </w:rPr>
        <w:drawing>
          <wp:inline distT="0" distB="0" distL="0" distR="0" wp14:anchorId="4427D810" wp14:editId="4798C567">
            <wp:extent cx="6000750" cy="6153150"/>
            <wp:effectExtent l="0" t="0" r="0" b="0"/>
            <wp:docPr id="67588" name="Picture 6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00750" cy="6153150"/>
                    </a:xfrm>
                    <a:prstGeom prst="rect">
                      <a:avLst/>
                    </a:prstGeom>
                  </pic:spPr>
                </pic:pic>
              </a:graphicData>
            </a:graphic>
          </wp:inline>
        </w:drawing>
      </w:r>
    </w:p>
    <w:p w:rsidR="000F312E" w:rsidRPr="000D195A" w:rsidRDefault="000F312E" w:rsidP="002F55AC">
      <w:pPr>
        <w:pStyle w:val="Figure4-1"/>
        <w:rPr>
          <w:rFonts w:ascii="Century" w:hAnsi="Century"/>
        </w:rPr>
        <w:pPrChange w:id="3952" w:author="Admin" w:date="2016-12-12T18:33:00Z">
          <w:pPr>
            <w:pStyle w:val="Figure4-1"/>
            <w:jc w:val="both"/>
          </w:pPr>
        </w:pPrChange>
      </w:pPr>
      <w:r w:rsidRPr="000D195A">
        <w:rPr>
          <w:rFonts w:ascii="Century" w:hAnsi="Century"/>
        </w:rPr>
        <w:t>Donate Event screen</w:t>
      </w:r>
    </w:p>
    <w:tbl>
      <w:tblPr>
        <w:tblStyle w:val="Style1"/>
        <w:tblW w:w="5378" w:type="pct"/>
        <w:tblInd w:w="-74" w:type="dxa"/>
        <w:tblLayout w:type="fixed"/>
        <w:tblLook w:val="04A0" w:firstRow="1" w:lastRow="0" w:firstColumn="1" w:lastColumn="0" w:noHBand="0" w:noVBand="1"/>
        <w:tblPrChange w:id="3953" w:author="Admin" w:date="2016-12-12T18:46:00Z">
          <w:tblPr>
            <w:tblStyle w:val="Style1"/>
            <w:tblW w:w="5335" w:type="pct"/>
            <w:tblLayout w:type="fixed"/>
            <w:tblLook w:val="04A0" w:firstRow="1" w:lastRow="0" w:firstColumn="1" w:lastColumn="0" w:noHBand="0" w:noVBand="1"/>
          </w:tblPr>
        </w:tblPrChange>
      </w:tblPr>
      <w:tblGrid>
        <w:gridCol w:w="492"/>
        <w:gridCol w:w="1613"/>
        <w:gridCol w:w="1437"/>
        <w:gridCol w:w="779"/>
        <w:gridCol w:w="1162"/>
        <w:gridCol w:w="863"/>
        <w:gridCol w:w="1121"/>
        <w:gridCol w:w="1830"/>
        <w:tblGridChange w:id="3954">
          <w:tblGrid>
            <w:gridCol w:w="415"/>
            <w:gridCol w:w="2"/>
            <w:gridCol w:w="1610"/>
            <w:gridCol w:w="2"/>
            <w:gridCol w:w="1"/>
            <w:gridCol w:w="1434"/>
            <w:gridCol w:w="2"/>
            <w:gridCol w:w="1"/>
            <w:gridCol w:w="779"/>
            <w:gridCol w:w="2"/>
            <w:gridCol w:w="1160"/>
            <w:gridCol w:w="2"/>
            <w:gridCol w:w="861"/>
            <w:gridCol w:w="2"/>
            <w:gridCol w:w="1120"/>
            <w:gridCol w:w="1"/>
            <w:gridCol w:w="1785"/>
            <w:gridCol w:w="44"/>
            <w:gridCol w:w="1"/>
          </w:tblGrid>
        </w:tblGridChange>
      </w:tblGrid>
      <w:tr w:rsidR="007C6829" w:rsidRPr="007C6829" w:rsidTr="00DD65C4">
        <w:trPr>
          <w:cnfStyle w:val="100000000000" w:firstRow="1" w:lastRow="0" w:firstColumn="0" w:lastColumn="0" w:oddVBand="0" w:evenVBand="0" w:oddHBand="0" w:evenHBand="0" w:firstRowFirstColumn="0" w:firstRowLastColumn="0" w:lastRowFirstColumn="0" w:lastRowLastColumn="0"/>
          <w:trPrChange w:id="3955" w:author="Admin" w:date="2016-12-12T18:46:00Z">
            <w:trPr>
              <w:gridAfter w:val="0"/>
            </w:trPr>
          </w:trPrChange>
        </w:trPr>
        <w:tc>
          <w:tcPr>
            <w:cnfStyle w:val="001000000000" w:firstRow="0" w:lastRow="0" w:firstColumn="1" w:lastColumn="0" w:oddVBand="0" w:evenVBand="0" w:oddHBand="0" w:evenHBand="0" w:firstRowFirstColumn="0" w:firstRowLastColumn="0" w:lastRowFirstColumn="0" w:lastRowLastColumn="0"/>
            <w:tcW w:w="264" w:type="pct"/>
            <w:shd w:val="clear" w:color="auto" w:fill="92D050"/>
            <w:tcPrChange w:id="3956" w:author="Admin" w:date="2016-12-12T18:46:00Z">
              <w:tcPr>
                <w:tcW w:w="226" w:type="pct"/>
                <w:gridSpan w:val="2"/>
                <w:shd w:val="clear" w:color="auto" w:fill="92D050"/>
              </w:tcPr>
            </w:tcPrChange>
          </w:tcPr>
          <w:p w:rsidR="000F312E" w:rsidRPr="007C6829" w:rsidRDefault="000F312E" w:rsidP="007C6829">
            <w:pPr>
              <w:cnfStyle w:val="101000000000" w:firstRow="1" w:lastRow="0" w:firstColumn="1" w:lastColumn="0" w:oddVBand="0" w:evenVBand="0" w:oddHBand="0" w:evenHBand="0" w:firstRowFirstColumn="0" w:firstRowLastColumn="0" w:lastRowFirstColumn="0" w:lastRowLastColumn="0"/>
              <w:rPr>
                <w:rFonts w:ascii="Century" w:hAnsi="Century" w:cs="Times New Roman"/>
                <w:sz w:val="20"/>
                <w:rPrChange w:id="3957" w:author="Admin" w:date="2016-12-12T18:37:00Z">
                  <w:rPr>
                    <w:rFonts w:ascii="Century" w:hAnsi="Century" w:cs="Times New Roman"/>
                  </w:rPr>
                </w:rPrChange>
              </w:rPr>
              <w:pPrChange w:id="3958" w:author="Admin" w:date="2016-12-12T18:36:00Z">
                <w:pPr>
                  <w:spacing w:line="276" w:lineRule="auto"/>
                  <w:jc w:val="both"/>
                  <w:cnfStyle w:val="101000000000" w:firstRow="1" w:lastRow="0" w:firstColumn="1" w:lastColumn="0" w:oddVBand="0" w:evenVBand="0" w:oddHBand="0" w:evenHBand="0" w:firstRowFirstColumn="0" w:firstRowLastColumn="0" w:lastRowFirstColumn="0" w:lastRowLastColumn="0"/>
                </w:pPr>
              </w:pPrChange>
            </w:pPr>
            <w:r w:rsidRPr="007C6829">
              <w:rPr>
                <w:rFonts w:ascii="Century" w:hAnsi="Century" w:cs="Times New Roman"/>
                <w:sz w:val="20"/>
                <w:rPrChange w:id="3959" w:author="Admin" w:date="2016-12-12T18:37:00Z">
                  <w:rPr>
                    <w:rFonts w:ascii="Century" w:hAnsi="Century" w:cs="Times New Roman"/>
                  </w:rPr>
                </w:rPrChange>
              </w:rPr>
              <w:t>No</w:t>
            </w:r>
          </w:p>
        </w:tc>
        <w:tc>
          <w:tcPr>
            <w:tcW w:w="867" w:type="pct"/>
            <w:shd w:val="clear" w:color="auto" w:fill="92D050"/>
            <w:tcPrChange w:id="3960" w:author="Admin" w:date="2016-12-12T18:46:00Z">
              <w:tcPr>
                <w:tcW w:w="874" w:type="pct"/>
                <w:gridSpan w:val="2"/>
                <w:shd w:val="clear" w:color="auto" w:fill="92D050"/>
              </w:tcPr>
            </w:tcPrChange>
          </w:tcPr>
          <w:p w:rsidR="000F312E" w:rsidRPr="007C6829" w:rsidRDefault="000F312E" w:rsidP="007C6829">
            <w:pPr>
              <w:cnfStyle w:val="100000000000" w:firstRow="1" w:lastRow="0" w:firstColumn="0" w:lastColumn="0" w:oddVBand="0" w:evenVBand="0" w:oddHBand="0" w:evenHBand="0" w:firstRowFirstColumn="0" w:firstRowLastColumn="0" w:lastRowFirstColumn="0" w:lastRowLastColumn="0"/>
              <w:rPr>
                <w:rFonts w:ascii="Century" w:hAnsi="Century" w:cs="Times New Roman"/>
                <w:sz w:val="20"/>
                <w:rPrChange w:id="3961" w:author="Admin" w:date="2016-12-12T18:37:00Z">
                  <w:rPr>
                    <w:rFonts w:ascii="Century" w:hAnsi="Century" w:cs="Times New Roman"/>
                  </w:rPr>
                </w:rPrChange>
              </w:rPr>
              <w:pPrChange w:id="3962" w:author="Admin" w:date="2016-12-12T18:36: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3963" w:author="Admin" w:date="2016-12-12T18:37:00Z">
                  <w:rPr>
                    <w:rFonts w:ascii="Century" w:hAnsi="Century" w:cs="Times New Roman"/>
                  </w:rPr>
                </w:rPrChange>
              </w:rPr>
              <w:t>Field name</w:t>
            </w:r>
          </w:p>
        </w:tc>
        <w:tc>
          <w:tcPr>
            <w:tcW w:w="773" w:type="pct"/>
            <w:shd w:val="clear" w:color="auto" w:fill="92D050"/>
            <w:tcPrChange w:id="3964" w:author="Admin" w:date="2016-12-12T18:46:00Z">
              <w:tcPr>
                <w:tcW w:w="779" w:type="pct"/>
                <w:gridSpan w:val="3"/>
                <w:shd w:val="clear" w:color="auto" w:fill="92D050"/>
              </w:tcPr>
            </w:tcPrChange>
          </w:tcPr>
          <w:p w:rsidR="000F312E" w:rsidRPr="007C6829" w:rsidRDefault="000F312E" w:rsidP="007C6829">
            <w:pPr>
              <w:cnfStyle w:val="100000000000" w:firstRow="1" w:lastRow="0" w:firstColumn="0" w:lastColumn="0" w:oddVBand="0" w:evenVBand="0" w:oddHBand="0" w:evenHBand="0" w:firstRowFirstColumn="0" w:firstRowLastColumn="0" w:lastRowFirstColumn="0" w:lastRowLastColumn="0"/>
              <w:rPr>
                <w:rFonts w:ascii="Century" w:hAnsi="Century" w:cs="Times New Roman"/>
                <w:sz w:val="20"/>
                <w:rPrChange w:id="3965" w:author="Admin" w:date="2016-12-12T18:37:00Z">
                  <w:rPr>
                    <w:rFonts w:ascii="Century" w:hAnsi="Century" w:cs="Times New Roman"/>
                  </w:rPr>
                </w:rPrChange>
              </w:rPr>
              <w:pPrChange w:id="3966" w:author="Admin" w:date="2016-12-12T18:36: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3967" w:author="Admin" w:date="2016-12-12T18:37:00Z">
                  <w:rPr>
                    <w:rFonts w:ascii="Century" w:hAnsi="Century" w:cs="Times New Roman"/>
                  </w:rPr>
                </w:rPrChange>
              </w:rPr>
              <w:t>Field name in Vietnamese</w:t>
            </w:r>
          </w:p>
        </w:tc>
        <w:tc>
          <w:tcPr>
            <w:tcW w:w="419" w:type="pct"/>
            <w:shd w:val="clear" w:color="auto" w:fill="92D050"/>
            <w:tcPrChange w:id="3968" w:author="Admin" w:date="2016-12-12T18:46:00Z">
              <w:tcPr>
                <w:tcW w:w="423" w:type="pct"/>
                <w:gridSpan w:val="2"/>
                <w:shd w:val="clear" w:color="auto" w:fill="92D050"/>
              </w:tcPr>
            </w:tcPrChange>
          </w:tcPr>
          <w:p w:rsidR="000F312E" w:rsidRPr="007C6829" w:rsidRDefault="000F312E" w:rsidP="007C6829">
            <w:pPr>
              <w:cnfStyle w:val="100000000000" w:firstRow="1" w:lastRow="0" w:firstColumn="0" w:lastColumn="0" w:oddVBand="0" w:evenVBand="0" w:oddHBand="0" w:evenHBand="0" w:firstRowFirstColumn="0" w:firstRowLastColumn="0" w:lastRowFirstColumn="0" w:lastRowLastColumn="0"/>
              <w:rPr>
                <w:rFonts w:ascii="Century" w:hAnsi="Century" w:cs="Times New Roman"/>
                <w:sz w:val="20"/>
                <w:rPrChange w:id="3969" w:author="Admin" w:date="2016-12-12T18:37:00Z">
                  <w:rPr>
                    <w:rFonts w:ascii="Century" w:hAnsi="Century" w:cs="Times New Roman"/>
                  </w:rPr>
                </w:rPrChange>
              </w:rPr>
              <w:pPrChange w:id="3970" w:author="Admin" w:date="2016-12-12T18:36: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3971" w:author="Admin" w:date="2016-12-12T18:37:00Z">
                  <w:rPr>
                    <w:rFonts w:ascii="Century" w:hAnsi="Century" w:cs="Times New Roman"/>
                  </w:rPr>
                </w:rPrChange>
              </w:rPr>
              <w:t>Type</w:t>
            </w:r>
          </w:p>
        </w:tc>
        <w:tc>
          <w:tcPr>
            <w:tcW w:w="625" w:type="pct"/>
            <w:shd w:val="clear" w:color="auto" w:fill="92D050"/>
            <w:tcPrChange w:id="3972" w:author="Admin" w:date="2016-12-12T18:46:00Z">
              <w:tcPr>
                <w:tcW w:w="630" w:type="pct"/>
                <w:gridSpan w:val="2"/>
                <w:shd w:val="clear" w:color="auto" w:fill="92D050"/>
              </w:tcPr>
            </w:tcPrChange>
          </w:tcPr>
          <w:p w:rsidR="000F312E" w:rsidRPr="007C6829" w:rsidRDefault="000F312E" w:rsidP="007C6829">
            <w:pPr>
              <w:cnfStyle w:val="100000000000" w:firstRow="1" w:lastRow="0" w:firstColumn="0" w:lastColumn="0" w:oddVBand="0" w:evenVBand="0" w:oddHBand="0" w:evenHBand="0" w:firstRowFirstColumn="0" w:firstRowLastColumn="0" w:lastRowFirstColumn="0" w:lastRowLastColumn="0"/>
              <w:rPr>
                <w:rFonts w:ascii="Century" w:hAnsi="Century" w:cs="Times New Roman"/>
                <w:sz w:val="20"/>
                <w:rPrChange w:id="3973" w:author="Admin" w:date="2016-12-12T18:37:00Z">
                  <w:rPr>
                    <w:rFonts w:ascii="Century" w:hAnsi="Century" w:cs="Times New Roman"/>
                  </w:rPr>
                </w:rPrChange>
              </w:rPr>
              <w:pPrChange w:id="3974" w:author="Admin" w:date="2016-12-12T18:36: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3975" w:author="Admin" w:date="2016-12-12T18:37:00Z">
                  <w:rPr>
                    <w:rFonts w:ascii="Century" w:hAnsi="Century" w:cs="Times New Roman"/>
                  </w:rPr>
                </w:rPrChange>
              </w:rPr>
              <w:t>Require</w:t>
            </w:r>
          </w:p>
        </w:tc>
        <w:tc>
          <w:tcPr>
            <w:tcW w:w="464" w:type="pct"/>
            <w:shd w:val="clear" w:color="auto" w:fill="92D050"/>
            <w:tcPrChange w:id="3976" w:author="Admin" w:date="2016-12-12T18:46:00Z">
              <w:tcPr>
                <w:tcW w:w="468" w:type="pct"/>
                <w:gridSpan w:val="2"/>
                <w:shd w:val="clear" w:color="auto" w:fill="92D050"/>
              </w:tcPr>
            </w:tcPrChange>
          </w:tcPr>
          <w:p w:rsidR="000F312E" w:rsidRPr="007C6829" w:rsidRDefault="000F312E" w:rsidP="007C6829">
            <w:pPr>
              <w:cnfStyle w:val="100000000000" w:firstRow="1" w:lastRow="0" w:firstColumn="0" w:lastColumn="0" w:oddVBand="0" w:evenVBand="0" w:oddHBand="0" w:evenHBand="0" w:firstRowFirstColumn="0" w:firstRowLastColumn="0" w:lastRowFirstColumn="0" w:lastRowLastColumn="0"/>
              <w:rPr>
                <w:rFonts w:ascii="Century" w:hAnsi="Century" w:cs="Times New Roman"/>
                <w:sz w:val="20"/>
                <w:rPrChange w:id="3977" w:author="Admin" w:date="2016-12-12T18:37:00Z">
                  <w:rPr>
                    <w:rFonts w:ascii="Century" w:hAnsi="Century" w:cs="Times New Roman"/>
                  </w:rPr>
                </w:rPrChange>
              </w:rPr>
              <w:pPrChange w:id="3978" w:author="Admin" w:date="2016-12-12T18:36: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3979" w:author="Admin" w:date="2016-12-12T18:37:00Z">
                  <w:rPr>
                    <w:rFonts w:ascii="Century" w:hAnsi="Century" w:cs="Times New Roman"/>
                  </w:rPr>
                </w:rPrChange>
              </w:rPr>
              <w:t>Mandatory</w:t>
            </w:r>
          </w:p>
        </w:tc>
        <w:tc>
          <w:tcPr>
            <w:tcW w:w="603" w:type="pct"/>
            <w:shd w:val="clear" w:color="auto" w:fill="92D050"/>
            <w:tcPrChange w:id="3980" w:author="Admin" w:date="2016-12-12T18:46:00Z">
              <w:tcPr>
                <w:tcW w:w="608" w:type="pct"/>
                <w:gridSpan w:val="2"/>
                <w:shd w:val="clear" w:color="auto" w:fill="92D050"/>
              </w:tcPr>
            </w:tcPrChange>
          </w:tcPr>
          <w:p w:rsidR="000F312E" w:rsidRPr="007C6829" w:rsidRDefault="000F312E" w:rsidP="007C6829">
            <w:pPr>
              <w:cnfStyle w:val="100000000000" w:firstRow="1" w:lastRow="0" w:firstColumn="0" w:lastColumn="0" w:oddVBand="0" w:evenVBand="0" w:oddHBand="0" w:evenHBand="0" w:firstRowFirstColumn="0" w:firstRowLastColumn="0" w:lastRowFirstColumn="0" w:lastRowLastColumn="0"/>
              <w:rPr>
                <w:rFonts w:ascii="Century" w:hAnsi="Century" w:cs="Times New Roman"/>
                <w:sz w:val="20"/>
                <w:rPrChange w:id="3981" w:author="Admin" w:date="2016-12-12T18:37:00Z">
                  <w:rPr>
                    <w:rFonts w:ascii="Century" w:hAnsi="Century" w:cs="Times New Roman"/>
                  </w:rPr>
                </w:rPrChange>
              </w:rPr>
              <w:pPrChange w:id="3982" w:author="Admin" w:date="2016-12-12T18:36: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3983" w:author="Admin" w:date="2016-12-12T18:37:00Z">
                  <w:rPr>
                    <w:rFonts w:ascii="Century" w:hAnsi="Century" w:cs="Times New Roman"/>
                  </w:rPr>
                </w:rPrChange>
              </w:rPr>
              <w:t>Max-Length</w:t>
            </w:r>
          </w:p>
        </w:tc>
        <w:tc>
          <w:tcPr>
            <w:tcW w:w="984" w:type="pct"/>
            <w:shd w:val="clear" w:color="auto" w:fill="92D050"/>
            <w:tcPrChange w:id="3984" w:author="Admin" w:date="2016-12-12T18:46:00Z">
              <w:tcPr>
                <w:tcW w:w="992" w:type="pct"/>
                <w:gridSpan w:val="3"/>
                <w:shd w:val="clear" w:color="auto" w:fill="92D050"/>
              </w:tcPr>
            </w:tcPrChange>
          </w:tcPr>
          <w:p w:rsidR="000F312E" w:rsidRPr="007C6829" w:rsidRDefault="000F312E" w:rsidP="007C6829">
            <w:pPr>
              <w:cnfStyle w:val="100000000000" w:firstRow="1" w:lastRow="0" w:firstColumn="0" w:lastColumn="0" w:oddVBand="0" w:evenVBand="0" w:oddHBand="0" w:evenHBand="0" w:firstRowFirstColumn="0" w:firstRowLastColumn="0" w:lastRowFirstColumn="0" w:lastRowLastColumn="0"/>
              <w:rPr>
                <w:rFonts w:ascii="Century" w:hAnsi="Century" w:cs="Times New Roman"/>
                <w:sz w:val="20"/>
                <w:rPrChange w:id="3985" w:author="Admin" w:date="2016-12-12T18:37:00Z">
                  <w:rPr>
                    <w:rFonts w:ascii="Century" w:hAnsi="Century" w:cs="Times New Roman"/>
                  </w:rPr>
                </w:rPrChange>
              </w:rPr>
              <w:pPrChange w:id="3986" w:author="Admin" w:date="2016-12-12T18:36: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3987" w:author="Admin" w:date="2016-12-12T18:37:00Z">
                  <w:rPr>
                    <w:rFonts w:ascii="Century" w:hAnsi="Century" w:cs="Times New Roman"/>
                  </w:rPr>
                </w:rPrChange>
              </w:rPr>
              <w:t>Description</w:t>
            </w:r>
          </w:p>
        </w:tc>
      </w:tr>
      <w:tr w:rsidR="007C6829" w:rsidRPr="007C6829" w:rsidTr="00DD65C4">
        <w:trPr>
          <w:trPrChange w:id="3988" w:author="Admin" w:date="2016-12-12T18:46:00Z">
            <w:trPr>
              <w:gridAfter w:val="0"/>
            </w:trPr>
          </w:trPrChange>
        </w:trPr>
        <w:tc>
          <w:tcPr>
            <w:cnfStyle w:val="001000000000" w:firstRow="0" w:lastRow="0" w:firstColumn="1" w:lastColumn="0" w:oddVBand="0" w:evenVBand="0" w:oddHBand="0" w:evenHBand="0" w:firstRowFirstColumn="0" w:firstRowLastColumn="0" w:lastRowFirstColumn="0" w:lastRowLastColumn="0"/>
            <w:tcW w:w="264" w:type="pct"/>
            <w:tcPrChange w:id="3989" w:author="Admin" w:date="2016-12-12T18:46:00Z">
              <w:tcPr>
                <w:tcW w:w="225" w:type="pct"/>
              </w:tcPr>
            </w:tcPrChange>
          </w:tcPr>
          <w:p w:rsidR="000F312E" w:rsidRPr="007C6829" w:rsidRDefault="000F312E" w:rsidP="007C6829">
            <w:pPr>
              <w:jc w:val="both"/>
              <w:rPr>
                <w:rFonts w:ascii="Century" w:hAnsi="Century" w:cs="Times New Roman"/>
                <w:b w:val="0"/>
                <w:sz w:val="20"/>
                <w:rPrChange w:id="3990" w:author="Admin" w:date="2016-12-12T18:37:00Z">
                  <w:rPr>
                    <w:rFonts w:ascii="Century" w:hAnsi="Century" w:cs="Times New Roman"/>
                    <w:b w:val="0"/>
                  </w:rPr>
                </w:rPrChange>
              </w:rPr>
              <w:pPrChange w:id="3991" w:author="Admin" w:date="2016-12-12T18:36:00Z">
                <w:pPr>
                  <w:spacing w:line="276" w:lineRule="auto"/>
                  <w:jc w:val="both"/>
                </w:pPr>
              </w:pPrChange>
            </w:pPr>
            <w:r w:rsidRPr="007C6829">
              <w:rPr>
                <w:rFonts w:ascii="Century" w:hAnsi="Century" w:cs="Times New Roman"/>
                <w:sz w:val="20"/>
                <w:rPrChange w:id="3992" w:author="Admin" w:date="2016-12-12T18:37:00Z">
                  <w:rPr>
                    <w:rFonts w:ascii="Century" w:hAnsi="Century" w:cs="Times New Roman"/>
                  </w:rPr>
                </w:rPrChange>
              </w:rPr>
              <w:t>1</w:t>
            </w:r>
          </w:p>
        </w:tc>
        <w:tc>
          <w:tcPr>
            <w:tcW w:w="867" w:type="pct"/>
            <w:tcPrChange w:id="3993" w:author="Admin" w:date="2016-12-12T18:46:00Z">
              <w:tcPr>
                <w:tcW w:w="874" w:type="pct"/>
                <w:gridSpan w:val="2"/>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3994" w:author="Admin" w:date="2016-12-12T18:37:00Z">
                  <w:rPr>
                    <w:rFonts w:ascii="Century" w:hAnsi="Century" w:cs="Times New Roman"/>
                  </w:rPr>
                </w:rPrChange>
              </w:rPr>
              <w:pPrChange w:id="3995"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3996" w:author="Admin" w:date="2016-12-12T18:37:00Z">
                  <w:rPr>
                    <w:rFonts w:ascii="Century" w:hAnsi="Century" w:cs="Times New Roman"/>
                  </w:rPr>
                </w:rPrChange>
              </w:rPr>
              <w:t>Name of Event</w:t>
            </w:r>
          </w:p>
        </w:tc>
        <w:tc>
          <w:tcPr>
            <w:tcW w:w="773" w:type="pct"/>
            <w:tcPrChange w:id="3997" w:author="Admin" w:date="2016-12-12T18:46:00Z">
              <w:tcPr>
                <w:tcW w:w="779" w:type="pct"/>
                <w:gridSpan w:val="3"/>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3998" w:author="Admin" w:date="2016-12-12T18:37:00Z">
                  <w:rPr>
                    <w:rFonts w:ascii="Century" w:hAnsi="Century" w:cs="Times New Roman"/>
                  </w:rPr>
                </w:rPrChange>
              </w:rPr>
              <w:pPrChange w:id="3999"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4000" w:author="Admin" w:date="2016-12-12T18:37:00Z">
                  <w:rPr>
                    <w:rFonts w:ascii="Century" w:hAnsi="Century" w:cs="Times New Roman"/>
                  </w:rPr>
                </w:rPrChange>
              </w:rPr>
              <w:t>Tên s</w:t>
            </w:r>
            <w:r w:rsidRPr="007C6829">
              <w:rPr>
                <w:rFonts w:ascii="Cambria" w:hAnsi="Cambria" w:cs="Cambria"/>
                <w:sz w:val="20"/>
                <w:rPrChange w:id="4001" w:author="Admin" w:date="2016-12-12T18:37:00Z">
                  <w:rPr>
                    <w:rFonts w:ascii="Cambria" w:hAnsi="Cambria" w:cs="Cambria"/>
                  </w:rPr>
                </w:rPrChange>
              </w:rPr>
              <w:t>ự</w:t>
            </w:r>
            <w:r w:rsidRPr="007C6829">
              <w:rPr>
                <w:rFonts w:ascii="Century" w:hAnsi="Century" w:cs="Times New Roman"/>
                <w:sz w:val="20"/>
                <w:rPrChange w:id="4002" w:author="Admin" w:date="2016-12-12T18:37:00Z">
                  <w:rPr>
                    <w:rFonts w:ascii="Century" w:hAnsi="Century" w:cs="Times New Roman"/>
                  </w:rPr>
                </w:rPrChange>
              </w:rPr>
              <w:t xml:space="preserve"> ki</w:t>
            </w:r>
            <w:r w:rsidRPr="007C6829">
              <w:rPr>
                <w:rFonts w:ascii="Cambria" w:hAnsi="Cambria" w:cs="Cambria"/>
                <w:sz w:val="20"/>
                <w:rPrChange w:id="4003" w:author="Admin" w:date="2016-12-12T18:37:00Z">
                  <w:rPr>
                    <w:rFonts w:ascii="Cambria" w:hAnsi="Cambria" w:cs="Cambria"/>
                  </w:rPr>
                </w:rPrChange>
              </w:rPr>
              <w:t>ệ</w:t>
            </w:r>
            <w:r w:rsidRPr="007C6829">
              <w:rPr>
                <w:rFonts w:ascii="Century" w:hAnsi="Century" w:cs="Times New Roman"/>
                <w:sz w:val="20"/>
                <w:rPrChange w:id="4004" w:author="Admin" w:date="2016-12-12T18:37:00Z">
                  <w:rPr>
                    <w:rFonts w:ascii="Century" w:hAnsi="Century" w:cs="Times New Roman"/>
                  </w:rPr>
                </w:rPrChange>
              </w:rPr>
              <w:t>n</w:t>
            </w:r>
          </w:p>
        </w:tc>
        <w:tc>
          <w:tcPr>
            <w:tcW w:w="419" w:type="pct"/>
            <w:tcPrChange w:id="4005" w:author="Admin" w:date="2016-12-12T18:46:00Z">
              <w:tcPr>
                <w:tcW w:w="424" w:type="pct"/>
                <w:gridSpan w:val="3"/>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006" w:author="Admin" w:date="2016-12-12T18:37:00Z">
                  <w:rPr>
                    <w:rFonts w:ascii="Century" w:hAnsi="Century" w:cs="Times New Roman"/>
                  </w:rPr>
                </w:rPrChange>
              </w:rPr>
              <w:pPrChange w:id="4007"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4008" w:author="Admin" w:date="2016-12-12T18:37:00Z">
                  <w:rPr>
                    <w:rFonts w:ascii="Century" w:hAnsi="Century" w:cs="Times New Roman"/>
                  </w:rPr>
                </w:rPrChange>
              </w:rPr>
              <w:t>Hyperlink</w:t>
            </w:r>
          </w:p>
        </w:tc>
        <w:tc>
          <w:tcPr>
            <w:tcW w:w="625" w:type="pct"/>
            <w:tcPrChange w:id="4009" w:author="Admin" w:date="2016-12-12T18:46:00Z">
              <w:tcPr>
                <w:tcW w:w="630" w:type="pct"/>
                <w:gridSpan w:val="2"/>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010" w:author="Admin" w:date="2016-12-12T18:37:00Z">
                  <w:rPr>
                    <w:rFonts w:ascii="Century" w:hAnsi="Century" w:cs="Times New Roman"/>
                  </w:rPr>
                </w:rPrChange>
              </w:rPr>
              <w:pPrChange w:id="4011"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4012" w:author="Admin" w:date="2016-12-12T18:37:00Z">
                  <w:rPr>
                    <w:rFonts w:ascii="Century" w:hAnsi="Century" w:cs="Times New Roman"/>
                  </w:rPr>
                </w:rPrChange>
              </w:rPr>
              <w:t>Click</w:t>
            </w:r>
          </w:p>
        </w:tc>
        <w:tc>
          <w:tcPr>
            <w:tcW w:w="464" w:type="pct"/>
            <w:tcPrChange w:id="4013" w:author="Admin" w:date="2016-12-12T18:46:00Z">
              <w:tcPr>
                <w:tcW w:w="468" w:type="pct"/>
                <w:gridSpan w:val="2"/>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014" w:author="Admin" w:date="2016-12-12T18:37:00Z">
                  <w:rPr>
                    <w:rFonts w:ascii="Century" w:hAnsi="Century" w:cs="Times New Roman"/>
                  </w:rPr>
                </w:rPrChange>
              </w:rPr>
              <w:pPrChange w:id="4015"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4016" w:author="Admin" w:date="2016-12-12T18:37:00Z">
                  <w:rPr>
                    <w:rFonts w:ascii="Century" w:hAnsi="Century" w:cs="Times New Roman"/>
                  </w:rPr>
                </w:rPrChange>
              </w:rPr>
              <w:t>Y</w:t>
            </w:r>
          </w:p>
        </w:tc>
        <w:tc>
          <w:tcPr>
            <w:tcW w:w="603" w:type="pct"/>
            <w:tcPrChange w:id="4017" w:author="Admin" w:date="2016-12-12T18:46:00Z">
              <w:tcPr>
                <w:tcW w:w="608" w:type="pct"/>
                <w:gridSpan w:val="2"/>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018" w:author="Admin" w:date="2016-12-12T18:37:00Z">
                  <w:rPr>
                    <w:rFonts w:ascii="Century" w:hAnsi="Century" w:cs="Times New Roman"/>
                  </w:rPr>
                </w:rPrChange>
              </w:rPr>
              <w:pPrChange w:id="4019"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84" w:type="pct"/>
            <w:tcPrChange w:id="4020" w:author="Admin" w:date="2016-12-12T18:46:00Z">
              <w:tcPr>
                <w:tcW w:w="992" w:type="pct"/>
                <w:gridSpan w:val="3"/>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021" w:author="Admin" w:date="2016-12-12T18:37:00Z">
                  <w:rPr>
                    <w:rFonts w:ascii="Century" w:hAnsi="Century" w:cs="Times New Roman"/>
                  </w:rPr>
                </w:rPrChange>
              </w:rPr>
              <w:pPrChange w:id="4022"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4023" w:author="Admin" w:date="2016-12-12T18:37:00Z">
                  <w:rPr>
                    <w:rFonts w:ascii="Century" w:hAnsi="Century" w:cs="Times New Roman"/>
                  </w:rPr>
                </w:rPrChange>
              </w:rPr>
              <w:t>Name of Event</w:t>
            </w:r>
          </w:p>
        </w:tc>
      </w:tr>
      <w:tr w:rsidR="007C6829" w:rsidRPr="007C6829" w:rsidTr="00DD65C4">
        <w:trPr>
          <w:trPrChange w:id="4024" w:author="Admin" w:date="2016-12-12T18:46:00Z">
            <w:trPr>
              <w:gridAfter w:val="0"/>
              <w:wAfter w:w="24" w:type="pct"/>
            </w:trPr>
          </w:trPrChange>
        </w:trPr>
        <w:tc>
          <w:tcPr>
            <w:cnfStyle w:val="001000000000" w:firstRow="0" w:lastRow="0" w:firstColumn="1" w:lastColumn="0" w:oddVBand="0" w:evenVBand="0" w:oddHBand="0" w:evenHBand="0" w:firstRowFirstColumn="0" w:firstRowLastColumn="0" w:lastRowFirstColumn="0" w:lastRowLastColumn="0"/>
            <w:tcW w:w="264" w:type="pct"/>
            <w:tcPrChange w:id="4025" w:author="Admin" w:date="2016-12-12T18:46:00Z">
              <w:tcPr>
                <w:tcW w:w="225" w:type="pct"/>
              </w:tcPr>
            </w:tcPrChange>
          </w:tcPr>
          <w:p w:rsidR="000F312E" w:rsidRPr="007C6829" w:rsidRDefault="000F312E" w:rsidP="007C6829">
            <w:pPr>
              <w:jc w:val="both"/>
              <w:rPr>
                <w:rFonts w:ascii="Century" w:hAnsi="Century" w:cs="Times New Roman"/>
                <w:b w:val="0"/>
                <w:sz w:val="20"/>
                <w:rPrChange w:id="4026" w:author="Admin" w:date="2016-12-12T18:37:00Z">
                  <w:rPr>
                    <w:rFonts w:ascii="Century" w:hAnsi="Century" w:cs="Times New Roman"/>
                    <w:b w:val="0"/>
                  </w:rPr>
                </w:rPrChange>
              </w:rPr>
              <w:pPrChange w:id="4027" w:author="Admin" w:date="2016-12-12T18:36:00Z">
                <w:pPr>
                  <w:spacing w:line="276" w:lineRule="auto"/>
                  <w:jc w:val="both"/>
                </w:pPr>
              </w:pPrChange>
            </w:pPr>
            <w:r w:rsidRPr="007C6829">
              <w:rPr>
                <w:rFonts w:ascii="Century" w:hAnsi="Century" w:cs="Times New Roman"/>
                <w:sz w:val="20"/>
                <w:rPrChange w:id="4028" w:author="Admin" w:date="2016-12-12T18:37:00Z">
                  <w:rPr>
                    <w:rFonts w:ascii="Century" w:hAnsi="Century" w:cs="Times New Roman"/>
                  </w:rPr>
                </w:rPrChange>
              </w:rPr>
              <w:t>2</w:t>
            </w:r>
          </w:p>
        </w:tc>
        <w:tc>
          <w:tcPr>
            <w:tcW w:w="867" w:type="pct"/>
            <w:tcPrChange w:id="4029" w:author="Admin" w:date="2016-12-12T18:46:00Z">
              <w:tcPr>
                <w:tcW w:w="874" w:type="pct"/>
                <w:gridSpan w:val="2"/>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030" w:author="Admin" w:date="2016-12-12T18:37:00Z">
                  <w:rPr>
                    <w:rFonts w:ascii="Century" w:hAnsi="Century" w:cs="Times New Roman"/>
                  </w:rPr>
                </w:rPrChange>
              </w:rPr>
              <w:pPrChange w:id="4031"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4032" w:author="Admin" w:date="2016-12-12T18:37:00Z">
                  <w:rPr>
                    <w:rFonts w:ascii="Century" w:hAnsi="Century" w:cs="Times New Roman"/>
                  </w:rPr>
                </w:rPrChange>
              </w:rPr>
              <w:t>Name of organization</w:t>
            </w:r>
          </w:p>
        </w:tc>
        <w:tc>
          <w:tcPr>
            <w:tcW w:w="773" w:type="pct"/>
            <w:tcPrChange w:id="4033" w:author="Admin" w:date="2016-12-12T18:46:00Z">
              <w:tcPr>
                <w:tcW w:w="779" w:type="pct"/>
                <w:gridSpan w:val="3"/>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034" w:author="Admin" w:date="2016-12-12T18:37:00Z">
                  <w:rPr>
                    <w:rFonts w:ascii="Century" w:hAnsi="Century" w:cs="Times New Roman"/>
                  </w:rPr>
                </w:rPrChange>
              </w:rPr>
              <w:pPrChange w:id="4035"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4036" w:author="Admin" w:date="2016-12-12T18:37:00Z">
                  <w:rPr>
                    <w:rFonts w:ascii="Century" w:hAnsi="Century" w:cs="Times New Roman"/>
                  </w:rPr>
                </w:rPrChange>
              </w:rPr>
              <w:t>Tên ng</w:t>
            </w:r>
            <w:r w:rsidRPr="007C6829">
              <w:rPr>
                <w:rFonts w:ascii="Cambria" w:hAnsi="Cambria" w:cs="Cambria"/>
                <w:sz w:val="20"/>
                <w:rPrChange w:id="4037" w:author="Admin" w:date="2016-12-12T18:37:00Z">
                  <w:rPr>
                    <w:rFonts w:ascii="Cambria" w:hAnsi="Cambria" w:cs="Cambria"/>
                  </w:rPr>
                </w:rPrChange>
              </w:rPr>
              <w:t>ườ</w:t>
            </w:r>
            <w:r w:rsidRPr="007C6829">
              <w:rPr>
                <w:rFonts w:ascii="Century" w:hAnsi="Century" w:cs="Times New Roman"/>
                <w:sz w:val="20"/>
                <w:rPrChange w:id="4038" w:author="Admin" w:date="2016-12-12T18:37:00Z">
                  <w:rPr>
                    <w:rFonts w:ascii="Century" w:hAnsi="Century" w:cs="Times New Roman"/>
                  </w:rPr>
                </w:rPrChange>
              </w:rPr>
              <w:t>i t</w:t>
            </w:r>
            <w:r w:rsidRPr="007C6829">
              <w:rPr>
                <w:rFonts w:ascii="Cambria" w:hAnsi="Cambria" w:cs="Cambria"/>
                <w:sz w:val="20"/>
                <w:rPrChange w:id="4039" w:author="Admin" w:date="2016-12-12T18:37:00Z">
                  <w:rPr>
                    <w:rFonts w:ascii="Cambria" w:hAnsi="Cambria" w:cs="Cambria"/>
                  </w:rPr>
                </w:rPrChange>
              </w:rPr>
              <w:t>ổ</w:t>
            </w:r>
            <w:r w:rsidRPr="007C6829">
              <w:rPr>
                <w:rFonts w:ascii="Century" w:hAnsi="Century" w:cs="Times New Roman"/>
                <w:sz w:val="20"/>
                <w:rPrChange w:id="4040" w:author="Admin" w:date="2016-12-12T18:37:00Z">
                  <w:rPr>
                    <w:rFonts w:ascii="Century" w:hAnsi="Century" w:cs="Times New Roman"/>
                  </w:rPr>
                </w:rPrChange>
              </w:rPr>
              <w:t xml:space="preserve"> ch</w:t>
            </w:r>
            <w:r w:rsidRPr="007C6829">
              <w:rPr>
                <w:rFonts w:ascii="Cambria" w:hAnsi="Cambria" w:cs="Cambria"/>
                <w:sz w:val="20"/>
                <w:rPrChange w:id="4041" w:author="Admin" w:date="2016-12-12T18:37:00Z">
                  <w:rPr>
                    <w:rFonts w:ascii="Cambria" w:hAnsi="Cambria" w:cs="Cambria"/>
                  </w:rPr>
                </w:rPrChange>
              </w:rPr>
              <w:t>ứ</w:t>
            </w:r>
            <w:r w:rsidRPr="007C6829">
              <w:rPr>
                <w:rFonts w:ascii="Century" w:hAnsi="Century" w:cs="Times New Roman"/>
                <w:sz w:val="20"/>
                <w:rPrChange w:id="4042" w:author="Admin" w:date="2016-12-12T18:37:00Z">
                  <w:rPr>
                    <w:rFonts w:ascii="Century" w:hAnsi="Century" w:cs="Times New Roman"/>
                  </w:rPr>
                </w:rPrChange>
              </w:rPr>
              <w:t>c</w:t>
            </w:r>
          </w:p>
        </w:tc>
        <w:tc>
          <w:tcPr>
            <w:tcW w:w="419" w:type="pct"/>
            <w:tcPrChange w:id="4043" w:author="Admin" w:date="2016-12-12T18:46:00Z">
              <w:tcPr>
                <w:tcW w:w="424" w:type="pct"/>
                <w:gridSpan w:val="3"/>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044" w:author="Admin" w:date="2016-12-12T18:37:00Z">
                  <w:rPr>
                    <w:rFonts w:ascii="Century" w:hAnsi="Century" w:cs="Times New Roman"/>
                  </w:rPr>
                </w:rPrChange>
              </w:rPr>
              <w:pPrChange w:id="4045"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4046" w:author="Admin" w:date="2016-12-12T18:37:00Z">
                  <w:rPr>
                    <w:rFonts w:ascii="Century" w:hAnsi="Century" w:cs="Times New Roman"/>
                  </w:rPr>
                </w:rPrChange>
              </w:rPr>
              <w:t>Hyperlink</w:t>
            </w:r>
          </w:p>
        </w:tc>
        <w:tc>
          <w:tcPr>
            <w:tcW w:w="625" w:type="pct"/>
            <w:tcPrChange w:id="4047" w:author="Admin" w:date="2016-12-12T18:46:00Z">
              <w:tcPr>
                <w:tcW w:w="630" w:type="pct"/>
                <w:gridSpan w:val="2"/>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048" w:author="Admin" w:date="2016-12-12T18:37:00Z">
                  <w:rPr>
                    <w:rFonts w:ascii="Century" w:hAnsi="Century" w:cs="Times New Roman"/>
                  </w:rPr>
                </w:rPrChange>
              </w:rPr>
              <w:pPrChange w:id="4049"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4050" w:author="Admin" w:date="2016-12-12T18:37:00Z">
                  <w:rPr>
                    <w:rFonts w:ascii="Century" w:hAnsi="Century" w:cs="Times New Roman"/>
                  </w:rPr>
                </w:rPrChange>
              </w:rPr>
              <w:t>Click</w:t>
            </w:r>
          </w:p>
        </w:tc>
        <w:tc>
          <w:tcPr>
            <w:tcW w:w="464" w:type="pct"/>
            <w:tcPrChange w:id="4051" w:author="Admin" w:date="2016-12-12T18:46:00Z">
              <w:tcPr>
                <w:tcW w:w="468" w:type="pct"/>
                <w:gridSpan w:val="2"/>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052" w:author="Admin" w:date="2016-12-12T18:37:00Z">
                  <w:rPr>
                    <w:rFonts w:ascii="Century" w:hAnsi="Century" w:cs="Times New Roman"/>
                  </w:rPr>
                </w:rPrChange>
              </w:rPr>
              <w:pPrChange w:id="4053"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4054" w:author="Admin" w:date="2016-12-12T18:37:00Z">
                  <w:rPr>
                    <w:rFonts w:ascii="Century" w:hAnsi="Century" w:cs="Times New Roman"/>
                  </w:rPr>
                </w:rPrChange>
              </w:rPr>
              <w:t>Y</w:t>
            </w:r>
          </w:p>
        </w:tc>
        <w:tc>
          <w:tcPr>
            <w:tcW w:w="603" w:type="pct"/>
            <w:tcPrChange w:id="4055" w:author="Admin" w:date="2016-12-12T18:46:00Z">
              <w:tcPr>
                <w:tcW w:w="608" w:type="pct"/>
                <w:gridSpan w:val="2"/>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056" w:author="Admin" w:date="2016-12-12T18:37:00Z">
                  <w:rPr>
                    <w:rFonts w:ascii="Century" w:hAnsi="Century" w:cs="Times New Roman"/>
                  </w:rPr>
                </w:rPrChange>
              </w:rPr>
              <w:pPrChange w:id="4057"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84" w:type="pct"/>
            <w:tcPrChange w:id="4058" w:author="Admin" w:date="2016-12-12T18:46:00Z">
              <w:tcPr>
                <w:tcW w:w="968" w:type="pct"/>
                <w:gridSpan w:val="2"/>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059" w:author="Admin" w:date="2016-12-12T18:37:00Z">
                  <w:rPr>
                    <w:rFonts w:ascii="Century" w:hAnsi="Century" w:cs="Times New Roman"/>
                  </w:rPr>
                </w:rPrChange>
              </w:rPr>
              <w:pPrChange w:id="4060"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4061" w:author="Admin" w:date="2016-12-12T18:37:00Z">
                  <w:rPr>
                    <w:rFonts w:ascii="Century" w:hAnsi="Century" w:cs="Times New Roman"/>
                  </w:rPr>
                </w:rPrChange>
              </w:rPr>
              <w:t>Display information of organization</w:t>
            </w:r>
          </w:p>
        </w:tc>
      </w:tr>
      <w:tr w:rsidR="007C6829" w:rsidRPr="007C6829" w:rsidTr="00DD65C4">
        <w:tblPrEx>
          <w:tblPrExChange w:id="4062" w:author="Admin" w:date="2016-12-12T18:46:00Z">
            <w:tblPrEx>
              <w:tblW w:w="5342" w:type="pct"/>
            </w:tblPrEx>
          </w:tblPrExChange>
        </w:tblPrEx>
        <w:trPr>
          <w:trPrChange w:id="4063" w:author="Admin" w:date="2016-12-12T18:46:00Z">
            <w:trPr>
              <w:wAfter w:w="6" w:type="pct"/>
            </w:trPr>
          </w:trPrChange>
        </w:trPr>
        <w:tc>
          <w:tcPr>
            <w:cnfStyle w:val="001000000000" w:firstRow="0" w:lastRow="0" w:firstColumn="1" w:lastColumn="0" w:oddVBand="0" w:evenVBand="0" w:oddHBand="0" w:evenHBand="0" w:firstRowFirstColumn="0" w:firstRowLastColumn="0" w:lastRowFirstColumn="0" w:lastRowLastColumn="0"/>
            <w:tcW w:w="264" w:type="pct"/>
            <w:tcPrChange w:id="4064" w:author="Admin" w:date="2016-12-12T18:46:00Z">
              <w:tcPr>
                <w:tcW w:w="225" w:type="pct"/>
                <w:gridSpan w:val="2"/>
              </w:tcPr>
            </w:tcPrChange>
          </w:tcPr>
          <w:p w:rsidR="000F312E" w:rsidRPr="007C6829" w:rsidRDefault="000F312E" w:rsidP="007C6829">
            <w:pPr>
              <w:jc w:val="both"/>
              <w:rPr>
                <w:rFonts w:ascii="Century" w:hAnsi="Century" w:cs="Times New Roman"/>
                <w:b w:val="0"/>
                <w:sz w:val="20"/>
                <w:rPrChange w:id="4065" w:author="Admin" w:date="2016-12-12T18:37:00Z">
                  <w:rPr>
                    <w:rFonts w:ascii="Century" w:hAnsi="Century" w:cs="Times New Roman"/>
                    <w:b w:val="0"/>
                  </w:rPr>
                </w:rPrChange>
              </w:rPr>
              <w:pPrChange w:id="4066" w:author="Admin" w:date="2016-12-12T18:36:00Z">
                <w:pPr>
                  <w:spacing w:line="276" w:lineRule="auto"/>
                  <w:jc w:val="both"/>
                </w:pPr>
              </w:pPrChange>
            </w:pPr>
            <w:r w:rsidRPr="007C6829">
              <w:rPr>
                <w:rFonts w:ascii="Century" w:hAnsi="Century" w:cs="Times New Roman"/>
                <w:sz w:val="20"/>
                <w:rPrChange w:id="4067" w:author="Admin" w:date="2016-12-12T18:37:00Z">
                  <w:rPr>
                    <w:rFonts w:ascii="Century" w:hAnsi="Century" w:cs="Times New Roman"/>
                  </w:rPr>
                </w:rPrChange>
              </w:rPr>
              <w:t>3</w:t>
            </w:r>
          </w:p>
        </w:tc>
        <w:tc>
          <w:tcPr>
            <w:tcW w:w="867" w:type="pct"/>
            <w:tcPrChange w:id="4068" w:author="Admin" w:date="2016-12-12T18:46:00Z">
              <w:tcPr>
                <w:tcW w:w="873" w:type="pct"/>
                <w:gridSpan w:val="3"/>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069" w:author="Admin" w:date="2016-12-12T18:37:00Z">
                  <w:rPr>
                    <w:rFonts w:ascii="Century" w:hAnsi="Century" w:cs="Times New Roman"/>
                  </w:rPr>
                </w:rPrChange>
              </w:rPr>
              <w:pPrChange w:id="4070"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4071" w:author="Admin" w:date="2016-12-12T18:37:00Z">
                  <w:rPr>
                    <w:rFonts w:ascii="Century" w:hAnsi="Century" w:cs="Times New Roman"/>
                  </w:rPr>
                </w:rPrChange>
              </w:rPr>
              <w:t>Money</w:t>
            </w:r>
          </w:p>
        </w:tc>
        <w:tc>
          <w:tcPr>
            <w:tcW w:w="773" w:type="pct"/>
            <w:tcPrChange w:id="4072" w:author="Admin" w:date="2016-12-12T18:46:00Z">
              <w:tcPr>
                <w:tcW w:w="778" w:type="pct"/>
                <w:gridSpan w:val="3"/>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073" w:author="Admin" w:date="2016-12-12T18:37:00Z">
                  <w:rPr>
                    <w:rFonts w:ascii="Century" w:hAnsi="Century" w:cs="Times New Roman"/>
                  </w:rPr>
                </w:rPrChange>
              </w:rPr>
              <w:pPrChange w:id="4074"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4075" w:author="Admin" w:date="2016-12-12T18:37:00Z">
                  <w:rPr>
                    <w:rFonts w:ascii="Century" w:hAnsi="Century" w:cs="Times New Roman"/>
                  </w:rPr>
                </w:rPrChange>
              </w:rPr>
              <w:t>S</w:t>
            </w:r>
            <w:r w:rsidRPr="007C6829">
              <w:rPr>
                <w:rFonts w:ascii="Cambria" w:hAnsi="Cambria" w:cs="Cambria"/>
                <w:sz w:val="20"/>
                <w:rPrChange w:id="4076" w:author="Admin" w:date="2016-12-12T18:37:00Z">
                  <w:rPr>
                    <w:rFonts w:ascii="Cambria" w:hAnsi="Cambria" w:cs="Cambria"/>
                  </w:rPr>
                </w:rPrChange>
              </w:rPr>
              <w:t>ố</w:t>
            </w:r>
            <w:r w:rsidRPr="007C6829">
              <w:rPr>
                <w:rFonts w:ascii="Century" w:hAnsi="Century" w:cs="Times New Roman"/>
                <w:sz w:val="20"/>
                <w:rPrChange w:id="4077" w:author="Admin" w:date="2016-12-12T18:37:00Z">
                  <w:rPr>
                    <w:rFonts w:ascii="Century" w:hAnsi="Century" w:cs="Times New Roman"/>
                  </w:rPr>
                </w:rPrChange>
              </w:rPr>
              <w:t xml:space="preserve"> ti</w:t>
            </w:r>
            <w:r w:rsidRPr="007C6829">
              <w:rPr>
                <w:rFonts w:ascii="Cambria" w:hAnsi="Cambria" w:cs="Cambria"/>
                <w:sz w:val="20"/>
                <w:rPrChange w:id="4078" w:author="Admin" w:date="2016-12-12T18:37:00Z">
                  <w:rPr>
                    <w:rFonts w:ascii="Cambria" w:hAnsi="Cambria" w:cs="Cambria"/>
                  </w:rPr>
                </w:rPrChange>
              </w:rPr>
              <w:t>ề</w:t>
            </w:r>
            <w:r w:rsidRPr="007C6829">
              <w:rPr>
                <w:rFonts w:ascii="Century" w:hAnsi="Century" w:cs="Times New Roman"/>
                <w:sz w:val="20"/>
                <w:rPrChange w:id="4079" w:author="Admin" w:date="2016-12-12T18:37:00Z">
                  <w:rPr>
                    <w:rFonts w:ascii="Century" w:hAnsi="Century" w:cs="Times New Roman"/>
                  </w:rPr>
                </w:rPrChange>
              </w:rPr>
              <w:t xml:space="preserve">n </w:t>
            </w:r>
            <w:r w:rsidRPr="007C6829">
              <w:rPr>
                <w:rFonts w:ascii="Cambria" w:hAnsi="Cambria" w:cs="Cambria"/>
                <w:sz w:val="20"/>
                <w:rPrChange w:id="4080" w:author="Admin" w:date="2016-12-12T18:37:00Z">
                  <w:rPr>
                    <w:rFonts w:ascii="Cambria" w:hAnsi="Cambria" w:cs="Cambria"/>
                  </w:rPr>
                </w:rPrChange>
              </w:rPr>
              <w:t>ủ</w:t>
            </w:r>
            <w:r w:rsidRPr="007C6829">
              <w:rPr>
                <w:rFonts w:ascii="Century" w:hAnsi="Century" w:cs="Times New Roman"/>
                <w:sz w:val="20"/>
                <w:rPrChange w:id="4081" w:author="Admin" w:date="2016-12-12T18:37:00Z">
                  <w:rPr>
                    <w:rFonts w:ascii="Century" w:hAnsi="Century" w:cs="Times New Roman"/>
                  </w:rPr>
                </w:rPrChange>
              </w:rPr>
              <w:t>ng h</w:t>
            </w:r>
            <w:r w:rsidRPr="007C6829">
              <w:rPr>
                <w:rFonts w:ascii="Cambria" w:hAnsi="Cambria" w:cs="Cambria"/>
                <w:sz w:val="20"/>
                <w:rPrChange w:id="4082" w:author="Admin" w:date="2016-12-12T18:37:00Z">
                  <w:rPr>
                    <w:rFonts w:ascii="Cambria" w:hAnsi="Cambria" w:cs="Cambria"/>
                  </w:rPr>
                </w:rPrChange>
              </w:rPr>
              <w:t>ộ</w:t>
            </w:r>
          </w:p>
        </w:tc>
        <w:tc>
          <w:tcPr>
            <w:tcW w:w="419" w:type="pct"/>
            <w:tcPrChange w:id="4083" w:author="Admin" w:date="2016-12-12T18:46:00Z">
              <w:tcPr>
                <w:tcW w:w="423" w:type="pct"/>
                <w:gridSpan w:val="2"/>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084" w:author="Admin" w:date="2016-12-12T18:37:00Z">
                  <w:rPr>
                    <w:rFonts w:ascii="Century" w:hAnsi="Century" w:cs="Times New Roman"/>
                  </w:rPr>
                </w:rPrChange>
              </w:rPr>
              <w:pPrChange w:id="4085"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4086" w:author="Admin" w:date="2016-12-12T18:37:00Z">
                  <w:rPr>
                    <w:rFonts w:ascii="Century" w:hAnsi="Century" w:cs="Times New Roman"/>
                  </w:rPr>
                </w:rPrChange>
              </w:rPr>
              <w:t>Number</w:t>
            </w:r>
          </w:p>
        </w:tc>
        <w:tc>
          <w:tcPr>
            <w:tcW w:w="625" w:type="pct"/>
            <w:tcPrChange w:id="4087" w:author="Admin" w:date="2016-12-12T18:46:00Z">
              <w:tcPr>
                <w:tcW w:w="629" w:type="pct"/>
                <w:gridSpan w:val="2"/>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088" w:author="Admin" w:date="2016-12-12T18:37:00Z">
                  <w:rPr>
                    <w:rFonts w:ascii="Century" w:hAnsi="Century" w:cs="Times New Roman"/>
                  </w:rPr>
                </w:rPrChange>
              </w:rPr>
              <w:pPrChange w:id="4089"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64" w:type="pct"/>
            <w:tcPrChange w:id="4090" w:author="Admin" w:date="2016-12-12T18:46:00Z">
              <w:tcPr>
                <w:tcW w:w="467" w:type="pct"/>
                <w:gridSpan w:val="2"/>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091" w:author="Admin" w:date="2016-12-12T18:37:00Z">
                  <w:rPr>
                    <w:rFonts w:ascii="Century" w:hAnsi="Century" w:cs="Times New Roman"/>
                  </w:rPr>
                </w:rPrChange>
              </w:rPr>
              <w:pPrChange w:id="4092"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4093" w:author="Admin" w:date="2016-12-12T18:37:00Z">
                  <w:rPr>
                    <w:rFonts w:ascii="Century" w:hAnsi="Century" w:cs="Times New Roman"/>
                  </w:rPr>
                </w:rPrChange>
              </w:rPr>
              <w:t>Y</w:t>
            </w:r>
          </w:p>
        </w:tc>
        <w:tc>
          <w:tcPr>
            <w:tcW w:w="603" w:type="pct"/>
            <w:tcPrChange w:id="4094" w:author="Admin" w:date="2016-12-12T18:46:00Z">
              <w:tcPr>
                <w:tcW w:w="607" w:type="pct"/>
                <w:gridSpan w:val="2"/>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095" w:author="Admin" w:date="2016-12-12T18:37:00Z">
                  <w:rPr>
                    <w:rFonts w:ascii="Century" w:hAnsi="Century" w:cs="Times New Roman"/>
                  </w:rPr>
                </w:rPrChange>
              </w:rPr>
              <w:pPrChange w:id="4096"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84" w:type="pct"/>
            <w:tcPrChange w:id="4097" w:author="Admin" w:date="2016-12-12T18:46:00Z">
              <w:tcPr>
                <w:tcW w:w="991" w:type="pct"/>
                <w:gridSpan w:val="3"/>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098" w:author="Admin" w:date="2016-12-12T18:37:00Z">
                  <w:rPr>
                    <w:rFonts w:ascii="Century" w:hAnsi="Century" w:cs="Times New Roman"/>
                  </w:rPr>
                </w:rPrChange>
              </w:rPr>
              <w:pPrChange w:id="4099"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4100" w:author="Admin" w:date="2016-12-12T18:37:00Z">
                  <w:rPr>
                    <w:rFonts w:ascii="Century" w:hAnsi="Century" w:cs="Times New Roman"/>
                  </w:rPr>
                </w:rPrChange>
              </w:rPr>
              <w:t>Money to donate</w:t>
            </w:r>
          </w:p>
        </w:tc>
      </w:tr>
      <w:tr w:rsidR="007C6829" w:rsidRPr="007C6829" w:rsidTr="00DD65C4">
        <w:tblPrEx>
          <w:tblPrExChange w:id="4101" w:author="Admin" w:date="2016-12-12T18:46:00Z">
            <w:tblPrEx>
              <w:tblW w:w="5342" w:type="pct"/>
            </w:tblPrEx>
          </w:tblPrExChange>
        </w:tblPrEx>
        <w:trPr>
          <w:trPrChange w:id="4102" w:author="Admin" w:date="2016-12-12T18:46:00Z">
            <w:trPr>
              <w:wAfter w:w="6" w:type="pct"/>
            </w:trPr>
          </w:trPrChange>
        </w:trPr>
        <w:tc>
          <w:tcPr>
            <w:cnfStyle w:val="001000000000" w:firstRow="0" w:lastRow="0" w:firstColumn="1" w:lastColumn="0" w:oddVBand="0" w:evenVBand="0" w:oddHBand="0" w:evenHBand="0" w:firstRowFirstColumn="0" w:firstRowLastColumn="0" w:lastRowFirstColumn="0" w:lastRowLastColumn="0"/>
            <w:tcW w:w="264" w:type="pct"/>
            <w:tcPrChange w:id="4103" w:author="Admin" w:date="2016-12-12T18:46:00Z">
              <w:tcPr>
                <w:tcW w:w="225" w:type="pct"/>
                <w:gridSpan w:val="2"/>
              </w:tcPr>
            </w:tcPrChange>
          </w:tcPr>
          <w:p w:rsidR="000F312E" w:rsidRPr="007C6829" w:rsidRDefault="000F312E" w:rsidP="007C6829">
            <w:pPr>
              <w:jc w:val="both"/>
              <w:rPr>
                <w:rFonts w:ascii="Century" w:hAnsi="Century" w:cs="Times New Roman"/>
                <w:sz w:val="20"/>
                <w:rPrChange w:id="4104" w:author="Admin" w:date="2016-12-12T18:37:00Z">
                  <w:rPr>
                    <w:rFonts w:ascii="Century" w:hAnsi="Century" w:cs="Times New Roman"/>
                  </w:rPr>
                </w:rPrChange>
              </w:rPr>
              <w:pPrChange w:id="4105" w:author="Admin" w:date="2016-12-12T18:36:00Z">
                <w:pPr>
                  <w:spacing w:line="276" w:lineRule="auto"/>
                  <w:jc w:val="both"/>
                </w:pPr>
              </w:pPrChange>
            </w:pPr>
            <w:r w:rsidRPr="007C6829">
              <w:rPr>
                <w:rFonts w:ascii="Century" w:hAnsi="Century" w:cs="Times New Roman"/>
                <w:sz w:val="20"/>
                <w:rPrChange w:id="4106" w:author="Admin" w:date="2016-12-12T18:37:00Z">
                  <w:rPr>
                    <w:rFonts w:ascii="Century" w:hAnsi="Century" w:cs="Times New Roman"/>
                  </w:rPr>
                </w:rPrChange>
              </w:rPr>
              <w:t>4</w:t>
            </w:r>
          </w:p>
        </w:tc>
        <w:tc>
          <w:tcPr>
            <w:tcW w:w="867" w:type="pct"/>
            <w:tcPrChange w:id="4107" w:author="Admin" w:date="2016-12-12T18:46:00Z">
              <w:tcPr>
                <w:tcW w:w="873" w:type="pct"/>
                <w:gridSpan w:val="3"/>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108" w:author="Admin" w:date="2016-12-12T18:37:00Z">
                  <w:rPr>
                    <w:rFonts w:ascii="Century" w:hAnsi="Century" w:cs="Times New Roman"/>
                  </w:rPr>
                </w:rPrChange>
              </w:rPr>
              <w:pPrChange w:id="4109"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4110" w:author="Admin" w:date="2016-12-12T18:37:00Z">
                  <w:rPr>
                    <w:rFonts w:ascii="Century" w:hAnsi="Century" w:cs="Times New Roman"/>
                  </w:rPr>
                </w:rPrChange>
              </w:rPr>
              <w:t>Donate</w:t>
            </w:r>
          </w:p>
        </w:tc>
        <w:tc>
          <w:tcPr>
            <w:tcW w:w="773" w:type="pct"/>
            <w:tcPrChange w:id="4111" w:author="Admin" w:date="2016-12-12T18:46:00Z">
              <w:tcPr>
                <w:tcW w:w="778" w:type="pct"/>
                <w:gridSpan w:val="3"/>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112" w:author="Admin" w:date="2016-12-12T18:37:00Z">
                  <w:rPr>
                    <w:rFonts w:ascii="Century" w:hAnsi="Century" w:cs="Times New Roman"/>
                  </w:rPr>
                </w:rPrChange>
              </w:rPr>
              <w:pPrChange w:id="4113"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ambria" w:hAnsi="Cambria" w:cs="Cambria"/>
                <w:sz w:val="20"/>
                <w:rPrChange w:id="4114" w:author="Admin" w:date="2016-12-12T18:37:00Z">
                  <w:rPr>
                    <w:rFonts w:ascii="Cambria" w:hAnsi="Cambria" w:cs="Cambria"/>
                  </w:rPr>
                </w:rPrChange>
              </w:rPr>
              <w:t>Ủ</w:t>
            </w:r>
            <w:r w:rsidRPr="007C6829">
              <w:rPr>
                <w:rFonts w:ascii="Century" w:hAnsi="Century" w:cs="Times New Roman"/>
                <w:sz w:val="20"/>
                <w:rPrChange w:id="4115" w:author="Admin" w:date="2016-12-12T18:37:00Z">
                  <w:rPr>
                    <w:rFonts w:ascii="Century" w:hAnsi="Century" w:cs="Times New Roman"/>
                  </w:rPr>
                </w:rPrChange>
              </w:rPr>
              <w:t>ng h</w:t>
            </w:r>
            <w:r w:rsidRPr="007C6829">
              <w:rPr>
                <w:rFonts w:ascii="Cambria" w:hAnsi="Cambria" w:cs="Cambria"/>
                <w:sz w:val="20"/>
                <w:rPrChange w:id="4116" w:author="Admin" w:date="2016-12-12T18:37:00Z">
                  <w:rPr>
                    <w:rFonts w:ascii="Cambria" w:hAnsi="Cambria" w:cs="Cambria"/>
                  </w:rPr>
                </w:rPrChange>
              </w:rPr>
              <w:t>ộ</w:t>
            </w:r>
          </w:p>
        </w:tc>
        <w:tc>
          <w:tcPr>
            <w:tcW w:w="419" w:type="pct"/>
            <w:tcPrChange w:id="4117" w:author="Admin" w:date="2016-12-12T18:46:00Z">
              <w:tcPr>
                <w:tcW w:w="423" w:type="pct"/>
                <w:gridSpan w:val="2"/>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118" w:author="Admin" w:date="2016-12-12T18:37:00Z">
                  <w:rPr>
                    <w:rFonts w:ascii="Century" w:hAnsi="Century" w:cs="Times New Roman"/>
                  </w:rPr>
                </w:rPrChange>
              </w:rPr>
              <w:pPrChange w:id="4119"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4120" w:author="Admin" w:date="2016-12-12T18:37:00Z">
                  <w:rPr>
                    <w:rFonts w:ascii="Century" w:hAnsi="Century" w:cs="Times New Roman"/>
                  </w:rPr>
                </w:rPrChange>
              </w:rPr>
              <w:t>Button</w:t>
            </w:r>
          </w:p>
        </w:tc>
        <w:tc>
          <w:tcPr>
            <w:tcW w:w="625" w:type="pct"/>
            <w:tcPrChange w:id="4121" w:author="Admin" w:date="2016-12-12T18:46:00Z">
              <w:tcPr>
                <w:tcW w:w="629" w:type="pct"/>
                <w:gridSpan w:val="2"/>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122" w:author="Admin" w:date="2016-12-12T18:37:00Z">
                  <w:rPr>
                    <w:rFonts w:ascii="Century" w:hAnsi="Century" w:cs="Times New Roman"/>
                  </w:rPr>
                </w:rPrChange>
              </w:rPr>
              <w:pPrChange w:id="4123"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4124" w:author="Admin" w:date="2016-12-12T18:37:00Z">
                  <w:rPr>
                    <w:rFonts w:ascii="Century" w:hAnsi="Century" w:cs="Times New Roman"/>
                  </w:rPr>
                </w:rPrChange>
              </w:rPr>
              <w:t>Click</w:t>
            </w:r>
          </w:p>
        </w:tc>
        <w:tc>
          <w:tcPr>
            <w:tcW w:w="464" w:type="pct"/>
            <w:tcPrChange w:id="4125" w:author="Admin" w:date="2016-12-12T18:46:00Z">
              <w:tcPr>
                <w:tcW w:w="467" w:type="pct"/>
                <w:gridSpan w:val="2"/>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126" w:author="Admin" w:date="2016-12-12T18:37:00Z">
                  <w:rPr>
                    <w:rFonts w:ascii="Century" w:hAnsi="Century" w:cs="Times New Roman"/>
                  </w:rPr>
                </w:rPrChange>
              </w:rPr>
              <w:pPrChange w:id="4127"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4128" w:author="Admin" w:date="2016-12-12T18:37:00Z">
                  <w:rPr>
                    <w:rFonts w:ascii="Century" w:hAnsi="Century" w:cs="Times New Roman"/>
                  </w:rPr>
                </w:rPrChange>
              </w:rPr>
              <w:t>Y</w:t>
            </w:r>
          </w:p>
        </w:tc>
        <w:tc>
          <w:tcPr>
            <w:tcW w:w="603" w:type="pct"/>
            <w:tcPrChange w:id="4129" w:author="Admin" w:date="2016-12-12T18:46:00Z">
              <w:tcPr>
                <w:tcW w:w="607" w:type="pct"/>
                <w:gridSpan w:val="2"/>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130" w:author="Admin" w:date="2016-12-12T18:37:00Z">
                  <w:rPr>
                    <w:rFonts w:ascii="Century" w:hAnsi="Century" w:cs="Times New Roman"/>
                  </w:rPr>
                </w:rPrChange>
              </w:rPr>
              <w:pPrChange w:id="4131"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84" w:type="pct"/>
            <w:tcPrChange w:id="4132" w:author="Admin" w:date="2016-12-12T18:46:00Z">
              <w:tcPr>
                <w:tcW w:w="991" w:type="pct"/>
                <w:gridSpan w:val="3"/>
              </w:tcPr>
            </w:tcPrChange>
          </w:tcPr>
          <w:p w:rsidR="000F312E" w:rsidRPr="007C6829" w:rsidRDefault="000F312E" w:rsidP="007C6829">
            <w:pPr>
              <w:cnfStyle w:val="000000000000" w:firstRow="0" w:lastRow="0" w:firstColumn="0" w:lastColumn="0" w:oddVBand="0" w:evenVBand="0" w:oddHBand="0" w:evenHBand="0" w:firstRowFirstColumn="0" w:firstRowLastColumn="0" w:lastRowFirstColumn="0" w:lastRowLastColumn="0"/>
              <w:rPr>
                <w:rFonts w:ascii="Century" w:hAnsi="Century" w:cs="Times New Roman"/>
                <w:sz w:val="20"/>
                <w:rPrChange w:id="4133" w:author="Admin" w:date="2016-12-12T18:37:00Z">
                  <w:rPr>
                    <w:rFonts w:ascii="Century" w:hAnsi="Century" w:cs="Times New Roman"/>
                  </w:rPr>
                </w:rPrChange>
              </w:rPr>
              <w:pPrChange w:id="4134" w:author="Admin" w:date="2016-12-12T18:36: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7C6829">
              <w:rPr>
                <w:rFonts w:ascii="Century" w:hAnsi="Century" w:cs="Times New Roman"/>
                <w:sz w:val="20"/>
                <w:rPrChange w:id="4135" w:author="Admin" w:date="2016-12-12T18:37:00Z">
                  <w:rPr>
                    <w:rFonts w:ascii="Century" w:hAnsi="Century" w:cs="Times New Roman"/>
                  </w:rPr>
                </w:rPrChange>
              </w:rPr>
              <w:t>Click to link to payment page</w:t>
            </w:r>
          </w:p>
        </w:tc>
      </w:tr>
    </w:tbl>
    <w:p w:rsidR="000F312E" w:rsidRPr="007C6829" w:rsidRDefault="000F312E" w:rsidP="007C6829">
      <w:pPr>
        <w:pStyle w:val="Table4-1"/>
        <w:rPr>
          <w:rFonts w:ascii="Century" w:hAnsi="Century"/>
          <w:sz w:val="20"/>
          <w:rPrChange w:id="4136" w:author="Admin" w:date="2016-12-12T18:37:00Z">
            <w:rPr>
              <w:rFonts w:ascii="Century" w:hAnsi="Century"/>
            </w:rPr>
          </w:rPrChange>
        </w:rPr>
        <w:pPrChange w:id="4137" w:author="Admin" w:date="2016-12-12T18:37:00Z">
          <w:pPr>
            <w:pStyle w:val="Table4-1"/>
            <w:jc w:val="both"/>
          </w:pPr>
        </w:pPrChange>
      </w:pPr>
      <w:r w:rsidRPr="007C6829">
        <w:rPr>
          <w:rFonts w:ascii="Century" w:hAnsi="Century"/>
          <w:sz w:val="20"/>
          <w:rPrChange w:id="4138" w:author="Admin" w:date="2016-12-12T18:37:00Z">
            <w:rPr>
              <w:rFonts w:ascii="Century" w:hAnsi="Century"/>
            </w:rPr>
          </w:rPrChange>
        </w:rPr>
        <w:t>Donate Event</w:t>
      </w:r>
    </w:p>
    <w:p w:rsidR="003E1E4F" w:rsidRPr="000D195A" w:rsidRDefault="003E1E4F" w:rsidP="006B4A50">
      <w:pPr>
        <w:pStyle w:val="Heading3"/>
        <w:jc w:val="both"/>
        <w:rPr>
          <w:rFonts w:ascii="Century" w:hAnsi="Century"/>
        </w:rPr>
      </w:pPr>
      <w:bookmarkStart w:id="4139" w:name="_Toc469404457"/>
      <w:r w:rsidRPr="000D195A">
        <w:rPr>
          <w:rFonts w:ascii="Century" w:hAnsi="Century"/>
        </w:rPr>
        <w:lastRenderedPageBreak/>
        <w:t>Admin</w:t>
      </w:r>
      <w:bookmarkEnd w:id="4139"/>
    </w:p>
    <w:p w:rsidR="00861561" w:rsidRPr="000D195A" w:rsidRDefault="00861561" w:rsidP="006B4A50">
      <w:pPr>
        <w:pStyle w:val="Heading4"/>
        <w:jc w:val="both"/>
        <w:rPr>
          <w:rFonts w:ascii="Century" w:hAnsi="Century"/>
        </w:rPr>
      </w:pPr>
      <w:r w:rsidRPr="000D195A">
        <w:rPr>
          <w:rFonts w:ascii="Century" w:hAnsi="Century"/>
        </w:rPr>
        <w:t>Login</w:t>
      </w:r>
    </w:p>
    <w:p w:rsidR="00861561" w:rsidRPr="000D195A" w:rsidRDefault="00861561" w:rsidP="006B4A50">
      <w:pPr>
        <w:ind w:hanging="360"/>
        <w:jc w:val="both"/>
        <w:rPr>
          <w:rFonts w:ascii="Century" w:hAnsi="Century"/>
        </w:rPr>
      </w:pPr>
      <w:r w:rsidRPr="000D195A">
        <w:rPr>
          <w:rFonts w:ascii="Century" w:hAnsi="Century"/>
          <w:noProof/>
          <w:lang w:eastAsia="en-US"/>
        </w:rPr>
        <w:drawing>
          <wp:inline distT="0" distB="0" distL="0" distR="0" wp14:anchorId="4AD9CBA5" wp14:editId="206660DF">
            <wp:extent cx="5667555" cy="3329749"/>
            <wp:effectExtent l="0" t="0" r="0" b="4445"/>
            <wp:docPr id="67603" name="Picture 6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75307" cy="3334304"/>
                    </a:xfrm>
                    <a:prstGeom prst="rect">
                      <a:avLst/>
                    </a:prstGeom>
                    <a:noFill/>
                    <a:ln>
                      <a:noFill/>
                    </a:ln>
                  </pic:spPr>
                </pic:pic>
              </a:graphicData>
            </a:graphic>
          </wp:inline>
        </w:drawing>
      </w:r>
    </w:p>
    <w:p w:rsidR="00861561" w:rsidRPr="000D195A" w:rsidRDefault="00861561" w:rsidP="007C6829">
      <w:pPr>
        <w:pStyle w:val="Figure4-1"/>
        <w:rPr>
          <w:rFonts w:ascii="Century" w:hAnsi="Century"/>
        </w:rPr>
        <w:pPrChange w:id="4140" w:author="Admin" w:date="2016-12-12T18:38:00Z">
          <w:pPr>
            <w:pStyle w:val="Figure4-1"/>
            <w:jc w:val="both"/>
          </w:pPr>
        </w:pPrChange>
      </w:pPr>
      <w:r w:rsidRPr="000D195A">
        <w:rPr>
          <w:rFonts w:ascii="Century" w:hAnsi="Century"/>
        </w:rPr>
        <w:t>Login screen</w:t>
      </w:r>
    </w:p>
    <w:tbl>
      <w:tblPr>
        <w:tblStyle w:val="Style1"/>
        <w:tblW w:w="5409" w:type="pct"/>
        <w:tblInd w:w="-214" w:type="dxa"/>
        <w:tblLayout w:type="fixed"/>
        <w:tblLook w:val="04A0" w:firstRow="1" w:lastRow="0" w:firstColumn="1" w:lastColumn="0" w:noHBand="0" w:noVBand="1"/>
        <w:tblPrChange w:id="4141" w:author="Admin" w:date="2016-12-12T18:47:00Z">
          <w:tblPr>
            <w:tblStyle w:val="Style1"/>
            <w:tblW w:w="5131" w:type="pct"/>
            <w:tblLayout w:type="fixed"/>
            <w:tblLook w:val="04A0" w:firstRow="1" w:lastRow="0" w:firstColumn="1" w:lastColumn="0" w:noHBand="0" w:noVBand="1"/>
          </w:tblPr>
        </w:tblPrChange>
      </w:tblPr>
      <w:tblGrid>
        <w:gridCol w:w="713"/>
        <w:gridCol w:w="1281"/>
        <w:gridCol w:w="1578"/>
        <w:gridCol w:w="838"/>
        <w:gridCol w:w="1051"/>
        <w:gridCol w:w="1107"/>
        <w:gridCol w:w="1079"/>
        <w:gridCol w:w="1704"/>
        <w:tblGridChange w:id="4142">
          <w:tblGrid>
            <w:gridCol w:w="499"/>
            <w:gridCol w:w="1281"/>
            <w:gridCol w:w="1579"/>
            <w:gridCol w:w="699"/>
            <w:gridCol w:w="1080"/>
            <w:gridCol w:w="1215"/>
            <w:gridCol w:w="1080"/>
            <w:gridCol w:w="1437"/>
          </w:tblGrid>
        </w:tblGridChange>
      </w:tblGrid>
      <w:tr w:rsidR="007C6829" w:rsidRPr="000D195A" w:rsidTr="00DD6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Change w:id="4143" w:author="Admin" w:date="2016-12-12T18:47:00Z">
              <w:tcPr>
                <w:tcW w:w="281" w:type="pct"/>
                <w:shd w:val="clear" w:color="auto" w:fill="92D050"/>
              </w:tcPr>
            </w:tcPrChange>
          </w:tcPr>
          <w:p w:rsidR="00861561" w:rsidRPr="000D195A" w:rsidRDefault="00861561"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w:t>
            </w:r>
          </w:p>
        </w:tc>
        <w:tc>
          <w:tcPr>
            <w:tcW w:w="685" w:type="pct"/>
            <w:shd w:val="clear" w:color="auto" w:fill="92D050"/>
            <w:tcPrChange w:id="4144" w:author="Admin" w:date="2016-12-12T18:47:00Z">
              <w:tcPr>
                <w:tcW w:w="722"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844" w:type="pct"/>
            <w:shd w:val="clear" w:color="auto" w:fill="92D050"/>
            <w:tcPrChange w:id="4145" w:author="Admin" w:date="2016-12-12T18:47:00Z">
              <w:tcPr>
                <w:tcW w:w="890"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48" w:type="pct"/>
            <w:shd w:val="clear" w:color="auto" w:fill="92D050"/>
            <w:tcPrChange w:id="4146" w:author="Admin" w:date="2016-12-12T18:47:00Z">
              <w:tcPr>
                <w:tcW w:w="394"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62" w:type="pct"/>
            <w:shd w:val="clear" w:color="auto" w:fill="92D050"/>
            <w:tcPrChange w:id="4147" w:author="Admin" w:date="2016-12-12T18:47:00Z">
              <w:tcPr>
                <w:tcW w:w="609"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592" w:type="pct"/>
            <w:shd w:val="clear" w:color="auto" w:fill="92D050"/>
            <w:tcPrChange w:id="4148" w:author="Admin" w:date="2016-12-12T18:47:00Z">
              <w:tcPr>
                <w:tcW w:w="685"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77" w:type="pct"/>
            <w:shd w:val="clear" w:color="auto" w:fill="92D050"/>
            <w:tcPrChange w:id="4149" w:author="Admin" w:date="2016-12-12T18:47:00Z">
              <w:tcPr>
                <w:tcW w:w="609"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911" w:type="pct"/>
            <w:shd w:val="clear" w:color="auto" w:fill="92D050"/>
            <w:tcPrChange w:id="4150" w:author="Admin" w:date="2016-12-12T18:47:00Z">
              <w:tcPr>
                <w:tcW w:w="812"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7C6829" w:rsidRPr="000D195A" w:rsidTr="00DD65C4">
        <w:tc>
          <w:tcPr>
            <w:cnfStyle w:val="001000000000" w:firstRow="0" w:lastRow="0" w:firstColumn="1" w:lastColumn="0" w:oddVBand="0" w:evenVBand="0" w:oddHBand="0" w:evenHBand="0" w:firstRowFirstColumn="0" w:firstRowLastColumn="0" w:lastRowFirstColumn="0" w:lastRowLastColumn="0"/>
            <w:tcW w:w="381" w:type="pct"/>
            <w:tcPrChange w:id="4151" w:author="Admin" w:date="2016-12-12T18:47:00Z">
              <w:tcPr>
                <w:tcW w:w="281"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1</w:t>
            </w:r>
          </w:p>
        </w:tc>
        <w:tc>
          <w:tcPr>
            <w:tcW w:w="685" w:type="pct"/>
            <w:tcPrChange w:id="4152" w:author="Admin" w:date="2016-12-12T18:47:00Z">
              <w:tcPr>
                <w:tcW w:w="722"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Username or email</w:t>
            </w:r>
          </w:p>
        </w:tc>
        <w:tc>
          <w:tcPr>
            <w:tcW w:w="844" w:type="pct"/>
            <w:tcPrChange w:id="4153" w:author="Admin" w:date="2016-12-12T18:47:00Z">
              <w:tcPr>
                <w:tcW w:w="890"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Tên tài kho</w:t>
            </w:r>
            <w:r w:rsidRPr="000D195A">
              <w:rPr>
                <w:rFonts w:ascii="Cambria" w:hAnsi="Cambria" w:cs="Cambria"/>
                <w:lang w:val="vi-VN"/>
              </w:rPr>
              <w:t>ả</w:t>
            </w:r>
            <w:r w:rsidRPr="000D195A">
              <w:rPr>
                <w:rFonts w:ascii="Century" w:hAnsi="Century" w:cs="Times New Roman"/>
                <w:lang w:val="vi-VN"/>
              </w:rPr>
              <w:t>n ho</w:t>
            </w:r>
            <w:r w:rsidRPr="000D195A">
              <w:rPr>
                <w:rFonts w:ascii="Cambria" w:hAnsi="Cambria" w:cs="Cambria"/>
                <w:lang w:val="vi-VN"/>
              </w:rPr>
              <w:t>ặ</w:t>
            </w:r>
            <w:r w:rsidRPr="000D195A">
              <w:rPr>
                <w:rFonts w:ascii="Century" w:hAnsi="Century" w:cs="Times New Roman"/>
                <w:lang w:val="vi-VN"/>
              </w:rPr>
              <w:t>c email</w:t>
            </w:r>
          </w:p>
        </w:tc>
        <w:tc>
          <w:tcPr>
            <w:tcW w:w="448" w:type="pct"/>
            <w:tcPrChange w:id="4154" w:author="Admin" w:date="2016-12-12T18:47:00Z">
              <w:tcPr>
                <w:tcW w:w="394"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62" w:type="pct"/>
            <w:tcPrChange w:id="4155" w:author="Admin" w:date="2016-12-12T18:47:00Z">
              <w:tcPr>
                <w:tcW w:w="609"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92" w:type="pct"/>
            <w:tcPrChange w:id="4156" w:author="Admin" w:date="2016-12-12T18:47:00Z">
              <w:tcPr>
                <w:tcW w:w="685"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77" w:type="pct"/>
            <w:tcPrChange w:id="4157" w:author="Admin" w:date="2016-12-12T18:47:00Z">
              <w:tcPr>
                <w:tcW w:w="609"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11" w:type="pct"/>
            <w:tcPrChange w:id="4158" w:author="Admin" w:date="2016-12-12T18:47:00Z">
              <w:tcPr>
                <w:tcW w:w="812"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Username or </w:t>
            </w:r>
            <w:r w:rsidRPr="000D195A">
              <w:rPr>
                <w:rFonts w:ascii="Century" w:hAnsi="Century" w:cs="Times New Roman"/>
              </w:rPr>
              <w:t>Email of Admin</w:t>
            </w:r>
          </w:p>
        </w:tc>
      </w:tr>
      <w:tr w:rsidR="007C6829" w:rsidRPr="000D195A" w:rsidTr="00DD65C4">
        <w:tc>
          <w:tcPr>
            <w:cnfStyle w:val="001000000000" w:firstRow="0" w:lastRow="0" w:firstColumn="1" w:lastColumn="0" w:oddVBand="0" w:evenVBand="0" w:oddHBand="0" w:evenHBand="0" w:firstRowFirstColumn="0" w:firstRowLastColumn="0" w:lastRowFirstColumn="0" w:lastRowLastColumn="0"/>
            <w:tcW w:w="381" w:type="pct"/>
            <w:tcPrChange w:id="4159" w:author="Admin" w:date="2016-12-12T18:47:00Z">
              <w:tcPr>
                <w:tcW w:w="281"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2</w:t>
            </w:r>
          </w:p>
        </w:tc>
        <w:tc>
          <w:tcPr>
            <w:tcW w:w="685" w:type="pct"/>
            <w:tcPrChange w:id="4160" w:author="Admin" w:date="2016-12-12T18:47:00Z">
              <w:tcPr>
                <w:tcW w:w="722"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Password</w:t>
            </w:r>
          </w:p>
        </w:tc>
        <w:tc>
          <w:tcPr>
            <w:tcW w:w="844" w:type="pct"/>
            <w:tcPrChange w:id="4161" w:author="Admin" w:date="2016-12-12T18:47:00Z">
              <w:tcPr>
                <w:tcW w:w="890"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448" w:type="pct"/>
            <w:tcPrChange w:id="4162" w:author="Admin" w:date="2016-12-12T18:47:00Z">
              <w:tcPr>
                <w:tcW w:w="394"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62" w:type="pct"/>
            <w:tcPrChange w:id="4163" w:author="Admin" w:date="2016-12-12T18:47:00Z">
              <w:tcPr>
                <w:tcW w:w="609"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92" w:type="pct"/>
            <w:tcPrChange w:id="4164" w:author="Admin" w:date="2016-12-12T18:47:00Z">
              <w:tcPr>
                <w:tcW w:w="685"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77" w:type="pct"/>
            <w:tcPrChange w:id="4165" w:author="Admin" w:date="2016-12-12T18:47:00Z">
              <w:tcPr>
                <w:tcW w:w="609"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11" w:type="pct"/>
            <w:tcPrChange w:id="4166" w:author="Admin" w:date="2016-12-12T18:47:00Z">
              <w:tcPr>
                <w:tcW w:w="812"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Password of registered Admin</w:t>
            </w:r>
          </w:p>
        </w:tc>
      </w:tr>
      <w:tr w:rsidR="007C6829" w:rsidRPr="000D195A" w:rsidTr="00DD65C4">
        <w:tc>
          <w:tcPr>
            <w:cnfStyle w:val="001000000000" w:firstRow="0" w:lastRow="0" w:firstColumn="1" w:lastColumn="0" w:oddVBand="0" w:evenVBand="0" w:oddHBand="0" w:evenHBand="0" w:firstRowFirstColumn="0" w:firstRowLastColumn="0" w:lastRowFirstColumn="0" w:lastRowLastColumn="0"/>
            <w:tcW w:w="381" w:type="pct"/>
            <w:tcPrChange w:id="4167" w:author="Admin" w:date="2016-12-12T18:47:00Z">
              <w:tcPr>
                <w:tcW w:w="281"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3</w:t>
            </w:r>
          </w:p>
        </w:tc>
        <w:tc>
          <w:tcPr>
            <w:tcW w:w="685" w:type="pct"/>
            <w:tcPrChange w:id="4168" w:author="Admin" w:date="2016-12-12T18:47:00Z">
              <w:tcPr>
                <w:tcW w:w="722"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Remember Me</w:t>
            </w:r>
          </w:p>
        </w:tc>
        <w:tc>
          <w:tcPr>
            <w:tcW w:w="844" w:type="pct"/>
            <w:tcPrChange w:id="4169" w:author="Admin" w:date="2016-12-12T18:47:00Z">
              <w:tcPr>
                <w:tcW w:w="890"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w:t>
            </w:r>
            <w:r w:rsidRPr="000D195A">
              <w:rPr>
                <w:rFonts w:ascii="Cambria" w:hAnsi="Cambria" w:cs="Cambria"/>
              </w:rPr>
              <w:t>ư</w:t>
            </w:r>
            <w:r w:rsidRPr="000D195A">
              <w:rPr>
                <w:rFonts w:ascii="Century" w:hAnsi="Century" w:cs="Times New Roman"/>
              </w:rPr>
              <w:t xml:space="preserve">u </w:t>
            </w:r>
            <w:r w:rsidRPr="000D195A">
              <w:rPr>
                <w:rFonts w:ascii="Century" w:hAnsi="Century" w:cs="Century"/>
              </w:rPr>
              <w:t>đă</w:t>
            </w:r>
            <w:r w:rsidRPr="000D195A">
              <w:rPr>
                <w:rFonts w:ascii="Century" w:hAnsi="Century" w:cs="Times New Roman"/>
              </w:rPr>
              <w:t>ng nh</w:t>
            </w:r>
            <w:r w:rsidRPr="000D195A">
              <w:rPr>
                <w:rFonts w:ascii="Cambria" w:hAnsi="Cambria" w:cs="Cambria"/>
              </w:rPr>
              <w:t>ậ</w:t>
            </w:r>
            <w:r w:rsidRPr="000D195A">
              <w:rPr>
                <w:rFonts w:ascii="Century" w:hAnsi="Century" w:cs="Times New Roman"/>
              </w:rPr>
              <w:t>p</w:t>
            </w:r>
          </w:p>
        </w:tc>
        <w:tc>
          <w:tcPr>
            <w:tcW w:w="448" w:type="pct"/>
            <w:tcPrChange w:id="4170" w:author="Admin" w:date="2016-12-12T18:47:00Z">
              <w:tcPr>
                <w:tcW w:w="394"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Check box</w:t>
            </w:r>
          </w:p>
        </w:tc>
        <w:tc>
          <w:tcPr>
            <w:tcW w:w="562" w:type="pct"/>
            <w:tcPrChange w:id="4171" w:author="Admin" w:date="2016-12-12T18:47:00Z">
              <w:tcPr>
                <w:tcW w:w="609"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592" w:type="pct"/>
            <w:tcPrChange w:id="4172" w:author="Admin" w:date="2016-12-12T18:47:00Z">
              <w:tcPr>
                <w:tcW w:w="685"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77" w:type="pct"/>
            <w:tcPrChange w:id="4173" w:author="Admin" w:date="2016-12-12T18:47:00Z">
              <w:tcPr>
                <w:tcW w:w="609"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11" w:type="pct"/>
            <w:tcPrChange w:id="4174" w:author="Admin" w:date="2016-12-12T18:47:00Z">
              <w:tcPr>
                <w:tcW w:w="812"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Save login information</w:t>
            </w:r>
          </w:p>
        </w:tc>
      </w:tr>
      <w:tr w:rsidR="007C6829" w:rsidRPr="000D195A" w:rsidTr="00DD65C4">
        <w:tc>
          <w:tcPr>
            <w:cnfStyle w:val="001000000000" w:firstRow="0" w:lastRow="0" w:firstColumn="1" w:lastColumn="0" w:oddVBand="0" w:evenVBand="0" w:oddHBand="0" w:evenHBand="0" w:firstRowFirstColumn="0" w:firstRowLastColumn="0" w:lastRowFirstColumn="0" w:lastRowLastColumn="0"/>
            <w:tcW w:w="381" w:type="pct"/>
            <w:tcPrChange w:id="4175" w:author="Admin" w:date="2016-12-12T18:47:00Z">
              <w:tcPr>
                <w:tcW w:w="281"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4</w:t>
            </w:r>
          </w:p>
        </w:tc>
        <w:tc>
          <w:tcPr>
            <w:tcW w:w="685" w:type="pct"/>
            <w:tcPrChange w:id="4176" w:author="Admin" w:date="2016-12-12T18:47:00Z">
              <w:tcPr>
                <w:tcW w:w="722"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w:t>
            </w:r>
          </w:p>
        </w:tc>
        <w:tc>
          <w:tcPr>
            <w:tcW w:w="844" w:type="pct"/>
            <w:tcPrChange w:id="4177" w:author="Admin" w:date="2016-12-12T18:47:00Z">
              <w:tcPr>
                <w:tcW w:w="890"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Đăng nh</w:t>
            </w:r>
            <w:r w:rsidRPr="000D195A">
              <w:rPr>
                <w:rFonts w:ascii="Cambria" w:hAnsi="Cambria" w:cs="Cambria"/>
              </w:rPr>
              <w:t>ậ</w:t>
            </w:r>
            <w:r w:rsidRPr="000D195A">
              <w:rPr>
                <w:rFonts w:ascii="Century" w:hAnsi="Century" w:cs="Times New Roman"/>
              </w:rPr>
              <w:t>p</w:t>
            </w:r>
          </w:p>
        </w:tc>
        <w:tc>
          <w:tcPr>
            <w:tcW w:w="448" w:type="pct"/>
            <w:tcPrChange w:id="4178" w:author="Admin" w:date="2016-12-12T18:47:00Z">
              <w:tcPr>
                <w:tcW w:w="394"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62" w:type="pct"/>
            <w:tcPrChange w:id="4179" w:author="Admin" w:date="2016-12-12T18:47:00Z">
              <w:tcPr>
                <w:tcW w:w="609"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592" w:type="pct"/>
            <w:tcPrChange w:id="4180" w:author="Admin" w:date="2016-12-12T18:47:00Z">
              <w:tcPr>
                <w:tcW w:w="685"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77" w:type="pct"/>
            <w:tcPrChange w:id="4181" w:author="Admin" w:date="2016-12-12T18:47:00Z">
              <w:tcPr>
                <w:tcW w:w="609"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11" w:type="pct"/>
            <w:tcPrChange w:id="4182" w:author="Admin" w:date="2016-12-12T18:47:00Z">
              <w:tcPr>
                <w:tcW w:w="812" w:type="pct"/>
              </w:tcPr>
            </w:tcPrChange>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w:t>
            </w:r>
          </w:p>
        </w:tc>
      </w:tr>
    </w:tbl>
    <w:p w:rsidR="00861561" w:rsidRPr="000D195A" w:rsidRDefault="00861561" w:rsidP="007C6829">
      <w:pPr>
        <w:pStyle w:val="Table4-1"/>
        <w:rPr>
          <w:rFonts w:ascii="Century" w:hAnsi="Century"/>
        </w:rPr>
        <w:pPrChange w:id="4183" w:author="Admin" w:date="2016-12-12T18:38:00Z">
          <w:pPr>
            <w:pStyle w:val="Table4-1"/>
            <w:jc w:val="both"/>
          </w:pPr>
        </w:pPrChange>
      </w:pPr>
      <w:r w:rsidRPr="000D195A">
        <w:rPr>
          <w:rFonts w:ascii="Century" w:hAnsi="Century"/>
        </w:rPr>
        <w:t>Login</w:t>
      </w:r>
    </w:p>
    <w:p w:rsidR="00861561" w:rsidRPr="000D195A" w:rsidRDefault="00861561" w:rsidP="006B4A50">
      <w:pPr>
        <w:jc w:val="both"/>
        <w:rPr>
          <w:rFonts w:ascii="Century" w:hAnsi="Century" w:cs="Times New Roman"/>
          <w:b/>
          <w:bCs/>
          <w:iCs/>
        </w:rPr>
      </w:pPr>
      <w:r w:rsidRPr="000D195A">
        <w:rPr>
          <w:rFonts w:ascii="Century" w:hAnsi="Century"/>
        </w:rPr>
        <w:br w:type="page"/>
      </w:r>
    </w:p>
    <w:p w:rsidR="00861561" w:rsidRPr="000D195A" w:rsidRDefault="00861561" w:rsidP="006B4A50">
      <w:pPr>
        <w:pStyle w:val="Heading4"/>
        <w:jc w:val="both"/>
        <w:rPr>
          <w:rFonts w:ascii="Century" w:hAnsi="Century"/>
        </w:rPr>
      </w:pPr>
      <w:r w:rsidRPr="000D195A">
        <w:rPr>
          <w:rFonts w:ascii="Century" w:hAnsi="Century"/>
        </w:rPr>
        <w:lastRenderedPageBreak/>
        <w:t>Dashboard</w:t>
      </w:r>
    </w:p>
    <w:p w:rsidR="00861561" w:rsidRPr="000D195A" w:rsidRDefault="00861561" w:rsidP="006B4A50">
      <w:pPr>
        <w:ind w:hanging="630"/>
        <w:jc w:val="both"/>
        <w:rPr>
          <w:rFonts w:ascii="Century" w:hAnsi="Century"/>
        </w:rPr>
      </w:pPr>
      <w:r w:rsidRPr="000D195A">
        <w:rPr>
          <w:rFonts w:ascii="Century" w:hAnsi="Century"/>
          <w:noProof/>
          <w:lang w:eastAsia="en-US"/>
        </w:rPr>
        <w:drawing>
          <wp:inline distT="0" distB="0" distL="0" distR="0" wp14:anchorId="129EFC05" wp14:editId="7836F759">
            <wp:extent cx="6055995" cy="301053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55995" cy="3010535"/>
                    </a:xfrm>
                    <a:prstGeom prst="rect">
                      <a:avLst/>
                    </a:prstGeom>
                    <a:noFill/>
                    <a:ln>
                      <a:noFill/>
                    </a:ln>
                  </pic:spPr>
                </pic:pic>
              </a:graphicData>
            </a:graphic>
          </wp:inline>
        </w:drawing>
      </w:r>
    </w:p>
    <w:p w:rsidR="00861561" w:rsidRPr="000D195A" w:rsidRDefault="00861561" w:rsidP="00DD65C4">
      <w:pPr>
        <w:pStyle w:val="Table4-1"/>
        <w:rPr>
          <w:rFonts w:ascii="Century" w:hAnsi="Century"/>
        </w:rPr>
        <w:pPrChange w:id="4184" w:author="Admin" w:date="2016-12-12T18:47:00Z">
          <w:pPr>
            <w:pStyle w:val="Table4-1"/>
            <w:jc w:val="both"/>
          </w:pPr>
        </w:pPrChange>
      </w:pPr>
      <w:r w:rsidRPr="000D195A">
        <w:rPr>
          <w:rFonts w:ascii="Century" w:hAnsi="Century"/>
        </w:rPr>
        <w:t>Dash board</w:t>
      </w:r>
    </w:p>
    <w:tbl>
      <w:tblPr>
        <w:tblStyle w:val="Style1"/>
        <w:tblW w:w="5000" w:type="pct"/>
        <w:tblLayout w:type="fixed"/>
        <w:tblLook w:val="04A0" w:firstRow="1" w:lastRow="0" w:firstColumn="1" w:lastColumn="0" w:noHBand="0" w:noVBand="1"/>
        <w:tblPrChange w:id="4185" w:author="Admin" w:date="2016-12-12T18:47:00Z">
          <w:tblPr>
            <w:tblStyle w:val="Style1"/>
            <w:tblW w:w="5000" w:type="pct"/>
            <w:tblLayout w:type="fixed"/>
            <w:tblLook w:val="04A0" w:firstRow="1" w:lastRow="0" w:firstColumn="1" w:lastColumn="0" w:noHBand="0" w:noVBand="1"/>
          </w:tblPr>
        </w:tblPrChange>
      </w:tblPr>
      <w:tblGrid>
        <w:gridCol w:w="565"/>
        <w:gridCol w:w="1170"/>
        <w:gridCol w:w="1425"/>
        <w:gridCol w:w="1053"/>
        <w:gridCol w:w="712"/>
        <w:gridCol w:w="660"/>
        <w:gridCol w:w="1003"/>
        <w:gridCol w:w="2056"/>
        <w:tblGridChange w:id="4186">
          <w:tblGrid>
            <w:gridCol w:w="565"/>
            <w:gridCol w:w="1170"/>
            <w:gridCol w:w="1566"/>
            <w:gridCol w:w="911"/>
            <w:gridCol w:w="460"/>
            <w:gridCol w:w="913"/>
            <w:gridCol w:w="1003"/>
            <w:gridCol w:w="2056"/>
          </w:tblGrid>
        </w:tblGridChange>
      </w:tblGrid>
      <w:tr w:rsidR="00861561" w:rsidRPr="000D195A" w:rsidTr="00DD6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Change w:id="4187" w:author="Admin" w:date="2016-12-12T18:47:00Z">
              <w:tcPr>
                <w:tcW w:w="327" w:type="pct"/>
                <w:shd w:val="clear" w:color="auto" w:fill="92D050"/>
              </w:tcPr>
            </w:tcPrChange>
          </w:tcPr>
          <w:p w:rsidR="00861561" w:rsidRPr="000D195A" w:rsidRDefault="00861561" w:rsidP="00DD65C4">
            <w:pPr>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Change w:id="4188" w:author="Admin" w:date="2016-12-12T18:48:00Z">
                <w:pPr>
                  <w:spacing w:line="276" w:lineRule="auto"/>
                  <w:jc w:val="both"/>
                  <w:cnfStyle w:val="101000000000" w:firstRow="1" w:lastRow="0" w:firstColumn="1" w:lastColumn="0" w:oddVBand="0" w:evenVBand="0" w:oddHBand="0" w:evenHBand="0" w:firstRowFirstColumn="0" w:firstRowLastColumn="0" w:lastRowFirstColumn="0" w:lastRowLastColumn="0"/>
                </w:pPr>
              </w:pPrChange>
            </w:pPr>
            <w:r w:rsidRPr="000D195A">
              <w:rPr>
                <w:rFonts w:ascii="Century" w:hAnsi="Century" w:cs="Times New Roman"/>
              </w:rPr>
              <w:t>No</w:t>
            </w:r>
          </w:p>
        </w:tc>
        <w:tc>
          <w:tcPr>
            <w:tcW w:w="677" w:type="pct"/>
            <w:shd w:val="clear" w:color="auto" w:fill="92D050"/>
            <w:tcPrChange w:id="4189" w:author="Admin" w:date="2016-12-12T18:47:00Z">
              <w:tcPr>
                <w:tcW w:w="677" w:type="pct"/>
                <w:shd w:val="clear" w:color="auto" w:fill="92D050"/>
              </w:tcPr>
            </w:tcPrChange>
          </w:tcPr>
          <w:p w:rsidR="00861561" w:rsidRPr="000D195A" w:rsidRDefault="00861561" w:rsidP="00DD65C4">
            <w:pPr>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4190" w:author="Admin" w:date="2016-12-12T18:48: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Field name</w:t>
            </w:r>
          </w:p>
        </w:tc>
        <w:tc>
          <w:tcPr>
            <w:tcW w:w="824" w:type="pct"/>
            <w:shd w:val="clear" w:color="auto" w:fill="92D050"/>
            <w:tcPrChange w:id="4191" w:author="Admin" w:date="2016-12-12T18:47:00Z">
              <w:tcPr>
                <w:tcW w:w="906" w:type="pct"/>
                <w:shd w:val="clear" w:color="auto" w:fill="92D050"/>
              </w:tcPr>
            </w:tcPrChange>
          </w:tcPr>
          <w:p w:rsidR="00861561" w:rsidRPr="000D195A" w:rsidRDefault="00861561" w:rsidP="00DD65C4">
            <w:pPr>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4192" w:author="Admin" w:date="2016-12-12T18:48: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Field name in Vietnamese</w:t>
            </w:r>
          </w:p>
        </w:tc>
        <w:tc>
          <w:tcPr>
            <w:tcW w:w="609" w:type="pct"/>
            <w:shd w:val="clear" w:color="auto" w:fill="92D050"/>
            <w:tcPrChange w:id="4193" w:author="Admin" w:date="2016-12-12T18:47:00Z">
              <w:tcPr>
                <w:tcW w:w="527" w:type="pct"/>
                <w:shd w:val="clear" w:color="auto" w:fill="92D050"/>
              </w:tcPr>
            </w:tcPrChange>
          </w:tcPr>
          <w:p w:rsidR="00861561" w:rsidRPr="000D195A" w:rsidRDefault="00861561" w:rsidP="00DD65C4">
            <w:pPr>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4194" w:author="Admin" w:date="2016-12-12T18:48: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Type</w:t>
            </w:r>
          </w:p>
        </w:tc>
        <w:tc>
          <w:tcPr>
            <w:tcW w:w="412" w:type="pct"/>
            <w:shd w:val="clear" w:color="auto" w:fill="92D050"/>
            <w:tcPrChange w:id="4195" w:author="Admin" w:date="2016-12-12T18:47:00Z">
              <w:tcPr>
                <w:tcW w:w="266" w:type="pct"/>
                <w:shd w:val="clear" w:color="auto" w:fill="92D050"/>
              </w:tcPr>
            </w:tcPrChange>
          </w:tcPr>
          <w:p w:rsidR="00861561" w:rsidRPr="000D195A" w:rsidRDefault="00861561" w:rsidP="00DD65C4">
            <w:pPr>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4196" w:author="Admin" w:date="2016-12-12T18:48: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Require</w:t>
            </w:r>
          </w:p>
        </w:tc>
        <w:tc>
          <w:tcPr>
            <w:tcW w:w="382" w:type="pct"/>
            <w:shd w:val="clear" w:color="auto" w:fill="92D050"/>
            <w:tcPrChange w:id="4197" w:author="Admin" w:date="2016-12-12T18:47:00Z">
              <w:tcPr>
                <w:tcW w:w="528" w:type="pct"/>
                <w:shd w:val="clear" w:color="auto" w:fill="92D050"/>
              </w:tcPr>
            </w:tcPrChange>
          </w:tcPr>
          <w:p w:rsidR="00861561" w:rsidRPr="000D195A" w:rsidRDefault="00861561" w:rsidP="00DD65C4">
            <w:pPr>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4198" w:author="Admin" w:date="2016-12-12T18:48: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Mandatory</w:t>
            </w:r>
          </w:p>
        </w:tc>
        <w:tc>
          <w:tcPr>
            <w:tcW w:w="580" w:type="pct"/>
            <w:shd w:val="clear" w:color="auto" w:fill="92D050"/>
            <w:tcPrChange w:id="4199" w:author="Admin" w:date="2016-12-12T18:47:00Z">
              <w:tcPr>
                <w:tcW w:w="580" w:type="pct"/>
                <w:shd w:val="clear" w:color="auto" w:fill="92D050"/>
              </w:tcPr>
            </w:tcPrChange>
          </w:tcPr>
          <w:p w:rsidR="00861561" w:rsidRPr="000D195A" w:rsidRDefault="00861561" w:rsidP="00DD65C4">
            <w:pPr>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4200" w:author="Admin" w:date="2016-12-12T18:48: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Max-Length</w:t>
            </w:r>
          </w:p>
        </w:tc>
        <w:tc>
          <w:tcPr>
            <w:tcW w:w="1189" w:type="pct"/>
            <w:shd w:val="clear" w:color="auto" w:fill="92D050"/>
            <w:tcPrChange w:id="4201" w:author="Admin" w:date="2016-12-12T18:47:00Z">
              <w:tcPr>
                <w:tcW w:w="1189" w:type="pct"/>
                <w:shd w:val="clear" w:color="auto" w:fill="92D050"/>
              </w:tcPr>
            </w:tcPrChange>
          </w:tcPr>
          <w:p w:rsidR="00861561" w:rsidRPr="000D195A" w:rsidRDefault="00861561" w:rsidP="00DD65C4">
            <w:pPr>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4202" w:author="Admin" w:date="2016-12-12T18:48: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Description</w:t>
            </w:r>
          </w:p>
        </w:tc>
      </w:tr>
      <w:tr w:rsidR="00861561" w:rsidRPr="000D195A" w:rsidTr="00DD65C4">
        <w:tc>
          <w:tcPr>
            <w:cnfStyle w:val="001000000000" w:firstRow="0" w:lastRow="0" w:firstColumn="1" w:lastColumn="0" w:oddVBand="0" w:evenVBand="0" w:oddHBand="0" w:evenHBand="0" w:firstRowFirstColumn="0" w:firstRowLastColumn="0" w:lastRowFirstColumn="0" w:lastRowLastColumn="0"/>
            <w:tcW w:w="327" w:type="pct"/>
            <w:tcPrChange w:id="4203" w:author="Admin" w:date="2016-12-12T18:47:00Z">
              <w:tcPr>
                <w:tcW w:w="327" w:type="pct"/>
              </w:tcPr>
            </w:tcPrChange>
          </w:tcPr>
          <w:p w:rsidR="00861561" w:rsidRPr="000D195A" w:rsidRDefault="00861561" w:rsidP="00DD65C4">
            <w:pPr>
              <w:jc w:val="both"/>
              <w:rPr>
                <w:rFonts w:ascii="Century" w:hAnsi="Century" w:cs="Times New Roman"/>
                <w:lang w:val="vi-VN"/>
              </w:rPr>
              <w:pPrChange w:id="4204" w:author="Admin" w:date="2016-12-12T18:48:00Z">
                <w:pPr>
                  <w:spacing w:line="276" w:lineRule="auto"/>
                  <w:jc w:val="both"/>
                </w:pPr>
              </w:pPrChange>
            </w:pPr>
            <w:r w:rsidRPr="000D195A">
              <w:rPr>
                <w:rFonts w:ascii="Century" w:hAnsi="Century" w:cs="Times New Roman"/>
                <w:lang w:val="vi-VN"/>
              </w:rPr>
              <w:t>1</w:t>
            </w:r>
          </w:p>
        </w:tc>
        <w:tc>
          <w:tcPr>
            <w:tcW w:w="677" w:type="pct"/>
            <w:tcPrChange w:id="4205" w:author="Admin" w:date="2016-12-12T18:47:00Z">
              <w:tcPr>
                <w:tcW w:w="677"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206"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users</w:t>
            </w:r>
          </w:p>
        </w:tc>
        <w:tc>
          <w:tcPr>
            <w:tcW w:w="824" w:type="pct"/>
            <w:tcPrChange w:id="4207" w:author="Admin" w:date="2016-12-12T18:47:00Z">
              <w:tcPr>
                <w:tcW w:w="906"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08"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thành viên</w:t>
            </w:r>
          </w:p>
        </w:tc>
        <w:tc>
          <w:tcPr>
            <w:tcW w:w="609" w:type="pct"/>
            <w:tcPrChange w:id="4209" w:author="Admin" w:date="2016-12-12T18:47:00Z">
              <w:tcPr>
                <w:tcW w:w="527"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210"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412" w:type="pct"/>
            <w:tcPrChange w:id="4211" w:author="Admin" w:date="2016-12-12T18:47:00Z">
              <w:tcPr>
                <w:tcW w:w="266"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12"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82" w:type="pct"/>
            <w:tcPrChange w:id="4213" w:author="Admin" w:date="2016-12-12T18:47:00Z">
              <w:tcPr>
                <w:tcW w:w="528"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14"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0" w:type="pct"/>
            <w:tcPrChange w:id="4215" w:author="Admin" w:date="2016-12-12T18:47:00Z">
              <w:tcPr>
                <w:tcW w:w="580"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16"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9" w:type="pct"/>
            <w:tcPrChange w:id="4217" w:author="Admin" w:date="2016-12-12T18:47:00Z">
              <w:tcPr>
                <w:tcW w:w="1189"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218"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users registed</w:t>
            </w:r>
          </w:p>
        </w:tc>
      </w:tr>
      <w:tr w:rsidR="00861561" w:rsidRPr="000D195A" w:rsidTr="00DD65C4">
        <w:tc>
          <w:tcPr>
            <w:cnfStyle w:val="001000000000" w:firstRow="0" w:lastRow="0" w:firstColumn="1" w:lastColumn="0" w:oddVBand="0" w:evenVBand="0" w:oddHBand="0" w:evenHBand="0" w:firstRowFirstColumn="0" w:firstRowLastColumn="0" w:lastRowFirstColumn="0" w:lastRowLastColumn="0"/>
            <w:tcW w:w="327" w:type="pct"/>
            <w:tcPrChange w:id="4219" w:author="Admin" w:date="2016-12-12T18:47:00Z">
              <w:tcPr>
                <w:tcW w:w="327" w:type="pct"/>
              </w:tcPr>
            </w:tcPrChange>
          </w:tcPr>
          <w:p w:rsidR="00861561" w:rsidRPr="000D195A" w:rsidRDefault="00861561" w:rsidP="00DD65C4">
            <w:pPr>
              <w:jc w:val="both"/>
              <w:rPr>
                <w:rFonts w:ascii="Century" w:hAnsi="Century" w:cs="Times New Roman"/>
                <w:lang w:val="vi-VN"/>
              </w:rPr>
              <w:pPrChange w:id="4220" w:author="Admin" w:date="2016-12-12T18:48:00Z">
                <w:pPr>
                  <w:spacing w:line="276" w:lineRule="auto"/>
                  <w:jc w:val="both"/>
                </w:pPr>
              </w:pPrChange>
            </w:pPr>
            <w:r w:rsidRPr="000D195A">
              <w:rPr>
                <w:rFonts w:ascii="Century" w:hAnsi="Century" w:cs="Times New Roman"/>
                <w:lang w:val="vi-VN"/>
              </w:rPr>
              <w:t>2</w:t>
            </w:r>
          </w:p>
        </w:tc>
        <w:tc>
          <w:tcPr>
            <w:tcW w:w="677" w:type="pct"/>
            <w:tcPrChange w:id="4221" w:author="Admin" w:date="2016-12-12T18:47:00Z">
              <w:tcPr>
                <w:tcW w:w="677"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22"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w:t>
            </w:r>
            <w:r w:rsidRPr="000D195A">
              <w:rPr>
                <w:rFonts w:ascii="Century" w:hAnsi="Century" w:cs="Times New Roman"/>
              </w:rPr>
              <w:t>Organization</w:t>
            </w:r>
          </w:p>
        </w:tc>
        <w:tc>
          <w:tcPr>
            <w:tcW w:w="824" w:type="pct"/>
            <w:tcPrChange w:id="4223" w:author="Admin" w:date="2016-12-12T18:47:00Z">
              <w:tcPr>
                <w:tcW w:w="906"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24"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w:t>
            </w:r>
            <w:r w:rsidRPr="000D195A">
              <w:rPr>
                <w:rFonts w:ascii="Century" w:hAnsi="Century" w:cs="Times New Roman"/>
              </w:rPr>
              <w:t>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609" w:type="pct"/>
            <w:tcPrChange w:id="4225" w:author="Admin" w:date="2016-12-12T18:47:00Z">
              <w:tcPr>
                <w:tcW w:w="527"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26"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412" w:type="pct"/>
            <w:tcPrChange w:id="4227" w:author="Admin" w:date="2016-12-12T18:47:00Z">
              <w:tcPr>
                <w:tcW w:w="266"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28"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82" w:type="pct"/>
            <w:tcPrChange w:id="4229" w:author="Admin" w:date="2016-12-12T18:47:00Z">
              <w:tcPr>
                <w:tcW w:w="528"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30"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0" w:type="pct"/>
            <w:tcPrChange w:id="4231" w:author="Admin" w:date="2016-12-12T18:47:00Z">
              <w:tcPr>
                <w:tcW w:w="580"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32"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9" w:type="pct"/>
            <w:tcPrChange w:id="4233" w:author="Admin" w:date="2016-12-12T18:47:00Z">
              <w:tcPr>
                <w:tcW w:w="1189"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234"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w:t>
            </w:r>
            <w:r w:rsidRPr="000D195A">
              <w:rPr>
                <w:rFonts w:ascii="Century" w:hAnsi="Century" w:cs="Times New Roman"/>
              </w:rPr>
              <w:t>Organization</w:t>
            </w:r>
            <w:r w:rsidRPr="000D195A">
              <w:rPr>
                <w:rFonts w:ascii="Century" w:hAnsi="Century" w:cs="Times New Roman"/>
                <w:lang w:val="vi-VN"/>
              </w:rPr>
              <w:t xml:space="preserve"> created</w:t>
            </w:r>
          </w:p>
        </w:tc>
      </w:tr>
      <w:tr w:rsidR="00861561" w:rsidRPr="000D195A" w:rsidTr="00DD65C4">
        <w:tc>
          <w:tcPr>
            <w:cnfStyle w:val="001000000000" w:firstRow="0" w:lastRow="0" w:firstColumn="1" w:lastColumn="0" w:oddVBand="0" w:evenVBand="0" w:oddHBand="0" w:evenHBand="0" w:firstRowFirstColumn="0" w:firstRowLastColumn="0" w:lastRowFirstColumn="0" w:lastRowLastColumn="0"/>
            <w:tcW w:w="327" w:type="pct"/>
            <w:tcPrChange w:id="4235" w:author="Admin" w:date="2016-12-12T18:47:00Z">
              <w:tcPr>
                <w:tcW w:w="327" w:type="pct"/>
              </w:tcPr>
            </w:tcPrChange>
          </w:tcPr>
          <w:p w:rsidR="00861561" w:rsidRPr="000D195A" w:rsidRDefault="00861561" w:rsidP="00DD65C4">
            <w:pPr>
              <w:jc w:val="both"/>
              <w:rPr>
                <w:rFonts w:ascii="Century" w:hAnsi="Century" w:cs="Times New Roman"/>
                <w:lang w:val="vi-VN"/>
              </w:rPr>
              <w:pPrChange w:id="4236" w:author="Admin" w:date="2016-12-12T18:48:00Z">
                <w:pPr>
                  <w:spacing w:line="276" w:lineRule="auto"/>
                  <w:jc w:val="both"/>
                </w:pPr>
              </w:pPrChange>
            </w:pPr>
            <w:r w:rsidRPr="000D195A">
              <w:rPr>
                <w:rFonts w:ascii="Century" w:hAnsi="Century" w:cs="Times New Roman"/>
                <w:lang w:val="vi-VN"/>
              </w:rPr>
              <w:t>3</w:t>
            </w:r>
          </w:p>
        </w:tc>
        <w:tc>
          <w:tcPr>
            <w:tcW w:w="677" w:type="pct"/>
            <w:tcPrChange w:id="4237" w:author="Admin" w:date="2016-12-12T18:47:00Z">
              <w:tcPr>
                <w:tcW w:w="677"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238"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Event</w:t>
            </w:r>
          </w:p>
        </w:tc>
        <w:tc>
          <w:tcPr>
            <w:tcW w:w="824" w:type="pct"/>
            <w:tcPrChange w:id="4239" w:author="Admin" w:date="2016-12-12T18:47:00Z">
              <w:tcPr>
                <w:tcW w:w="906"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240"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w:t>
            </w:r>
          </w:p>
        </w:tc>
        <w:tc>
          <w:tcPr>
            <w:tcW w:w="609" w:type="pct"/>
            <w:tcPrChange w:id="4241" w:author="Admin" w:date="2016-12-12T18:47:00Z">
              <w:tcPr>
                <w:tcW w:w="527"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42"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412" w:type="pct"/>
            <w:tcPrChange w:id="4243" w:author="Admin" w:date="2016-12-12T18:47:00Z">
              <w:tcPr>
                <w:tcW w:w="266"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44"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82" w:type="pct"/>
            <w:tcPrChange w:id="4245" w:author="Admin" w:date="2016-12-12T18:47:00Z">
              <w:tcPr>
                <w:tcW w:w="528"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46"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0" w:type="pct"/>
            <w:tcPrChange w:id="4247" w:author="Admin" w:date="2016-12-12T18:47:00Z">
              <w:tcPr>
                <w:tcW w:w="580"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48"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9" w:type="pct"/>
            <w:tcPrChange w:id="4249" w:author="Admin" w:date="2016-12-12T18:47:00Z">
              <w:tcPr>
                <w:tcW w:w="1189"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250"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w:t>
            </w:r>
            <w:r w:rsidRPr="000D195A">
              <w:rPr>
                <w:rFonts w:ascii="Century" w:hAnsi="Century" w:cs="Times New Roman"/>
              </w:rPr>
              <w:t>Event</w:t>
            </w:r>
            <w:r w:rsidRPr="000D195A">
              <w:rPr>
                <w:rFonts w:ascii="Century" w:hAnsi="Century" w:cs="Times New Roman"/>
                <w:lang w:val="vi-VN"/>
              </w:rPr>
              <w:t xml:space="preserve"> created</w:t>
            </w:r>
          </w:p>
        </w:tc>
      </w:tr>
      <w:tr w:rsidR="00861561" w:rsidRPr="000D195A" w:rsidTr="00DD65C4">
        <w:tc>
          <w:tcPr>
            <w:cnfStyle w:val="001000000000" w:firstRow="0" w:lastRow="0" w:firstColumn="1" w:lastColumn="0" w:oddVBand="0" w:evenVBand="0" w:oddHBand="0" w:evenHBand="0" w:firstRowFirstColumn="0" w:firstRowLastColumn="0" w:lastRowFirstColumn="0" w:lastRowLastColumn="0"/>
            <w:tcW w:w="327" w:type="pct"/>
            <w:tcPrChange w:id="4251" w:author="Admin" w:date="2016-12-12T18:47:00Z">
              <w:tcPr>
                <w:tcW w:w="327" w:type="pct"/>
              </w:tcPr>
            </w:tcPrChange>
          </w:tcPr>
          <w:p w:rsidR="00861561" w:rsidRPr="000D195A" w:rsidRDefault="00861561" w:rsidP="00DD65C4">
            <w:pPr>
              <w:jc w:val="both"/>
              <w:rPr>
                <w:rFonts w:ascii="Century" w:hAnsi="Century" w:cs="Times New Roman"/>
                <w:lang w:val="vi-VN"/>
              </w:rPr>
              <w:pPrChange w:id="4252" w:author="Admin" w:date="2016-12-12T18:48:00Z">
                <w:pPr>
                  <w:spacing w:line="276" w:lineRule="auto"/>
                  <w:jc w:val="both"/>
                </w:pPr>
              </w:pPrChange>
            </w:pPr>
            <w:r w:rsidRPr="000D195A">
              <w:rPr>
                <w:rFonts w:ascii="Century" w:hAnsi="Century" w:cs="Times New Roman"/>
                <w:lang w:val="vi-VN"/>
              </w:rPr>
              <w:t>4</w:t>
            </w:r>
          </w:p>
        </w:tc>
        <w:tc>
          <w:tcPr>
            <w:tcW w:w="677" w:type="pct"/>
            <w:tcPrChange w:id="4253" w:author="Admin" w:date="2016-12-12T18:47:00Z">
              <w:tcPr>
                <w:tcW w:w="677"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54"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Total Thread</w:t>
            </w:r>
          </w:p>
        </w:tc>
        <w:tc>
          <w:tcPr>
            <w:tcW w:w="824" w:type="pct"/>
            <w:tcPrChange w:id="4255" w:author="Admin" w:date="2016-12-12T18:47:00Z">
              <w:tcPr>
                <w:tcW w:w="906"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56"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bài vi</w:t>
            </w:r>
            <w:r w:rsidRPr="000D195A">
              <w:rPr>
                <w:rFonts w:ascii="Cambria" w:hAnsi="Cambria" w:cs="Cambria"/>
              </w:rPr>
              <w:t>ế</w:t>
            </w:r>
            <w:r w:rsidRPr="000D195A">
              <w:rPr>
                <w:rFonts w:ascii="Century" w:hAnsi="Century" w:cs="Times New Roman"/>
              </w:rPr>
              <w:t>t</w:t>
            </w:r>
          </w:p>
        </w:tc>
        <w:tc>
          <w:tcPr>
            <w:tcW w:w="609" w:type="pct"/>
            <w:tcPrChange w:id="4257" w:author="Admin" w:date="2016-12-12T18:47:00Z">
              <w:tcPr>
                <w:tcW w:w="527"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58"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412" w:type="pct"/>
            <w:tcPrChange w:id="4259" w:author="Admin" w:date="2016-12-12T18:47:00Z">
              <w:tcPr>
                <w:tcW w:w="266"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60"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82" w:type="pct"/>
            <w:tcPrChange w:id="4261" w:author="Admin" w:date="2016-12-12T18:47:00Z">
              <w:tcPr>
                <w:tcW w:w="528"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62"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0" w:type="pct"/>
            <w:tcPrChange w:id="4263" w:author="Admin" w:date="2016-12-12T18:47:00Z">
              <w:tcPr>
                <w:tcW w:w="580"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64"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9" w:type="pct"/>
            <w:tcPrChange w:id="4265" w:author="Admin" w:date="2016-12-12T18:47:00Z">
              <w:tcPr>
                <w:tcW w:w="1189"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266"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w:t>
            </w:r>
            <w:r w:rsidRPr="000D195A">
              <w:rPr>
                <w:rFonts w:ascii="Century" w:hAnsi="Century" w:cs="Times New Roman"/>
              </w:rPr>
              <w:t>Thread</w:t>
            </w:r>
            <w:r w:rsidRPr="000D195A">
              <w:rPr>
                <w:rFonts w:ascii="Century" w:hAnsi="Century" w:cs="Times New Roman"/>
                <w:lang w:val="vi-VN"/>
              </w:rPr>
              <w:t xml:space="preserve"> created</w:t>
            </w:r>
          </w:p>
        </w:tc>
      </w:tr>
      <w:tr w:rsidR="00861561" w:rsidRPr="000D195A" w:rsidTr="00DD65C4">
        <w:tc>
          <w:tcPr>
            <w:cnfStyle w:val="001000000000" w:firstRow="0" w:lastRow="0" w:firstColumn="1" w:lastColumn="0" w:oddVBand="0" w:evenVBand="0" w:oddHBand="0" w:evenHBand="0" w:firstRowFirstColumn="0" w:firstRowLastColumn="0" w:lastRowFirstColumn="0" w:lastRowLastColumn="0"/>
            <w:tcW w:w="327" w:type="pct"/>
            <w:tcPrChange w:id="4267" w:author="Admin" w:date="2016-12-12T18:47:00Z">
              <w:tcPr>
                <w:tcW w:w="327" w:type="pct"/>
              </w:tcPr>
            </w:tcPrChange>
          </w:tcPr>
          <w:p w:rsidR="00861561" w:rsidRPr="000D195A" w:rsidRDefault="00861561" w:rsidP="00DD65C4">
            <w:pPr>
              <w:jc w:val="both"/>
              <w:rPr>
                <w:rFonts w:ascii="Century" w:hAnsi="Century" w:cs="Times New Roman"/>
              </w:rPr>
              <w:pPrChange w:id="4268" w:author="Admin" w:date="2016-12-12T18:48:00Z">
                <w:pPr>
                  <w:spacing w:line="276" w:lineRule="auto"/>
                  <w:jc w:val="both"/>
                </w:pPr>
              </w:pPrChange>
            </w:pPr>
            <w:r w:rsidRPr="000D195A">
              <w:rPr>
                <w:rFonts w:ascii="Century" w:hAnsi="Century" w:cs="Times New Roman"/>
              </w:rPr>
              <w:t>5</w:t>
            </w:r>
          </w:p>
        </w:tc>
        <w:tc>
          <w:tcPr>
            <w:tcW w:w="677" w:type="pct"/>
            <w:tcPrChange w:id="4269" w:author="Admin" w:date="2016-12-12T18:47:00Z">
              <w:tcPr>
                <w:tcW w:w="677"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70"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Top </w:t>
            </w:r>
            <w:r w:rsidRPr="000D195A">
              <w:rPr>
                <w:rFonts w:ascii="Century" w:hAnsi="Century" w:cs="Times New Roman"/>
              </w:rPr>
              <w:t>User</w:t>
            </w:r>
          </w:p>
        </w:tc>
        <w:tc>
          <w:tcPr>
            <w:tcW w:w="824" w:type="pct"/>
            <w:tcPrChange w:id="4271" w:author="Admin" w:date="2016-12-12T18:47:00Z">
              <w:tcPr>
                <w:tcW w:w="906"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72"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Thành viên có s</w:t>
            </w:r>
            <w:r w:rsidRPr="000D195A">
              <w:rPr>
                <w:rFonts w:ascii="Cambria" w:hAnsi="Cambria" w:cs="Cambria"/>
              </w:rPr>
              <w:t>ố</w:t>
            </w:r>
            <w:r w:rsidRPr="000D195A">
              <w:rPr>
                <w:rFonts w:ascii="Century" w:hAnsi="Century" w:cs="Times New Roman"/>
              </w:rPr>
              <w:t xml:space="preserve"> đi</w:t>
            </w:r>
            <w:r w:rsidRPr="000D195A">
              <w:rPr>
                <w:rFonts w:ascii="Cambria" w:hAnsi="Cambria" w:cs="Cambria"/>
              </w:rPr>
              <w:t>ể</w:t>
            </w:r>
            <w:r w:rsidRPr="000D195A">
              <w:rPr>
                <w:rFonts w:ascii="Century" w:hAnsi="Century" w:cs="Times New Roman"/>
              </w:rPr>
              <w:t>m cao nh</w:t>
            </w:r>
            <w:r w:rsidRPr="000D195A">
              <w:rPr>
                <w:rFonts w:ascii="Cambria" w:hAnsi="Cambria" w:cs="Cambria"/>
              </w:rPr>
              <w:t>ấ</w:t>
            </w:r>
            <w:r w:rsidRPr="000D195A">
              <w:rPr>
                <w:rFonts w:ascii="Century" w:hAnsi="Century" w:cs="Times New Roman"/>
              </w:rPr>
              <w:t>t</w:t>
            </w:r>
          </w:p>
        </w:tc>
        <w:tc>
          <w:tcPr>
            <w:tcW w:w="609" w:type="pct"/>
            <w:tcPrChange w:id="4273" w:author="Admin" w:date="2016-12-12T18:47:00Z">
              <w:tcPr>
                <w:tcW w:w="527"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274"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Table</w:t>
            </w:r>
          </w:p>
        </w:tc>
        <w:tc>
          <w:tcPr>
            <w:tcW w:w="412" w:type="pct"/>
            <w:tcPrChange w:id="4275" w:author="Admin" w:date="2016-12-12T18:47:00Z">
              <w:tcPr>
                <w:tcW w:w="266"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76"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82" w:type="pct"/>
            <w:tcPrChange w:id="4277" w:author="Admin" w:date="2016-12-12T18:47:00Z">
              <w:tcPr>
                <w:tcW w:w="528"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278"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Y</w:t>
            </w:r>
          </w:p>
        </w:tc>
        <w:tc>
          <w:tcPr>
            <w:tcW w:w="580" w:type="pct"/>
            <w:tcPrChange w:id="4279" w:author="Admin" w:date="2016-12-12T18:47:00Z">
              <w:tcPr>
                <w:tcW w:w="580"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80"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9" w:type="pct"/>
            <w:tcPrChange w:id="4281" w:author="Admin" w:date="2016-12-12T18:47:00Z">
              <w:tcPr>
                <w:tcW w:w="1189"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82"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Table top 5 </w:t>
            </w:r>
            <w:r w:rsidRPr="000D195A">
              <w:rPr>
                <w:rFonts w:ascii="Century" w:hAnsi="Century" w:cs="Times New Roman"/>
              </w:rPr>
              <w:t>users has highest point</w:t>
            </w:r>
          </w:p>
        </w:tc>
      </w:tr>
      <w:tr w:rsidR="00861561" w:rsidRPr="000D195A" w:rsidTr="00DD65C4">
        <w:tc>
          <w:tcPr>
            <w:cnfStyle w:val="001000000000" w:firstRow="0" w:lastRow="0" w:firstColumn="1" w:lastColumn="0" w:oddVBand="0" w:evenVBand="0" w:oddHBand="0" w:evenHBand="0" w:firstRowFirstColumn="0" w:firstRowLastColumn="0" w:lastRowFirstColumn="0" w:lastRowLastColumn="0"/>
            <w:tcW w:w="327" w:type="pct"/>
            <w:tcPrChange w:id="4283" w:author="Admin" w:date="2016-12-12T18:47:00Z">
              <w:tcPr>
                <w:tcW w:w="327" w:type="pct"/>
              </w:tcPr>
            </w:tcPrChange>
          </w:tcPr>
          <w:p w:rsidR="00861561" w:rsidRPr="000D195A" w:rsidRDefault="00861561" w:rsidP="00DD65C4">
            <w:pPr>
              <w:jc w:val="both"/>
              <w:rPr>
                <w:rFonts w:ascii="Century" w:hAnsi="Century" w:cs="Times New Roman"/>
                <w:lang w:val="vi-VN"/>
              </w:rPr>
              <w:pPrChange w:id="4284" w:author="Admin" w:date="2016-12-12T18:48:00Z">
                <w:pPr>
                  <w:spacing w:line="276" w:lineRule="auto"/>
                  <w:jc w:val="both"/>
                </w:pPr>
              </w:pPrChange>
            </w:pPr>
            <w:r w:rsidRPr="000D195A">
              <w:rPr>
                <w:rFonts w:ascii="Century" w:hAnsi="Century" w:cs="Times New Roman"/>
                <w:lang w:val="vi-VN"/>
              </w:rPr>
              <w:t>6</w:t>
            </w:r>
          </w:p>
        </w:tc>
        <w:tc>
          <w:tcPr>
            <w:tcW w:w="677" w:type="pct"/>
            <w:tcPrChange w:id="4285" w:author="Admin" w:date="2016-12-12T18:47:00Z">
              <w:tcPr>
                <w:tcW w:w="677"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286"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Top </w:t>
            </w:r>
            <w:r w:rsidRPr="000D195A">
              <w:rPr>
                <w:rFonts w:ascii="Century" w:hAnsi="Century" w:cs="Times New Roman"/>
              </w:rPr>
              <w:t>Organization</w:t>
            </w:r>
          </w:p>
        </w:tc>
        <w:tc>
          <w:tcPr>
            <w:tcW w:w="824" w:type="pct"/>
            <w:tcPrChange w:id="4287" w:author="Admin" w:date="2016-12-12T18:47:00Z">
              <w:tcPr>
                <w:tcW w:w="906"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288"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w:t>
            </w:r>
            <w:r w:rsidRPr="000D195A">
              <w:rPr>
                <w:rFonts w:ascii="Cambria" w:hAnsi="Cambria" w:cs="Cambria"/>
                <w:lang w:val="vi-VN"/>
              </w:rPr>
              <w:t>ổ</w:t>
            </w:r>
            <w:r w:rsidRPr="000D195A">
              <w:rPr>
                <w:rFonts w:ascii="Century" w:hAnsi="Century" w:cs="Times New Roman"/>
                <w:lang w:val="vi-VN"/>
              </w:rPr>
              <w:t xml:space="preserve"> ch</w:t>
            </w:r>
            <w:r w:rsidRPr="000D195A">
              <w:rPr>
                <w:rFonts w:ascii="Cambria" w:hAnsi="Cambria" w:cs="Cambria"/>
                <w:lang w:val="vi-VN"/>
              </w:rPr>
              <w:t>ứ</w:t>
            </w:r>
            <w:r w:rsidRPr="000D195A">
              <w:rPr>
                <w:rFonts w:ascii="Century" w:hAnsi="Century" w:cs="Times New Roman"/>
                <w:lang w:val="vi-VN"/>
              </w:rPr>
              <w:t>c có s</w:t>
            </w:r>
            <w:r w:rsidRPr="000D195A">
              <w:rPr>
                <w:rFonts w:ascii="Cambria" w:hAnsi="Cambria" w:cs="Cambria"/>
                <w:lang w:val="vi-VN"/>
              </w:rPr>
              <w:t>ố</w:t>
            </w:r>
            <w:r w:rsidRPr="000D195A">
              <w:rPr>
                <w:rFonts w:ascii="Century" w:hAnsi="Century" w:cs="Times New Roman"/>
                <w:lang w:val="vi-VN"/>
              </w:rPr>
              <w:t xml:space="preserve"> đi</w:t>
            </w:r>
            <w:r w:rsidRPr="000D195A">
              <w:rPr>
                <w:rFonts w:ascii="Cambria" w:hAnsi="Cambria" w:cs="Cambria"/>
                <w:lang w:val="vi-VN"/>
              </w:rPr>
              <w:t>ể</w:t>
            </w:r>
            <w:r w:rsidRPr="000D195A">
              <w:rPr>
                <w:rFonts w:ascii="Century" w:hAnsi="Century" w:cs="Times New Roman"/>
                <w:lang w:val="vi-VN"/>
              </w:rPr>
              <w:t>m cao nh</w:t>
            </w:r>
            <w:r w:rsidRPr="000D195A">
              <w:rPr>
                <w:rFonts w:ascii="Cambria" w:hAnsi="Cambria" w:cs="Cambria"/>
                <w:lang w:val="vi-VN"/>
              </w:rPr>
              <w:t>ấ</w:t>
            </w:r>
            <w:r w:rsidRPr="000D195A">
              <w:rPr>
                <w:rFonts w:ascii="Century" w:hAnsi="Century" w:cs="Times New Roman"/>
                <w:lang w:val="vi-VN"/>
              </w:rPr>
              <w:t>t</w:t>
            </w:r>
          </w:p>
        </w:tc>
        <w:tc>
          <w:tcPr>
            <w:tcW w:w="609" w:type="pct"/>
            <w:tcPrChange w:id="4289" w:author="Admin" w:date="2016-12-12T18:47:00Z">
              <w:tcPr>
                <w:tcW w:w="527"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290"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Table</w:t>
            </w:r>
          </w:p>
        </w:tc>
        <w:tc>
          <w:tcPr>
            <w:tcW w:w="412" w:type="pct"/>
            <w:tcPrChange w:id="4291" w:author="Admin" w:date="2016-12-12T18:47:00Z">
              <w:tcPr>
                <w:tcW w:w="266"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92"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82" w:type="pct"/>
            <w:tcPrChange w:id="4293" w:author="Admin" w:date="2016-12-12T18:47:00Z">
              <w:tcPr>
                <w:tcW w:w="528"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294"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Y</w:t>
            </w:r>
          </w:p>
        </w:tc>
        <w:tc>
          <w:tcPr>
            <w:tcW w:w="580" w:type="pct"/>
            <w:tcPrChange w:id="4295" w:author="Admin" w:date="2016-12-12T18:47:00Z">
              <w:tcPr>
                <w:tcW w:w="580"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296"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9" w:type="pct"/>
            <w:tcPrChange w:id="4297" w:author="Admin" w:date="2016-12-12T18:47:00Z">
              <w:tcPr>
                <w:tcW w:w="1189"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298"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Table top 5 </w:t>
            </w:r>
            <w:r w:rsidRPr="000D195A">
              <w:rPr>
                <w:rFonts w:ascii="Century" w:hAnsi="Century" w:cs="Times New Roman"/>
              </w:rPr>
              <w:t>organizations has highest point</w:t>
            </w:r>
          </w:p>
        </w:tc>
      </w:tr>
      <w:tr w:rsidR="00861561" w:rsidRPr="000D195A" w:rsidTr="00DD65C4">
        <w:tc>
          <w:tcPr>
            <w:cnfStyle w:val="001000000000" w:firstRow="0" w:lastRow="0" w:firstColumn="1" w:lastColumn="0" w:oddVBand="0" w:evenVBand="0" w:oddHBand="0" w:evenHBand="0" w:firstRowFirstColumn="0" w:firstRowLastColumn="0" w:lastRowFirstColumn="0" w:lastRowLastColumn="0"/>
            <w:tcW w:w="327" w:type="pct"/>
            <w:tcPrChange w:id="4299" w:author="Admin" w:date="2016-12-12T18:47:00Z">
              <w:tcPr>
                <w:tcW w:w="327" w:type="pct"/>
              </w:tcPr>
            </w:tcPrChange>
          </w:tcPr>
          <w:p w:rsidR="00861561" w:rsidRPr="000D195A" w:rsidRDefault="00861561" w:rsidP="00DD65C4">
            <w:pPr>
              <w:jc w:val="both"/>
              <w:rPr>
                <w:rFonts w:ascii="Century" w:hAnsi="Century" w:cs="Times New Roman"/>
              </w:rPr>
              <w:pPrChange w:id="4300" w:author="Admin" w:date="2016-12-12T18:48:00Z">
                <w:pPr>
                  <w:spacing w:line="276" w:lineRule="auto"/>
                  <w:jc w:val="both"/>
                </w:pPr>
              </w:pPrChange>
            </w:pPr>
            <w:r w:rsidRPr="000D195A">
              <w:rPr>
                <w:rFonts w:ascii="Century" w:hAnsi="Century" w:cs="Times New Roman"/>
              </w:rPr>
              <w:t>7</w:t>
            </w:r>
          </w:p>
        </w:tc>
        <w:tc>
          <w:tcPr>
            <w:tcW w:w="677" w:type="pct"/>
            <w:tcPrChange w:id="4301" w:author="Admin" w:date="2016-12-12T18:47:00Z">
              <w:tcPr>
                <w:tcW w:w="677"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02"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Top </w:t>
            </w:r>
            <w:r w:rsidRPr="000D195A">
              <w:rPr>
                <w:rFonts w:ascii="Century" w:hAnsi="Century" w:cs="Times New Roman"/>
              </w:rPr>
              <w:t>Thread</w:t>
            </w:r>
          </w:p>
        </w:tc>
        <w:tc>
          <w:tcPr>
            <w:tcW w:w="824" w:type="pct"/>
            <w:tcPrChange w:id="4303" w:author="Admin" w:date="2016-12-12T18:47:00Z">
              <w:tcPr>
                <w:tcW w:w="906"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04"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Bài vi</w:t>
            </w:r>
            <w:r w:rsidRPr="000D195A">
              <w:rPr>
                <w:rFonts w:ascii="Cambria" w:hAnsi="Cambria" w:cs="Cambria"/>
              </w:rPr>
              <w:t>ế</w:t>
            </w:r>
            <w:r w:rsidRPr="000D195A">
              <w:rPr>
                <w:rFonts w:ascii="Century" w:hAnsi="Century" w:cs="Times New Roman"/>
              </w:rPr>
              <w:t>t đ</w:t>
            </w:r>
            <w:r w:rsidRPr="000D195A">
              <w:rPr>
                <w:rFonts w:ascii="Cambria" w:hAnsi="Cambria" w:cs="Cambria"/>
              </w:rPr>
              <w:t>ượ</w:t>
            </w:r>
            <w:r w:rsidRPr="000D195A">
              <w:rPr>
                <w:rFonts w:ascii="Century" w:hAnsi="Century" w:cs="Times New Roman"/>
              </w:rPr>
              <w:t>c quan tâm nhi</w:t>
            </w:r>
            <w:r w:rsidRPr="000D195A">
              <w:rPr>
                <w:rFonts w:ascii="Cambria" w:hAnsi="Cambria" w:cs="Cambria"/>
              </w:rPr>
              <w:t>ề</w:t>
            </w:r>
            <w:r w:rsidRPr="000D195A">
              <w:rPr>
                <w:rFonts w:ascii="Century" w:hAnsi="Century" w:cs="Times New Roman"/>
              </w:rPr>
              <w:t>u nh</w:t>
            </w:r>
            <w:r w:rsidRPr="000D195A">
              <w:rPr>
                <w:rFonts w:ascii="Cambria" w:hAnsi="Cambria" w:cs="Cambria"/>
              </w:rPr>
              <w:t>ấ</w:t>
            </w:r>
            <w:r w:rsidRPr="000D195A">
              <w:rPr>
                <w:rFonts w:ascii="Century" w:hAnsi="Century" w:cs="Times New Roman"/>
              </w:rPr>
              <w:t>t</w:t>
            </w:r>
          </w:p>
        </w:tc>
        <w:tc>
          <w:tcPr>
            <w:tcW w:w="609" w:type="pct"/>
            <w:tcPrChange w:id="4305" w:author="Admin" w:date="2016-12-12T18:47:00Z">
              <w:tcPr>
                <w:tcW w:w="527"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306"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Table</w:t>
            </w:r>
          </w:p>
        </w:tc>
        <w:tc>
          <w:tcPr>
            <w:tcW w:w="412" w:type="pct"/>
            <w:tcPrChange w:id="4307" w:author="Admin" w:date="2016-12-12T18:47:00Z">
              <w:tcPr>
                <w:tcW w:w="266"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08"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82" w:type="pct"/>
            <w:tcPrChange w:id="4309" w:author="Admin" w:date="2016-12-12T18:47:00Z">
              <w:tcPr>
                <w:tcW w:w="528"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310"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Y</w:t>
            </w:r>
          </w:p>
        </w:tc>
        <w:tc>
          <w:tcPr>
            <w:tcW w:w="580" w:type="pct"/>
            <w:tcPrChange w:id="4311" w:author="Admin" w:date="2016-12-12T18:47:00Z">
              <w:tcPr>
                <w:tcW w:w="580"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12"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9" w:type="pct"/>
            <w:tcPrChange w:id="4313" w:author="Admin" w:date="2016-12-12T18:47:00Z">
              <w:tcPr>
                <w:tcW w:w="1189"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314"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Table top 5 </w:t>
            </w:r>
            <w:r w:rsidRPr="000D195A">
              <w:rPr>
                <w:rFonts w:ascii="Century" w:hAnsi="Century" w:cs="Times New Roman"/>
              </w:rPr>
              <w:t>threads have most like</w:t>
            </w:r>
          </w:p>
        </w:tc>
      </w:tr>
      <w:tr w:rsidR="00861561" w:rsidRPr="000D195A" w:rsidTr="00DD65C4">
        <w:tc>
          <w:tcPr>
            <w:cnfStyle w:val="001000000000" w:firstRow="0" w:lastRow="0" w:firstColumn="1" w:lastColumn="0" w:oddVBand="0" w:evenVBand="0" w:oddHBand="0" w:evenHBand="0" w:firstRowFirstColumn="0" w:firstRowLastColumn="0" w:lastRowFirstColumn="0" w:lastRowLastColumn="0"/>
            <w:tcW w:w="327" w:type="pct"/>
            <w:tcPrChange w:id="4315" w:author="Admin" w:date="2016-12-12T18:47:00Z">
              <w:tcPr>
                <w:tcW w:w="327" w:type="pct"/>
              </w:tcPr>
            </w:tcPrChange>
          </w:tcPr>
          <w:p w:rsidR="00861561" w:rsidRPr="000D195A" w:rsidRDefault="00861561" w:rsidP="00DD65C4">
            <w:pPr>
              <w:jc w:val="both"/>
              <w:rPr>
                <w:rFonts w:ascii="Century" w:hAnsi="Century" w:cs="Times New Roman"/>
              </w:rPr>
              <w:pPrChange w:id="4316" w:author="Admin" w:date="2016-12-12T18:48:00Z">
                <w:pPr>
                  <w:spacing w:line="276" w:lineRule="auto"/>
                  <w:jc w:val="both"/>
                </w:pPr>
              </w:pPrChange>
            </w:pPr>
            <w:r w:rsidRPr="000D195A">
              <w:rPr>
                <w:rFonts w:ascii="Century" w:hAnsi="Century" w:cs="Times New Roman"/>
              </w:rPr>
              <w:t>8</w:t>
            </w:r>
          </w:p>
        </w:tc>
        <w:tc>
          <w:tcPr>
            <w:tcW w:w="677" w:type="pct"/>
            <w:tcPrChange w:id="4317" w:author="Admin" w:date="2016-12-12T18:47:00Z">
              <w:tcPr>
                <w:tcW w:w="677"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18"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Top </w:t>
            </w:r>
            <w:r w:rsidRPr="000D195A">
              <w:rPr>
                <w:rFonts w:ascii="Century" w:hAnsi="Century" w:cs="Times New Roman"/>
              </w:rPr>
              <w:t>donor</w:t>
            </w:r>
          </w:p>
        </w:tc>
        <w:tc>
          <w:tcPr>
            <w:tcW w:w="824" w:type="pct"/>
            <w:tcPrChange w:id="4319" w:author="Admin" w:date="2016-12-12T18:47:00Z">
              <w:tcPr>
                <w:tcW w:w="906"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20"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Ng</w:t>
            </w:r>
            <w:r w:rsidRPr="000D195A">
              <w:rPr>
                <w:rFonts w:ascii="Cambria" w:hAnsi="Cambria" w:cs="Cambria"/>
              </w:rPr>
              <w:t>ườ</w:t>
            </w:r>
            <w:r w:rsidRPr="000D195A">
              <w:rPr>
                <w:rFonts w:ascii="Century" w:hAnsi="Century" w:cs="Times New Roman"/>
              </w:rPr>
              <w:t xml:space="preserve">i dùng </w:t>
            </w:r>
            <w:r w:rsidRPr="000D195A">
              <w:rPr>
                <w:rFonts w:ascii="Cambria" w:hAnsi="Cambria" w:cs="Cambria"/>
              </w:rPr>
              <w:t>ủ</w:t>
            </w:r>
            <w:r w:rsidRPr="000D195A">
              <w:rPr>
                <w:rFonts w:ascii="Century" w:hAnsi="Century" w:cs="Times New Roman"/>
              </w:rPr>
              <w:t>ng h</w:t>
            </w:r>
            <w:r w:rsidRPr="000D195A">
              <w:rPr>
                <w:rFonts w:ascii="Cambria" w:hAnsi="Cambria" w:cs="Cambria"/>
              </w:rPr>
              <w:t>ộ</w:t>
            </w:r>
            <w:r w:rsidRPr="000D195A">
              <w:rPr>
                <w:rFonts w:ascii="Century" w:hAnsi="Century" w:cs="Times New Roman"/>
              </w:rPr>
              <w:t xml:space="preserve"> nhi</w:t>
            </w:r>
            <w:r w:rsidRPr="000D195A">
              <w:rPr>
                <w:rFonts w:ascii="Cambria" w:hAnsi="Cambria" w:cs="Cambria"/>
              </w:rPr>
              <w:t>ề</w:t>
            </w:r>
            <w:r w:rsidRPr="000D195A">
              <w:rPr>
                <w:rFonts w:ascii="Century" w:hAnsi="Century" w:cs="Times New Roman"/>
              </w:rPr>
              <w:t>u nh</w:t>
            </w:r>
            <w:r w:rsidRPr="000D195A">
              <w:rPr>
                <w:rFonts w:ascii="Cambria" w:hAnsi="Cambria" w:cs="Cambria"/>
              </w:rPr>
              <w:t>ấ</w:t>
            </w:r>
            <w:r w:rsidRPr="000D195A">
              <w:rPr>
                <w:rFonts w:ascii="Century" w:hAnsi="Century" w:cs="Times New Roman"/>
              </w:rPr>
              <w:t>t</w:t>
            </w:r>
          </w:p>
        </w:tc>
        <w:tc>
          <w:tcPr>
            <w:tcW w:w="609" w:type="pct"/>
            <w:tcPrChange w:id="4321" w:author="Admin" w:date="2016-12-12T18:47:00Z">
              <w:tcPr>
                <w:tcW w:w="527"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322"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Table</w:t>
            </w:r>
          </w:p>
        </w:tc>
        <w:tc>
          <w:tcPr>
            <w:tcW w:w="412" w:type="pct"/>
            <w:tcPrChange w:id="4323" w:author="Admin" w:date="2016-12-12T18:47:00Z">
              <w:tcPr>
                <w:tcW w:w="266"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24"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82" w:type="pct"/>
            <w:tcPrChange w:id="4325" w:author="Admin" w:date="2016-12-12T18:47:00Z">
              <w:tcPr>
                <w:tcW w:w="528"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326"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Y</w:t>
            </w:r>
          </w:p>
        </w:tc>
        <w:tc>
          <w:tcPr>
            <w:tcW w:w="580" w:type="pct"/>
            <w:tcPrChange w:id="4327" w:author="Admin" w:date="2016-12-12T18:47:00Z">
              <w:tcPr>
                <w:tcW w:w="580"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28"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9" w:type="pct"/>
            <w:tcPrChange w:id="4329" w:author="Admin" w:date="2016-12-12T18:47:00Z">
              <w:tcPr>
                <w:tcW w:w="1189"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30"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Table top 5 </w:t>
            </w:r>
            <w:r w:rsidRPr="000D195A">
              <w:rPr>
                <w:rFonts w:ascii="Century" w:hAnsi="Century" w:cs="Times New Roman"/>
              </w:rPr>
              <w:t>donors</w:t>
            </w:r>
          </w:p>
        </w:tc>
      </w:tr>
      <w:tr w:rsidR="00861561" w:rsidRPr="000D195A" w:rsidTr="00DD65C4">
        <w:tc>
          <w:tcPr>
            <w:cnfStyle w:val="001000000000" w:firstRow="0" w:lastRow="0" w:firstColumn="1" w:lastColumn="0" w:oddVBand="0" w:evenVBand="0" w:oddHBand="0" w:evenHBand="0" w:firstRowFirstColumn="0" w:firstRowLastColumn="0" w:lastRowFirstColumn="0" w:lastRowLastColumn="0"/>
            <w:tcW w:w="327" w:type="pct"/>
            <w:tcPrChange w:id="4331" w:author="Admin" w:date="2016-12-12T18:47:00Z">
              <w:tcPr>
                <w:tcW w:w="327" w:type="pct"/>
              </w:tcPr>
            </w:tcPrChange>
          </w:tcPr>
          <w:p w:rsidR="00861561" w:rsidRPr="000D195A" w:rsidRDefault="00861561" w:rsidP="00DD65C4">
            <w:pPr>
              <w:jc w:val="both"/>
              <w:rPr>
                <w:rFonts w:ascii="Century" w:hAnsi="Century" w:cs="Times New Roman"/>
              </w:rPr>
              <w:pPrChange w:id="4332" w:author="Admin" w:date="2016-12-12T18:48:00Z">
                <w:pPr>
                  <w:spacing w:line="276" w:lineRule="auto"/>
                  <w:jc w:val="both"/>
                </w:pPr>
              </w:pPrChange>
            </w:pPr>
            <w:r w:rsidRPr="000D195A">
              <w:rPr>
                <w:rFonts w:ascii="Century" w:hAnsi="Century" w:cs="Times New Roman"/>
              </w:rPr>
              <w:t>9</w:t>
            </w:r>
          </w:p>
        </w:tc>
        <w:tc>
          <w:tcPr>
            <w:tcW w:w="677" w:type="pct"/>
            <w:tcPrChange w:id="4333" w:author="Admin" w:date="2016-12-12T18:47:00Z">
              <w:tcPr>
                <w:tcW w:w="677"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34"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Recently Event</w:t>
            </w:r>
          </w:p>
        </w:tc>
        <w:tc>
          <w:tcPr>
            <w:tcW w:w="824" w:type="pct"/>
            <w:tcPrChange w:id="4335" w:author="Admin" w:date="2016-12-12T18:47:00Z">
              <w:tcPr>
                <w:tcW w:w="906"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36"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 v</w:t>
            </w:r>
            <w:r w:rsidRPr="000D195A">
              <w:rPr>
                <w:rFonts w:ascii="Cambria" w:hAnsi="Cambria" w:cs="Cambria"/>
              </w:rPr>
              <w:t>ừ</w:t>
            </w:r>
            <w:r w:rsidRPr="000D195A">
              <w:rPr>
                <w:rFonts w:ascii="Century" w:hAnsi="Century" w:cs="Times New Roman"/>
              </w:rPr>
              <w:t>a đ</w:t>
            </w:r>
            <w:r w:rsidRPr="000D195A">
              <w:rPr>
                <w:rFonts w:ascii="Cambria" w:hAnsi="Cambria" w:cs="Cambria"/>
              </w:rPr>
              <w:t>ượ</w:t>
            </w:r>
            <w:r w:rsidRPr="000D195A">
              <w:rPr>
                <w:rFonts w:ascii="Century" w:hAnsi="Century" w:cs="Times New Roman"/>
              </w:rPr>
              <w:t>c quyên góp</w:t>
            </w:r>
          </w:p>
        </w:tc>
        <w:tc>
          <w:tcPr>
            <w:tcW w:w="609" w:type="pct"/>
            <w:tcPrChange w:id="4337" w:author="Admin" w:date="2016-12-12T18:47:00Z">
              <w:tcPr>
                <w:tcW w:w="527"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338"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Table</w:t>
            </w:r>
          </w:p>
        </w:tc>
        <w:tc>
          <w:tcPr>
            <w:tcW w:w="412" w:type="pct"/>
            <w:tcPrChange w:id="4339" w:author="Admin" w:date="2016-12-12T18:47:00Z">
              <w:tcPr>
                <w:tcW w:w="266"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40"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82" w:type="pct"/>
            <w:tcPrChange w:id="4341" w:author="Admin" w:date="2016-12-12T18:47:00Z">
              <w:tcPr>
                <w:tcW w:w="528"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342"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Y</w:t>
            </w:r>
          </w:p>
        </w:tc>
        <w:tc>
          <w:tcPr>
            <w:tcW w:w="580" w:type="pct"/>
            <w:tcPrChange w:id="4343" w:author="Admin" w:date="2016-12-12T18:47:00Z">
              <w:tcPr>
                <w:tcW w:w="580"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44"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1189" w:type="pct"/>
            <w:tcPrChange w:id="4345" w:author="Admin" w:date="2016-12-12T18:47:00Z">
              <w:tcPr>
                <w:tcW w:w="1189" w:type="pct"/>
              </w:tcPr>
            </w:tcPrChange>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46" w:author="Admin" w:date="2016-12-12T18:48: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Event which has been donated recently</w:t>
            </w:r>
          </w:p>
        </w:tc>
      </w:tr>
    </w:tbl>
    <w:p w:rsidR="00861561" w:rsidRPr="000D195A" w:rsidRDefault="00861561" w:rsidP="00DD65C4">
      <w:pPr>
        <w:pStyle w:val="Table4-1"/>
        <w:rPr>
          <w:rFonts w:ascii="Century" w:hAnsi="Century"/>
        </w:rPr>
        <w:pPrChange w:id="4347" w:author="Admin" w:date="2016-12-12T18:48:00Z">
          <w:pPr>
            <w:pStyle w:val="Table4-1"/>
            <w:jc w:val="both"/>
          </w:pPr>
        </w:pPrChange>
      </w:pPr>
      <w:r w:rsidRPr="000D195A">
        <w:rPr>
          <w:rFonts w:ascii="Century" w:hAnsi="Century"/>
        </w:rPr>
        <w:t>Dashboard</w:t>
      </w:r>
    </w:p>
    <w:p w:rsidR="00861561" w:rsidRPr="000D195A" w:rsidRDefault="00861561" w:rsidP="006B4A50">
      <w:pPr>
        <w:pStyle w:val="Heading4"/>
        <w:jc w:val="both"/>
        <w:rPr>
          <w:rFonts w:ascii="Century" w:hAnsi="Century"/>
        </w:rPr>
      </w:pPr>
      <w:r w:rsidRPr="000D195A">
        <w:rPr>
          <w:rFonts w:ascii="Century" w:hAnsi="Century"/>
        </w:rPr>
        <w:lastRenderedPageBreak/>
        <w:t>Users</w:t>
      </w:r>
    </w:p>
    <w:p w:rsidR="00861561" w:rsidRPr="000D195A" w:rsidRDefault="00861561" w:rsidP="006B4A50">
      <w:pPr>
        <w:pStyle w:val="Heading5"/>
        <w:jc w:val="both"/>
        <w:rPr>
          <w:rFonts w:ascii="Century" w:hAnsi="Century"/>
        </w:rPr>
      </w:pPr>
      <w:r w:rsidRPr="000D195A">
        <w:rPr>
          <w:rFonts w:ascii="Century" w:hAnsi="Century"/>
        </w:rPr>
        <w:t>Users dashboard</w:t>
      </w:r>
    </w:p>
    <w:p w:rsidR="00861561" w:rsidRPr="000D195A" w:rsidRDefault="00861561" w:rsidP="006B4A50">
      <w:pPr>
        <w:ind w:hanging="630"/>
        <w:jc w:val="both"/>
        <w:rPr>
          <w:rFonts w:ascii="Century" w:hAnsi="Century"/>
        </w:rPr>
      </w:pPr>
      <w:r w:rsidRPr="000D195A">
        <w:rPr>
          <w:rFonts w:ascii="Century" w:hAnsi="Century"/>
          <w:noProof/>
          <w:lang w:eastAsia="en-US"/>
        </w:rPr>
        <w:drawing>
          <wp:inline distT="0" distB="0" distL="0" distR="0" wp14:anchorId="6FBBFFA0" wp14:editId="1A4A855A">
            <wp:extent cx="6055995" cy="3019425"/>
            <wp:effectExtent l="0" t="0" r="190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55995" cy="3019425"/>
                    </a:xfrm>
                    <a:prstGeom prst="rect">
                      <a:avLst/>
                    </a:prstGeom>
                    <a:noFill/>
                    <a:ln>
                      <a:noFill/>
                    </a:ln>
                  </pic:spPr>
                </pic:pic>
              </a:graphicData>
            </a:graphic>
          </wp:inline>
        </w:drawing>
      </w:r>
    </w:p>
    <w:p w:rsidR="00861561" w:rsidRPr="000D195A" w:rsidRDefault="00861561" w:rsidP="00DD65C4">
      <w:pPr>
        <w:pStyle w:val="Figure4-1"/>
        <w:rPr>
          <w:rFonts w:ascii="Century" w:hAnsi="Century"/>
        </w:rPr>
        <w:pPrChange w:id="4348" w:author="Admin" w:date="2016-12-12T18:48:00Z">
          <w:pPr>
            <w:pStyle w:val="Figure4-1"/>
            <w:jc w:val="both"/>
          </w:pPr>
        </w:pPrChange>
      </w:pPr>
      <w:r w:rsidRPr="000D195A">
        <w:rPr>
          <w:rFonts w:ascii="Century" w:hAnsi="Century"/>
        </w:rPr>
        <w:t>Users dashboard screen</w:t>
      </w:r>
    </w:p>
    <w:p w:rsidR="00861561" w:rsidRPr="000D195A" w:rsidRDefault="00861561" w:rsidP="006B4A50">
      <w:pPr>
        <w:jc w:val="both"/>
        <w:rPr>
          <w:rFonts w:ascii="Century" w:hAnsi="Century" w:cs="Times New Roman"/>
          <w:b/>
          <w:bCs/>
          <w:iCs/>
        </w:rPr>
      </w:pPr>
      <w:r w:rsidRPr="000D195A">
        <w:rPr>
          <w:rFonts w:ascii="Century" w:hAnsi="Century"/>
        </w:rPr>
        <w:br w:type="page"/>
      </w:r>
    </w:p>
    <w:tbl>
      <w:tblPr>
        <w:tblStyle w:val="Style1"/>
        <w:tblW w:w="5000" w:type="pct"/>
        <w:tblLook w:val="04A0" w:firstRow="1" w:lastRow="0" w:firstColumn="1" w:lastColumn="0" w:noHBand="0" w:noVBand="1"/>
      </w:tblPr>
      <w:tblGrid>
        <w:gridCol w:w="506"/>
        <w:gridCol w:w="1109"/>
        <w:gridCol w:w="1416"/>
        <w:gridCol w:w="787"/>
        <w:gridCol w:w="1020"/>
        <w:gridCol w:w="1342"/>
        <w:gridCol w:w="946"/>
        <w:gridCol w:w="1518"/>
      </w:tblGrid>
      <w:tr w:rsidR="00861561" w:rsidRPr="000D195A"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rsidR="00861561" w:rsidRPr="000D195A" w:rsidRDefault="00861561" w:rsidP="00DD65C4">
            <w:pPr>
              <w:jc w:val="both"/>
              <w:rPr>
                <w:rFonts w:ascii="Century" w:hAnsi="Century" w:cs="Times New Roman"/>
              </w:rPr>
              <w:pPrChange w:id="4349" w:author="Admin" w:date="2016-12-12T18:49:00Z">
                <w:pPr>
                  <w:spacing w:line="276" w:lineRule="auto"/>
                  <w:jc w:val="both"/>
                </w:pPr>
              </w:pPrChange>
            </w:pPr>
            <w:r w:rsidRPr="000D195A">
              <w:rPr>
                <w:rFonts w:ascii="Century" w:hAnsi="Century" w:cs="Times New Roman"/>
              </w:rPr>
              <w:lastRenderedPageBreak/>
              <w:t>No</w:t>
            </w:r>
          </w:p>
        </w:tc>
        <w:tc>
          <w:tcPr>
            <w:tcW w:w="594" w:type="pct"/>
            <w:shd w:val="clear" w:color="auto" w:fill="92D050"/>
          </w:tcPr>
          <w:p w:rsidR="00861561" w:rsidRPr="000D195A" w:rsidRDefault="00861561" w:rsidP="00DD65C4">
            <w:pPr>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4350" w:author="Admin" w:date="2016-12-12T18:49: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Field name</w:t>
            </w:r>
          </w:p>
        </w:tc>
        <w:tc>
          <w:tcPr>
            <w:tcW w:w="786" w:type="pct"/>
            <w:shd w:val="clear" w:color="auto" w:fill="92D050"/>
          </w:tcPr>
          <w:p w:rsidR="00861561" w:rsidRPr="000D195A" w:rsidRDefault="00861561" w:rsidP="00DD65C4">
            <w:pPr>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4351" w:author="Admin" w:date="2016-12-12T18:49: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Field name in Vietnamese</w:t>
            </w:r>
          </w:p>
        </w:tc>
        <w:tc>
          <w:tcPr>
            <w:tcW w:w="491" w:type="pct"/>
            <w:shd w:val="clear" w:color="auto" w:fill="92D050"/>
          </w:tcPr>
          <w:p w:rsidR="00861561" w:rsidRPr="000D195A" w:rsidRDefault="00861561" w:rsidP="00DD65C4">
            <w:pPr>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4352" w:author="Admin" w:date="2016-12-12T18:49: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Type</w:t>
            </w:r>
          </w:p>
        </w:tc>
        <w:tc>
          <w:tcPr>
            <w:tcW w:w="587" w:type="pct"/>
            <w:shd w:val="clear" w:color="auto" w:fill="92D050"/>
          </w:tcPr>
          <w:p w:rsidR="00861561" w:rsidRPr="000D195A" w:rsidRDefault="00861561" w:rsidP="00DD65C4">
            <w:pPr>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4353" w:author="Admin" w:date="2016-12-12T18:49: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Require</w:t>
            </w:r>
          </w:p>
        </w:tc>
        <w:tc>
          <w:tcPr>
            <w:tcW w:w="771" w:type="pct"/>
            <w:shd w:val="clear" w:color="auto" w:fill="92D050"/>
          </w:tcPr>
          <w:p w:rsidR="00861561" w:rsidRPr="000D195A" w:rsidRDefault="00861561" w:rsidP="00DD65C4">
            <w:pPr>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4354" w:author="Admin" w:date="2016-12-12T18:49: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Mandatory</w:t>
            </w:r>
          </w:p>
        </w:tc>
        <w:tc>
          <w:tcPr>
            <w:tcW w:w="536" w:type="pct"/>
            <w:shd w:val="clear" w:color="auto" w:fill="92D050"/>
          </w:tcPr>
          <w:p w:rsidR="00861561" w:rsidRPr="000D195A" w:rsidRDefault="00861561" w:rsidP="00DD65C4">
            <w:pPr>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4355" w:author="Admin" w:date="2016-12-12T18:49: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Max-Length</w:t>
            </w:r>
          </w:p>
        </w:tc>
        <w:tc>
          <w:tcPr>
            <w:tcW w:w="943" w:type="pct"/>
            <w:shd w:val="clear" w:color="auto" w:fill="92D050"/>
          </w:tcPr>
          <w:p w:rsidR="00861561" w:rsidRPr="000D195A" w:rsidRDefault="00861561" w:rsidP="00DD65C4">
            <w:pPr>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4356" w:author="Admin" w:date="2016-12-12T18:49: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Description</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DD65C4">
            <w:pPr>
              <w:jc w:val="both"/>
              <w:rPr>
                <w:rFonts w:ascii="Century" w:hAnsi="Century" w:cs="Times New Roman"/>
                <w:lang w:val="vi-VN"/>
              </w:rPr>
              <w:pPrChange w:id="4357" w:author="Admin" w:date="2016-12-12T18:49:00Z">
                <w:pPr>
                  <w:spacing w:line="276" w:lineRule="auto"/>
                  <w:jc w:val="both"/>
                </w:pPr>
              </w:pPrChange>
            </w:pPr>
            <w:r w:rsidRPr="000D195A">
              <w:rPr>
                <w:rFonts w:ascii="Century" w:hAnsi="Century" w:cs="Times New Roman"/>
                <w:lang w:val="vi-VN"/>
              </w:rPr>
              <w:t>1</w:t>
            </w:r>
          </w:p>
        </w:tc>
        <w:tc>
          <w:tcPr>
            <w:tcW w:w="594"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358"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new users</w:t>
            </w:r>
          </w:p>
        </w:tc>
        <w:tc>
          <w:tcPr>
            <w:tcW w:w="786"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359"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m</w:t>
            </w:r>
            <w:r w:rsidRPr="000D195A">
              <w:rPr>
                <w:rFonts w:ascii="Cambria" w:hAnsi="Cambria" w:cs="Cambria"/>
                <w:lang w:val="vi-VN"/>
              </w:rPr>
              <w:t>ớ</w:t>
            </w:r>
            <w:r w:rsidRPr="000D195A">
              <w:rPr>
                <w:rFonts w:ascii="Century" w:hAnsi="Century" w:cs="Times New Roman"/>
                <w:lang w:val="vi-VN"/>
              </w:rPr>
              <w:t>i</w:t>
            </w:r>
          </w:p>
        </w:tc>
        <w:tc>
          <w:tcPr>
            <w:tcW w:w="491"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360"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87"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61"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71"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62"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36"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63"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43"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364"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new users</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DD65C4">
            <w:pPr>
              <w:jc w:val="both"/>
              <w:rPr>
                <w:rFonts w:ascii="Century" w:hAnsi="Century" w:cs="Times New Roman"/>
                <w:lang w:val="vi-VN"/>
              </w:rPr>
              <w:pPrChange w:id="4365" w:author="Admin" w:date="2016-12-12T18:49:00Z">
                <w:pPr>
                  <w:spacing w:line="276" w:lineRule="auto"/>
                  <w:jc w:val="both"/>
                </w:pPr>
              </w:pPrChange>
            </w:pPr>
            <w:r w:rsidRPr="000D195A">
              <w:rPr>
                <w:rFonts w:ascii="Century" w:hAnsi="Century" w:cs="Times New Roman"/>
                <w:lang w:val="vi-VN"/>
              </w:rPr>
              <w:t>3</w:t>
            </w:r>
          </w:p>
        </w:tc>
        <w:tc>
          <w:tcPr>
            <w:tcW w:w="594"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366"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users deactive</w:t>
            </w:r>
          </w:p>
        </w:tc>
        <w:tc>
          <w:tcPr>
            <w:tcW w:w="786"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367"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ch</w:t>
            </w:r>
            <w:r w:rsidRPr="000D195A">
              <w:rPr>
                <w:rFonts w:ascii="Cambria" w:hAnsi="Cambria" w:cs="Cambria"/>
                <w:lang w:val="vi-VN"/>
              </w:rPr>
              <w:t>ư</w:t>
            </w:r>
            <w:r w:rsidRPr="000D195A">
              <w:rPr>
                <w:rFonts w:ascii="Century" w:hAnsi="Century" w:cs="Times New Roman"/>
                <w:lang w:val="vi-VN"/>
              </w:rPr>
              <w:t>a k</w:t>
            </w:r>
            <w:r w:rsidRPr="000D195A">
              <w:rPr>
                <w:rFonts w:ascii="Century" w:hAnsi="Century" w:cs="Century"/>
                <w:lang w:val="vi-VN"/>
              </w:rPr>
              <w:t>í</w:t>
            </w:r>
            <w:r w:rsidRPr="000D195A">
              <w:rPr>
                <w:rFonts w:ascii="Century" w:hAnsi="Century" w:cs="Times New Roman"/>
                <w:lang w:val="vi-VN"/>
              </w:rPr>
              <w:t>ch ho</w:t>
            </w:r>
            <w:r w:rsidRPr="000D195A">
              <w:rPr>
                <w:rFonts w:ascii="Cambria" w:hAnsi="Cambria" w:cs="Cambria"/>
                <w:lang w:val="vi-VN"/>
              </w:rPr>
              <w:t>ạ</w:t>
            </w:r>
            <w:r w:rsidRPr="000D195A">
              <w:rPr>
                <w:rFonts w:ascii="Century" w:hAnsi="Century" w:cs="Times New Roman"/>
                <w:lang w:val="vi-VN"/>
              </w:rPr>
              <w:t>t</w:t>
            </w:r>
          </w:p>
        </w:tc>
        <w:tc>
          <w:tcPr>
            <w:tcW w:w="491"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68"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87"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69"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71"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70"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36"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71"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43"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372"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user NOT Active</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DD65C4">
            <w:pPr>
              <w:jc w:val="both"/>
              <w:rPr>
                <w:rFonts w:ascii="Century" w:hAnsi="Century" w:cs="Times New Roman"/>
                <w:lang w:val="vi-VN"/>
              </w:rPr>
              <w:pPrChange w:id="4373" w:author="Admin" w:date="2016-12-12T18:49:00Z">
                <w:pPr>
                  <w:spacing w:line="276" w:lineRule="auto"/>
                  <w:jc w:val="both"/>
                </w:pPr>
              </w:pPrChange>
            </w:pPr>
            <w:r w:rsidRPr="000D195A">
              <w:rPr>
                <w:rFonts w:ascii="Century" w:hAnsi="Century" w:cs="Times New Roman"/>
                <w:lang w:val="vi-VN"/>
              </w:rPr>
              <w:t>3</w:t>
            </w:r>
          </w:p>
        </w:tc>
        <w:tc>
          <w:tcPr>
            <w:tcW w:w="594"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74"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users </w:t>
            </w:r>
            <w:r w:rsidRPr="000D195A">
              <w:rPr>
                <w:rFonts w:ascii="Century" w:hAnsi="Century" w:cs="Times New Roman"/>
              </w:rPr>
              <w:t>be banned</w:t>
            </w:r>
          </w:p>
        </w:tc>
        <w:tc>
          <w:tcPr>
            <w:tcW w:w="786"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75"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 xml:space="preserve">i dùng </w:t>
            </w:r>
            <w:r w:rsidRPr="000D195A">
              <w:rPr>
                <w:rFonts w:ascii="Century" w:hAnsi="Century" w:cs="Times New Roman"/>
              </w:rPr>
              <w:t>b</w:t>
            </w:r>
            <w:r w:rsidRPr="000D195A">
              <w:rPr>
                <w:rFonts w:ascii="Cambria" w:hAnsi="Cambria" w:cs="Cambria"/>
              </w:rPr>
              <w:t>ị</w:t>
            </w:r>
            <w:r w:rsidRPr="000D195A">
              <w:rPr>
                <w:rFonts w:ascii="Century" w:hAnsi="Century" w:cs="Times New Roman"/>
              </w:rPr>
              <w:t xml:space="preserve"> c</w:t>
            </w:r>
            <w:r w:rsidRPr="000D195A">
              <w:rPr>
                <w:rFonts w:ascii="Cambria" w:hAnsi="Cambria" w:cs="Cambria"/>
              </w:rPr>
              <w:t>ấ</w:t>
            </w:r>
            <w:r w:rsidRPr="000D195A">
              <w:rPr>
                <w:rFonts w:ascii="Century" w:hAnsi="Century" w:cs="Times New Roman"/>
              </w:rPr>
              <w:t>m</w:t>
            </w:r>
          </w:p>
        </w:tc>
        <w:tc>
          <w:tcPr>
            <w:tcW w:w="491"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76"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87"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77"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71"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78"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36"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79"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43"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80"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user </w:t>
            </w:r>
            <w:r w:rsidRPr="000D195A">
              <w:rPr>
                <w:rFonts w:ascii="Century" w:hAnsi="Century" w:cs="Times New Roman"/>
              </w:rPr>
              <w:t>be banned</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DD65C4">
            <w:pPr>
              <w:jc w:val="both"/>
              <w:rPr>
                <w:rFonts w:ascii="Century" w:hAnsi="Century" w:cs="Times New Roman"/>
                <w:lang w:val="vi-VN"/>
              </w:rPr>
              <w:pPrChange w:id="4381" w:author="Admin" w:date="2016-12-12T18:49:00Z">
                <w:pPr>
                  <w:spacing w:line="276" w:lineRule="auto"/>
                  <w:jc w:val="both"/>
                </w:pPr>
              </w:pPrChange>
            </w:pPr>
            <w:r w:rsidRPr="000D195A">
              <w:rPr>
                <w:rFonts w:ascii="Century" w:hAnsi="Century" w:cs="Times New Roman"/>
                <w:lang w:val="vi-VN"/>
              </w:rPr>
              <w:t>4</w:t>
            </w:r>
          </w:p>
        </w:tc>
        <w:tc>
          <w:tcPr>
            <w:tcW w:w="594"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382"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users active</w:t>
            </w:r>
          </w:p>
        </w:tc>
        <w:tc>
          <w:tcPr>
            <w:tcW w:w="786"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383"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đang ho</w:t>
            </w:r>
            <w:r w:rsidRPr="000D195A">
              <w:rPr>
                <w:rFonts w:ascii="Cambria" w:hAnsi="Cambria" w:cs="Cambria"/>
                <w:lang w:val="vi-VN"/>
              </w:rPr>
              <w:t>ạ</w:t>
            </w:r>
            <w:r w:rsidRPr="000D195A">
              <w:rPr>
                <w:rFonts w:ascii="Century" w:hAnsi="Century" w:cs="Times New Roman"/>
                <w:lang w:val="vi-VN"/>
              </w:rPr>
              <w:t>t đ</w:t>
            </w:r>
            <w:r w:rsidRPr="000D195A">
              <w:rPr>
                <w:rFonts w:ascii="Cambria" w:hAnsi="Cambria" w:cs="Cambria"/>
                <w:lang w:val="vi-VN"/>
              </w:rPr>
              <w:t>ộ</w:t>
            </w:r>
            <w:r w:rsidRPr="000D195A">
              <w:rPr>
                <w:rFonts w:ascii="Century" w:hAnsi="Century" w:cs="Times New Roman"/>
                <w:lang w:val="vi-VN"/>
              </w:rPr>
              <w:t>ng</w:t>
            </w:r>
          </w:p>
        </w:tc>
        <w:tc>
          <w:tcPr>
            <w:tcW w:w="491"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84"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87"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85"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71"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86"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36"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87"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43"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388"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user Active</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DD65C4">
            <w:pPr>
              <w:jc w:val="both"/>
              <w:rPr>
                <w:rFonts w:ascii="Century" w:hAnsi="Century" w:cs="Times New Roman"/>
                <w:lang w:val="vi-VN"/>
              </w:rPr>
              <w:pPrChange w:id="4389" w:author="Admin" w:date="2016-12-12T18:49:00Z">
                <w:pPr>
                  <w:spacing w:line="276" w:lineRule="auto"/>
                  <w:jc w:val="both"/>
                </w:pPr>
              </w:pPrChange>
            </w:pPr>
            <w:r w:rsidRPr="000D195A">
              <w:rPr>
                <w:rFonts w:ascii="Century" w:hAnsi="Century" w:cs="Times New Roman"/>
                <w:lang w:val="vi-VN"/>
              </w:rPr>
              <w:t>5</w:t>
            </w:r>
          </w:p>
        </w:tc>
        <w:tc>
          <w:tcPr>
            <w:tcW w:w="594"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390"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users</w:t>
            </w:r>
          </w:p>
        </w:tc>
        <w:tc>
          <w:tcPr>
            <w:tcW w:w="786"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391"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w:t>
            </w:r>
            <w:r w:rsidRPr="000D195A">
              <w:rPr>
                <w:rFonts w:ascii="Cambria" w:hAnsi="Cambria" w:cs="Cambria"/>
                <w:lang w:val="vi-VN"/>
              </w:rPr>
              <w:t>ổ</w:t>
            </w:r>
            <w:r w:rsidRPr="000D195A">
              <w:rPr>
                <w:rFonts w:ascii="Century" w:hAnsi="Century" w:cs="Times New Roman"/>
                <w:lang w:val="vi-VN"/>
              </w:rPr>
              <w:t>ng s</w:t>
            </w:r>
            <w:r w:rsidRPr="000D195A">
              <w:rPr>
                <w:rFonts w:ascii="Cambria" w:hAnsi="Cambria" w:cs="Cambria"/>
                <w:lang w:val="vi-VN"/>
              </w:rPr>
              <w:t>ố</w:t>
            </w:r>
            <w:r w:rsidRPr="000D195A">
              <w:rPr>
                <w:rFonts w:ascii="Century" w:hAnsi="Century" w:cs="Times New Roman"/>
                <w:lang w:val="vi-VN"/>
              </w:rPr>
              <w:t xml:space="preserve"> ng</w:t>
            </w:r>
            <w:r w:rsidRPr="000D195A">
              <w:rPr>
                <w:rFonts w:ascii="Cambria" w:hAnsi="Cambria" w:cs="Cambria"/>
                <w:lang w:val="vi-VN"/>
              </w:rPr>
              <w:t>ườ</w:t>
            </w:r>
            <w:r w:rsidRPr="000D195A">
              <w:rPr>
                <w:rFonts w:ascii="Century" w:hAnsi="Century" w:cs="Times New Roman"/>
                <w:lang w:val="vi-VN"/>
              </w:rPr>
              <w:t>i dùng</w:t>
            </w:r>
          </w:p>
        </w:tc>
        <w:tc>
          <w:tcPr>
            <w:tcW w:w="491"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392"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87"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93"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71"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394"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36"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95"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43"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396"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users registed</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DD65C4">
            <w:pPr>
              <w:jc w:val="both"/>
              <w:rPr>
                <w:rFonts w:ascii="Century" w:hAnsi="Century" w:cs="Times New Roman"/>
                <w:lang w:val="vi-VN"/>
              </w:rPr>
              <w:pPrChange w:id="4397" w:author="Admin" w:date="2016-12-12T18:49:00Z">
                <w:pPr>
                  <w:spacing w:line="276" w:lineRule="auto"/>
                  <w:jc w:val="both"/>
                </w:pPr>
              </w:pPrChange>
            </w:pPr>
            <w:r w:rsidRPr="000D195A">
              <w:rPr>
                <w:rFonts w:ascii="Century" w:hAnsi="Century" w:cs="Times New Roman"/>
                <w:lang w:val="vi-VN"/>
              </w:rPr>
              <w:t>6</w:t>
            </w:r>
          </w:p>
        </w:tc>
        <w:tc>
          <w:tcPr>
            <w:tcW w:w="594"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98"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Top donation</w:t>
            </w:r>
          </w:p>
        </w:tc>
        <w:tc>
          <w:tcPr>
            <w:tcW w:w="786"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399"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Quyên góp nhi</w:t>
            </w:r>
            <w:r w:rsidRPr="000D195A">
              <w:rPr>
                <w:rFonts w:ascii="Cambria" w:hAnsi="Cambria" w:cs="Cambria"/>
              </w:rPr>
              <w:t>ề</w:t>
            </w:r>
            <w:r w:rsidRPr="000D195A">
              <w:rPr>
                <w:rFonts w:ascii="Century" w:hAnsi="Century" w:cs="Times New Roman"/>
              </w:rPr>
              <w:t>u nh</w:t>
            </w:r>
            <w:r w:rsidRPr="000D195A">
              <w:rPr>
                <w:rFonts w:ascii="Cambria" w:hAnsi="Cambria" w:cs="Cambria"/>
              </w:rPr>
              <w:t>ấ</w:t>
            </w:r>
            <w:r w:rsidRPr="000D195A">
              <w:rPr>
                <w:rFonts w:ascii="Century" w:hAnsi="Century" w:cs="Times New Roman"/>
              </w:rPr>
              <w:t>t</w:t>
            </w:r>
          </w:p>
        </w:tc>
        <w:tc>
          <w:tcPr>
            <w:tcW w:w="491"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00"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Table</w:t>
            </w:r>
          </w:p>
        </w:tc>
        <w:tc>
          <w:tcPr>
            <w:tcW w:w="587"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01"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71"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02"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Y</w:t>
            </w:r>
          </w:p>
        </w:tc>
        <w:tc>
          <w:tcPr>
            <w:tcW w:w="536"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03"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43"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04"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Top 5 donors with highest donation</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DD65C4">
            <w:pPr>
              <w:jc w:val="both"/>
              <w:rPr>
                <w:rFonts w:ascii="Century" w:hAnsi="Century" w:cs="Times New Roman"/>
                <w:lang w:val="vi-VN"/>
              </w:rPr>
              <w:pPrChange w:id="4405" w:author="Admin" w:date="2016-12-12T18:49:00Z">
                <w:pPr>
                  <w:spacing w:line="276" w:lineRule="auto"/>
                  <w:jc w:val="both"/>
                </w:pPr>
              </w:pPrChange>
            </w:pPr>
            <w:r w:rsidRPr="000D195A">
              <w:rPr>
                <w:rFonts w:ascii="Century" w:hAnsi="Century" w:cs="Times New Roman"/>
                <w:lang w:val="vi-VN"/>
              </w:rPr>
              <w:t>7</w:t>
            </w:r>
          </w:p>
        </w:tc>
        <w:tc>
          <w:tcPr>
            <w:tcW w:w="594"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06"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Most user backed</w:t>
            </w:r>
          </w:p>
        </w:tc>
        <w:tc>
          <w:tcPr>
            <w:tcW w:w="786"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07"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w:t>
            </w:r>
            <w:r w:rsidRPr="000D195A">
              <w:rPr>
                <w:rFonts w:ascii="Cambria" w:hAnsi="Cambria" w:cs="Cambria"/>
                <w:lang w:val="vi-VN"/>
              </w:rPr>
              <w:t>ạ</w:t>
            </w:r>
            <w:r w:rsidRPr="000D195A">
              <w:rPr>
                <w:rFonts w:ascii="Century" w:hAnsi="Century" w:cs="Times New Roman"/>
                <w:lang w:val="vi-VN"/>
              </w:rPr>
              <w:t>o nhi</w:t>
            </w:r>
            <w:r w:rsidRPr="000D195A">
              <w:rPr>
                <w:rFonts w:ascii="Cambria" w:hAnsi="Cambria" w:cs="Cambria"/>
                <w:lang w:val="vi-VN"/>
              </w:rPr>
              <w:t>ề</w:t>
            </w:r>
            <w:r w:rsidRPr="000D195A">
              <w:rPr>
                <w:rFonts w:ascii="Century" w:hAnsi="Century" w:cs="Times New Roman"/>
                <w:lang w:val="vi-VN"/>
              </w:rPr>
              <w:t>u bài vi</w:t>
            </w:r>
            <w:r w:rsidRPr="000D195A">
              <w:rPr>
                <w:rFonts w:ascii="Cambria" w:hAnsi="Cambria" w:cs="Cambria"/>
                <w:lang w:val="vi-VN"/>
              </w:rPr>
              <w:t>ế</w:t>
            </w:r>
            <w:r w:rsidRPr="000D195A">
              <w:rPr>
                <w:rFonts w:ascii="Century" w:hAnsi="Century" w:cs="Times New Roman"/>
                <w:lang w:val="vi-VN"/>
              </w:rPr>
              <w:t>t nh</w:t>
            </w:r>
            <w:r w:rsidRPr="000D195A">
              <w:rPr>
                <w:rFonts w:ascii="Cambria" w:hAnsi="Cambria" w:cs="Cambria"/>
                <w:lang w:val="vi-VN"/>
              </w:rPr>
              <w:t>ấ</w:t>
            </w:r>
            <w:r w:rsidRPr="000D195A">
              <w:rPr>
                <w:rFonts w:ascii="Century" w:hAnsi="Century" w:cs="Times New Roman"/>
                <w:lang w:val="vi-VN"/>
              </w:rPr>
              <w:t>t</w:t>
            </w:r>
          </w:p>
        </w:tc>
        <w:tc>
          <w:tcPr>
            <w:tcW w:w="491"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08"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Table</w:t>
            </w:r>
          </w:p>
        </w:tc>
        <w:tc>
          <w:tcPr>
            <w:tcW w:w="587"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09"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71"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10"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Y</w:t>
            </w:r>
          </w:p>
        </w:tc>
        <w:tc>
          <w:tcPr>
            <w:tcW w:w="536"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11"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43"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12"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Top 5  users with most created thread</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DD65C4">
            <w:pPr>
              <w:jc w:val="both"/>
              <w:rPr>
                <w:rFonts w:ascii="Century" w:hAnsi="Century" w:cs="Times New Roman"/>
                <w:lang w:val="vi-VN"/>
              </w:rPr>
              <w:pPrChange w:id="4413" w:author="Admin" w:date="2016-12-12T18:49:00Z">
                <w:pPr>
                  <w:spacing w:line="276" w:lineRule="auto"/>
                  <w:jc w:val="both"/>
                </w:pPr>
              </w:pPrChange>
            </w:pPr>
            <w:r w:rsidRPr="000D195A">
              <w:rPr>
                <w:rFonts w:ascii="Century" w:hAnsi="Century" w:cs="Times New Roman"/>
                <w:lang w:val="vi-VN"/>
              </w:rPr>
              <w:t>8</w:t>
            </w:r>
          </w:p>
        </w:tc>
        <w:tc>
          <w:tcPr>
            <w:tcW w:w="594"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14"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New users</w:t>
            </w:r>
          </w:p>
        </w:tc>
        <w:tc>
          <w:tcPr>
            <w:tcW w:w="786"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15"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 cao nh</w:t>
            </w:r>
            <w:r w:rsidRPr="000D195A">
              <w:rPr>
                <w:rFonts w:ascii="Cambria" w:hAnsi="Cambria" w:cs="Cambria"/>
              </w:rPr>
              <w:t>ấ</w:t>
            </w:r>
            <w:r w:rsidRPr="000D195A">
              <w:rPr>
                <w:rFonts w:ascii="Century" w:hAnsi="Century" w:cs="Times New Roman"/>
              </w:rPr>
              <w:t>t</w:t>
            </w:r>
          </w:p>
        </w:tc>
        <w:tc>
          <w:tcPr>
            <w:tcW w:w="491"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16"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Table</w:t>
            </w:r>
          </w:p>
        </w:tc>
        <w:tc>
          <w:tcPr>
            <w:tcW w:w="587"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17"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71"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18"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Y</w:t>
            </w:r>
          </w:p>
        </w:tc>
        <w:tc>
          <w:tcPr>
            <w:tcW w:w="536"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19"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43" w:type="pct"/>
          </w:tcPr>
          <w:p w:rsidR="00861561" w:rsidRPr="000D195A" w:rsidRDefault="00861561" w:rsidP="00DD65C4">
            <w:pP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20"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Top 5 user with highest point </w:t>
            </w:r>
          </w:p>
        </w:tc>
      </w:tr>
    </w:tbl>
    <w:p w:rsidR="00861561" w:rsidRPr="000D195A" w:rsidRDefault="00861561" w:rsidP="00DD65C4">
      <w:pPr>
        <w:pStyle w:val="Figure4-1"/>
        <w:rPr>
          <w:rFonts w:ascii="Century" w:hAnsi="Century"/>
        </w:rPr>
        <w:pPrChange w:id="4421" w:author="Admin" w:date="2016-12-12T18:49:00Z">
          <w:pPr>
            <w:pStyle w:val="Figure4-1"/>
            <w:jc w:val="both"/>
          </w:pPr>
        </w:pPrChange>
      </w:pPr>
      <w:r w:rsidRPr="000D195A">
        <w:rPr>
          <w:rFonts w:ascii="Century" w:hAnsi="Century"/>
        </w:rPr>
        <w:t>Users dashboard</w:t>
      </w:r>
    </w:p>
    <w:p w:rsidR="00861561" w:rsidRPr="000D195A" w:rsidRDefault="00861561" w:rsidP="006B4A50">
      <w:pPr>
        <w:pStyle w:val="Heading5"/>
        <w:jc w:val="both"/>
        <w:rPr>
          <w:rFonts w:ascii="Century" w:hAnsi="Century"/>
        </w:rPr>
      </w:pPr>
      <w:r w:rsidRPr="000D195A">
        <w:rPr>
          <w:rFonts w:ascii="Century" w:hAnsi="Century"/>
        </w:rPr>
        <w:t>Users list</w:t>
      </w:r>
    </w:p>
    <w:p w:rsidR="00861561" w:rsidRPr="000D195A" w:rsidRDefault="00861561" w:rsidP="006B4A50">
      <w:pPr>
        <w:ind w:hanging="540"/>
        <w:jc w:val="both"/>
        <w:rPr>
          <w:rFonts w:ascii="Century" w:hAnsi="Century"/>
        </w:rPr>
      </w:pPr>
      <w:r w:rsidRPr="000D195A">
        <w:rPr>
          <w:rFonts w:ascii="Century" w:hAnsi="Century"/>
          <w:noProof/>
          <w:lang w:eastAsia="en-US"/>
        </w:rPr>
        <w:drawing>
          <wp:inline distT="0" distB="0" distL="0" distR="0" wp14:anchorId="37EA9AA6" wp14:editId="3E3B9AB0">
            <wp:extent cx="6055995" cy="2967355"/>
            <wp:effectExtent l="0" t="0" r="190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55995" cy="2967355"/>
                    </a:xfrm>
                    <a:prstGeom prst="rect">
                      <a:avLst/>
                    </a:prstGeom>
                    <a:noFill/>
                    <a:ln>
                      <a:noFill/>
                    </a:ln>
                  </pic:spPr>
                </pic:pic>
              </a:graphicData>
            </a:graphic>
          </wp:inline>
        </w:drawing>
      </w:r>
    </w:p>
    <w:p w:rsidR="00861561" w:rsidRDefault="00861561" w:rsidP="00DD65C4">
      <w:pPr>
        <w:pStyle w:val="Figure4-1"/>
        <w:rPr>
          <w:ins w:id="4422" w:author="Admin" w:date="2016-12-12T18:49:00Z"/>
          <w:rFonts w:ascii="Century" w:hAnsi="Century"/>
        </w:rPr>
        <w:pPrChange w:id="4423" w:author="Admin" w:date="2016-12-12T18:49:00Z">
          <w:pPr>
            <w:pStyle w:val="Figure4-1"/>
            <w:jc w:val="both"/>
          </w:pPr>
        </w:pPrChange>
      </w:pPr>
      <w:r w:rsidRPr="000D195A">
        <w:rPr>
          <w:rFonts w:ascii="Century" w:hAnsi="Century"/>
        </w:rPr>
        <w:t>Users list screen</w:t>
      </w:r>
    </w:p>
    <w:p w:rsidR="00DD65C4" w:rsidRDefault="00DD65C4" w:rsidP="00DD65C4">
      <w:pPr>
        <w:pStyle w:val="Figure4-1"/>
        <w:numPr>
          <w:ilvl w:val="0"/>
          <w:numId w:val="0"/>
        </w:numPr>
        <w:rPr>
          <w:ins w:id="4424" w:author="Admin" w:date="2016-12-12T18:49:00Z"/>
          <w:rFonts w:ascii="Century" w:hAnsi="Century"/>
        </w:rPr>
        <w:pPrChange w:id="4425" w:author="Admin" w:date="2016-12-12T18:49:00Z">
          <w:pPr>
            <w:pStyle w:val="Figure4-1"/>
            <w:jc w:val="both"/>
          </w:pPr>
        </w:pPrChange>
      </w:pPr>
    </w:p>
    <w:p w:rsidR="00DD65C4" w:rsidRPr="000D195A" w:rsidRDefault="00DD65C4" w:rsidP="00DD65C4">
      <w:pPr>
        <w:pStyle w:val="Figure4-1"/>
        <w:numPr>
          <w:ilvl w:val="0"/>
          <w:numId w:val="0"/>
        </w:numPr>
        <w:rPr>
          <w:rFonts w:ascii="Century" w:hAnsi="Century"/>
        </w:rPr>
        <w:pPrChange w:id="4426" w:author="Admin" w:date="2016-12-12T18:49:00Z">
          <w:pPr>
            <w:pStyle w:val="Figure4-1"/>
            <w:jc w:val="both"/>
          </w:pPr>
        </w:pPrChange>
      </w:pPr>
    </w:p>
    <w:tbl>
      <w:tblPr>
        <w:tblStyle w:val="Style1"/>
        <w:tblW w:w="5189" w:type="pct"/>
        <w:jc w:val="center"/>
        <w:tblInd w:w="-326" w:type="dxa"/>
        <w:tblLook w:val="04A0" w:firstRow="1" w:lastRow="0" w:firstColumn="1" w:lastColumn="0" w:noHBand="0" w:noVBand="1"/>
        <w:tblPrChange w:id="4427" w:author="Admin" w:date="2016-12-12T18:49:00Z">
          <w:tblPr>
            <w:tblStyle w:val="Style1"/>
            <w:tblW w:w="5132" w:type="pct"/>
            <w:tblInd w:w="-228" w:type="dxa"/>
            <w:tblLook w:val="04A0" w:firstRow="1" w:lastRow="0" w:firstColumn="1" w:lastColumn="0" w:noHBand="0" w:noVBand="1"/>
          </w:tblPr>
        </w:tblPrChange>
      </w:tblPr>
      <w:tblGrid>
        <w:gridCol w:w="574"/>
        <w:gridCol w:w="1101"/>
        <w:gridCol w:w="1416"/>
        <w:gridCol w:w="925"/>
        <w:gridCol w:w="1020"/>
        <w:gridCol w:w="1342"/>
        <w:gridCol w:w="946"/>
        <w:gridCol w:w="1647"/>
        <w:tblGridChange w:id="4428">
          <w:tblGrid>
            <w:gridCol w:w="504"/>
            <w:gridCol w:w="1097"/>
            <w:gridCol w:w="1411"/>
            <w:gridCol w:w="922"/>
            <w:gridCol w:w="1017"/>
            <w:gridCol w:w="1337"/>
            <w:gridCol w:w="943"/>
            <w:gridCol w:w="1641"/>
          </w:tblGrid>
        </w:tblGridChange>
      </w:tblGrid>
      <w:tr w:rsidR="00DD65C4" w:rsidRPr="000D195A" w:rsidTr="00DD65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6" w:type="pct"/>
            <w:shd w:val="clear" w:color="auto" w:fill="92D050"/>
            <w:tcPrChange w:id="4429" w:author="Admin" w:date="2016-12-12T18:49:00Z">
              <w:tcPr>
                <w:tcW w:w="360" w:type="pct"/>
                <w:shd w:val="clear" w:color="auto" w:fill="92D050"/>
              </w:tcPr>
            </w:tcPrChange>
          </w:tcPr>
          <w:p w:rsidR="00861561" w:rsidRPr="000D195A" w:rsidRDefault="00861561"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lastRenderedPageBreak/>
              <w:t>No</w:t>
            </w:r>
          </w:p>
        </w:tc>
        <w:tc>
          <w:tcPr>
            <w:tcW w:w="611" w:type="pct"/>
            <w:shd w:val="clear" w:color="auto" w:fill="92D050"/>
            <w:tcPrChange w:id="4430" w:author="Admin" w:date="2016-12-12T18:49:00Z">
              <w:tcPr>
                <w:tcW w:w="609"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7" w:type="pct"/>
            <w:shd w:val="clear" w:color="auto" w:fill="92D050"/>
            <w:tcPrChange w:id="4431" w:author="Admin" w:date="2016-12-12T18:49:00Z">
              <w:tcPr>
                <w:tcW w:w="782"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14" w:type="pct"/>
            <w:shd w:val="clear" w:color="auto" w:fill="92D050"/>
            <w:tcPrChange w:id="4432" w:author="Admin" w:date="2016-12-12T18:49:00Z">
              <w:tcPr>
                <w:tcW w:w="512"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67" w:type="pct"/>
            <w:shd w:val="clear" w:color="auto" w:fill="92D050"/>
            <w:tcPrChange w:id="4433" w:author="Admin" w:date="2016-12-12T18:49:00Z">
              <w:tcPr>
                <w:tcW w:w="564"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45" w:type="pct"/>
            <w:shd w:val="clear" w:color="auto" w:fill="92D050"/>
            <w:tcPrChange w:id="4434" w:author="Admin" w:date="2016-12-12T18:49:00Z">
              <w:tcPr>
                <w:tcW w:w="741"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26" w:type="pct"/>
            <w:shd w:val="clear" w:color="auto" w:fill="92D050"/>
            <w:tcPrChange w:id="4435" w:author="Admin" w:date="2016-12-12T18:49:00Z">
              <w:tcPr>
                <w:tcW w:w="524"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915" w:type="pct"/>
            <w:shd w:val="clear" w:color="auto" w:fill="92D050"/>
            <w:tcPrChange w:id="4436" w:author="Admin" w:date="2016-12-12T18:49:00Z">
              <w:tcPr>
                <w:tcW w:w="909"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DD65C4" w:rsidRPr="000D195A" w:rsidTr="00DD65C4">
        <w:trPr>
          <w:jc w:val="center"/>
        </w:trPr>
        <w:tc>
          <w:tcPr>
            <w:cnfStyle w:val="001000000000" w:firstRow="0" w:lastRow="0" w:firstColumn="1" w:lastColumn="0" w:oddVBand="0" w:evenVBand="0" w:oddHBand="0" w:evenHBand="0" w:firstRowFirstColumn="0" w:firstRowLastColumn="0" w:lastRowFirstColumn="0" w:lastRowLastColumn="0"/>
            <w:tcW w:w="336" w:type="pct"/>
            <w:tcPrChange w:id="4437" w:author="Admin" w:date="2016-12-12T18:49:00Z">
              <w:tcPr>
                <w:tcW w:w="360"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1</w:t>
            </w:r>
          </w:p>
        </w:tc>
        <w:tc>
          <w:tcPr>
            <w:tcW w:w="611" w:type="pct"/>
            <w:tcPrChange w:id="4438" w:author="Admin" w:date="2016-12-12T18:49:00Z">
              <w:tcPr>
                <w:tcW w:w="60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39"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new users</w:t>
            </w:r>
          </w:p>
        </w:tc>
        <w:tc>
          <w:tcPr>
            <w:tcW w:w="787" w:type="pct"/>
            <w:tcPrChange w:id="4440" w:author="Admin" w:date="2016-12-12T18:49:00Z">
              <w:tcPr>
                <w:tcW w:w="78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41"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m</w:t>
            </w:r>
            <w:r w:rsidRPr="000D195A">
              <w:rPr>
                <w:rFonts w:ascii="Cambria" w:hAnsi="Cambria" w:cs="Cambria"/>
                <w:lang w:val="vi-VN"/>
              </w:rPr>
              <w:t>ớ</w:t>
            </w:r>
            <w:r w:rsidRPr="000D195A">
              <w:rPr>
                <w:rFonts w:ascii="Century" w:hAnsi="Century" w:cs="Times New Roman"/>
                <w:lang w:val="vi-VN"/>
              </w:rPr>
              <w:t>i</w:t>
            </w:r>
          </w:p>
        </w:tc>
        <w:tc>
          <w:tcPr>
            <w:tcW w:w="514" w:type="pct"/>
            <w:tcPrChange w:id="4442" w:author="Admin" w:date="2016-12-12T18:49:00Z">
              <w:tcPr>
                <w:tcW w:w="51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43"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67" w:type="pct"/>
            <w:tcPrChange w:id="4444" w:author="Admin" w:date="2016-12-12T18:49:00Z">
              <w:tcPr>
                <w:tcW w:w="56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45"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45" w:type="pct"/>
            <w:tcPrChange w:id="4446" w:author="Admin" w:date="2016-12-12T18:49:00Z">
              <w:tcPr>
                <w:tcW w:w="74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47"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26" w:type="pct"/>
            <w:tcPrChange w:id="4448" w:author="Admin" w:date="2016-12-12T18:49:00Z">
              <w:tcPr>
                <w:tcW w:w="52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49"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15" w:type="pct"/>
            <w:tcPrChange w:id="4450" w:author="Admin" w:date="2016-12-12T18:49:00Z">
              <w:tcPr>
                <w:tcW w:w="90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51"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new users</w:t>
            </w:r>
          </w:p>
        </w:tc>
      </w:tr>
      <w:tr w:rsidR="00DD65C4" w:rsidRPr="000D195A" w:rsidTr="00DD65C4">
        <w:trPr>
          <w:jc w:val="center"/>
        </w:trPr>
        <w:tc>
          <w:tcPr>
            <w:cnfStyle w:val="001000000000" w:firstRow="0" w:lastRow="0" w:firstColumn="1" w:lastColumn="0" w:oddVBand="0" w:evenVBand="0" w:oddHBand="0" w:evenHBand="0" w:firstRowFirstColumn="0" w:firstRowLastColumn="0" w:lastRowFirstColumn="0" w:lastRowLastColumn="0"/>
            <w:tcW w:w="336" w:type="pct"/>
            <w:tcPrChange w:id="4452" w:author="Admin" w:date="2016-12-12T18:49:00Z">
              <w:tcPr>
                <w:tcW w:w="360"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3</w:t>
            </w:r>
          </w:p>
        </w:tc>
        <w:tc>
          <w:tcPr>
            <w:tcW w:w="611" w:type="pct"/>
            <w:tcPrChange w:id="4453" w:author="Admin" w:date="2016-12-12T18:49:00Z">
              <w:tcPr>
                <w:tcW w:w="60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54"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users deactive</w:t>
            </w:r>
          </w:p>
        </w:tc>
        <w:tc>
          <w:tcPr>
            <w:tcW w:w="787" w:type="pct"/>
            <w:tcPrChange w:id="4455" w:author="Admin" w:date="2016-12-12T18:49:00Z">
              <w:tcPr>
                <w:tcW w:w="78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56"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ch</w:t>
            </w:r>
            <w:r w:rsidRPr="000D195A">
              <w:rPr>
                <w:rFonts w:ascii="Cambria" w:hAnsi="Cambria" w:cs="Cambria"/>
                <w:lang w:val="vi-VN"/>
              </w:rPr>
              <w:t>ư</w:t>
            </w:r>
            <w:r w:rsidRPr="000D195A">
              <w:rPr>
                <w:rFonts w:ascii="Century" w:hAnsi="Century" w:cs="Times New Roman"/>
                <w:lang w:val="vi-VN"/>
              </w:rPr>
              <w:t>a k</w:t>
            </w:r>
            <w:r w:rsidRPr="000D195A">
              <w:rPr>
                <w:rFonts w:ascii="Century" w:hAnsi="Century" w:cs="Century"/>
                <w:lang w:val="vi-VN"/>
              </w:rPr>
              <w:t>í</w:t>
            </w:r>
            <w:r w:rsidRPr="000D195A">
              <w:rPr>
                <w:rFonts w:ascii="Century" w:hAnsi="Century" w:cs="Times New Roman"/>
                <w:lang w:val="vi-VN"/>
              </w:rPr>
              <w:t>ch ho</w:t>
            </w:r>
            <w:r w:rsidRPr="000D195A">
              <w:rPr>
                <w:rFonts w:ascii="Cambria" w:hAnsi="Cambria" w:cs="Cambria"/>
                <w:lang w:val="vi-VN"/>
              </w:rPr>
              <w:t>ạ</w:t>
            </w:r>
            <w:r w:rsidRPr="000D195A">
              <w:rPr>
                <w:rFonts w:ascii="Century" w:hAnsi="Century" w:cs="Times New Roman"/>
                <w:lang w:val="vi-VN"/>
              </w:rPr>
              <w:t>t</w:t>
            </w:r>
          </w:p>
        </w:tc>
        <w:tc>
          <w:tcPr>
            <w:tcW w:w="514" w:type="pct"/>
            <w:tcPrChange w:id="4457" w:author="Admin" w:date="2016-12-12T18:49:00Z">
              <w:tcPr>
                <w:tcW w:w="51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58"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67" w:type="pct"/>
            <w:tcPrChange w:id="4459" w:author="Admin" w:date="2016-12-12T18:49:00Z">
              <w:tcPr>
                <w:tcW w:w="56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60"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45" w:type="pct"/>
            <w:tcPrChange w:id="4461" w:author="Admin" w:date="2016-12-12T18:49:00Z">
              <w:tcPr>
                <w:tcW w:w="74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62"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26" w:type="pct"/>
            <w:tcPrChange w:id="4463" w:author="Admin" w:date="2016-12-12T18:49:00Z">
              <w:tcPr>
                <w:tcW w:w="52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64"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15" w:type="pct"/>
            <w:tcPrChange w:id="4465" w:author="Admin" w:date="2016-12-12T18:49:00Z">
              <w:tcPr>
                <w:tcW w:w="90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66"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user NOT Active</w:t>
            </w:r>
          </w:p>
        </w:tc>
      </w:tr>
      <w:tr w:rsidR="00DD65C4" w:rsidRPr="000D195A" w:rsidTr="00DD65C4">
        <w:trPr>
          <w:jc w:val="center"/>
        </w:trPr>
        <w:tc>
          <w:tcPr>
            <w:cnfStyle w:val="001000000000" w:firstRow="0" w:lastRow="0" w:firstColumn="1" w:lastColumn="0" w:oddVBand="0" w:evenVBand="0" w:oddHBand="0" w:evenHBand="0" w:firstRowFirstColumn="0" w:firstRowLastColumn="0" w:lastRowFirstColumn="0" w:lastRowLastColumn="0"/>
            <w:tcW w:w="336" w:type="pct"/>
            <w:tcPrChange w:id="4467" w:author="Admin" w:date="2016-12-12T18:49:00Z">
              <w:tcPr>
                <w:tcW w:w="360"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3</w:t>
            </w:r>
          </w:p>
        </w:tc>
        <w:tc>
          <w:tcPr>
            <w:tcW w:w="611" w:type="pct"/>
            <w:tcPrChange w:id="4468" w:author="Admin" w:date="2016-12-12T18:49:00Z">
              <w:tcPr>
                <w:tcW w:w="60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69"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users </w:t>
            </w:r>
            <w:r w:rsidRPr="000D195A">
              <w:rPr>
                <w:rFonts w:ascii="Century" w:hAnsi="Century" w:cs="Times New Roman"/>
              </w:rPr>
              <w:t>be banned</w:t>
            </w:r>
          </w:p>
        </w:tc>
        <w:tc>
          <w:tcPr>
            <w:tcW w:w="787" w:type="pct"/>
            <w:tcPrChange w:id="4470" w:author="Admin" w:date="2016-12-12T18:49:00Z">
              <w:tcPr>
                <w:tcW w:w="78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71"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 xml:space="preserve">i dùng </w:t>
            </w:r>
            <w:r w:rsidRPr="000D195A">
              <w:rPr>
                <w:rFonts w:ascii="Century" w:hAnsi="Century" w:cs="Times New Roman"/>
              </w:rPr>
              <w:t>b</w:t>
            </w:r>
            <w:r w:rsidRPr="000D195A">
              <w:rPr>
                <w:rFonts w:ascii="Cambria" w:hAnsi="Cambria" w:cs="Cambria"/>
              </w:rPr>
              <w:t>ị</w:t>
            </w:r>
            <w:r w:rsidRPr="000D195A">
              <w:rPr>
                <w:rFonts w:ascii="Century" w:hAnsi="Century" w:cs="Times New Roman"/>
              </w:rPr>
              <w:t xml:space="preserve"> c</w:t>
            </w:r>
            <w:r w:rsidRPr="000D195A">
              <w:rPr>
                <w:rFonts w:ascii="Cambria" w:hAnsi="Cambria" w:cs="Cambria"/>
              </w:rPr>
              <w:t>ấ</w:t>
            </w:r>
            <w:r w:rsidRPr="000D195A">
              <w:rPr>
                <w:rFonts w:ascii="Century" w:hAnsi="Century" w:cs="Times New Roman"/>
              </w:rPr>
              <w:t>m</w:t>
            </w:r>
          </w:p>
        </w:tc>
        <w:tc>
          <w:tcPr>
            <w:tcW w:w="514" w:type="pct"/>
            <w:tcPrChange w:id="4472" w:author="Admin" w:date="2016-12-12T18:49:00Z">
              <w:tcPr>
                <w:tcW w:w="51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73"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67" w:type="pct"/>
            <w:tcPrChange w:id="4474" w:author="Admin" w:date="2016-12-12T18:49:00Z">
              <w:tcPr>
                <w:tcW w:w="56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75"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45" w:type="pct"/>
            <w:tcPrChange w:id="4476" w:author="Admin" w:date="2016-12-12T18:49:00Z">
              <w:tcPr>
                <w:tcW w:w="74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77"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26" w:type="pct"/>
            <w:tcPrChange w:id="4478" w:author="Admin" w:date="2016-12-12T18:49:00Z">
              <w:tcPr>
                <w:tcW w:w="52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79"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15" w:type="pct"/>
            <w:tcPrChange w:id="4480" w:author="Admin" w:date="2016-12-12T18:49:00Z">
              <w:tcPr>
                <w:tcW w:w="90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81"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user </w:t>
            </w:r>
            <w:r w:rsidRPr="000D195A">
              <w:rPr>
                <w:rFonts w:ascii="Century" w:hAnsi="Century" w:cs="Times New Roman"/>
              </w:rPr>
              <w:t>be banned</w:t>
            </w:r>
          </w:p>
        </w:tc>
      </w:tr>
      <w:tr w:rsidR="00DD65C4" w:rsidRPr="000D195A" w:rsidTr="00DD65C4">
        <w:trPr>
          <w:jc w:val="center"/>
        </w:trPr>
        <w:tc>
          <w:tcPr>
            <w:cnfStyle w:val="001000000000" w:firstRow="0" w:lastRow="0" w:firstColumn="1" w:lastColumn="0" w:oddVBand="0" w:evenVBand="0" w:oddHBand="0" w:evenHBand="0" w:firstRowFirstColumn="0" w:firstRowLastColumn="0" w:lastRowFirstColumn="0" w:lastRowLastColumn="0"/>
            <w:tcW w:w="336" w:type="pct"/>
            <w:tcPrChange w:id="4482" w:author="Admin" w:date="2016-12-12T18:49:00Z">
              <w:tcPr>
                <w:tcW w:w="360"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4</w:t>
            </w:r>
          </w:p>
        </w:tc>
        <w:tc>
          <w:tcPr>
            <w:tcW w:w="611" w:type="pct"/>
            <w:tcPrChange w:id="4483" w:author="Admin" w:date="2016-12-12T18:49:00Z">
              <w:tcPr>
                <w:tcW w:w="60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84"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users active</w:t>
            </w:r>
          </w:p>
        </w:tc>
        <w:tc>
          <w:tcPr>
            <w:tcW w:w="787" w:type="pct"/>
            <w:tcPrChange w:id="4485" w:author="Admin" w:date="2016-12-12T18:49:00Z">
              <w:tcPr>
                <w:tcW w:w="78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86"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đang ho</w:t>
            </w:r>
            <w:r w:rsidRPr="000D195A">
              <w:rPr>
                <w:rFonts w:ascii="Cambria" w:hAnsi="Cambria" w:cs="Cambria"/>
                <w:lang w:val="vi-VN"/>
              </w:rPr>
              <w:t>ạ</w:t>
            </w:r>
            <w:r w:rsidRPr="000D195A">
              <w:rPr>
                <w:rFonts w:ascii="Century" w:hAnsi="Century" w:cs="Times New Roman"/>
                <w:lang w:val="vi-VN"/>
              </w:rPr>
              <w:t>t đ</w:t>
            </w:r>
            <w:r w:rsidRPr="000D195A">
              <w:rPr>
                <w:rFonts w:ascii="Cambria" w:hAnsi="Cambria" w:cs="Cambria"/>
                <w:lang w:val="vi-VN"/>
              </w:rPr>
              <w:t>ộ</w:t>
            </w:r>
            <w:r w:rsidRPr="000D195A">
              <w:rPr>
                <w:rFonts w:ascii="Century" w:hAnsi="Century" w:cs="Times New Roman"/>
                <w:lang w:val="vi-VN"/>
              </w:rPr>
              <w:t>ng</w:t>
            </w:r>
          </w:p>
        </w:tc>
        <w:tc>
          <w:tcPr>
            <w:tcW w:w="514" w:type="pct"/>
            <w:tcPrChange w:id="4487" w:author="Admin" w:date="2016-12-12T18:49:00Z">
              <w:tcPr>
                <w:tcW w:w="51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88"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67" w:type="pct"/>
            <w:tcPrChange w:id="4489" w:author="Admin" w:date="2016-12-12T18:49:00Z">
              <w:tcPr>
                <w:tcW w:w="56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90"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45" w:type="pct"/>
            <w:tcPrChange w:id="4491" w:author="Admin" w:date="2016-12-12T18:49:00Z">
              <w:tcPr>
                <w:tcW w:w="74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92"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26" w:type="pct"/>
            <w:tcPrChange w:id="4493" w:author="Admin" w:date="2016-12-12T18:49:00Z">
              <w:tcPr>
                <w:tcW w:w="52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494"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15" w:type="pct"/>
            <w:tcPrChange w:id="4495" w:author="Admin" w:date="2016-12-12T18:49:00Z">
              <w:tcPr>
                <w:tcW w:w="90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96"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user Active</w:t>
            </w:r>
          </w:p>
        </w:tc>
      </w:tr>
      <w:tr w:rsidR="00DD65C4" w:rsidRPr="000D195A" w:rsidTr="00DD65C4">
        <w:trPr>
          <w:jc w:val="center"/>
        </w:trPr>
        <w:tc>
          <w:tcPr>
            <w:cnfStyle w:val="001000000000" w:firstRow="0" w:lastRow="0" w:firstColumn="1" w:lastColumn="0" w:oddVBand="0" w:evenVBand="0" w:oddHBand="0" w:evenHBand="0" w:firstRowFirstColumn="0" w:firstRowLastColumn="0" w:lastRowFirstColumn="0" w:lastRowLastColumn="0"/>
            <w:tcW w:w="336" w:type="pct"/>
            <w:tcPrChange w:id="4497" w:author="Admin" w:date="2016-12-12T18:49:00Z">
              <w:tcPr>
                <w:tcW w:w="360"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5</w:t>
            </w:r>
          </w:p>
        </w:tc>
        <w:tc>
          <w:tcPr>
            <w:tcW w:w="611" w:type="pct"/>
            <w:tcPrChange w:id="4498" w:author="Admin" w:date="2016-12-12T18:49:00Z">
              <w:tcPr>
                <w:tcW w:w="60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499"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users</w:t>
            </w:r>
          </w:p>
        </w:tc>
        <w:tc>
          <w:tcPr>
            <w:tcW w:w="787" w:type="pct"/>
            <w:tcPrChange w:id="4500" w:author="Admin" w:date="2016-12-12T18:49:00Z">
              <w:tcPr>
                <w:tcW w:w="78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01"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w:t>
            </w:r>
            <w:r w:rsidRPr="000D195A">
              <w:rPr>
                <w:rFonts w:ascii="Cambria" w:hAnsi="Cambria" w:cs="Cambria"/>
                <w:lang w:val="vi-VN"/>
              </w:rPr>
              <w:t>ổ</w:t>
            </w:r>
            <w:r w:rsidRPr="000D195A">
              <w:rPr>
                <w:rFonts w:ascii="Century" w:hAnsi="Century" w:cs="Times New Roman"/>
                <w:lang w:val="vi-VN"/>
              </w:rPr>
              <w:t>ng s</w:t>
            </w:r>
            <w:r w:rsidRPr="000D195A">
              <w:rPr>
                <w:rFonts w:ascii="Cambria" w:hAnsi="Cambria" w:cs="Cambria"/>
                <w:lang w:val="vi-VN"/>
              </w:rPr>
              <w:t>ố</w:t>
            </w:r>
            <w:r w:rsidRPr="000D195A">
              <w:rPr>
                <w:rFonts w:ascii="Century" w:hAnsi="Century" w:cs="Times New Roman"/>
                <w:lang w:val="vi-VN"/>
              </w:rPr>
              <w:t xml:space="preserve"> ng</w:t>
            </w:r>
            <w:r w:rsidRPr="000D195A">
              <w:rPr>
                <w:rFonts w:ascii="Cambria" w:hAnsi="Cambria" w:cs="Cambria"/>
                <w:lang w:val="vi-VN"/>
              </w:rPr>
              <w:t>ườ</w:t>
            </w:r>
            <w:r w:rsidRPr="000D195A">
              <w:rPr>
                <w:rFonts w:ascii="Century" w:hAnsi="Century" w:cs="Times New Roman"/>
                <w:lang w:val="vi-VN"/>
              </w:rPr>
              <w:t>i dùng</w:t>
            </w:r>
          </w:p>
        </w:tc>
        <w:tc>
          <w:tcPr>
            <w:tcW w:w="514" w:type="pct"/>
            <w:tcPrChange w:id="4502" w:author="Admin" w:date="2016-12-12T18:49:00Z">
              <w:tcPr>
                <w:tcW w:w="51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03"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67" w:type="pct"/>
            <w:tcPrChange w:id="4504" w:author="Admin" w:date="2016-12-12T18:49:00Z">
              <w:tcPr>
                <w:tcW w:w="56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505"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45" w:type="pct"/>
            <w:tcPrChange w:id="4506" w:author="Admin" w:date="2016-12-12T18:49:00Z">
              <w:tcPr>
                <w:tcW w:w="74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07"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26" w:type="pct"/>
            <w:tcPrChange w:id="4508" w:author="Admin" w:date="2016-12-12T18:49:00Z">
              <w:tcPr>
                <w:tcW w:w="52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509"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15" w:type="pct"/>
            <w:tcPrChange w:id="4510" w:author="Admin" w:date="2016-12-12T18:49:00Z">
              <w:tcPr>
                <w:tcW w:w="90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11"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users registed</w:t>
            </w:r>
          </w:p>
        </w:tc>
      </w:tr>
      <w:tr w:rsidR="00DD65C4" w:rsidRPr="000D195A" w:rsidTr="00DD65C4">
        <w:trPr>
          <w:jc w:val="center"/>
        </w:trPr>
        <w:tc>
          <w:tcPr>
            <w:cnfStyle w:val="001000000000" w:firstRow="0" w:lastRow="0" w:firstColumn="1" w:lastColumn="0" w:oddVBand="0" w:evenVBand="0" w:oddHBand="0" w:evenHBand="0" w:firstRowFirstColumn="0" w:firstRowLastColumn="0" w:lastRowFirstColumn="0" w:lastRowLastColumn="0"/>
            <w:tcW w:w="336" w:type="pct"/>
            <w:tcPrChange w:id="4512" w:author="Admin" w:date="2016-12-12T18:49:00Z">
              <w:tcPr>
                <w:tcW w:w="360"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6</w:t>
            </w:r>
          </w:p>
        </w:tc>
        <w:tc>
          <w:tcPr>
            <w:tcW w:w="611" w:type="pct"/>
            <w:tcPrChange w:id="4513" w:author="Admin" w:date="2016-12-12T18:49:00Z">
              <w:tcPr>
                <w:tcW w:w="60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14"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View (icon)</w:t>
            </w:r>
          </w:p>
        </w:tc>
        <w:tc>
          <w:tcPr>
            <w:tcW w:w="787" w:type="pct"/>
            <w:tcPrChange w:id="4515" w:author="Admin" w:date="2016-12-12T18:49:00Z">
              <w:tcPr>
                <w:tcW w:w="78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16"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Xem (bi</w:t>
            </w:r>
            <w:r w:rsidRPr="000D195A">
              <w:rPr>
                <w:rFonts w:ascii="Cambria" w:hAnsi="Cambria" w:cs="Cambria"/>
                <w:lang w:val="vi-VN"/>
              </w:rPr>
              <w:t>ể</w:t>
            </w:r>
            <w:r w:rsidRPr="000D195A">
              <w:rPr>
                <w:rFonts w:ascii="Century" w:hAnsi="Century" w:cs="Times New Roman"/>
                <w:lang w:val="vi-VN"/>
              </w:rPr>
              <w:t>u t</w:t>
            </w:r>
            <w:r w:rsidRPr="000D195A">
              <w:rPr>
                <w:rFonts w:ascii="Cambria" w:hAnsi="Cambria" w:cs="Cambria"/>
                <w:lang w:val="vi-VN"/>
              </w:rPr>
              <w:t>ượ</w:t>
            </w:r>
            <w:r w:rsidRPr="000D195A">
              <w:rPr>
                <w:rFonts w:ascii="Century" w:hAnsi="Century" w:cs="Times New Roman"/>
                <w:lang w:val="vi-VN"/>
              </w:rPr>
              <w:t>ng)</w:t>
            </w:r>
          </w:p>
        </w:tc>
        <w:tc>
          <w:tcPr>
            <w:tcW w:w="514" w:type="pct"/>
            <w:tcPrChange w:id="4517" w:author="Admin" w:date="2016-12-12T18:49:00Z">
              <w:tcPr>
                <w:tcW w:w="51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18"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Button</w:t>
            </w:r>
          </w:p>
        </w:tc>
        <w:tc>
          <w:tcPr>
            <w:tcW w:w="567" w:type="pct"/>
            <w:tcPrChange w:id="4519" w:author="Admin" w:date="2016-12-12T18:49:00Z">
              <w:tcPr>
                <w:tcW w:w="56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20"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Click</w:t>
            </w:r>
          </w:p>
        </w:tc>
        <w:tc>
          <w:tcPr>
            <w:tcW w:w="745" w:type="pct"/>
            <w:tcPrChange w:id="4521" w:author="Admin" w:date="2016-12-12T18:49:00Z">
              <w:tcPr>
                <w:tcW w:w="74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22"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Y</w:t>
            </w:r>
          </w:p>
        </w:tc>
        <w:tc>
          <w:tcPr>
            <w:tcW w:w="526" w:type="pct"/>
            <w:tcPrChange w:id="4523" w:author="Admin" w:date="2016-12-12T18:49:00Z">
              <w:tcPr>
                <w:tcW w:w="52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524"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15" w:type="pct"/>
            <w:tcPrChange w:id="4525" w:author="Admin" w:date="2016-12-12T18:49:00Z">
              <w:tcPr>
                <w:tcW w:w="90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26"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Link to profile of user</w:t>
            </w:r>
          </w:p>
        </w:tc>
      </w:tr>
      <w:tr w:rsidR="00DD65C4" w:rsidRPr="000D195A" w:rsidTr="00DD65C4">
        <w:trPr>
          <w:jc w:val="center"/>
        </w:trPr>
        <w:tc>
          <w:tcPr>
            <w:cnfStyle w:val="001000000000" w:firstRow="0" w:lastRow="0" w:firstColumn="1" w:lastColumn="0" w:oddVBand="0" w:evenVBand="0" w:oddHBand="0" w:evenHBand="0" w:firstRowFirstColumn="0" w:firstRowLastColumn="0" w:lastRowFirstColumn="0" w:lastRowLastColumn="0"/>
            <w:tcW w:w="336" w:type="pct"/>
            <w:tcPrChange w:id="4527" w:author="Admin" w:date="2016-12-12T18:49:00Z">
              <w:tcPr>
                <w:tcW w:w="360"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7</w:t>
            </w:r>
          </w:p>
        </w:tc>
        <w:tc>
          <w:tcPr>
            <w:tcW w:w="611" w:type="pct"/>
            <w:tcPrChange w:id="4528" w:author="Admin" w:date="2016-12-12T18:49:00Z">
              <w:tcPr>
                <w:tcW w:w="60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29"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Active (icon)</w:t>
            </w:r>
          </w:p>
        </w:tc>
        <w:tc>
          <w:tcPr>
            <w:tcW w:w="787" w:type="pct"/>
            <w:tcPrChange w:id="4530" w:author="Admin" w:date="2016-12-12T18:49:00Z">
              <w:tcPr>
                <w:tcW w:w="78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31"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M</w:t>
            </w:r>
            <w:r w:rsidRPr="000D195A">
              <w:rPr>
                <w:rFonts w:ascii="Cambria" w:hAnsi="Cambria" w:cs="Cambria"/>
                <w:lang w:val="vi-VN"/>
              </w:rPr>
              <w:t>ở</w:t>
            </w:r>
            <w:r w:rsidRPr="000D195A">
              <w:rPr>
                <w:rFonts w:ascii="Century" w:hAnsi="Century" w:cs="Times New Roman"/>
                <w:lang w:val="vi-VN"/>
              </w:rPr>
              <w:t xml:space="preserve"> khóa (bi</w:t>
            </w:r>
            <w:r w:rsidRPr="000D195A">
              <w:rPr>
                <w:rFonts w:ascii="Cambria" w:hAnsi="Cambria" w:cs="Cambria"/>
                <w:lang w:val="vi-VN"/>
              </w:rPr>
              <w:t>ể</w:t>
            </w:r>
            <w:r w:rsidRPr="000D195A">
              <w:rPr>
                <w:rFonts w:ascii="Century" w:hAnsi="Century" w:cs="Times New Roman"/>
                <w:lang w:val="vi-VN"/>
              </w:rPr>
              <w:t>u t</w:t>
            </w:r>
            <w:r w:rsidRPr="000D195A">
              <w:rPr>
                <w:rFonts w:ascii="Cambria" w:hAnsi="Cambria" w:cs="Cambria"/>
                <w:lang w:val="vi-VN"/>
              </w:rPr>
              <w:t>ượ</w:t>
            </w:r>
            <w:r w:rsidRPr="000D195A">
              <w:rPr>
                <w:rFonts w:ascii="Century" w:hAnsi="Century" w:cs="Times New Roman"/>
                <w:lang w:val="vi-VN"/>
              </w:rPr>
              <w:t>ng)</w:t>
            </w:r>
          </w:p>
        </w:tc>
        <w:tc>
          <w:tcPr>
            <w:tcW w:w="514" w:type="pct"/>
            <w:tcPrChange w:id="4532" w:author="Admin" w:date="2016-12-12T18:49:00Z">
              <w:tcPr>
                <w:tcW w:w="51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33"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Button </w:t>
            </w:r>
          </w:p>
        </w:tc>
        <w:tc>
          <w:tcPr>
            <w:tcW w:w="567" w:type="pct"/>
            <w:tcPrChange w:id="4534" w:author="Admin" w:date="2016-12-12T18:49:00Z">
              <w:tcPr>
                <w:tcW w:w="56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35"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Click</w:t>
            </w:r>
          </w:p>
        </w:tc>
        <w:tc>
          <w:tcPr>
            <w:tcW w:w="745" w:type="pct"/>
            <w:tcPrChange w:id="4536" w:author="Admin" w:date="2016-12-12T18:49:00Z">
              <w:tcPr>
                <w:tcW w:w="74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37"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Y</w:t>
            </w:r>
          </w:p>
        </w:tc>
        <w:tc>
          <w:tcPr>
            <w:tcW w:w="526" w:type="pct"/>
            <w:tcPrChange w:id="4538" w:author="Admin" w:date="2016-12-12T18:49:00Z">
              <w:tcPr>
                <w:tcW w:w="52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539"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15" w:type="pct"/>
            <w:tcPrChange w:id="4540" w:author="Admin" w:date="2016-12-12T18:49:00Z">
              <w:tcPr>
                <w:tcW w:w="90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41"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Unlock/Active user</w:t>
            </w:r>
          </w:p>
        </w:tc>
      </w:tr>
      <w:tr w:rsidR="00DD65C4" w:rsidRPr="000D195A" w:rsidTr="00DD65C4">
        <w:trPr>
          <w:jc w:val="center"/>
        </w:trPr>
        <w:tc>
          <w:tcPr>
            <w:cnfStyle w:val="001000000000" w:firstRow="0" w:lastRow="0" w:firstColumn="1" w:lastColumn="0" w:oddVBand="0" w:evenVBand="0" w:oddHBand="0" w:evenHBand="0" w:firstRowFirstColumn="0" w:firstRowLastColumn="0" w:lastRowFirstColumn="0" w:lastRowLastColumn="0"/>
            <w:tcW w:w="336" w:type="pct"/>
            <w:tcPrChange w:id="4542" w:author="Admin" w:date="2016-12-12T18:49:00Z">
              <w:tcPr>
                <w:tcW w:w="360"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8</w:t>
            </w:r>
          </w:p>
        </w:tc>
        <w:tc>
          <w:tcPr>
            <w:tcW w:w="611" w:type="pct"/>
            <w:tcPrChange w:id="4543" w:author="Admin" w:date="2016-12-12T18:49:00Z">
              <w:tcPr>
                <w:tcW w:w="60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44"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Deactive (icon)</w:t>
            </w:r>
          </w:p>
        </w:tc>
        <w:tc>
          <w:tcPr>
            <w:tcW w:w="787" w:type="pct"/>
            <w:tcPrChange w:id="4545" w:author="Admin" w:date="2016-12-12T18:49:00Z">
              <w:tcPr>
                <w:tcW w:w="78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46"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Khóa (bi</w:t>
            </w:r>
            <w:r w:rsidRPr="000D195A">
              <w:rPr>
                <w:rFonts w:ascii="Cambria" w:hAnsi="Cambria" w:cs="Cambria"/>
                <w:lang w:val="vi-VN"/>
              </w:rPr>
              <w:t>ể</w:t>
            </w:r>
            <w:r w:rsidRPr="000D195A">
              <w:rPr>
                <w:rFonts w:ascii="Century" w:hAnsi="Century" w:cs="Times New Roman"/>
                <w:lang w:val="vi-VN"/>
              </w:rPr>
              <w:t>u t</w:t>
            </w:r>
            <w:r w:rsidRPr="000D195A">
              <w:rPr>
                <w:rFonts w:ascii="Cambria" w:hAnsi="Cambria" w:cs="Cambria"/>
                <w:lang w:val="vi-VN"/>
              </w:rPr>
              <w:t>ượ</w:t>
            </w:r>
            <w:r w:rsidRPr="000D195A">
              <w:rPr>
                <w:rFonts w:ascii="Century" w:hAnsi="Century" w:cs="Times New Roman"/>
                <w:lang w:val="vi-VN"/>
              </w:rPr>
              <w:t xml:space="preserve">ng) </w:t>
            </w:r>
          </w:p>
        </w:tc>
        <w:tc>
          <w:tcPr>
            <w:tcW w:w="514" w:type="pct"/>
            <w:tcPrChange w:id="4547" w:author="Admin" w:date="2016-12-12T18:49:00Z">
              <w:tcPr>
                <w:tcW w:w="51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48"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Button</w:t>
            </w:r>
          </w:p>
        </w:tc>
        <w:tc>
          <w:tcPr>
            <w:tcW w:w="567" w:type="pct"/>
            <w:tcPrChange w:id="4549" w:author="Admin" w:date="2016-12-12T18:49:00Z">
              <w:tcPr>
                <w:tcW w:w="56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50"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Click</w:t>
            </w:r>
          </w:p>
        </w:tc>
        <w:tc>
          <w:tcPr>
            <w:tcW w:w="745" w:type="pct"/>
            <w:tcPrChange w:id="4551" w:author="Admin" w:date="2016-12-12T18:49:00Z">
              <w:tcPr>
                <w:tcW w:w="74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52"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Y</w:t>
            </w:r>
          </w:p>
        </w:tc>
        <w:tc>
          <w:tcPr>
            <w:tcW w:w="526" w:type="pct"/>
            <w:tcPrChange w:id="4553" w:author="Admin" w:date="2016-12-12T18:49:00Z">
              <w:tcPr>
                <w:tcW w:w="52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554"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15" w:type="pct"/>
            <w:tcPrChange w:id="4555" w:author="Admin" w:date="2016-12-12T18:49:00Z">
              <w:tcPr>
                <w:tcW w:w="90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56" w:author="Admin" w:date="2016-12-12T18:49: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Lock/Deactive user</w:t>
            </w:r>
          </w:p>
        </w:tc>
      </w:tr>
    </w:tbl>
    <w:p w:rsidR="00861561" w:rsidRPr="000D195A" w:rsidRDefault="00861561" w:rsidP="00DD65C4">
      <w:pPr>
        <w:pStyle w:val="Table4-1"/>
        <w:rPr>
          <w:rFonts w:ascii="Century" w:hAnsi="Century"/>
        </w:rPr>
        <w:pPrChange w:id="4557" w:author="Admin" w:date="2016-12-12T18:50:00Z">
          <w:pPr>
            <w:pStyle w:val="Table4-1"/>
            <w:jc w:val="both"/>
          </w:pPr>
        </w:pPrChange>
      </w:pPr>
      <w:r w:rsidRPr="000D195A">
        <w:rPr>
          <w:rFonts w:ascii="Century" w:hAnsi="Century"/>
        </w:rPr>
        <w:t>Users list</w:t>
      </w:r>
    </w:p>
    <w:p w:rsidR="00861561" w:rsidRPr="000D195A" w:rsidRDefault="00861561" w:rsidP="006B4A50">
      <w:pPr>
        <w:jc w:val="both"/>
        <w:rPr>
          <w:rFonts w:ascii="Century" w:hAnsi="Century"/>
        </w:rPr>
      </w:pPr>
      <w:r w:rsidRPr="000D195A">
        <w:rPr>
          <w:rFonts w:ascii="Century" w:hAnsi="Century"/>
          <w:noProof/>
          <w:lang w:eastAsia="en-US"/>
        </w:rPr>
        <w:drawing>
          <wp:inline distT="0" distB="0" distL="0" distR="0" wp14:anchorId="0FAA1740" wp14:editId="0B4AA667">
            <wp:extent cx="5276215" cy="2966720"/>
            <wp:effectExtent l="0" t="0" r="63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6215" cy="2966720"/>
                    </a:xfrm>
                    <a:prstGeom prst="rect">
                      <a:avLst/>
                    </a:prstGeom>
                  </pic:spPr>
                </pic:pic>
              </a:graphicData>
            </a:graphic>
          </wp:inline>
        </w:drawing>
      </w:r>
    </w:p>
    <w:p w:rsidR="00861561" w:rsidRPr="000D195A" w:rsidRDefault="00861561" w:rsidP="00DD65C4">
      <w:pPr>
        <w:pStyle w:val="Figure4-1"/>
        <w:rPr>
          <w:rFonts w:ascii="Century" w:hAnsi="Century"/>
        </w:rPr>
        <w:pPrChange w:id="4558" w:author="Admin" w:date="2016-12-12T18:50:00Z">
          <w:pPr>
            <w:pStyle w:val="Figure4-1"/>
            <w:jc w:val="both"/>
          </w:pPr>
        </w:pPrChange>
      </w:pPr>
      <w:r w:rsidRPr="000D195A">
        <w:rPr>
          <w:rFonts w:ascii="Century" w:hAnsi="Century"/>
        </w:rPr>
        <w:t>User’profile screen</w:t>
      </w:r>
    </w:p>
    <w:p w:rsidR="00861561" w:rsidRPr="000D195A" w:rsidRDefault="00861561" w:rsidP="006B4A50">
      <w:pPr>
        <w:pStyle w:val="Heading4"/>
        <w:jc w:val="both"/>
        <w:rPr>
          <w:rFonts w:ascii="Century" w:hAnsi="Century"/>
        </w:rPr>
      </w:pPr>
      <w:r w:rsidRPr="000D195A">
        <w:rPr>
          <w:rFonts w:ascii="Century" w:hAnsi="Century"/>
        </w:rPr>
        <w:lastRenderedPageBreak/>
        <w:t>Event</w:t>
      </w:r>
    </w:p>
    <w:p w:rsidR="00861561" w:rsidRPr="000D195A" w:rsidRDefault="00861561" w:rsidP="006B4A50">
      <w:pPr>
        <w:pStyle w:val="Heading5"/>
        <w:jc w:val="both"/>
        <w:rPr>
          <w:rFonts w:ascii="Century" w:hAnsi="Century"/>
        </w:rPr>
      </w:pPr>
      <w:r w:rsidRPr="000D195A">
        <w:rPr>
          <w:rFonts w:ascii="Century" w:hAnsi="Century"/>
        </w:rPr>
        <w:t>Event dashboard</w:t>
      </w:r>
    </w:p>
    <w:p w:rsidR="00861561" w:rsidRPr="000D195A" w:rsidRDefault="00861561" w:rsidP="006B4A50">
      <w:pPr>
        <w:ind w:hanging="450"/>
        <w:jc w:val="both"/>
        <w:rPr>
          <w:rFonts w:ascii="Century" w:hAnsi="Century"/>
        </w:rPr>
      </w:pPr>
      <w:r w:rsidRPr="000D195A">
        <w:rPr>
          <w:rFonts w:ascii="Century" w:hAnsi="Century"/>
          <w:noProof/>
          <w:lang w:eastAsia="en-US"/>
        </w:rPr>
        <w:drawing>
          <wp:inline distT="0" distB="0" distL="0" distR="0" wp14:anchorId="49DE8114" wp14:editId="780AB6ED">
            <wp:extent cx="6047105" cy="3019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47105" cy="3019425"/>
                    </a:xfrm>
                    <a:prstGeom prst="rect">
                      <a:avLst/>
                    </a:prstGeom>
                    <a:noFill/>
                    <a:ln>
                      <a:noFill/>
                    </a:ln>
                  </pic:spPr>
                </pic:pic>
              </a:graphicData>
            </a:graphic>
          </wp:inline>
        </w:drawing>
      </w:r>
    </w:p>
    <w:p w:rsidR="00861561" w:rsidRPr="000D195A" w:rsidRDefault="00861561" w:rsidP="00DD65C4">
      <w:pPr>
        <w:pStyle w:val="Figure4-1"/>
        <w:rPr>
          <w:rFonts w:ascii="Century" w:hAnsi="Century"/>
        </w:rPr>
        <w:pPrChange w:id="4559" w:author="Admin" w:date="2016-12-12T18:50:00Z">
          <w:pPr>
            <w:pStyle w:val="Figure4-1"/>
            <w:jc w:val="both"/>
          </w:pPr>
        </w:pPrChange>
      </w:pPr>
      <w:r w:rsidRPr="000D195A">
        <w:rPr>
          <w:rFonts w:ascii="Century" w:hAnsi="Century"/>
        </w:rPr>
        <w:t>Event dashboard screen</w:t>
      </w:r>
    </w:p>
    <w:tbl>
      <w:tblPr>
        <w:tblStyle w:val="Style1"/>
        <w:tblW w:w="5146" w:type="pct"/>
        <w:tblLayout w:type="fixed"/>
        <w:tblLook w:val="04A0" w:firstRow="1" w:lastRow="0" w:firstColumn="1" w:lastColumn="0" w:noHBand="0" w:noVBand="1"/>
        <w:tblPrChange w:id="4560" w:author="Admin" w:date="2016-12-12T18:50:00Z">
          <w:tblPr>
            <w:tblStyle w:val="Style1"/>
            <w:tblW w:w="5146" w:type="pct"/>
            <w:tblLayout w:type="fixed"/>
            <w:tblLook w:val="04A0" w:firstRow="1" w:lastRow="0" w:firstColumn="1" w:lastColumn="0" w:noHBand="0" w:noVBand="1"/>
          </w:tblPr>
        </w:tblPrChange>
      </w:tblPr>
      <w:tblGrid>
        <w:gridCol w:w="570"/>
        <w:gridCol w:w="1457"/>
        <w:gridCol w:w="1430"/>
        <w:gridCol w:w="858"/>
        <w:gridCol w:w="1039"/>
        <w:gridCol w:w="898"/>
        <w:gridCol w:w="980"/>
        <w:gridCol w:w="1664"/>
        <w:tblGridChange w:id="4561">
          <w:tblGrid>
            <w:gridCol w:w="570"/>
            <w:gridCol w:w="1458"/>
            <w:gridCol w:w="1430"/>
            <w:gridCol w:w="856"/>
            <w:gridCol w:w="898"/>
            <w:gridCol w:w="850"/>
            <w:gridCol w:w="993"/>
            <w:gridCol w:w="1841"/>
          </w:tblGrid>
        </w:tblGridChange>
      </w:tblGrid>
      <w:tr w:rsidR="00DD65C4" w:rsidRPr="000D195A" w:rsidTr="00DD6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 w:type="pct"/>
            <w:shd w:val="clear" w:color="auto" w:fill="92D050"/>
            <w:tcPrChange w:id="4562" w:author="Admin" w:date="2016-12-12T18:50:00Z">
              <w:tcPr>
                <w:tcW w:w="320" w:type="pct"/>
                <w:shd w:val="clear" w:color="auto" w:fill="92D050"/>
              </w:tcPr>
            </w:tcPrChange>
          </w:tcPr>
          <w:p w:rsidR="00861561" w:rsidRPr="000D195A" w:rsidRDefault="00861561"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w:t>
            </w:r>
          </w:p>
        </w:tc>
        <w:tc>
          <w:tcPr>
            <w:tcW w:w="819" w:type="pct"/>
            <w:shd w:val="clear" w:color="auto" w:fill="92D050"/>
            <w:tcPrChange w:id="4563" w:author="Admin" w:date="2016-12-12T18:50:00Z">
              <w:tcPr>
                <w:tcW w:w="819"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804" w:type="pct"/>
            <w:shd w:val="clear" w:color="auto" w:fill="92D050"/>
            <w:tcPrChange w:id="4564" w:author="Admin" w:date="2016-12-12T18:50:00Z">
              <w:tcPr>
                <w:tcW w:w="804"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82" w:type="pct"/>
            <w:shd w:val="clear" w:color="auto" w:fill="92D050"/>
            <w:tcPrChange w:id="4565" w:author="Admin" w:date="2016-12-12T18:50:00Z">
              <w:tcPr>
                <w:tcW w:w="481"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4" w:type="pct"/>
            <w:shd w:val="clear" w:color="auto" w:fill="92D050"/>
            <w:tcPrChange w:id="4566" w:author="Admin" w:date="2016-12-12T18:50:00Z">
              <w:tcPr>
                <w:tcW w:w="505"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505" w:type="pct"/>
            <w:shd w:val="clear" w:color="auto" w:fill="92D050"/>
            <w:tcPrChange w:id="4567" w:author="Admin" w:date="2016-12-12T18:50:00Z">
              <w:tcPr>
                <w:tcW w:w="478"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51" w:type="pct"/>
            <w:shd w:val="clear" w:color="auto" w:fill="92D050"/>
            <w:tcPrChange w:id="4568" w:author="Admin" w:date="2016-12-12T18:50:00Z">
              <w:tcPr>
                <w:tcW w:w="558"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935" w:type="pct"/>
            <w:shd w:val="clear" w:color="auto" w:fill="92D050"/>
            <w:tcPrChange w:id="4569" w:author="Admin" w:date="2016-12-12T18:50:00Z">
              <w:tcPr>
                <w:tcW w:w="1035"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DD65C4" w:rsidRPr="000D195A" w:rsidTr="00DD65C4">
        <w:tc>
          <w:tcPr>
            <w:cnfStyle w:val="001000000000" w:firstRow="0" w:lastRow="0" w:firstColumn="1" w:lastColumn="0" w:oddVBand="0" w:evenVBand="0" w:oddHBand="0" w:evenHBand="0" w:firstRowFirstColumn="0" w:firstRowLastColumn="0" w:lastRowFirstColumn="0" w:lastRowLastColumn="0"/>
            <w:tcW w:w="320" w:type="pct"/>
            <w:tcPrChange w:id="4570" w:author="Admin" w:date="2016-12-12T18:50:00Z">
              <w:tcPr>
                <w:tcW w:w="320"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1</w:t>
            </w:r>
          </w:p>
        </w:tc>
        <w:tc>
          <w:tcPr>
            <w:tcW w:w="819" w:type="pct"/>
            <w:tcPrChange w:id="4571" w:author="Admin" w:date="2016-12-12T18:50:00Z">
              <w:tcPr>
                <w:tcW w:w="81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72"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Event </w:t>
            </w:r>
            <w:r w:rsidRPr="000D195A">
              <w:rPr>
                <w:rFonts w:ascii="Century" w:hAnsi="Century" w:cs="Times New Roman"/>
              </w:rPr>
              <w:t>upcoming</w:t>
            </w:r>
          </w:p>
        </w:tc>
        <w:tc>
          <w:tcPr>
            <w:tcW w:w="804" w:type="pct"/>
            <w:tcPrChange w:id="4573" w:author="Admin" w:date="2016-12-12T18:50:00Z">
              <w:tcPr>
                <w:tcW w:w="80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74"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 s</w:t>
            </w:r>
            <w:r w:rsidRPr="000D195A">
              <w:rPr>
                <w:rFonts w:ascii="Cambria" w:hAnsi="Cambria" w:cs="Cambria"/>
                <w:lang w:val="vi-VN"/>
              </w:rPr>
              <w:t>ắ</w:t>
            </w:r>
            <w:r w:rsidRPr="000D195A">
              <w:rPr>
                <w:rFonts w:ascii="Century" w:hAnsi="Century" w:cs="Times New Roman"/>
                <w:lang w:val="vi-VN"/>
              </w:rPr>
              <w:t>p di</w:t>
            </w:r>
            <w:r w:rsidRPr="000D195A">
              <w:rPr>
                <w:rFonts w:ascii="Cambria" w:hAnsi="Cambria" w:cs="Cambria"/>
                <w:lang w:val="vi-VN"/>
              </w:rPr>
              <w:t>ễ</w:t>
            </w:r>
            <w:r w:rsidRPr="000D195A">
              <w:rPr>
                <w:rFonts w:ascii="Century" w:hAnsi="Century" w:cs="Times New Roman"/>
                <w:lang w:val="vi-VN"/>
              </w:rPr>
              <w:t>n ra</w:t>
            </w:r>
          </w:p>
        </w:tc>
        <w:tc>
          <w:tcPr>
            <w:tcW w:w="482" w:type="pct"/>
            <w:tcPrChange w:id="4575" w:author="Admin" w:date="2016-12-12T18:50:00Z">
              <w:tcPr>
                <w:tcW w:w="48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76"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84" w:type="pct"/>
            <w:tcPrChange w:id="4577" w:author="Admin" w:date="2016-12-12T18:50:00Z">
              <w:tcPr>
                <w:tcW w:w="505"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578"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05" w:type="pct"/>
            <w:tcPrChange w:id="4579" w:author="Admin" w:date="2016-12-12T18:50:00Z">
              <w:tcPr>
                <w:tcW w:w="478"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580"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51" w:type="pct"/>
            <w:tcPrChange w:id="4581" w:author="Admin" w:date="2016-12-12T18:50:00Z">
              <w:tcPr>
                <w:tcW w:w="558"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582"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35" w:type="pct"/>
            <w:tcPrChange w:id="4583" w:author="Admin" w:date="2016-12-12T18:50:00Z">
              <w:tcPr>
                <w:tcW w:w="1035"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584"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Event </w:t>
            </w:r>
            <w:r w:rsidRPr="000D195A">
              <w:rPr>
                <w:rFonts w:ascii="Century" w:hAnsi="Century" w:cs="Times New Roman"/>
              </w:rPr>
              <w:t>upcoming</w:t>
            </w:r>
          </w:p>
        </w:tc>
      </w:tr>
      <w:tr w:rsidR="00DD65C4" w:rsidRPr="000D195A" w:rsidTr="00DD65C4">
        <w:tc>
          <w:tcPr>
            <w:cnfStyle w:val="001000000000" w:firstRow="0" w:lastRow="0" w:firstColumn="1" w:lastColumn="0" w:oddVBand="0" w:evenVBand="0" w:oddHBand="0" w:evenHBand="0" w:firstRowFirstColumn="0" w:firstRowLastColumn="0" w:lastRowFirstColumn="0" w:lastRowLastColumn="0"/>
            <w:tcW w:w="320" w:type="pct"/>
            <w:tcPrChange w:id="4585" w:author="Admin" w:date="2016-12-12T18:50:00Z">
              <w:tcPr>
                <w:tcW w:w="320"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2</w:t>
            </w:r>
          </w:p>
        </w:tc>
        <w:tc>
          <w:tcPr>
            <w:tcW w:w="819" w:type="pct"/>
            <w:tcPrChange w:id="4586" w:author="Admin" w:date="2016-12-12T18:50:00Z">
              <w:tcPr>
                <w:tcW w:w="81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87"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Event running</w:t>
            </w:r>
          </w:p>
        </w:tc>
        <w:tc>
          <w:tcPr>
            <w:tcW w:w="804" w:type="pct"/>
            <w:tcPrChange w:id="4588" w:author="Admin" w:date="2016-12-12T18:50:00Z">
              <w:tcPr>
                <w:tcW w:w="80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89"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 đang di</w:t>
            </w:r>
            <w:r w:rsidRPr="000D195A">
              <w:rPr>
                <w:rFonts w:ascii="Cambria" w:hAnsi="Cambria" w:cs="Cambria"/>
                <w:lang w:val="vi-VN"/>
              </w:rPr>
              <w:t>ễ</w:t>
            </w:r>
            <w:r w:rsidRPr="000D195A">
              <w:rPr>
                <w:rFonts w:ascii="Century" w:hAnsi="Century" w:cs="Times New Roman"/>
                <w:lang w:val="vi-VN"/>
              </w:rPr>
              <w:t>n ra</w:t>
            </w:r>
          </w:p>
        </w:tc>
        <w:tc>
          <w:tcPr>
            <w:tcW w:w="482" w:type="pct"/>
            <w:tcPrChange w:id="4590" w:author="Admin" w:date="2016-12-12T18:50:00Z">
              <w:tcPr>
                <w:tcW w:w="48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591"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84" w:type="pct"/>
            <w:tcPrChange w:id="4592" w:author="Admin" w:date="2016-12-12T18:50:00Z">
              <w:tcPr>
                <w:tcW w:w="505"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593"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05" w:type="pct"/>
            <w:tcPrChange w:id="4594" w:author="Admin" w:date="2016-12-12T18:50:00Z">
              <w:tcPr>
                <w:tcW w:w="478"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595"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51" w:type="pct"/>
            <w:tcPrChange w:id="4596" w:author="Admin" w:date="2016-12-12T18:50:00Z">
              <w:tcPr>
                <w:tcW w:w="558"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597"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35" w:type="pct"/>
            <w:tcPrChange w:id="4598" w:author="Admin" w:date="2016-12-12T18:50:00Z">
              <w:tcPr>
                <w:tcW w:w="1035"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599"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Event running</w:t>
            </w:r>
          </w:p>
        </w:tc>
      </w:tr>
      <w:tr w:rsidR="00DD65C4" w:rsidRPr="000D195A" w:rsidTr="00DD65C4">
        <w:tc>
          <w:tcPr>
            <w:cnfStyle w:val="001000000000" w:firstRow="0" w:lastRow="0" w:firstColumn="1" w:lastColumn="0" w:oddVBand="0" w:evenVBand="0" w:oddHBand="0" w:evenHBand="0" w:firstRowFirstColumn="0" w:firstRowLastColumn="0" w:lastRowFirstColumn="0" w:lastRowLastColumn="0"/>
            <w:tcW w:w="320" w:type="pct"/>
            <w:tcPrChange w:id="4600" w:author="Admin" w:date="2016-12-12T18:50:00Z">
              <w:tcPr>
                <w:tcW w:w="320"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3</w:t>
            </w:r>
          </w:p>
        </w:tc>
        <w:tc>
          <w:tcPr>
            <w:tcW w:w="819" w:type="pct"/>
            <w:tcPrChange w:id="4601" w:author="Admin" w:date="2016-12-12T18:50:00Z">
              <w:tcPr>
                <w:tcW w:w="81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602"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Event </w:t>
            </w:r>
            <w:r w:rsidRPr="000D195A">
              <w:rPr>
                <w:rFonts w:ascii="Century" w:hAnsi="Century" w:cs="Times New Roman"/>
              </w:rPr>
              <w:t>Closed</w:t>
            </w:r>
          </w:p>
        </w:tc>
        <w:tc>
          <w:tcPr>
            <w:tcW w:w="804" w:type="pct"/>
            <w:tcPrChange w:id="4603" w:author="Admin" w:date="2016-12-12T18:50:00Z">
              <w:tcPr>
                <w:tcW w:w="80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604"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 đã xong</w:t>
            </w:r>
          </w:p>
        </w:tc>
        <w:tc>
          <w:tcPr>
            <w:tcW w:w="482" w:type="pct"/>
            <w:tcPrChange w:id="4605" w:author="Admin" w:date="2016-12-12T18:50:00Z">
              <w:tcPr>
                <w:tcW w:w="48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606"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84" w:type="pct"/>
            <w:tcPrChange w:id="4607" w:author="Admin" w:date="2016-12-12T18:50:00Z">
              <w:tcPr>
                <w:tcW w:w="505"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608"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05" w:type="pct"/>
            <w:tcPrChange w:id="4609" w:author="Admin" w:date="2016-12-12T18:50:00Z">
              <w:tcPr>
                <w:tcW w:w="478"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610"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51" w:type="pct"/>
            <w:tcPrChange w:id="4611" w:author="Admin" w:date="2016-12-12T18:50:00Z">
              <w:tcPr>
                <w:tcW w:w="558"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612"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35" w:type="pct"/>
            <w:tcPrChange w:id="4613" w:author="Admin" w:date="2016-12-12T18:50:00Z">
              <w:tcPr>
                <w:tcW w:w="1035"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614"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Event </w:t>
            </w:r>
            <w:r w:rsidRPr="000D195A">
              <w:rPr>
                <w:rFonts w:ascii="Century" w:hAnsi="Century" w:cs="Times New Roman"/>
              </w:rPr>
              <w:t>Closed</w:t>
            </w:r>
          </w:p>
        </w:tc>
      </w:tr>
      <w:tr w:rsidR="00DD65C4" w:rsidRPr="000D195A" w:rsidTr="00DD65C4">
        <w:tc>
          <w:tcPr>
            <w:cnfStyle w:val="001000000000" w:firstRow="0" w:lastRow="0" w:firstColumn="1" w:lastColumn="0" w:oddVBand="0" w:evenVBand="0" w:oddHBand="0" w:evenHBand="0" w:firstRowFirstColumn="0" w:firstRowLastColumn="0" w:lastRowFirstColumn="0" w:lastRowLastColumn="0"/>
            <w:tcW w:w="320" w:type="pct"/>
            <w:tcPrChange w:id="4615" w:author="Admin" w:date="2016-12-12T18:50:00Z">
              <w:tcPr>
                <w:tcW w:w="320"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4</w:t>
            </w:r>
          </w:p>
        </w:tc>
        <w:tc>
          <w:tcPr>
            <w:tcW w:w="819" w:type="pct"/>
            <w:tcPrChange w:id="4616" w:author="Admin" w:date="2016-12-12T18:50:00Z">
              <w:tcPr>
                <w:tcW w:w="81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617"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Event </w:t>
            </w:r>
            <w:r w:rsidRPr="000D195A">
              <w:rPr>
                <w:rFonts w:ascii="Century" w:hAnsi="Century" w:cs="Times New Roman"/>
              </w:rPr>
              <w:t>be banned</w:t>
            </w:r>
          </w:p>
        </w:tc>
        <w:tc>
          <w:tcPr>
            <w:tcW w:w="804" w:type="pct"/>
            <w:tcPrChange w:id="4618" w:author="Admin" w:date="2016-12-12T18:50:00Z">
              <w:tcPr>
                <w:tcW w:w="80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619"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 b</w:t>
            </w:r>
            <w:r w:rsidRPr="000D195A">
              <w:rPr>
                <w:rFonts w:ascii="Cambria" w:hAnsi="Cambria" w:cs="Cambria"/>
                <w:lang w:val="vi-VN"/>
              </w:rPr>
              <w:t>ị</w:t>
            </w:r>
            <w:r w:rsidRPr="000D195A">
              <w:rPr>
                <w:rFonts w:ascii="Century" w:hAnsi="Century" w:cs="Times New Roman"/>
                <w:lang w:val="vi-VN"/>
              </w:rPr>
              <w:t xml:space="preserve"> c</w:t>
            </w:r>
            <w:r w:rsidRPr="000D195A">
              <w:rPr>
                <w:rFonts w:ascii="Cambria" w:hAnsi="Cambria" w:cs="Cambria"/>
                <w:lang w:val="vi-VN"/>
              </w:rPr>
              <w:t>ấ</w:t>
            </w:r>
            <w:r w:rsidRPr="000D195A">
              <w:rPr>
                <w:rFonts w:ascii="Century" w:hAnsi="Century" w:cs="Times New Roman"/>
                <w:lang w:val="vi-VN"/>
              </w:rPr>
              <w:t>m</w:t>
            </w:r>
          </w:p>
        </w:tc>
        <w:tc>
          <w:tcPr>
            <w:tcW w:w="482" w:type="pct"/>
            <w:tcPrChange w:id="4620" w:author="Admin" w:date="2016-12-12T18:50:00Z">
              <w:tcPr>
                <w:tcW w:w="48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621"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84" w:type="pct"/>
            <w:tcPrChange w:id="4622" w:author="Admin" w:date="2016-12-12T18:50:00Z">
              <w:tcPr>
                <w:tcW w:w="505"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623"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05" w:type="pct"/>
            <w:tcPrChange w:id="4624" w:author="Admin" w:date="2016-12-12T18:50:00Z">
              <w:tcPr>
                <w:tcW w:w="478"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625"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51" w:type="pct"/>
            <w:tcPrChange w:id="4626" w:author="Admin" w:date="2016-12-12T18:50:00Z">
              <w:tcPr>
                <w:tcW w:w="558"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627"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35" w:type="pct"/>
            <w:tcPrChange w:id="4628" w:author="Admin" w:date="2016-12-12T18:50:00Z">
              <w:tcPr>
                <w:tcW w:w="1035"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629"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Event </w:t>
            </w:r>
            <w:r w:rsidRPr="000D195A">
              <w:rPr>
                <w:rFonts w:ascii="Century" w:hAnsi="Century" w:cs="Times New Roman"/>
              </w:rPr>
              <w:t>be banned</w:t>
            </w:r>
          </w:p>
        </w:tc>
      </w:tr>
      <w:tr w:rsidR="00DD65C4" w:rsidRPr="000D195A" w:rsidTr="00DD65C4">
        <w:tc>
          <w:tcPr>
            <w:cnfStyle w:val="001000000000" w:firstRow="0" w:lastRow="0" w:firstColumn="1" w:lastColumn="0" w:oddVBand="0" w:evenVBand="0" w:oddHBand="0" w:evenHBand="0" w:firstRowFirstColumn="0" w:firstRowLastColumn="0" w:lastRowFirstColumn="0" w:lastRowLastColumn="0"/>
            <w:tcW w:w="320" w:type="pct"/>
            <w:tcPrChange w:id="4630" w:author="Admin" w:date="2016-12-12T18:50:00Z">
              <w:tcPr>
                <w:tcW w:w="320"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5</w:t>
            </w:r>
          </w:p>
        </w:tc>
        <w:tc>
          <w:tcPr>
            <w:tcW w:w="819" w:type="pct"/>
            <w:tcPrChange w:id="4631" w:author="Admin" w:date="2016-12-12T18:50:00Z">
              <w:tcPr>
                <w:tcW w:w="81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632"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Event</w:t>
            </w:r>
          </w:p>
        </w:tc>
        <w:tc>
          <w:tcPr>
            <w:tcW w:w="804" w:type="pct"/>
            <w:tcPrChange w:id="4633" w:author="Admin" w:date="2016-12-12T18:50:00Z">
              <w:tcPr>
                <w:tcW w:w="80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634"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w:t>
            </w:r>
            <w:r w:rsidRPr="000D195A">
              <w:rPr>
                <w:rFonts w:ascii="Cambria" w:hAnsi="Cambria" w:cs="Cambria"/>
                <w:lang w:val="vi-VN"/>
              </w:rPr>
              <w:t>ố</w:t>
            </w:r>
            <w:r w:rsidRPr="000D195A">
              <w:rPr>
                <w:rFonts w:ascii="Century" w:hAnsi="Century" w:cs="Times New Roman"/>
                <w:lang w:val="vi-VN"/>
              </w:rPr>
              <w:t>ng 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w:t>
            </w:r>
          </w:p>
        </w:tc>
        <w:tc>
          <w:tcPr>
            <w:tcW w:w="482" w:type="pct"/>
            <w:tcPrChange w:id="4635" w:author="Admin" w:date="2016-12-12T18:50:00Z">
              <w:tcPr>
                <w:tcW w:w="48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636"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84" w:type="pct"/>
            <w:tcPrChange w:id="4637" w:author="Admin" w:date="2016-12-12T18:50:00Z">
              <w:tcPr>
                <w:tcW w:w="505"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638"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05" w:type="pct"/>
            <w:tcPrChange w:id="4639" w:author="Admin" w:date="2016-12-12T18:50:00Z">
              <w:tcPr>
                <w:tcW w:w="478"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640"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51" w:type="pct"/>
            <w:tcPrChange w:id="4641" w:author="Admin" w:date="2016-12-12T18:50:00Z">
              <w:tcPr>
                <w:tcW w:w="558"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642"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35" w:type="pct"/>
            <w:tcPrChange w:id="4643" w:author="Admin" w:date="2016-12-12T18:50:00Z">
              <w:tcPr>
                <w:tcW w:w="1035"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644"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Event</w:t>
            </w:r>
          </w:p>
        </w:tc>
      </w:tr>
      <w:tr w:rsidR="00DD65C4" w:rsidRPr="000D195A" w:rsidTr="00DD65C4">
        <w:tc>
          <w:tcPr>
            <w:cnfStyle w:val="001000000000" w:firstRow="0" w:lastRow="0" w:firstColumn="1" w:lastColumn="0" w:oddVBand="0" w:evenVBand="0" w:oddHBand="0" w:evenHBand="0" w:firstRowFirstColumn="0" w:firstRowLastColumn="0" w:lastRowFirstColumn="0" w:lastRowLastColumn="0"/>
            <w:tcW w:w="320" w:type="pct"/>
            <w:tcPrChange w:id="4645" w:author="Admin" w:date="2016-12-12T18:50:00Z">
              <w:tcPr>
                <w:tcW w:w="320"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6</w:t>
            </w:r>
          </w:p>
        </w:tc>
        <w:tc>
          <w:tcPr>
            <w:tcW w:w="819" w:type="pct"/>
            <w:tcPrChange w:id="4646" w:author="Admin" w:date="2016-12-12T18:50:00Z">
              <w:tcPr>
                <w:tcW w:w="81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647"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Top</w:t>
            </w:r>
            <w:r w:rsidRPr="000D195A">
              <w:rPr>
                <w:rFonts w:ascii="Century" w:hAnsi="Century" w:cs="Times New Roman"/>
                <w:lang w:val="vi-VN"/>
              </w:rPr>
              <w:t xml:space="preserve"> </w:t>
            </w:r>
            <w:r w:rsidRPr="000D195A">
              <w:rPr>
                <w:rFonts w:ascii="Century" w:hAnsi="Century" w:cs="Times New Roman"/>
              </w:rPr>
              <w:t xml:space="preserve">New </w:t>
            </w:r>
            <w:r w:rsidRPr="000D195A">
              <w:rPr>
                <w:rFonts w:ascii="Century" w:hAnsi="Century" w:cs="Times New Roman"/>
                <w:lang w:val="vi-VN"/>
              </w:rPr>
              <w:t>Events</w:t>
            </w:r>
          </w:p>
        </w:tc>
        <w:tc>
          <w:tcPr>
            <w:tcW w:w="804" w:type="pct"/>
            <w:tcPrChange w:id="4648" w:author="Admin" w:date="2016-12-12T18:50:00Z">
              <w:tcPr>
                <w:tcW w:w="80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649"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Danh sách các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 m</w:t>
            </w:r>
            <w:r w:rsidRPr="000D195A">
              <w:rPr>
                <w:rFonts w:ascii="Cambria" w:hAnsi="Cambria" w:cs="Cambria"/>
                <w:lang w:val="vi-VN"/>
              </w:rPr>
              <w:t>ớ</w:t>
            </w:r>
            <w:r w:rsidRPr="000D195A">
              <w:rPr>
                <w:rFonts w:ascii="Century" w:hAnsi="Century" w:cs="Times New Roman"/>
                <w:lang w:val="vi-VN"/>
              </w:rPr>
              <w:t>i</w:t>
            </w:r>
          </w:p>
        </w:tc>
        <w:tc>
          <w:tcPr>
            <w:tcW w:w="482" w:type="pct"/>
            <w:tcPrChange w:id="4650" w:author="Admin" w:date="2016-12-12T18:50:00Z">
              <w:tcPr>
                <w:tcW w:w="48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651"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Table</w:t>
            </w:r>
          </w:p>
        </w:tc>
        <w:tc>
          <w:tcPr>
            <w:tcW w:w="584" w:type="pct"/>
            <w:tcPrChange w:id="4652" w:author="Admin" w:date="2016-12-12T18:50:00Z">
              <w:tcPr>
                <w:tcW w:w="505"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653"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05" w:type="pct"/>
            <w:tcPrChange w:id="4654" w:author="Admin" w:date="2016-12-12T18:50:00Z">
              <w:tcPr>
                <w:tcW w:w="478"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655"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Y</w:t>
            </w:r>
          </w:p>
        </w:tc>
        <w:tc>
          <w:tcPr>
            <w:tcW w:w="551" w:type="pct"/>
            <w:tcPrChange w:id="4656" w:author="Admin" w:date="2016-12-12T18:50:00Z">
              <w:tcPr>
                <w:tcW w:w="558"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657"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35" w:type="pct"/>
            <w:tcPrChange w:id="4658" w:author="Admin" w:date="2016-12-12T18:50:00Z">
              <w:tcPr>
                <w:tcW w:w="1035"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659"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List Events</w:t>
            </w:r>
          </w:p>
        </w:tc>
      </w:tr>
      <w:tr w:rsidR="00DD65C4" w:rsidRPr="000D195A" w:rsidTr="00DD65C4">
        <w:tc>
          <w:tcPr>
            <w:cnfStyle w:val="001000000000" w:firstRow="0" w:lastRow="0" w:firstColumn="1" w:lastColumn="0" w:oddVBand="0" w:evenVBand="0" w:oddHBand="0" w:evenHBand="0" w:firstRowFirstColumn="0" w:firstRowLastColumn="0" w:lastRowFirstColumn="0" w:lastRowLastColumn="0"/>
            <w:tcW w:w="320" w:type="pct"/>
            <w:tcPrChange w:id="4660" w:author="Admin" w:date="2016-12-12T18:50:00Z">
              <w:tcPr>
                <w:tcW w:w="320"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7</w:t>
            </w:r>
          </w:p>
        </w:tc>
        <w:tc>
          <w:tcPr>
            <w:tcW w:w="819" w:type="pct"/>
            <w:tcPrChange w:id="4661" w:author="Admin" w:date="2016-12-12T18:50:00Z">
              <w:tcPr>
                <w:tcW w:w="81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662"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Top Donation</w:t>
            </w:r>
            <w:r w:rsidRPr="000D195A">
              <w:rPr>
                <w:rFonts w:ascii="Century" w:hAnsi="Century" w:cs="Times New Roman"/>
                <w:lang w:val="vi-VN"/>
              </w:rPr>
              <w:t xml:space="preserve"> Events</w:t>
            </w:r>
          </w:p>
        </w:tc>
        <w:tc>
          <w:tcPr>
            <w:tcW w:w="804" w:type="pct"/>
            <w:tcPrChange w:id="4663" w:author="Admin" w:date="2016-12-12T18:50:00Z">
              <w:tcPr>
                <w:tcW w:w="80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664"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Danh sách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 xml:space="preserve">n </w:t>
            </w:r>
            <w:r w:rsidRPr="000D195A">
              <w:rPr>
                <w:rFonts w:ascii="Cambria" w:hAnsi="Cambria" w:cs="Cambria"/>
                <w:lang w:val="vi-VN"/>
              </w:rPr>
              <w:t>ủ</w:t>
            </w:r>
            <w:r w:rsidRPr="000D195A">
              <w:rPr>
                <w:rFonts w:ascii="Century" w:hAnsi="Century" w:cs="Times New Roman"/>
                <w:lang w:val="vi-VN"/>
              </w:rPr>
              <w:t>ng h</w:t>
            </w:r>
            <w:r w:rsidRPr="000D195A">
              <w:rPr>
                <w:rFonts w:ascii="Cambria" w:hAnsi="Cambria" w:cs="Cambria"/>
                <w:lang w:val="vi-VN"/>
              </w:rPr>
              <w:t>ộ</w:t>
            </w:r>
            <w:r w:rsidRPr="000D195A">
              <w:rPr>
                <w:rFonts w:ascii="Century" w:hAnsi="Century" w:cs="Times New Roman"/>
                <w:lang w:val="vi-VN"/>
              </w:rPr>
              <w:t xml:space="preserve"> nhi</w:t>
            </w:r>
            <w:r w:rsidRPr="000D195A">
              <w:rPr>
                <w:rFonts w:ascii="Cambria" w:hAnsi="Cambria" w:cs="Cambria"/>
                <w:lang w:val="vi-VN"/>
              </w:rPr>
              <w:t>ề</w:t>
            </w:r>
            <w:r w:rsidRPr="000D195A">
              <w:rPr>
                <w:rFonts w:ascii="Century" w:hAnsi="Century" w:cs="Times New Roman"/>
                <w:lang w:val="vi-VN"/>
              </w:rPr>
              <w:t>u nh</w:t>
            </w:r>
            <w:r w:rsidRPr="000D195A">
              <w:rPr>
                <w:rFonts w:ascii="Cambria" w:hAnsi="Cambria" w:cs="Cambria"/>
                <w:lang w:val="vi-VN"/>
              </w:rPr>
              <w:t>ấ</w:t>
            </w:r>
            <w:r w:rsidRPr="000D195A">
              <w:rPr>
                <w:rFonts w:ascii="Century" w:hAnsi="Century" w:cs="Times New Roman"/>
                <w:lang w:val="vi-VN"/>
              </w:rPr>
              <w:t>t</w:t>
            </w:r>
          </w:p>
        </w:tc>
        <w:tc>
          <w:tcPr>
            <w:tcW w:w="482" w:type="pct"/>
            <w:tcPrChange w:id="4665" w:author="Admin" w:date="2016-12-12T18:50:00Z">
              <w:tcPr>
                <w:tcW w:w="48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666"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Table</w:t>
            </w:r>
          </w:p>
        </w:tc>
        <w:tc>
          <w:tcPr>
            <w:tcW w:w="584" w:type="pct"/>
            <w:tcPrChange w:id="4667" w:author="Admin" w:date="2016-12-12T18:50:00Z">
              <w:tcPr>
                <w:tcW w:w="505"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668"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05" w:type="pct"/>
            <w:tcPrChange w:id="4669" w:author="Admin" w:date="2016-12-12T18:50:00Z">
              <w:tcPr>
                <w:tcW w:w="478"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670"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Y</w:t>
            </w:r>
          </w:p>
        </w:tc>
        <w:tc>
          <w:tcPr>
            <w:tcW w:w="551" w:type="pct"/>
            <w:tcPrChange w:id="4671" w:author="Admin" w:date="2016-12-12T18:50:00Z">
              <w:tcPr>
                <w:tcW w:w="558"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672"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35" w:type="pct"/>
            <w:tcPrChange w:id="4673" w:author="Admin" w:date="2016-12-12T18:50:00Z">
              <w:tcPr>
                <w:tcW w:w="1035"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674"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List Events</w:t>
            </w:r>
          </w:p>
        </w:tc>
      </w:tr>
    </w:tbl>
    <w:p w:rsidR="00861561" w:rsidRPr="000D195A" w:rsidRDefault="00861561" w:rsidP="00DD65C4">
      <w:pPr>
        <w:pStyle w:val="Table4-1"/>
        <w:rPr>
          <w:rFonts w:ascii="Century" w:hAnsi="Century"/>
        </w:rPr>
        <w:pPrChange w:id="4675" w:author="Admin" w:date="2016-12-12T18:50:00Z">
          <w:pPr>
            <w:pStyle w:val="Table4-1"/>
            <w:jc w:val="both"/>
          </w:pPr>
        </w:pPrChange>
      </w:pPr>
      <w:r w:rsidRPr="000D195A">
        <w:rPr>
          <w:rFonts w:ascii="Century" w:hAnsi="Century"/>
        </w:rPr>
        <w:t>Event dashboard</w:t>
      </w:r>
    </w:p>
    <w:p w:rsidR="00861561" w:rsidRPr="000D195A" w:rsidRDefault="00861561" w:rsidP="006B4A50">
      <w:pPr>
        <w:pStyle w:val="Heading5"/>
        <w:jc w:val="both"/>
        <w:rPr>
          <w:rFonts w:ascii="Century" w:hAnsi="Century"/>
        </w:rPr>
      </w:pPr>
      <w:r w:rsidRPr="000D195A">
        <w:rPr>
          <w:rFonts w:ascii="Century" w:hAnsi="Century"/>
        </w:rPr>
        <w:lastRenderedPageBreak/>
        <w:t>Events list</w:t>
      </w:r>
    </w:p>
    <w:p w:rsidR="00861561" w:rsidRPr="000D195A" w:rsidRDefault="00861561" w:rsidP="006B4A50">
      <w:pPr>
        <w:ind w:hanging="630"/>
        <w:jc w:val="both"/>
        <w:rPr>
          <w:rFonts w:ascii="Century" w:hAnsi="Century"/>
        </w:rPr>
      </w:pPr>
      <w:r w:rsidRPr="000D195A">
        <w:rPr>
          <w:rFonts w:ascii="Century" w:hAnsi="Century"/>
          <w:noProof/>
          <w:lang w:eastAsia="en-US"/>
        </w:rPr>
        <w:drawing>
          <wp:inline distT="0" distB="0" distL="0" distR="0" wp14:anchorId="4E189A0F" wp14:editId="20DB03F3">
            <wp:extent cx="6055995" cy="2950210"/>
            <wp:effectExtent l="0" t="0" r="190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55995" cy="2950210"/>
                    </a:xfrm>
                    <a:prstGeom prst="rect">
                      <a:avLst/>
                    </a:prstGeom>
                    <a:noFill/>
                    <a:ln>
                      <a:noFill/>
                    </a:ln>
                  </pic:spPr>
                </pic:pic>
              </a:graphicData>
            </a:graphic>
          </wp:inline>
        </w:drawing>
      </w:r>
    </w:p>
    <w:p w:rsidR="00861561" w:rsidRPr="000D195A" w:rsidRDefault="00861561" w:rsidP="00DD65C4">
      <w:pPr>
        <w:pStyle w:val="Figure4-1"/>
        <w:rPr>
          <w:rFonts w:ascii="Century" w:hAnsi="Century"/>
        </w:rPr>
        <w:pPrChange w:id="4676" w:author="Admin" w:date="2016-12-12T18:51:00Z">
          <w:pPr>
            <w:pStyle w:val="Figure4-1"/>
            <w:jc w:val="both"/>
          </w:pPr>
        </w:pPrChange>
      </w:pPr>
      <w:r w:rsidRPr="000D195A">
        <w:rPr>
          <w:rFonts w:ascii="Century" w:hAnsi="Century"/>
        </w:rPr>
        <w:t>Events list screen</w:t>
      </w:r>
    </w:p>
    <w:tbl>
      <w:tblPr>
        <w:tblStyle w:val="Style1"/>
        <w:tblW w:w="5421" w:type="pct"/>
        <w:jc w:val="center"/>
        <w:tblInd w:w="-727" w:type="dxa"/>
        <w:tblLook w:val="04A0" w:firstRow="1" w:lastRow="0" w:firstColumn="1" w:lastColumn="0" w:noHBand="0" w:noVBand="1"/>
        <w:tblPrChange w:id="4677" w:author="Admin" w:date="2016-12-12T18:51:00Z">
          <w:tblPr>
            <w:tblStyle w:val="Style1"/>
            <w:tblW w:w="5253" w:type="pct"/>
            <w:tblInd w:w="-438" w:type="dxa"/>
            <w:tblLook w:val="04A0" w:firstRow="1" w:lastRow="0" w:firstColumn="1" w:lastColumn="0" w:noHBand="0" w:noVBand="1"/>
          </w:tblPr>
        </w:tblPrChange>
      </w:tblPr>
      <w:tblGrid>
        <w:gridCol w:w="609"/>
        <w:gridCol w:w="1557"/>
        <w:gridCol w:w="1416"/>
        <w:gridCol w:w="925"/>
        <w:gridCol w:w="1020"/>
        <w:gridCol w:w="1342"/>
        <w:gridCol w:w="946"/>
        <w:gridCol w:w="1557"/>
        <w:tblGridChange w:id="4678">
          <w:tblGrid>
            <w:gridCol w:w="499"/>
            <w:gridCol w:w="1524"/>
            <w:gridCol w:w="1386"/>
            <w:gridCol w:w="907"/>
            <w:gridCol w:w="1000"/>
            <w:gridCol w:w="1314"/>
            <w:gridCol w:w="928"/>
            <w:gridCol w:w="1524"/>
          </w:tblGrid>
        </w:tblGridChange>
      </w:tblGrid>
      <w:tr w:rsidR="00DD65C4" w:rsidRPr="000D195A" w:rsidTr="00DD65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2" w:type="pct"/>
            <w:shd w:val="clear" w:color="auto" w:fill="92D050"/>
            <w:tcPrChange w:id="4679" w:author="Admin" w:date="2016-12-12T18:51:00Z">
              <w:tcPr>
                <w:tcW w:w="341" w:type="pct"/>
                <w:shd w:val="clear" w:color="auto" w:fill="92D050"/>
              </w:tcPr>
            </w:tcPrChange>
          </w:tcPr>
          <w:p w:rsidR="00861561" w:rsidRPr="000D195A" w:rsidRDefault="00861561"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w:t>
            </w:r>
          </w:p>
        </w:tc>
        <w:tc>
          <w:tcPr>
            <w:tcW w:w="824" w:type="pct"/>
            <w:shd w:val="clear" w:color="auto" w:fill="92D050"/>
            <w:tcPrChange w:id="4680" w:author="Admin" w:date="2016-12-12T18:51:00Z">
              <w:tcPr>
                <w:tcW w:w="826"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49" w:type="pct"/>
            <w:shd w:val="clear" w:color="auto" w:fill="92D050"/>
            <w:tcPrChange w:id="4681" w:author="Admin" w:date="2016-12-12T18:51:00Z">
              <w:tcPr>
                <w:tcW w:w="752"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0" w:type="pct"/>
            <w:shd w:val="clear" w:color="auto" w:fill="92D050"/>
            <w:tcPrChange w:id="4682" w:author="Admin" w:date="2016-12-12T18:51:00Z">
              <w:tcPr>
                <w:tcW w:w="493"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40" w:type="pct"/>
            <w:shd w:val="clear" w:color="auto" w:fill="92D050"/>
            <w:tcPrChange w:id="4683" w:author="Admin" w:date="2016-12-12T18:51:00Z">
              <w:tcPr>
                <w:tcW w:w="543"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10" w:type="pct"/>
            <w:shd w:val="clear" w:color="auto" w:fill="92D050"/>
            <w:tcPrChange w:id="4684" w:author="Admin" w:date="2016-12-12T18:51:00Z">
              <w:tcPr>
                <w:tcW w:w="713"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01" w:type="pct"/>
            <w:shd w:val="clear" w:color="auto" w:fill="92D050"/>
            <w:tcPrChange w:id="4685" w:author="Admin" w:date="2016-12-12T18:51:00Z">
              <w:tcPr>
                <w:tcW w:w="504"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24" w:type="pct"/>
            <w:shd w:val="clear" w:color="auto" w:fill="92D050"/>
            <w:tcPrChange w:id="4686" w:author="Admin" w:date="2016-12-12T18:51:00Z">
              <w:tcPr>
                <w:tcW w:w="826"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DD65C4" w:rsidRPr="000D195A" w:rsidTr="00DD65C4">
        <w:trPr>
          <w:jc w:val="center"/>
        </w:trPr>
        <w:tc>
          <w:tcPr>
            <w:cnfStyle w:val="001000000000" w:firstRow="0" w:lastRow="0" w:firstColumn="1" w:lastColumn="0" w:oddVBand="0" w:evenVBand="0" w:oddHBand="0" w:evenHBand="0" w:firstRowFirstColumn="0" w:firstRowLastColumn="0" w:lastRowFirstColumn="0" w:lastRowLastColumn="0"/>
            <w:tcW w:w="362" w:type="pct"/>
            <w:tcPrChange w:id="4687" w:author="Admin" w:date="2016-12-12T18:51:00Z">
              <w:tcPr>
                <w:tcW w:w="341"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1</w:t>
            </w:r>
          </w:p>
        </w:tc>
        <w:tc>
          <w:tcPr>
            <w:tcW w:w="824" w:type="pct"/>
            <w:tcPrChange w:id="4688" w:author="Admin" w:date="2016-12-12T18:51:00Z">
              <w:tcPr>
                <w:tcW w:w="82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689"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Order number</w:t>
            </w:r>
          </w:p>
        </w:tc>
        <w:tc>
          <w:tcPr>
            <w:tcW w:w="749" w:type="pct"/>
            <w:tcPrChange w:id="4690" w:author="Admin" w:date="2016-12-12T18:51:00Z">
              <w:tcPr>
                <w:tcW w:w="75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691"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rPr>
              <w:t xml:space="preserve">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490" w:type="pct"/>
            <w:tcPrChange w:id="4692" w:author="Admin" w:date="2016-12-12T18:51:00Z">
              <w:tcPr>
                <w:tcW w:w="49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693"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40" w:type="pct"/>
            <w:tcPrChange w:id="4694" w:author="Admin" w:date="2016-12-12T18:51:00Z">
              <w:tcPr>
                <w:tcW w:w="54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695"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10" w:type="pct"/>
            <w:tcPrChange w:id="4696" w:author="Admin" w:date="2016-12-12T18:51:00Z">
              <w:tcPr>
                <w:tcW w:w="71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697"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01" w:type="pct"/>
            <w:tcPrChange w:id="4698" w:author="Admin" w:date="2016-12-12T18:51:00Z">
              <w:tcPr>
                <w:tcW w:w="50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699"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24" w:type="pct"/>
            <w:tcPrChange w:id="4700" w:author="Admin" w:date="2016-12-12T18:51:00Z">
              <w:tcPr>
                <w:tcW w:w="82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701"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Order number</w:t>
            </w:r>
          </w:p>
        </w:tc>
      </w:tr>
      <w:tr w:rsidR="00DD65C4" w:rsidRPr="000D195A" w:rsidTr="00DD65C4">
        <w:trPr>
          <w:jc w:val="center"/>
        </w:trPr>
        <w:tc>
          <w:tcPr>
            <w:cnfStyle w:val="001000000000" w:firstRow="0" w:lastRow="0" w:firstColumn="1" w:lastColumn="0" w:oddVBand="0" w:evenVBand="0" w:oddHBand="0" w:evenHBand="0" w:firstRowFirstColumn="0" w:firstRowLastColumn="0" w:lastRowFirstColumn="0" w:lastRowLastColumn="0"/>
            <w:tcW w:w="362" w:type="pct"/>
            <w:tcPrChange w:id="4702" w:author="Admin" w:date="2016-12-12T18:51:00Z">
              <w:tcPr>
                <w:tcW w:w="341"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2</w:t>
            </w:r>
          </w:p>
        </w:tc>
        <w:tc>
          <w:tcPr>
            <w:tcW w:w="824" w:type="pct"/>
            <w:tcPrChange w:id="4703" w:author="Admin" w:date="2016-12-12T18:51:00Z">
              <w:tcPr>
                <w:tcW w:w="82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04"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Event name</w:t>
            </w:r>
          </w:p>
        </w:tc>
        <w:tc>
          <w:tcPr>
            <w:tcW w:w="749" w:type="pct"/>
            <w:tcPrChange w:id="4705" w:author="Admin" w:date="2016-12-12T18:51:00Z">
              <w:tcPr>
                <w:tcW w:w="75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706"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Tên s</w:t>
            </w:r>
            <w:r w:rsidRPr="000D195A">
              <w:rPr>
                <w:rFonts w:ascii="Cambria" w:hAnsi="Cambria" w:cs="Cambria"/>
                <w:lang w:val="vi-VN"/>
              </w:rPr>
              <w:t>ư</w:t>
            </w:r>
            <w:r w:rsidRPr="000D195A">
              <w:rPr>
                <w:rFonts w:ascii="Century" w:hAnsi="Century" w:cs="Times New Roman"/>
                <w:lang w:val="vi-VN"/>
              </w:rPr>
              <w:t xml:space="preserve"> ki</w:t>
            </w:r>
            <w:r w:rsidRPr="000D195A">
              <w:rPr>
                <w:rFonts w:ascii="Century" w:hAnsi="Century" w:cs="Century"/>
                <w:lang w:val="vi-VN"/>
              </w:rPr>
              <w:t>ê</w:t>
            </w:r>
            <w:r w:rsidRPr="000D195A">
              <w:rPr>
                <w:rFonts w:ascii="Century" w:hAnsi="Century" w:cs="Times New Roman"/>
                <w:lang w:val="vi-VN"/>
              </w:rPr>
              <w:t>̣n</w:t>
            </w:r>
          </w:p>
        </w:tc>
        <w:tc>
          <w:tcPr>
            <w:tcW w:w="490" w:type="pct"/>
            <w:tcPrChange w:id="4707" w:author="Admin" w:date="2016-12-12T18:51:00Z">
              <w:tcPr>
                <w:tcW w:w="49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708"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40" w:type="pct"/>
            <w:tcPrChange w:id="4709" w:author="Admin" w:date="2016-12-12T18:51:00Z">
              <w:tcPr>
                <w:tcW w:w="54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710"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10" w:type="pct"/>
            <w:tcPrChange w:id="4711" w:author="Admin" w:date="2016-12-12T18:51:00Z">
              <w:tcPr>
                <w:tcW w:w="71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712"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01" w:type="pct"/>
            <w:tcPrChange w:id="4713" w:author="Admin" w:date="2016-12-12T18:51:00Z">
              <w:tcPr>
                <w:tcW w:w="50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14"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24" w:type="pct"/>
            <w:tcPrChange w:id="4715" w:author="Admin" w:date="2016-12-12T18:51:00Z">
              <w:tcPr>
                <w:tcW w:w="82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716"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Event name</w:t>
            </w:r>
          </w:p>
        </w:tc>
      </w:tr>
      <w:tr w:rsidR="00DD65C4" w:rsidRPr="000D195A" w:rsidTr="00DD65C4">
        <w:trPr>
          <w:jc w:val="center"/>
        </w:trPr>
        <w:tc>
          <w:tcPr>
            <w:cnfStyle w:val="001000000000" w:firstRow="0" w:lastRow="0" w:firstColumn="1" w:lastColumn="0" w:oddVBand="0" w:evenVBand="0" w:oddHBand="0" w:evenHBand="0" w:firstRowFirstColumn="0" w:firstRowLastColumn="0" w:lastRowFirstColumn="0" w:lastRowLastColumn="0"/>
            <w:tcW w:w="362" w:type="pct"/>
            <w:tcPrChange w:id="4717" w:author="Admin" w:date="2016-12-12T18:51:00Z">
              <w:tcPr>
                <w:tcW w:w="341"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3</w:t>
            </w:r>
          </w:p>
        </w:tc>
        <w:tc>
          <w:tcPr>
            <w:tcW w:w="824" w:type="pct"/>
            <w:tcPrChange w:id="4718" w:author="Admin" w:date="2016-12-12T18:51:00Z">
              <w:tcPr>
                <w:tcW w:w="82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19"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Event type</w:t>
            </w:r>
          </w:p>
        </w:tc>
        <w:tc>
          <w:tcPr>
            <w:tcW w:w="749" w:type="pct"/>
            <w:tcPrChange w:id="4720" w:author="Admin" w:date="2016-12-12T18:51:00Z">
              <w:tcPr>
                <w:tcW w:w="75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21"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Thể loại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p>
        </w:tc>
        <w:tc>
          <w:tcPr>
            <w:tcW w:w="490" w:type="pct"/>
            <w:tcPrChange w:id="4722" w:author="Admin" w:date="2016-12-12T18:51:00Z">
              <w:tcPr>
                <w:tcW w:w="49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723"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40" w:type="pct"/>
            <w:tcPrChange w:id="4724" w:author="Admin" w:date="2016-12-12T18:51:00Z">
              <w:tcPr>
                <w:tcW w:w="54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725"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10" w:type="pct"/>
            <w:tcPrChange w:id="4726" w:author="Admin" w:date="2016-12-12T18:51:00Z">
              <w:tcPr>
                <w:tcW w:w="71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727"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01" w:type="pct"/>
            <w:tcPrChange w:id="4728" w:author="Admin" w:date="2016-12-12T18:51:00Z">
              <w:tcPr>
                <w:tcW w:w="50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29"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24" w:type="pct"/>
            <w:tcPrChange w:id="4730" w:author="Admin" w:date="2016-12-12T18:51:00Z">
              <w:tcPr>
                <w:tcW w:w="82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731"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Event type</w:t>
            </w:r>
          </w:p>
        </w:tc>
      </w:tr>
      <w:tr w:rsidR="00DD65C4" w:rsidRPr="000D195A" w:rsidTr="00DD65C4">
        <w:trPr>
          <w:jc w:val="center"/>
        </w:trPr>
        <w:tc>
          <w:tcPr>
            <w:cnfStyle w:val="001000000000" w:firstRow="0" w:lastRow="0" w:firstColumn="1" w:lastColumn="0" w:oddVBand="0" w:evenVBand="0" w:oddHBand="0" w:evenHBand="0" w:firstRowFirstColumn="0" w:firstRowLastColumn="0" w:lastRowFirstColumn="0" w:lastRowLastColumn="0"/>
            <w:tcW w:w="362" w:type="pct"/>
            <w:tcPrChange w:id="4732" w:author="Admin" w:date="2016-12-12T18:51:00Z">
              <w:tcPr>
                <w:tcW w:w="341"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4</w:t>
            </w:r>
          </w:p>
        </w:tc>
        <w:tc>
          <w:tcPr>
            <w:tcW w:w="824" w:type="pct"/>
            <w:tcPrChange w:id="4733" w:author="Admin" w:date="2016-12-12T18:51:00Z">
              <w:tcPr>
                <w:tcW w:w="82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34"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Organization name</w:t>
            </w:r>
          </w:p>
        </w:tc>
        <w:tc>
          <w:tcPr>
            <w:tcW w:w="749" w:type="pct"/>
            <w:tcPrChange w:id="4735" w:author="Admin" w:date="2016-12-12T18:51:00Z">
              <w:tcPr>
                <w:tcW w:w="75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36"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Tên tổ ch</w:t>
            </w:r>
            <w:r w:rsidRPr="000D195A">
              <w:rPr>
                <w:rFonts w:ascii="Cambria" w:hAnsi="Cambria" w:cs="Cambria"/>
              </w:rPr>
              <w:t>ư</w:t>
            </w:r>
            <w:r w:rsidRPr="000D195A">
              <w:rPr>
                <w:rFonts w:ascii="Century" w:hAnsi="Century" w:cs="Times New Roman"/>
              </w:rPr>
              <w:t>́c</w:t>
            </w:r>
          </w:p>
        </w:tc>
        <w:tc>
          <w:tcPr>
            <w:tcW w:w="490" w:type="pct"/>
            <w:tcPrChange w:id="4737" w:author="Admin" w:date="2016-12-12T18:51:00Z">
              <w:tcPr>
                <w:tcW w:w="49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738"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40" w:type="pct"/>
            <w:tcPrChange w:id="4739" w:author="Admin" w:date="2016-12-12T18:51:00Z">
              <w:tcPr>
                <w:tcW w:w="54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740"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10" w:type="pct"/>
            <w:tcPrChange w:id="4741" w:author="Admin" w:date="2016-12-12T18:51:00Z">
              <w:tcPr>
                <w:tcW w:w="71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742"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01" w:type="pct"/>
            <w:tcPrChange w:id="4743" w:author="Admin" w:date="2016-12-12T18:51:00Z">
              <w:tcPr>
                <w:tcW w:w="50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44"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24" w:type="pct"/>
            <w:tcPrChange w:id="4745" w:author="Admin" w:date="2016-12-12T18:51:00Z">
              <w:tcPr>
                <w:tcW w:w="82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746"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Organization name</w:t>
            </w:r>
          </w:p>
        </w:tc>
      </w:tr>
      <w:tr w:rsidR="00DD65C4" w:rsidRPr="000D195A" w:rsidTr="00DD65C4">
        <w:trPr>
          <w:jc w:val="center"/>
        </w:trPr>
        <w:tc>
          <w:tcPr>
            <w:cnfStyle w:val="001000000000" w:firstRow="0" w:lastRow="0" w:firstColumn="1" w:lastColumn="0" w:oddVBand="0" w:evenVBand="0" w:oddHBand="0" w:evenHBand="0" w:firstRowFirstColumn="0" w:firstRowLastColumn="0" w:lastRowFirstColumn="0" w:lastRowLastColumn="0"/>
            <w:tcW w:w="362" w:type="pct"/>
            <w:tcPrChange w:id="4747" w:author="Admin" w:date="2016-12-12T18:51:00Z">
              <w:tcPr>
                <w:tcW w:w="341"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5</w:t>
            </w:r>
          </w:p>
        </w:tc>
        <w:tc>
          <w:tcPr>
            <w:tcW w:w="824" w:type="pct"/>
            <w:tcPrChange w:id="4748" w:author="Admin" w:date="2016-12-12T18:51:00Z">
              <w:tcPr>
                <w:tcW w:w="82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49"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Creator</w:t>
            </w:r>
          </w:p>
        </w:tc>
        <w:tc>
          <w:tcPr>
            <w:tcW w:w="749" w:type="pct"/>
            <w:tcPrChange w:id="4750" w:author="Admin" w:date="2016-12-12T18:51:00Z">
              <w:tcPr>
                <w:tcW w:w="75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51"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Ng</w:t>
            </w:r>
            <w:r w:rsidRPr="000D195A">
              <w:rPr>
                <w:rFonts w:ascii="Cambria" w:hAnsi="Cambria" w:cs="Cambria"/>
              </w:rPr>
              <w:t>ươ</w:t>
            </w:r>
            <w:r w:rsidRPr="000D195A">
              <w:rPr>
                <w:rFonts w:ascii="Century" w:hAnsi="Century" w:cs="Times New Roman"/>
              </w:rPr>
              <w:t>̀i tạo</w:t>
            </w:r>
          </w:p>
        </w:tc>
        <w:tc>
          <w:tcPr>
            <w:tcW w:w="490" w:type="pct"/>
            <w:tcPrChange w:id="4752" w:author="Admin" w:date="2016-12-12T18:51:00Z">
              <w:tcPr>
                <w:tcW w:w="49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753"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40" w:type="pct"/>
            <w:tcPrChange w:id="4754" w:author="Admin" w:date="2016-12-12T18:51:00Z">
              <w:tcPr>
                <w:tcW w:w="54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755"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10" w:type="pct"/>
            <w:tcPrChange w:id="4756" w:author="Admin" w:date="2016-12-12T18:51:00Z">
              <w:tcPr>
                <w:tcW w:w="71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757"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01" w:type="pct"/>
            <w:tcPrChange w:id="4758" w:author="Admin" w:date="2016-12-12T18:51:00Z">
              <w:tcPr>
                <w:tcW w:w="50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59"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24" w:type="pct"/>
            <w:tcPrChange w:id="4760" w:author="Admin" w:date="2016-12-12T18:51:00Z">
              <w:tcPr>
                <w:tcW w:w="82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761"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Creator</w:t>
            </w:r>
          </w:p>
        </w:tc>
      </w:tr>
      <w:tr w:rsidR="00DD65C4" w:rsidRPr="000D195A" w:rsidTr="00DD65C4">
        <w:trPr>
          <w:jc w:val="center"/>
        </w:trPr>
        <w:tc>
          <w:tcPr>
            <w:cnfStyle w:val="001000000000" w:firstRow="0" w:lastRow="0" w:firstColumn="1" w:lastColumn="0" w:oddVBand="0" w:evenVBand="0" w:oddHBand="0" w:evenHBand="0" w:firstRowFirstColumn="0" w:firstRowLastColumn="0" w:lastRowFirstColumn="0" w:lastRowLastColumn="0"/>
            <w:tcW w:w="362" w:type="pct"/>
            <w:tcPrChange w:id="4762" w:author="Admin" w:date="2016-12-12T18:51:00Z">
              <w:tcPr>
                <w:tcW w:w="341"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6</w:t>
            </w:r>
          </w:p>
        </w:tc>
        <w:tc>
          <w:tcPr>
            <w:tcW w:w="824" w:type="pct"/>
            <w:tcPrChange w:id="4763" w:author="Admin" w:date="2016-12-12T18:51:00Z">
              <w:tcPr>
                <w:tcW w:w="82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64"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Created date</w:t>
            </w:r>
          </w:p>
        </w:tc>
        <w:tc>
          <w:tcPr>
            <w:tcW w:w="749" w:type="pct"/>
            <w:tcPrChange w:id="4765" w:author="Admin" w:date="2016-12-12T18:51:00Z">
              <w:tcPr>
                <w:tcW w:w="75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66"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Ngày tạo</w:t>
            </w:r>
          </w:p>
        </w:tc>
        <w:tc>
          <w:tcPr>
            <w:tcW w:w="490" w:type="pct"/>
            <w:tcPrChange w:id="4767" w:author="Admin" w:date="2016-12-12T18:51:00Z">
              <w:tcPr>
                <w:tcW w:w="49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68"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40" w:type="pct"/>
            <w:tcPrChange w:id="4769" w:author="Admin" w:date="2016-12-12T18:51:00Z">
              <w:tcPr>
                <w:tcW w:w="54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70"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10" w:type="pct"/>
            <w:tcPrChange w:id="4771" w:author="Admin" w:date="2016-12-12T18:51:00Z">
              <w:tcPr>
                <w:tcW w:w="71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72"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01" w:type="pct"/>
            <w:tcPrChange w:id="4773" w:author="Admin" w:date="2016-12-12T18:51:00Z">
              <w:tcPr>
                <w:tcW w:w="50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74"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24" w:type="pct"/>
            <w:tcPrChange w:id="4775" w:author="Admin" w:date="2016-12-12T18:51:00Z">
              <w:tcPr>
                <w:tcW w:w="82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76"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Created date</w:t>
            </w:r>
          </w:p>
        </w:tc>
      </w:tr>
      <w:tr w:rsidR="00DD65C4" w:rsidRPr="000D195A" w:rsidTr="00DD65C4">
        <w:trPr>
          <w:jc w:val="center"/>
        </w:trPr>
        <w:tc>
          <w:tcPr>
            <w:cnfStyle w:val="001000000000" w:firstRow="0" w:lastRow="0" w:firstColumn="1" w:lastColumn="0" w:oddVBand="0" w:evenVBand="0" w:oddHBand="0" w:evenHBand="0" w:firstRowFirstColumn="0" w:firstRowLastColumn="0" w:lastRowFirstColumn="0" w:lastRowLastColumn="0"/>
            <w:tcW w:w="362" w:type="pct"/>
            <w:tcPrChange w:id="4777" w:author="Admin" w:date="2016-12-12T18:51:00Z">
              <w:tcPr>
                <w:tcW w:w="341" w:type="pct"/>
              </w:tcPr>
            </w:tcPrChange>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7</w:t>
            </w:r>
          </w:p>
        </w:tc>
        <w:tc>
          <w:tcPr>
            <w:tcW w:w="824" w:type="pct"/>
            <w:tcPrChange w:id="4778" w:author="Admin" w:date="2016-12-12T18:51:00Z">
              <w:tcPr>
                <w:tcW w:w="82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79"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Expected money</w:t>
            </w:r>
          </w:p>
        </w:tc>
        <w:tc>
          <w:tcPr>
            <w:tcW w:w="749" w:type="pct"/>
            <w:tcPrChange w:id="4780" w:author="Admin" w:date="2016-12-12T18:51:00Z">
              <w:tcPr>
                <w:tcW w:w="75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81"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Số ti</w:t>
            </w:r>
            <w:r w:rsidRPr="000D195A">
              <w:rPr>
                <w:rFonts w:ascii="Century" w:hAnsi="Century" w:cs="Century"/>
              </w:rPr>
              <w:t>ê</w:t>
            </w:r>
            <w:r w:rsidRPr="000D195A">
              <w:rPr>
                <w:rFonts w:ascii="Century" w:hAnsi="Century" w:cs="Times New Roman"/>
              </w:rPr>
              <w:t>̀n d</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p>
        </w:tc>
        <w:tc>
          <w:tcPr>
            <w:tcW w:w="490" w:type="pct"/>
            <w:tcPrChange w:id="4782" w:author="Admin" w:date="2016-12-12T18:51:00Z">
              <w:tcPr>
                <w:tcW w:w="49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83"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40" w:type="pct"/>
            <w:tcPrChange w:id="4784" w:author="Admin" w:date="2016-12-12T18:51:00Z">
              <w:tcPr>
                <w:tcW w:w="54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85"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10" w:type="pct"/>
            <w:tcPrChange w:id="4786" w:author="Admin" w:date="2016-12-12T18:51:00Z">
              <w:tcPr>
                <w:tcW w:w="71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87"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01" w:type="pct"/>
            <w:tcPrChange w:id="4788" w:author="Admin" w:date="2016-12-12T18:51:00Z">
              <w:tcPr>
                <w:tcW w:w="50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89"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24" w:type="pct"/>
            <w:tcPrChange w:id="4790" w:author="Admin" w:date="2016-12-12T18:51:00Z">
              <w:tcPr>
                <w:tcW w:w="82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91"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Expected money</w:t>
            </w:r>
          </w:p>
        </w:tc>
      </w:tr>
      <w:tr w:rsidR="00DD65C4" w:rsidRPr="000D195A" w:rsidTr="00DD65C4">
        <w:trPr>
          <w:jc w:val="center"/>
        </w:trPr>
        <w:tc>
          <w:tcPr>
            <w:cnfStyle w:val="001000000000" w:firstRow="0" w:lastRow="0" w:firstColumn="1" w:lastColumn="0" w:oddVBand="0" w:evenVBand="0" w:oddHBand="0" w:evenHBand="0" w:firstRowFirstColumn="0" w:firstRowLastColumn="0" w:lastRowFirstColumn="0" w:lastRowLastColumn="0"/>
            <w:tcW w:w="362" w:type="pct"/>
            <w:tcPrChange w:id="4792" w:author="Admin" w:date="2016-12-12T18:51:00Z">
              <w:tcPr>
                <w:tcW w:w="341" w:type="pct"/>
              </w:tcPr>
            </w:tcPrChange>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8</w:t>
            </w:r>
          </w:p>
        </w:tc>
        <w:tc>
          <w:tcPr>
            <w:tcW w:w="824" w:type="pct"/>
            <w:tcPrChange w:id="4793" w:author="Admin" w:date="2016-12-12T18:51:00Z">
              <w:tcPr>
                <w:tcW w:w="82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94"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Status</w:t>
            </w:r>
          </w:p>
        </w:tc>
        <w:tc>
          <w:tcPr>
            <w:tcW w:w="749" w:type="pct"/>
            <w:tcPrChange w:id="4795" w:author="Admin" w:date="2016-12-12T18:51:00Z">
              <w:tcPr>
                <w:tcW w:w="75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96"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Trạng thái</w:t>
            </w:r>
          </w:p>
        </w:tc>
        <w:tc>
          <w:tcPr>
            <w:tcW w:w="490" w:type="pct"/>
            <w:tcPrChange w:id="4797" w:author="Admin" w:date="2016-12-12T18:51:00Z">
              <w:tcPr>
                <w:tcW w:w="49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798"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540" w:type="pct"/>
            <w:tcPrChange w:id="4799" w:author="Admin" w:date="2016-12-12T18:51:00Z">
              <w:tcPr>
                <w:tcW w:w="54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800"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710" w:type="pct"/>
            <w:tcPrChange w:id="4801" w:author="Admin" w:date="2016-12-12T18:51:00Z">
              <w:tcPr>
                <w:tcW w:w="713"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802"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01" w:type="pct"/>
            <w:tcPrChange w:id="4803" w:author="Admin" w:date="2016-12-12T18:51:00Z">
              <w:tcPr>
                <w:tcW w:w="50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804"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24" w:type="pct"/>
            <w:tcPrChange w:id="4805" w:author="Admin" w:date="2016-12-12T18:51:00Z">
              <w:tcPr>
                <w:tcW w:w="82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806" w:author="Admin" w:date="2016-12-12T18:51: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Status</w:t>
            </w:r>
          </w:p>
        </w:tc>
      </w:tr>
    </w:tbl>
    <w:p w:rsidR="00861561" w:rsidRPr="000D195A" w:rsidRDefault="00861561" w:rsidP="00DD65C4">
      <w:pPr>
        <w:pStyle w:val="Table4-1"/>
        <w:rPr>
          <w:rFonts w:ascii="Century" w:hAnsi="Century"/>
        </w:rPr>
        <w:pPrChange w:id="4807" w:author="Admin" w:date="2016-12-12T18:51:00Z">
          <w:pPr>
            <w:pStyle w:val="Table4-1"/>
            <w:jc w:val="both"/>
          </w:pPr>
        </w:pPrChange>
      </w:pPr>
      <w:r w:rsidRPr="000D195A">
        <w:rPr>
          <w:rFonts w:ascii="Century" w:hAnsi="Century"/>
        </w:rPr>
        <w:t>Event list</w:t>
      </w:r>
    </w:p>
    <w:p w:rsidR="00861561" w:rsidRPr="000D195A" w:rsidRDefault="00861561" w:rsidP="006B4A50">
      <w:pPr>
        <w:pStyle w:val="Caption"/>
        <w:ind w:hanging="1530"/>
        <w:rPr>
          <w:rFonts w:ascii="Century" w:hAnsi="Century"/>
        </w:rPr>
      </w:pPr>
      <w:r w:rsidRPr="000D195A">
        <w:rPr>
          <w:rFonts w:ascii="Century" w:hAnsi="Century"/>
          <w:noProof/>
          <w:lang w:eastAsia="en-US"/>
        </w:rPr>
        <w:lastRenderedPageBreak/>
        <w:drawing>
          <wp:inline distT="0" distB="0" distL="0" distR="0" wp14:anchorId="0D33343B" wp14:editId="006782B2">
            <wp:extent cx="5276215" cy="2966720"/>
            <wp:effectExtent l="0" t="0" r="63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6215" cy="2966720"/>
                    </a:xfrm>
                    <a:prstGeom prst="rect">
                      <a:avLst/>
                    </a:prstGeom>
                  </pic:spPr>
                </pic:pic>
              </a:graphicData>
            </a:graphic>
          </wp:inline>
        </w:drawing>
      </w:r>
    </w:p>
    <w:p w:rsidR="00861561" w:rsidRPr="000D195A" w:rsidRDefault="00861561" w:rsidP="00DD65C4">
      <w:pPr>
        <w:pStyle w:val="Figure4-1"/>
        <w:rPr>
          <w:rFonts w:ascii="Century" w:hAnsi="Century"/>
        </w:rPr>
        <w:pPrChange w:id="4808" w:author="Admin" w:date="2016-12-12T18:51:00Z">
          <w:pPr>
            <w:pStyle w:val="Figure4-1"/>
            <w:jc w:val="both"/>
          </w:pPr>
        </w:pPrChange>
      </w:pPr>
      <w:r w:rsidRPr="000D195A">
        <w:rPr>
          <w:rFonts w:ascii="Century" w:hAnsi="Century"/>
        </w:rPr>
        <w:t>Event detail screen</w:t>
      </w:r>
    </w:p>
    <w:p w:rsidR="00861561" w:rsidRPr="000D195A" w:rsidRDefault="00861561" w:rsidP="006B4A50">
      <w:pPr>
        <w:pStyle w:val="figurecaption"/>
        <w:numPr>
          <w:ilvl w:val="0"/>
          <w:numId w:val="0"/>
        </w:numPr>
        <w:ind w:left="360"/>
        <w:jc w:val="both"/>
        <w:rPr>
          <w:rFonts w:ascii="Century" w:hAnsi="Century"/>
        </w:rPr>
      </w:pPr>
    </w:p>
    <w:tbl>
      <w:tblPr>
        <w:tblStyle w:val="Style1"/>
        <w:tblW w:w="5067" w:type="pct"/>
        <w:tblInd w:w="-116" w:type="dxa"/>
        <w:tblLook w:val="04A0" w:firstRow="1" w:lastRow="0" w:firstColumn="1" w:lastColumn="0" w:noHBand="0" w:noVBand="1"/>
        <w:tblPrChange w:id="4809" w:author="Admin" w:date="2016-12-12T18:51:00Z">
          <w:tblPr>
            <w:tblStyle w:val="Style1"/>
            <w:tblW w:w="5000" w:type="pct"/>
            <w:tblLook w:val="04A0" w:firstRow="1" w:lastRow="0" w:firstColumn="1" w:lastColumn="0" w:noHBand="0" w:noVBand="1"/>
          </w:tblPr>
        </w:tblPrChange>
      </w:tblPr>
      <w:tblGrid>
        <w:gridCol w:w="586"/>
        <w:gridCol w:w="1341"/>
        <w:gridCol w:w="1416"/>
        <w:gridCol w:w="718"/>
        <w:gridCol w:w="1020"/>
        <w:gridCol w:w="1342"/>
        <w:gridCol w:w="946"/>
        <w:gridCol w:w="1391"/>
        <w:tblGridChange w:id="4810">
          <w:tblGrid>
            <w:gridCol w:w="505"/>
            <w:gridCol w:w="1335"/>
            <w:gridCol w:w="1410"/>
            <w:gridCol w:w="715"/>
            <w:gridCol w:w="1016"/>
            <w:gridCol w:w="1336"/>
            <w:gridCol w:w="942"/>
            <w:gridCol w:w="1385"/>
          </w:tblGrid>
        </w:tblGridChange>
      </w:tblGrid>
      <w:tr w:rsidR="00861561" w:rsidRPr="000D195A" w:rsidTr="00DD6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 w:type="pct"/>
            <w:shd w:val="clear" w:color="auto" w:fill="92D050"/>
            <w:tcPrChange w:id="4811" w:author="Admin" w:date="2016-12-12T18:51:00Z">
              <w:tcPr>
                <w:tcW w:w="292" w:type="pct"/>
                <w:shd w:val="clear" w:color="auto" w:fill="92D050"/>
              </w:tcPr>
            </w:tcPrChange>
          </w:tcPr>
          <w:p w:rsidR="00861561" w:rsidRPr="000D195A" w:rsidRDefault="00861561"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w:t>
            </w:r>
          </w:p>
        </w:tc>
        <w:tc>
          <w:tcPr>
            <w:tcW w:w="762" w:type="pct"/>
            <w:shd w:val="clear" w:color="auto" w:fill="92D050"/>
            <w:tcPrChange w:id="4812" w:author="Admin" w:date="2016-12-12T18:51:00Z">
              <w:tcPr>
                <w:tcW w:w="719"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805" w:type="pct"/>
            <w:shd w:val="clear" w:color="auto" w:fill="92D050"/>
            <w:tcPrChange w:id="4813" w:author="Admin" w:date="2016-12-12T18:51:00Z">
              <w:tcPr>
                <w:tcW w:w="786"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08" w:type="pct"/>
            <w:shd w:val="clear" w:color="auto" w:fill="92D050"/>
            <w:tcPrChange w:id="4814" w:author="Admin" w:date="2016-12-12T18:51:00Z">
              <w:tcPr>
                <w:tcW w:w="491"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0" w:type="pct"/>
            <w:shd w:val="clear" w:color="auto" w:fill="92D050"/>
            <w:tcPrChange w:id="4815" w:author="Admin" w:date="2016-12-12T18:51:00Z">
              <w:tcPr>
                <w:tcW w:w="587"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63" w:type="pct"/>
            <w:shd w:val="clear" w:color="auto" w:fill="92D050"/>
            <w:tcPrChange w:id="4816" w:author="Admin" w:date="2016-12-12T18:51:00Z">
              <w:tcPr>
                <w:tcW w:w="771"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8" w:type="pct"/>
            <w:shd w:val="clear" w:color="auto" w:fill="92D050"/>
            <w:tcPrChange w:id="4817" w:author="Admin" w:date="2016-12-12T18:51:00Z">
              <w:tcPr>
                <w:tcW w:w="536"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791" w:type="pct"/>
            <w:shd w:val="clear" w:color="auto" w:fill="92D050"/>
            <w:tcPrChange w:id="4818" w:author="Admin" w:date="2016-12-12T18:51:00Z">
              <w:tcPr>
                <w:tcW w:w="818"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rsidTr="00DD65C4">
        <w:tc>
          <w:tcPr>
            <w:cnfStyle w:val="001000000000" w:firstRow="0" w:lastRow="0" w:firstColumn="1" w:lastColumn="0" w:oddVBand="0" w:evenVBand="0" w:oddHBand="0" w:evenHBand="0" w:firstRowFirstColumn="0" w:firstRowLastColumn="0" w:lastRowFirstColumn="0" w:lastRowLastColumn="0"/>
            <w:tcW w:w="354" w:type="pct"/>
            <w:tcPrChange w:id="4819" w:author="Admin" w:date="2016-12-12T18:51:00Z">
              <w:tcPr>
                <w:tcW w:w="292"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1</w:t>
            </w:r>
          </w:p>
        </w:tc>
        <w:tc>
          <w:tcPr>
            <w:tcW w:w="762" w:type="pct"/>
            <w:tcPrChange w:id="4820" w:author="Admin" w:date="2016-12-12T18:51:00Z">
              <w:tcPr>
                <w:tcW w:w="71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821"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Infomation</w:t>
            </w:r>
          </w:p>
        </w:tc>
        <w:tc>
          <w:tcPr>
            <w:tcW w:w="805" w:type="pct"/>
            <w:tcPrChange w:id="4822" w:author="Admin" w:date="2016-12-12T18:51:00Z">
              <w:tcPr>
                <w:tcW w:w="78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823"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w:t>
            </w:r>
            <w:r w:rsidRPr="000D195A">
              <w:rPr>
                <w:rFonts w:ascii="Cambria" w:hAnsi="Cambria" w:cs="Cambria"/>
                <w:lang w:val="vi-VN"/>
              </w:rPr>
              <w:t>ổ</w:t>
            </w:r>
            <w:r w:rsidRPr="000D195A">
              <w:rPr>
                <w:rFonts w:ascii="Century" w:hAnsi="Century" w:cs="Times New Roman"/>
                <w:lang w:val="vi-VN"/>
              </w:rPr>
              <w:t>ng quan</w:t>
            </w:r>
          </w:p>
        </w:tc>
        <w:tc>
          <w:tcPr>
            <w:tcW w:w="408" w:type="pct"/>
            <w:tcPrChange w:id="4824" w:author="Admin" w:date="2016-12-12T18:51:00Z">
              <w:tcPr>
                <w:tcW w:w="49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825"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Tab</w:t>
            </w:r>
          </w:p>
        </w:tc>
        <w:tc>
          <w:tcPr>
            <w:tcW w:w="580" w:type="pct"/>
            <w:tcPrChange w:id="4826" w:author="Admin" w:date="2016-12-12T18:51:00Z">
              <w:tcPr>
                <w:tcW w:w="587"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827"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63" w:type="pct"/>
            <w:tcPrChange w:id="4828" w:author="Admin" w:date="2016-12-12T18:51:00Z">
              <w:tcPr>
                <w:tcW w:w="77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829"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38" w:type="pct"/>
            <w:tcPrChange w:id="4830" w:author="Admin" w:date="2016-12-12T18:51:00Z">
              <w:tcPr>
                <w:tcW w:w="53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831"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91" w:type="pct"/>
            <w:tcPrChange w:id="4832" w:author="Admin" w:date="2016-12-12T18:51:00Z">
              <w:tcPr>
                <w:tcW w:w="818"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833"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Profile</w:t>
            </w:r>
          </w:p>
        </w:tc>
      </w:tr>
      <w:tr w:rsidR="00861561" w:rsidRPr="000D195A" w:rsidTr="00DD65C4">
        <w:tc>
          <w:tcPr>
            <w:cnfStyle w:val="001000000000" w:firstRow="0" w:lastRow="0" w:firstColumn="1" w:lastColumn="0" w:oddVBand="0" w:evenVBand="0" w:oddHBand="0" w:evenHBand="0" w:firstRowFirstColumn="0" w:firstRowLastColumn="0" w:lastRowFirstColumn="0" w:lastRowLastColumn="0"/>
            <w:tcW w:w="354" w:type="pct"/>
            <w:tcPrChange w:id="4834" w:author="Admin" w:date="2016-12-12T18:51:00Z">
              <w:tcPr>
                <w:tcW w:w="292"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2</w:t>
            </w:r>
          </w:p>
        </w:tc>
        <w:tc>
          <w:tcPr>
            <w:tcW w:w="762" w:type="pct"/>
            <w:tcPrChange w:id="4835" w:author="Admin" w:date="2016-12-12T18:51:00Z">
              <w:tcPr>
                <w:tcW w:w="71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836"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Schedule</w:t>
            </w:r>
          </w:p>
        </w:tc>
        <w:tc>
          <w:tcPr>
            <w:tcW w:w="805" w:type="pct"/>
            <w:tcPrChange w:id="4837" w:author="Admin" w:date="2016-12-12T18:51:00Z">
              <w:tcPr>
                <w:tcW w:w="78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838"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L</w:t>
            </w:r>
            <w:r w:rsidRPr="000D195A">
              <w:rPr>
                <w:rFonts w:ascii="Cambria" w:hAnsi="Cambria" w:cs="Cambria"/>
              </w:rPr>
              <w:t>ị</w:t>
            </w:r>
            <w:r w:rsidRPr="000D195A">
              <w:rPr>
                <w:rFonts w:ascii="Century" w:hAnsi="Century" w:cs="Times New Roman"/>
              </w:rPr>
              <w:t>ch trình</w:t>
            </w:r>
          </w:p>
        </w:tc>
        <w:tc>
          <w:tcPr>
            <w:tcW w:w="408" w:type="pct"/>
            <w:tcPrChange w:id="4839" w:author="Admin" w:date="2016-12-12T18:51:00Z">
              <w:tcPr>
                <w:tcW w:w="49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840"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Tab</w:t>
            </w:r>
          </w:p>
        </w:tc>
        <w:tc>
          <w:tcPr>
            <w:tcW w:w="580" w:type="pct"/>
            <w:tcPrChange w:id="4841" w:author="Admin" w:date="2016-12-12T18:51:00Z">
              <w:tcPr>
                <w:tcW w:w="587"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842"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63" w:type="pct"/>
            <w:tcPrChange w:id="4843" w:author="Admin" w:date="2016-12-12T18:51:00Z">
              <w:tcPr>
                <w:tcW w:w="77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844"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38" w:type="pct"/>
            <w:tcPrChange w:id="4845" w:author="Admin" w:date="2016-12-12T18:51:00Z">
              <w:tcPr>
                <w:tcW w:w="53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846"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91" w:type="pct"/>
            <w:tcPrChange w:id="4847" w:author="Admin" w:date="2016-12-12T18:51:00Z">
              <w:tcPr>
                <w:tcW w:w="818"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848"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Backed Event</w:t>
            </w:r>
          </w:p>
        </w:tc>
      </w:tr>
      <w:tr w:rsidR="00861561" w:rsidRPr="000D195A" w:rsidTr="00DD65C4">
        <w:tc>
          <w:tcPr>
            <w:cnfStyle w:val="001000000000" w:firstRow="0" w:lastRow="0" w:firstColumn="1" w:lastColumn="0" w:oddVBand="0" w:evenVBand="0" w:oddHBand="0" w:evenHBand="0" w:firstRowFirstColumn="0" w:firstRowLastColumn="0" w:lastRowFirstColumn="0" w:lastRowLastColumn="0"/>
            <w:tcW w:w="354" w:type="pct"/>
            <w:tcPrChange w:id="4849" w:author="Admin" w:date="2016-12-12T18:51:00Z">
              <w:tcPr>
                <w:tcW w:w="292"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3</w:t>
            </w:r>
          </w:p>
        </w:tc>
        <w:tc>
          <w:tcPr>
            <w:tcW w:w="762" w:type="pct"/>
            <w:tcPrChange w:id="4850" w:author="Admin" w:date="2016-12-12T18:51:00Z">
              <w:tcPr>
                <w:tcW w:w="71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851"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Created Event</w:t>
            </w:r>
          </w:p>
        </w:tc>
        <w:tc>
          <w:tcPr>
            <w:tcW w:w="805" w:type="pct"/>
            <w:tcPrChange w:id="4852" w:author="Admin" w:date="2016-12-12T18:51:00Z">
              <w:tcPr>
                <w:tcW w:w="78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853"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C</w:t>
            </w:r>
            <w:r w:rsidRPr="000D195A">
              <w:rPr>
                <w:rFonts w:ascii="Cambria" w:hAnsi="Cambria" w:cs="Cambria"/>
                <w:lang w:val="vi-VN"/>
              </w:rPr>
              <w:t>ậ</w:t>
            </w:r>
            <w:r w:rsidRPr="000D195A">
              <w:rPr>
                <w:rFonts w:ascii="Century" w:hAnsi="Century" w:cs="Times New Roman"/>
                <w:lang w:val="vi-VN"/>
              </w:rPr>
              <w:t>p nh</w:t>
            </w:r>
            <w:r w:rsidRPr="000D195A">
              <w:rPr>
                <w:rFonts w:ascii="Cambria" w:hAnsi="Cambria" w:cs="Cambria"/>
                <w:lang w:val="vi-VN"/>
              </w:rPr>
              <w:t>ậ</w:t>
            </w:r>
            <w:r w:rsidRPr="000D195A">
              <w:rPr>
                <w:rFonts w:ascii="Century" w:hAnsi="Century" w:cs="Times New Roman"/>
                <w:lang w:val="vi-VN"/>
              </w:rPr>
              <w:t>t</w:t>
            </w:r>
          </w:p>
        </w:tc>
        <w:tc>
          <w:tcPr>
            <w:tcW w:w="408" w:type="pct"/>
            <w:tcPrChange w:id="4854" w:author="Admin" w:date="2016-12-12T18:51:00Z">
              <w:tcPr>
                <w:tcW w:w="49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855"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Tab</w:t>
            </w:r>
          </w:p>
        </w:tc>
        <w:tc>
          <w:tcPr>
            <w:tcW w:w="580" w:type="pct"/>
            <w:tcPrChange w:id="4856" w:author="Admin" w:date="2016-12-12T18:51:00Z">
              <w:tcPr>
                <w:tcW w:w="587"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857"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63" w:type="pct"/>
            <w:tcPrChange w:id="4858" w:author="Admin" w:date="2016-12-12T18:51:00Z">
              <w:tcPr>
                <w:tcW w:w="77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859"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38" w:type="pct"/>
            <w:tcPrChange w:id="4860" w:author="Admin" w:date="2016-12-12T18:51:00Z">
              <w:tcPr>
                <w:tcW w:w="53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861"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91" w:type="pct"/>
            <w:tcPrChange w:id="4862" w:author="Admin" w:date="2016-12-12T18:51:00Z">
              <w:tcPr>
                <w:tcW w:w="818"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863"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Created Event</w:t>
            </w:r>
          </w:p>
        </w:tc>
      </w:tr>
    </w:tbl>
    <w:p w:rsidR="00861561" w:rsidRPr="000D195A" w:rsidRDefault="00861561" w:rsidP="00DD65C4">
      <w:pPr>
        <w:pStyle w:val="Table4-1"/>
        <w:rPr>
          <w:rFonts w:ascii="Century" w:hAnsi="Century"/>
        </w:rPr>
        <w:pPrChange w:id="4864" w:author="Admin" w:date="2016-12-12T18:52:00Z">
          <w:pPr>
            <w:pStyle w:val="Table4-1"/>
            <w:jc w:val="both"/>
          </w:pPr>
        </w:pPrChange>
      </w:pPr>
      <w:r w:rsidRPr="000D195A">
        <w:rPr>
          <w:rFonts w:ascii="Century" w:hAnsi="Century"/>
        </w:rPr>
        <w:t>Event detail</w:t>
      </w:r>
    </w:p>
    <w:p w:rsidR="00861561" w:rsidRPr="000D195A" w:rsidRDefault="00861561" w:rsidP="006B4A50">
      <w:pPr>
        <w:jc w:val="both"/>
        <w:rPr>
          <w:rFonts w:ascii="Century" w:hAnsi="Century" w:cs="Times New Roman"/>
          <w:b/>
          <w:bCs/>
          <w:iCs/>
        </w:rPr>
      </w:pPr>
      <w:r w:rsidRPr="000D195A">
        <w:rPr>
          <w:rFonts w:ascii="Century" w:hAnsi="Century"/>
        </w:rPr>
        <w:br w:type="page"/>
      </w:r>
    </w:p>
    <w:p w:rsidR="00861561" w:rsidRPr="000D195A" w:rsidRDefault="00861561" w:rsidP="006B4A50">
      <w:pPr>
        <w:pStyle w:val="Heading5"/>
        <w:jc w:val="both"/>
        <w:rPr>
          <w:rFonts w:ascii="Century" w:hAnsi="Century"/>
        </w:rPr>
      </w:pPr>
      <w:r w:rsidRPr="000D195A">
        <w:rPr>
          <w:rFonts w:ascii="Century" w:hAnsi="Century"/>
        </w:rPr>
        <w:lastRenderedPageBreak/>
        <w:t>Event category</w:t>
      </w:r>
    </w:p>
    <w:p w:rsidR="00861561" w:rsidRPr="000D195A" w:rsidRDefault="00861561" w:rsidP="006B4A50">
      <w:pPr>
        <w:ind w:hanging="720"/>
        <w:jc w:val="both"/>
        <w:rPr>
          <w:rFonts w:ascii="Century" w:hAnsi="Century"/>
        </w:rPr>
      </w:pPr>
      <w:r w:rsidRPr="000D195A">
        <w:rPr>
          <w:rFonts w:ascii="Century" w:hAnsi="Century"/>
          <w:noProof/>
          <w:lang w:eastAsia="en-US"/>
        </w:rPr>
        <w:drawing>
          <wp:inline distT="0" distB="0" distL="0" distR="0" wp14:anchorId="1E0D902D" wp14:editId="0960D9F5">
            <wp:extent cx="6057900" cy="2767330"/>
            <wp:effectExtent l="0" t="0" r="0" b="0"/>
            <wp:docPr id="67604" name="Picture 6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57900" cy="2767330"/>
                    </a:xfrm>
                    <a:prstGeom prst="rect">
                      <a:avLst/>
                    </a:prstGeom>
                  </pic:spPr>
                </pic:pic>
              </a:graphicData>
            </a:graphic>
          </wp:inline>
        </w:drawing>
      </w:r>
    </w:p>
    <w:p w:rsidR="00861561" w:rsidRPr="000D195A" w:rsidRDefault="00861561" w:rsidP="00DD65C4">
      <w:pPr>
        <w:pStyle w:val="Figure4-1"/>
        <w:rPr>
          <w:rFonts w:ascii="Century" w:hAnsi="Century"/>
        </w:rPr>
        <w:pPrChange w:id="4865" w:author="Admin" w:date="2016-12-12T18:52:00Z">
          <w:pPr>
            <w:pStyle w:val="Figure4-1"/>
            <w:jc w:val="both"/>
          </w:pPr>
        </w:pPrChange>
      </w:pPr>
      <w:r w:rsidRPr="000D195A">
        <w:rPr>
          <w:rFonts w:ascii="Century" w:hAnsi="Century"/>
        </w:rPr>
        <w:t>Event type screen</w:t>
      </w:r>
    </w:p>
    <w:tbl>
      <w:tblPr>
        <w:tblStyle w:val="Style1"/>
        <w:tblW w:w="5198" w:type="pct"/>
        <w:jc w:val="center"/>
        <w:tblInd w:w="-214" w:type="dxa"/>
        <w:tblLook w:val="04A0" w:firstRow="1" w:lastRow="0" w:firstColumn="1" w:lastColumn="0" w:noHBand="0" w:noVBand="1"/>
        <w:tblPrChange w:id="4866" w:author="Admin" w:date="2016-12-12T18:52:00Z">
          <w:tblPr>
            <w:tblStyle w:val="Style1"/>
            <w:tblW w:w="5000" w:type="pct"/>
            <w:tblLook w:val="04A0" w:firstRow="1" w:lastRow="0" w:firstColumn="1" w:lastColumn="0" w:noHBand="0" w:noVBand="1"/>
          </w:tblPr>
        </w:tblPrChange>
      </w:tblPr>
      <w:tblGrid>
        <w:gridCol w:w="506"/>
        <w:gridCol w:w="1390"/>
        <w:gridCol w:w="1416"/>
        <w:gridCol w:w="925"/>
        <w:gridCol w:w="1020"/>
        <w:gridCol w:w="1342"/>
        <w:gridCol w:w="946"/>
        <w:gridCol w:w="1441"/>
        <w:tblGridChange w:id="4867">
          <w:tblGrid>
            <w:gridCol w:w="495"/>
            <w:gridCol w:w="1343"/>
            <w:gridCol w:w="1368"/>
            <w:gridCol w:w="896"/>
            <w:gridCol w:w="987"/>
            <w:gridCol w:w="1296"/>
            <w:gridCol w:w="916"/>
            <w:gridCol w:w="1343"/>
          </w:tblGrid>
        </w:tblGridChange>
      </w:tblGrid>
      <w:tr w:rsidR="00861561" w:rsidRPr="000D195A" w:rsidTr="00DD65C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0" w:type="pct"/>
            <w:shd w:val="clear" w:color="auto" w:fill="92D050"/>
            <w:tcPrChange w:id="4868" w:author="Admin" w:date="2016-12-12T18:52:00Z">
              <w:tcPr>
                <w:tcW w:w="292" w:type="pct"/>
                <w:shd w:val="clear" w:color="auto" w:fill="92D050"/>
              </w:tcPr>
            </w:tcPrChange>
          </w:tcPr>
          <w:p w:rsidR="00861561" w:rsidRPr="000D195A" w:rsidRDefault="00861561"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w:t>
            </w:r>
          </w:p>
        </w:tc>
        <w:tc>
          <w:tcPr>
            <w:tcW w:w="766" w:type="pct"/>
            <w:shd w:val="clear" w:color="auto" w:fill="92D050"/>
            <w:tcPrChange w:id="4869" w:author="Admin" w:date="2016-12-12T18:52:00Z">
              <w:tcPr>
                <w:tcW w:w="659" w:type="pct"/>
                <w:shd w:val="clear" w:color="auto" w:fill="92D050"/>
              </w:tcPr>
            </w:tcPrChange>
          </w:tcPr>
          <w:p w:rsidR="00861561" w:rsidRPr="000D195A" w:rsidRDefault="00861561" w:rsidP="00DD65C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4870" w:author="Admin" w:date="2016-12-12T18:52: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Field name</w:t>
            </w:r>
          </w:p>
        </w:tc>
        <w:tc>
          <w:tcPr>
            <w:tcW w:w="781" w:type="pct"/>
            <w:shd w:val="clear" w:color="auto" w:fill="92D050"/>
            <w:tcPrChange w:id="4871" w:author="Admin" w:date="2016-12-12T18:52:00Z">
              <w:tcPr>
                <w:tcW w:w="786" w:type="pct"/>
                <w:shd w:val="clear" w:color="auto" w:fill="92D050"/>
              </w:tcPr>
            </w:tcPrChange>
          </w:tcPr>
          <w:p w:rsidR="00861561" w:rsidRPr="000D195A" w:rsidRDefault="00861561" w:rsidP="00DD65C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4872" w:author="Admin" w:date="2016-12-12T18:52: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Field name in Vietnamese</w:t>
            </w:r>
          </w:p>
        </w:tc>
        <w:tc>
          <w:tcPr>
            <w:tcW w:w="510" w:type="pct"/>
            <w:shd w:val="clear" w:color="auto" w:fill="92D050"/>
            <w:tcPrChange w:id="4873" w:author="Admin" w:date="2016-12-12T18:52:00Z">
              <w:tcPr>
                <w:tcW w:w="491" w:type="pct"/>
                <w:shd w:val="clear" w:color="auto" w:fill="92D050"/>
              </w:tcPr>
            </w:tcPrChange>
          </w:tcPr>
          <w:p w:rsidR="00861561" w:rsidRPr="000D195A" w:rsidRDefault="00861561" w:rsidP="00DD65C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4874" w:author="Admin" w:date="2016-12-12T18:52: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Type</w:t>
            </w:r>
          </w:p>
        </w:tc>
        <w:tc>
          <w:tcPr>
            <w:tcW w:w="562" w:type="pct"/>
            <w:shd w:val="clear" w:color="auto" w:fill="92D050"/>
            <w:tcPrChange w:id="4875" w:author="Admin" w:date="2016-12-12T18:52:00Z">
              <w:tcPr>
                <w:tcW w:w="587" w:type="pct"/>
                <w:shd w:val="clear" w:color="auto" w:fill="92D050"/>
              </w:tcPr>
            </w:tcPrChange>
          </w:tcPr>
          <w:p w:rsidR="00861561" w:rsidRPr="000D195A" w:rsidRDefault="00861561" w:rsidP="00DD65C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4876" w:author="Admin" w:date="2016-12-12T18:52: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Require</w:t>
            </w:r>
          </w:p>
        </w:tc>
        <w:tc>
          <w:tcPr>
            <w:tcW w:w="740" w:type="pct"/>
            <w:shd w:val="clear" w:color="auto" w:fill="92D050"/>
            <w:tcPrChange w:id="4877" w:author="Admin" w:date="2016-12-12T18:52:00Z">
              <w:tcPr>
                <w:tcW w:w="771" w:type="pct"/>
                <w:shd w:val="clear" w:color="auto" w:fill="92D050"/>
              </w:tcPr>
            </w:tcPrChange>
          </w:tcPr>
          <w:p w:rsidR="00861561" w:rsidRPr="000D195A" w:rsidRDefault="00861561" w:rsidP="00DD65C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4878" w:author="Admin" w:date="2016-12-12T18:52: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Mandatory</w:t>
            </w:r>
          </w:p>
        </w:tc>
        <w:tc>
          <w:tcPr>
            <w:tcW w:w="522" w:type="pct"/>
            <w:shd w:val="clear" w:color="auto" w:fill="92D050"/>
            <w:tcPrChange w:id="4879" w:author="Admin" w:date="2016-12-12T18:52:00Z">
              <w:tcPr>
                <w:tcW w:w="536" w:type="pct"/>
                <w:shd w:val="clear" w:color="auto" w:fill="92D050"/>
              </w:tcPr>
            </w:tcPrChange>
          </w:tcPr>
          <w:p w:rsidR="00861561" w:rsidRPr="000D195A" w:rsidRDefault="00861561" w:rsidP="00DD65C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4880" w:author="Admin" w:date="2016-12-12T18:52: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Max-Length</w:t>
            </w:r>
          </w:p>
        </w:tc>
        <w:tc>
          <w:tcPr>
            <w:tcW w:w="838" w:type="pct"/>
            <w:shd w:val="clear" w:color="auto" w:fill="92D050"/>
            <w:tcPrChange w:id="4881" w:author="Admin" w:date="2016-12-12T18:52:00Z">
              <w:tcPr>
                <w:tcW w:w="877" w:type="pct"/>
                <w:shd w:val="clear" w:color="auto" w:fill="92D050"/>
              </w:tcPr>
            </w:tcPrChange>
          </w:tcPr>
          <w:p w:rsidR="00861561" w:rsidRPr="000D195A" w:rsidRDefault="00861561" w:rsidP="00DD65C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4882" w:author="Admin" w:date="2016-12-12T18:52: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Description</w:t>
            </w:r>
          </w:p>
        </w:tc>
      </w:tr>
      <w:tr w:rsidR="00861561" w:rsidRPr="000D195A" w:rsidTr="00DD65C4">
        <w:trPr>
          <w:jc w:val="center"/>
        </w:trPr>
        <w:tc>
          <w:tcPr>
            <w:cnfStyle w:val="001000000000" w:firstRow="0" w:lastRow="0" w:firstColumn="1" w:lastColumn="0" w:oddVBand="0" w:evenVBand="0" w:oddHBand="0" w:evenHBand="0" w:firstRowFirstColumn="0" w:firstRowLastColumn="0" w:lastRowFirstColumn="0" w:lastRowLastColumn="0"/>
            <w:tcW w:w="280" w:type="pct"/>
            <w:tcPrChange w:id="4883" w:author="Admin" w:date="2016-12-12T18:52:00Z">
              <w:tcPr>
                <w:tcW w:w="292"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1</w:t>
            </w:r>
          </w:p>
        </w:tc>
        <w:tc>
          <w:tcPr>
            <w:tcW w:w="766" w:type="pct"/>
            <w:tcPrChange w:id="4884" w:author="Admin" w:date="2016-12-12T18:52:00Z">
              <w:tcPr>
                <w:tcW w:w="65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885"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Order number</w:t>
            </w:r>
          </w:p>
        </w:tc>
        <w:tc>
          <w:tcPr>
            <w:tcW w:w="781" w:type="pct"/>
            <w:tcPrChange w:id="4886" w:author="Admin" w:date="2016-12-12T18:52:00Z">
              <w:tcPr>
                <w:tcW w:w="78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887"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rPr>
              <w:t xml:space="preserve">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510" w:type="pct"/>
            <w:tcPrChange w:id="4888" w:author="Admin" w:date="2016-12-12T18:52:00Z">
              <w:tcPr>
                <w:tcW w:w="49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889"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62" w:type="pct"/>
            <w:tcPrChange w:id="4890" w:author="Admin" w:date="2016-12-12T18:52:00Z">
              <w:tcPr>
                <w:tcW w:w="587"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891"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40" w:type="pct"/>
            <w:tcPrChange w:id="4892" w:author="Admin" w:date="2016-12-12T18:52:00Z">
              <w:tcPr>
                <w:tcW w:w="77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893"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22" w:type="pct"/>
            <w:tcPrChange w:id="4894" w:author="Admin" w:date="2016-12-12T18:52:00Z">
              <w:tcPr>
                <w:tcW w:w="53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895"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38" w:type="pct"/>
            <w:tcPrChange w:id="4896" w:author="Admin" w:date="2016-12-12T18:52:00Z">
              <w:tcPr>
                <w:tcW w:w="877"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897"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Order number</w:t>
            </w:r>
          </w:p>
        </w:tc>
      </w:tr>
      <w:tr w:rsidR="00861561" w:rsidRPr="000D195A" w:rsidTr="00DD65C4">
        <w:trPr>
          <w:jc w:val="center"/>
        </w:trPr>
        <w:tc>
          <w:tcPr>
            <w:cnfStyle w:val="001000000000" w:firstRow="0" w:lastRow="0" w:firstColumn="1" w:lastColumn="0" w:oddVBand="0" w:evenVBand="0" w:oddHBand="0" w:evenHBand="0" w:firstRowFirstColumn="0" w:firstRowLastColumn="0" w:lastRowFirstColumn="0" w:lastRowLastColumn="0"/>
            <w:tcW w:w="280" w:type="pct"/>
            <w:tcPrChange w:id="4898" w:author="Admin" w:date="2016-12-12T18:52:00Z">
              <w:tcPr>
                <w:tcW w:w="292"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2</w:t>
            </w:r>
          </w:p>
        </w:tc>
        <w:tc>
          <w:tcPr>
            <w:tcW w:w="766" w:type="pct"/>
            <w:tcPrChange w:id="4899" w:author="Admin" w:date="2016-12-12T18:52:00Z">
              <w:tcPr>
                <w:tcW w:w="65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00"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Event type name</w:t>
            </w:r>
          </w:p>
        </w:tc>
        <w:tc>
          <w:tcPr>
            <w:tcW w:w="781" w:type="pct"/>
            <w:tcPrChange w:id="4901" w:author="Admin" w:date="2016-12-12T18:52:00Z">
              <w:tcPr>
                <w:tcW w:w="78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902"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Tên thể loại </w:t>
            </w:r>
          </w:p>
        </w:tc>
        <w:tc>
          <w:tcPr>
            <w:tcW w:w="510" w:type="pct"/>
            <w:tcPrChange w:id="4903" w:author="Admin" w:date="2016-12-12T18:52:00Z">
              <w:tcPr>
                <w:tcW w:w="49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904"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62" w:type="pct"/>
            <w:tcPrChange w:id="4905" w:author="Admin" w:date="2016-12-12T18:52:00Z">
              <w:tcPr>
                <w:tcW w:w="587"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906"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40" w:type="pct"/>
            <w:tcPrChange w:id="4907" w:author="Admin" w:date="2016-12-12T18:52:00Z">
              <w:tcPr>
                <w:tcW w:w="77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908"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22" w:type="pct"/>
            <w:tcPrChange w:id="4909" w:author="Admin" w:date="2016-12-12T18:52:00Z">
              <w:tcPr>
                <w:tcW w:w="53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10"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38" w:type="pct"/>
            <w:tcPrChange w:id="4911" w:author="Admin" w:date="2016-12-12T18:52:00Z">
              <w:tcPr>
                <w:tcW w:w="877"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912"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Event type names</w:t>
            </w:r>
          </w:p>
        </w:tc>
      </w:tr>
      <w:tr w:rsidR="00861561" w:rsidRPr="000D195A" w:rsidTr="00DD65C4">
        <w:trPr>
          <w:jc w:val="center"/>
        </w:trPr>
        <w:tc>
          <w:tcPr>
            <w:cnfStyle w:val="001000000000" w:firstRow="0" w:lastRow="0" w:firstColumn="1" w:lastColumn="0" w:oddVBand="0" w:evenVBand="0" w:oddHBand="0" w:evenHBand="0" w:firstRowFirstColumn="0" w:firstRowLastColumn="0" w:lastRowFirstColumn="0" w:lastRowLastColumn="0"/>
            <w:tcW w:w="280" w:type="pct"/>
            <w:tcPrChange w:id="4913" w:author="Admin" w:date="2016-12-12T18:52:00Z">
              <w:tcPr>
                <w:tcW w:w="292"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3</w:t>
            </w:r>
          </w:p>
        </w:tc>
        <w:tc>
          <w:tcPr>
            <w:tcW w:w="766" w:type="pct"/>
            <w:tcPrChange w:id="4914" w:author="Admin" w:date="2016-12-12T18:52:00Z">
              <w:tcPr>
                <w:tcW w:w="65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15"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Description</w:t>
            </w:r>
          </w:p>
        </w:tc>
        <w:tc>
          <w:tcPr>
            <w:tcW w:w="781" w:type="pct"/>
            <w:tcPrChange w:id="4916" w:author="Admin" w:date="2016-12-12T18:52:00Z">
              <w:tcPr>
                <w:tcW w:w="78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17"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Thể loại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p>
        </w:tc>
        <w:tc>
          <w:tcPr>
            <w:tcW w:w="510" w:type="pct"/>
            <w:tcPrChange w:id="4918" w:author="Admin" w:date="2016-12-12T18:52:00Z">
              <w:tcPr>
                <w:tcW w:w="49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919"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62" w:type="pct"/>
            <w:tcPrChange w:id="4920" w:author="Admin" w:date="2016-12-12T18:52:00Z">
              <w:tcPr>
                <w:tcW w:w="587"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921"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40" w:type="pct"/>
            <w:tcPrChange w:id="4922" w:author="Admin" w:date="2016-12-12T18:52:00Z">
              <w:tcPr>
                <w:tcW w:w="77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923"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22" w:type="pct"/>
            <w:tcPrChange w:id="4924" w:author="Admin" w:date="2016-12-12T18:52:00Z">
              <w:tcPr>
                <w:tcW w:w="53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25"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38" w:type="pct"/>
            <w:tcPrChange w:id="4926" w:author="Admin" w:date="2016-12-12T18:52:00Z">
              <w:tcPr>
                <w:tcW w:w="877"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927"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Description</w:t>
            </w:r>
          </w:p>
        </w:tc>
      </w:tr>
      <w:tr w:rsidR="00861561" w:rsidRPr="000D195A" w:rsidTr="00DD65C4">
        <w:trPr>
          <w:jc w:val="center"/>
        </w:trPr>
        <w:tc>
          <w:tcPr>
            <w:cnfStyle w:val="001000000000" w:firstRow="0" w:lastRow="0" w:firstColumn="1" w:lastColumn="0" w:oddVBand="0" w:evenVBand="0" w:oddHBand="0" w:evenHBand="0" w:firstRowFirstColumn="0" w:firstRowLastColumn="0" w:lastRowFirstColumn="0" w:lastRowLastColumn="0"/>
            <w:tcW w:w="280" w:type="pct"/>
            <w:tcPrChange w:id="4928" w:author="Admin" w:date="2016-12-12T18:52:00Z">
              <w:tcPr>
                <w:tcW w:w="292"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4</w:t>
            </w:r>
          </w:p>
        </w:tc>
        <w:tc>
          <w:tcPr>
            <w:tcW w:w="766" w:type="pct"/>
            <w:tcPrChange w:id="4929" w:author="Admin" w:date="2016-12-12T18:52:00Z">
              <w:tcPr>
                <w:tcW w:w="65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30"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Numbers of event relate</w:t>
            </w:r>
          </w:p>
        </w:tc>
        <w:tc>
          <w:tcPr>
            <w:tcW w:w="781" w:type="pct"/>
            <w:tcPrChange w:id="4931" w:author="Admin" w:date="2016-12-12T18:52:00Z">
              <w:tcPr>
                <w:tcW w:w="78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32"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Số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 li</w:t>
            </w:r>
            <w:r w:rsidRPr="000D195A">
              <w:rPr>
                <w:rFonts w:ascii="Century" w:hAnsi="Century" w:cs="Century"/>
              </w:rPr>
              <w:t>ê</w:t>
            </w:r>
            <w:r w:rsidRPr="000D195A">
              <w:rPr>
                <w:rFonts w:ascii="Century" w:hAnsi="Century" w:cs="Times New Roman"/>
              </w:rPr>
              <w:t>n quan</w:t>
            </w:r>
          </w:p>
        </w:tc>
        <w:tc>
          <w:tcPr>
            <w:tcW w:w="510" w:type="pct"/>
            <w:tcPrChange w:id="4933" w:author="Admin" w:date="2016-12-12T18:52:00Z">
              <w:tcPr>
                <w:tcW w:w="49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934"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62" w:type="pct"/>
            <w:tcPrChange w:id="4935" w:author="Admin" w:date="2016-12-12T18:52:00Z">
              <w:tcPr>
                <w:tcW w:w="587"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936"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40" w:type="pct"/>
            <w:tcPrChange w:id="4937" w:author="Admin" w:date="2016-12-12T18:52:00Z">
              <w:tcPr>
                <w:tcW w:w="77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938"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22" w:type="pct"/>
            <w:tcPrChange w:id="4939" w:author="Admin" w:date="2016-12-12T18:52:00Z">
              <w:tcPr>
                <w:tcW w:w="53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40"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38" w:type="pct"/>
            <w:tcPrChange w:id="4941" w:author="Admin" w:date="2016-12-12T18:52:00Z">
              <w:tcPr>
                <w:tcW w:w="877"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942"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Numbers of event relate</w:t>
            </w:r>
          </w:p>
        </w:tc>
      </w:tr>
      <w:tr w:rsidR="00861561" w:rsidRPr="000D195A" w:rsidTr="00DD65C4">
        <w:trPr>
          <w:jc w:val="center"/>
        </w:trPr>
        <w:tc>
          <w:tcPr>
            <w:cnfStyle w:val="001000000000" w:firstRow="0" w:lastRow="0" w:firstColumn="1" w:lastColumn="0" w:oddVBand="0" w:evenVBand="0" w:oddHBand="0" w:evenHBand="0" w:firstRowFirstColumn="0" w:firstRowLastColumn="0" w:lastRowFirstColumn="0" w:lastRowLastColumn="0"/>
            <w:tcW w:w="280" w:type="pct"/>
            <w:tcPrChange w:id="4943" w:author="Admin" w:date="2016-12-12T18:52:00Z">
              <w:tcPr>
                <w:tcW w:w="292" w:type="pct"/>
              </w:tcPr>
            </w:tcPrChange>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5</w:t>
            </w:r>
          </w:p>
        </w:tc>
        <w:tc>
          <w:tcPr>
            <w:tcW w:w="766" w:type="pct"/>
            <w:tcPrChange w:id="4944" w:author="Admin" w:date="2016-12-12T18:52:00Z">
              <w:tcPr>
                <w:tcW w:w="65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45"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Status</w:t>
            </w:r>
          </w:p>
        </w:tc>
        <w:tc>
          <w:tcPr>
            <w:tcW w:w="781" w:type="pct"/>
            <w:tcPrChange w:id="4946" w:author="Admin" w:date="2016-12-12T18:52:00Z">
              <w:tcPr>
                <w:tcW w:w="78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47"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Trạng thái</w:t>
            </w:r>
          </w:p>
        </w:tc>
        <w:tc>
          <w:tcPr>
            <w:tcW w:w="510" w:type="pct"/>
            <w:tcPrChange w:id="4948" w:author="Admin" w:date="2016-12-12T18:52:00Z">
              <w:tcPr>
                <w:tcW w:w="49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49"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562" w:type="pct"/>
            <w:tcPrChange w:id="4950" w:author="Admin" w:date="2016-12-12T18:52:00Z">
              <w:tcPr>
                <w:tcW w:w="587"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51"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740" w:type="pct"/>
            <w:tcPrChange w:id="4952" w:author="Admin" w:date="2016-12-12T18:52:00Z">
              <w:tcPr>
                <w:tcW w:w="77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53"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22" w:type="pct"/>
            <w:tcPrChange w:id="4954" w:author="Admin" w:date="2016-12-12T18:52:00Z">
              <w:tcPr>
                <w:tcW w:w="53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55"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38" w:type="pct"/>
            <w:tcPrChange w:id="4956" w:author="Admin" w:date="2016-12-12T18:52:00Z">
              <w:tcPr>
                <w:tcW w:w="877"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57"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Status</w:t>
            </w:r>
          </w:p>
        </w:tc>
      </w:tr>
      <w:tr w:rsidR="00861561" w:rsidRPr="000D195A" w:rsidTr="00DD65C4">
        <w:trPr>
          <w:jc w:val="center"/>
        </w:trPr>
        <w:tc>
          <w:tcPr>
            <w:cnfStyle w:val="001000000000" w:firstRow="0" w:lastRow="0" w:firstColumn="1" w:lastColumn="0" w:oddVBand="0" w:evenVBand="0" w:oddHBand="0" w:evenHBand="0" w:firstRowFirstColumn="0" w:firstRowLastColumn="0" w:lastRowFirstColumn="0" w:lastRowLastColumn="0"/>
            <w:tcW w:w="280" w:type="pct"/>
            <w:tcPrChange w:id="4958" w:author="Admin" w:date="2016-12-12T18:52:00Z">
              <w:tcPr>
                <w:tcW w:w="292" w:type="pct"/>
              </w:tcPr>
            </w:tcPrChange>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6</w:t>
            </w:r>
          </w:p>
        </w:tc>
        <w:tc>
          <w:tcPr>
            <w:tcW w:w="766" w:type="pct"/>
            <w:tcPrChange w:id="4959" w:author="Admin" w:date="2016-12-12T18:52:00Z">
              <w:tcPr>
                <w:tcW w:w="65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60"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Add event type</w:t>
            </w:r>
          </w:p>
        </w:tc>
        <w:tc>
          <w:tcPr>
            <w:tcW w:w="781" w:type="pct"/>
            <w:tcPrChange w:id="4961" w:author="Admin" w:date="2016-12-12T18:52:00Z">
              <w:tcPr>
                <w:tcW w:w="78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62"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Thêm thể loại</w:t>
            </w:r>
          </w:p>
        </w:tc>
        <w:tc>
          <w:tcPr>
            <w:tcW w:w="510" w:type="pct"/>
            <w:tcPrChange w:id="4963" w:author="Admin" w:date="2016-12-12T18:52:00Z">
              <w:tcPr>
                <w:tcW w:w="49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64"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562" w:type="pct"/>
            <w:tcPrChange w:id="4965" w:author="Admin" w:date="2016-12-12T18:52:00Z">
              <w:tcPr>
                <w:tcW w:w="587"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66"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740" w:type="pct"/>
            <w:tcPrChange w:id="4967" w:author="Admin" w:date="2016-12-12T18:52:00Z">
              <w:tcPr>
                <w:tcW w:w="77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68"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22" w:type="pct"/>
            <w:tcPrChange w:id="4969" w:author="Admin" w:date="2016-12-12T18:52:00Z">
              <w:tcPr>
                <w:tcW w:w="536"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70"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38" w:type="pct"/>
            <w:tcPrChange w:id="4971" w:author="Admin" w:date="2016-12-12T18:52:00Z">
              <w:tcPr>
                <w:tcW w:w="877"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72" w:author="Admin" w:date="2016-12-12T18:52: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Add event type</w:t>
            </w:r>
          </w:p>
        </w:tc>
      </w:tr>
    </w:tbl>
    <w:p w:rsidR="00861561" w:rsidRPr="000D195A" w:rsidRDefault="00861561" w:rsidP="00DD65C4">
      <w:pPr>
        <w:pStyle w:val="Table4-1"/>
        <w:rPr>
          <w:rFonts w:ascii="Century" w:hAnsi="Century"/>
        </w:rPr>
        <w:pPrChange w:id="4973" w:author="Admin" w:date="2016-12-12T18:52:00Z">
          <w:pPr>
            <w:pStyle w:val="Table4-1"/>
            <w:jc w:val="both"/>
          </w:pPr>
        </w:pPrChange>
      </w:pPr>
      <w:r w:rsidRPr="000D195A">
        <w:rPr>
          <w:rFonts w:ascii="Century" w:hAnsi="Century"/>
        </w:rPr>
        <w:t>Event type</w:t>
      </w:r>
    </w:p>
    <w:p w:rsidR="00861561" w:rsidRPr="000D195A" w:rsidRDefault="00861561" w:rsidP="006B4A50">
      <w:pPr>
        <w:pStyle w:val="Heading4"/>
        <w:jc w:val="both"/>
        <w:rPr>
          <w:rFonts w:ascii="Century" w:hAnsi="Century"/>
        </w:rPr>
      </w:pPr>
      <w:r w:rsidRPr="000D195A">
        <w:rPr>
          <w:rFonts w:ascii="Century" w:hAnsi="Century"/>
        </w:rPr>
        <w:lastRenderedPageBreak/>
        <w:t>Thread</w:t>
      </w:r>
    </w:p>
    <w:p w:rsidR="00861561" w:rsidRPr="000D195A" w:rsidRDefault="00861561" w:rsidP="006B4A50">
      <w:pPr>
        <w:pStyle w:val="Heading5"/>
        <w:jc w:val="both"/>
        <w:rPr>
          <w:rFonts w:ascii="Century" w:hAnsi="Century"/>
        </w:rPr>
      </w:pPr>
      <w:r w:rsidRPr="000D195A">
        <w:rPr>
          <w:rFonts w:ascii="Century" w:hAnsi="Century"/>
        </w:rPr>
        <w:t>Thread dashboard</w:t>
      </w:r>
    </w:p>
    <w:p w:rsidR="00861561" w:rsidRPr="000D195A" w:rsidRDefault="00861561" w:rsidP="006B4A50">
      <w:pPr>
        <w:ind w:hanging="720"/>
        <w:jc w:val="both"/>
        <w:rPr>
          <w:rFonts w:ascii="Century" w:hAnsi="Century"/>
        </w:rPr>
      </w:pPr>
      <w:r w:rsidRPr="000D195A">
        <w:rPr>
          <w:rFonts w:ascii="Century" w:hAnsi="Century"/>
          <w:noProof/>
          <w:lang w:eastAsia="en-US"/>
        </w:rPr>
        <w:drawing>
          <wp:inline distT="0" distB="0" distL="0" distR="0" wp14:anchorId="63963211" wp14:editId="140B9A82">
            <wp:extent cx="6055995" cy="297624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55995" cy="2976245"/>
                    </a:xfrm>
                    <a:prstGeom prst="rect">
                      <a:avLst/>
                    </a:prstGeom>
                    <a:noFill/>
                    <a:ln>
                      <a:noFill/>
                    </a:ln>
                  </pic:spPr>
                </pic:pic>
              </a:graphicData>
            </a:graphic>
          </wp:inline>
        </w:drawing>
      </w:r>
    </w:p>
    <w:p w:rsidR="00861561" w:rsidRPr="000D195A" w:rsidRDefault="00861561" w:rsidP="006B4A50">
      <w:pPr>
        <w:pStyle w:val="Figure4-1"/>
        <w:jc w:val="both"/>
        <w:rPr>
          <w:rFonts w:ascii="Century" w:hAnsi="Century"/>
        </w:rPr>
      </w:pPr>
      <w:r w:rsidRPr="000D195A">
        <w:rPr>
          <w:rFonts w:ascii="Century" w:hAnsi="Century"/>
        </w:rPr>
        <w:t>Thread dashboard screen</w:t>
      </w:r>
    </w:p>
    <w:tbl>
      <w:tblPr>
        <w:tblStyle w:val="Style1"/>
        <w:tblW w:w="5148" w:type="pct"/>
        <w:tblLayout w:type="fixed"/>
        <w:tblLook w:val="04A0" w:firstRow="1" w:lastRow="0" w:firstColumn="1" w:lastColumn="0" w:noHBand="0" w:noVBand="1"/>
        <w:tblPrChange w:id="4974" w:author="Admin" w:date="2016-12-12T18:53:00Z">
          <w:tblPr>
            <w:tblStyle w:val="Style1"/>
            <w:tblW w:w="5148" w:type="pct"/>
            <w:jc w:val="center"/>
            <w:tblLayout w:type="fixed"/>
            <w:tblLook w:val="04A0" w:firstRow="1" w:lastRow="0" w:firstColumn="1" w:lastColumn="0" w:noHBand="0" w:noVBand="1"/>
          </w:tblPr>
        </w:tblPrChange>
      </w:tblPr>
      <w:tblGrid>
        <w:gridCol w:w="569"/>
        <w:gridCol w:w="1459"/>
        <w:gridCol w:w="1499"/>
        <w:gridCol w:w="854"/>
        <w:gridCol w:w="1075"/>
        <w:gridCol w:w="671"/>
        <w:gridCol w:w="1054"/>
        <w:gridCol w:w="1719"/>
        <w:tblGridChange w:id="4975">
          <w:tblGrid>
            <w:gridCol w:w="567"/>
            <w:gridCol w:w="1458"/>
            <w:gridCol w:w="1499"/>
            <w:gridCol w:w="785"/>
            <w:gridCol w:w="1146"/>
            <w:gridCol w:w="671"/>
            <w:gridCol w:w="885"/>
            <w:gridCol w:w="1889"/>
          </w:tblGrid>
        </w:tblGridChange>
      </w:tblGrid>
      <w:tr w:rsidR="00DD65C4" w:rsidRPr="000D195A" w:rsidTr="00DD65C4">
        <w:trPr>
          <w:cnfStyle w:val="100000000000" w:firstRow="1" w:lastRow="0" w:firstColumn="0" w:lastColumn="0" w:oddVBand="0" w:evenVBand="0" w:oddHBand="0" w:evenHBand="0" w:firstRowFirstColumn="0" w:firstRowLastColumn="0" w:lastRowFirstColumn="0" w:lastRowLastColumn="0"/>
          <w:trPrChange w:id="4976" w:author="Admin" w:date="2016-12-12T18:53:00Z">
            <w:trPr>
              <w:jc w:val="center"/>
            </w:trPr>
          </w:trPrChange>
        </w:trPr>
        <w:tc>
          <w:tcPr>
            <w:cnfStyle w:val="001000000000" w:firstRow="0" w:lastRow="0" w:firstColumn="1" w:lastColumn="0" w:oddVBand="0" w:evenVBand="0" w:oddHBand="0" w:evenHBand="0" w:firstRowFirstColumn="0" w:firstRowLastColumn="0" w:lastRowFirstColumn="0" w:lastRowLastColumn="0"/>
            <w:tcW w:w="319" w:type="pct"/>
            <w:shd w:val="clear" w:color="auto" w:fill="92D050"/>
            <w:tcPrChange w:id="4977" w:author="Admin" w:date="2016-12-12T18:53:00Z">
              <w:tcPr>
                <w:tcW w:w="319" w:type="pct"/>
                <w:shd w:val="clear" w:color="auto" w:fill="92D050"/>
              </w:tcPr>
            </w:tcPrChange>
          </w:tcPr>
          <w:p w:rsidR="00861561" w:rsidRPr="000D195A" w:rsidRDefault="00861561" w:rsidP="006B4A50">
            <w:pPr>
              <w:spacing w:line="276" w:lineRule="auto"/>
              <w:jc w:val="both"/>
              <w:cnfStyle w:val="101000000000" w:firstRow="1" w:lastRow="0" w:firstColumn="1"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w:t>
            </w:r>
          </w:p>
        </w:tc>
        <w:tc>
          <w:tcPr>
            <w:tcW w:w="819" w:type="pct"/>
            <w:shd w:val="clear" w:color="auto" w:fill="92D050"/>
            <w:tcPrChange w:id="4978" w:author="Admin" w:date="2016-12-12T18:53:00Z">
              <w:tcPr>
                <w:tcW w:w="819"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842" w:type="pct"/>
            <w:shd w:val="clear" w:color="auto" w:fill="92D050"/>
            <w:tcPrChange w:id="4979" w:author="Admin" w:date="2016-12-12T18:53:00Z">
              <w:tcPr>
                <w:tcW w:w="842"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80" w:type="pct"/>
            <w:shd w:val="clear" w:color="auto" w:fill="92D050"/>
            <w:tcPrChange w:id="4980" w:author="Admin" w:date="2016-12-12T18:53:00Z">
              <w:tcPr>
                <w:tcW w:w="441"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04" w:type="pct"/>
            <w:shd w:val="clear" w:color="auto" w:fill="92D050"/>
            <w:tcPrChange w:id="4981" w:author="Admin" w:date="2016-12-12T18:53:00Z">
              <w:tcPr>
                <w:tcW w:w="644"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77" w:type="pct"/>
            <w:shd w:val="clear" w:color="auto" w:fill="92D050"/>
            <w:tcPrChange w:id="4982" w:author="Admin" w:date="2016-12-12T18:53:00Z">
              <w:tcPr>
                <w:tcW w:w="377"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92" w:type="pct"/>
            <w:shd w:val="clear" w:color="auto" w:fill="92D050"/>
            <w:tcPrChange w:id="4983" w:author="Admin" w:date="2016-12-12T18:53:00Z">
              <w:tcPr>
                <w:tcW w:w="497"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966" w:type="pct"/>
            <w:shd w:val="clear" w:color="auto" w:fill="92D050"/>
            <w:tcPrChange w:id="4984" w:author="Admin" w:date="2016-12-12T18:53:00Z">
              <w:tcPr>
                <w:tcW w:w="1061" w:type="pct"/>
                <w:shd w:val="clear" w:color="auto" w:fill="92D050"/>
              </w:tcPr>
            </w:tcPrChange>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DD65C4" w:rsidRPr="000D195A" w:rsidTr="00DD65C4">
        <w:trPr>
          <w:trPrChange w:id="4985" w:author="Admin" w:date="2016-12-12T18:53:00Z">
            <w:trPr>
              <w:jc w:val="center"/>
            </w:trPr>
          </w:trPrChange>
        </w:trPr>
        <w:tc>
          <w:tcPr>
            <w:cnfStyle w:val="001000000000" w:firstRow="0" w:lastRow="0" w:firstColumn="1" w:lastColumn="0" w:oddVBand="0" w:evenVBand="0" w:oddHBand="0" w:evenHBand="0" w:firstRowFirstColumn="0" w:firstRowLastColumn="0" w:lastRowFirstColumn="0" w:lastRowLastColumn="0"/>
            <w:tcW w:w="319" w:type="pct"/>
            <w:tcPrChange w:id="4986" w:author="Admin" w:date="2016-12-12T18:53:00Z">
              <w:tcPr>
                <w:tcW w:w="319"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1</w:t>
            </w:r>
          </w:p>
        </w:tc>
        <w:tc>
          <w:tcPr>
            <w:tcW w:w="819" w:type="pct"/>
            <w:tcPrChange w:id="4987" w:author="Admin" w:date="2016-12-12T18:53:00Z">
              <w:tcPr>
                <w:tcW w:w="81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988"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w:t>
            </w:r>
            <w:r w:rsidRPr="000D195A">
              <w:rPr>
                <w:rFonts w:ascii="Century" w:hAnsi="Century" w:cs="Times New Roman"/>
              </w:rPr>
              <w:t>Thread</w:t>
            </w:r>
            <w:r w:rsidRPr="000D195A">
              <w:rPr>
                <w:rFonts w:ascii="Century" w:hAnsi="Century" w:cs="Times New Roman"/>
                <w:lang w:val="vi-VN"/>
              </w:rPr>
              <w:t xml:space="preserve"> </w:t>
            </w:r>
            <w:r w:rsidRPr="000D195A">
              <w:rPr>
                <w:rFonts w:ascii="Century" w:hAnsi="Century" w:cs="Times New Roman"/>
              </w:rPr>
              <w:t>recently</w:t>
            </w:r>
          </w:p>
        </w:tc>
        <w:tc>
          <w:tcPr>
            <w:tcW w:w="842" w:type="pct"/>
            <w:tcPrChange w:id="4989" w:author="Admin" w:date="2016-12-12T18:53:00Z">
              <w:tcPr>
                <w:tcW w:w="84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990"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bài vi</w:t>
            </w:r>
            <w:r w:rsidRPr="000D195A">
              <w:rPr>
                <w:rFonts w:ascii="Cambria" w:hAnsi="Cambria" w:cs="Cambria"/>
                <w:lang w:val="vi-VN"/>
              </w:rPr>
              <w:t>ế</w:t>
            </w:r>
            <w:r w:rsidRPr="000D195A">
              <w:rPr>
                <w:rFonts w:ascii="Century" w:hAnsi="Century" w:cs="Times New Roman"/>
                <w:lang w:val="vi-VN"/>
              </w:rPr>
              <w:t>t v</w:t>
            </w:r>
            <w:r w:rsidRPr="000D195A">
              <w:rPr>
                <w:rFonts w:ascii="Cambria" w:hAnsi="Cambria" w:cs="Cambria"/>
                <w:lang w:val="vi-VN"/>
              </w:rPr>
              <w:t>ừ</w:t>
            </w:r>
            <w:r w:rsidRPr="000D195A">
              <w:rPr>
                <w:rFonts w:ascii="Century" w:hAnsi="Century" w:cs="Times New Roman"/>
                <w:lang w:val="vi-VN"/>
              </w:rPr>
              <w:t>a t</w:t>
            </w:r>
            <w:r w:rsidRPr="000D195A">
              <w:rPr>
                <w:rFonts w:ascii="Cambria" w:hAnsi="Cambria" w:cs="Cambria"/>
                <w:lang w:val="vi-VN"/>
              </w:rPr>
              <w:t>ạ</w:t>
            </w:r>
            <w:r w:rsidRPr="000D195A">
              <w:rPr>
                <w:rFonts w:ascii="Century" w:hAnsi="Century" w:cs="Times New Roman"/>
                <w:lang w:val="vi-VN"/>
              </w:rPr>
              <w:t>o</w:t>
            </w:r>
          </w:p>
        </w:tc>
        <w:tc>
          <w:tcPr>
            <w:tcW w:w="480" w:type="pct"/>
            <w:tcPrChange w:id="4991" w:author="Admin" w:date="2016-12-12T18:53:00Z">
              <w:tcPr>
                <w:tcW w:w="44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4992"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604" w:type="pct"/>
            <w:tcPrChange w:id="4993" w:author="Admin" w:date="2016-12-12T18:53:00Z">
              <w:tcPr>
                <w:tcW w:w="64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94"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77" w:type="pct"/>
            <w:tcPrChange w:id="4995" w:author="Admin" w:date="2016-12-12T18:53:00Z">
              <w:tcPr>
                <w:tcW w:w="377" w:type="pct"/>
              </w:tcPr>
            </w:tcPrChange>
          </w:tcPr>
          <w:p w:rsidR="00861561" w:rsidRPr="000D195A" w:rsidRDefault="00861561" w:rsidP="00DD65C4">
            <w:pPr>
              <w:spacing w:line="276" w:lineRule="auto"/>
              <w:jc w:val="cente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96"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92" w:type="pct"/>
            <w:tcPrChange w:id="4997" w:author="Admin" w:date="2016-12-12T18:53:00Z">
              <w:tcPr>
                <w:tcW w:w="497"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4998"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66" w:type="pct"/>
            <w:tcPrChange w:id="4999" w:author="Admin" w:date="2016-12-12T18:53:00Z">
              <w:tcPr>
                <w:tcW w:w="106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00"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w:t>
            </w:r>
            <w:r w:rsidRPr="000D195A">
              <w:rPr>
                <w:rFonts w:ascii="Century" w:hAnsi="Century" w:cs="Times New Roman"/>
              </w:rPr>
              <w:t>Thread upcoming</w:t>
            </w:r>
          </w:p>
        </w:tc>
      </w:tr>
      <w:tr w:rsidR="00DD65C4" w:rsidRPr="000D195A" w:rsidTr="00DD65C4">
        <w:trPr>
          <w:trPrChange w:id="5001" w:author="Admin" w:date="2016-12-12T18:53:00Z">
            <w:trPr>
              <w:jc w:val="center"/>
            </w:trPr>
          </w:trPrChange>
        </w:trPr>
        <w:tc>
          <w:tcPr>
            <w:cnfStyle w:val="001000000000" w:firstRow="0" w:lastRow="0" w:firstColumn="1" w:lastColumn="0" w:oddVBand="0" w:evenVBand="0" w:oddHBand="0" w:evenHBand="0" w:firstRowFirstColumn="0" w:firstRowLastColumn="0" w:lastRowFirstColumn="0" w:lastRowLastColumn="0"/>
            <w:tcW w:w="319" w:type="pct"/>
            <w:tcPrChange w:id="5002" w:author="Admin" w:date="2016-12-12T18:53:00Z">
              <w:tcPr>
                <w:tcW w:w="319"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2</w:t>
            </w:r>
          </w:p>
        </w:tc>
        <w:tc>
          <w:tcPr>
            <w:tcW w:w="819" w:type="pct"/>
            <w:tcPrChange w:id="5003" w:author="Admin" w:date="2016-12-12T18:53:00Z">
              <w:tcPr>
                <w:tcW w:w="81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04"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w:t>
            </w:r>
            <w:r w:rsidRPr="000D195A">
              <w:rPr>
                <w:rFonts w:ascii="Century" w:hAnsi="Century" w:cs="Times New Roman"/>
              </w:rPr>
              <w:t>Thread</w:t>
            </w:r>
            <w:r w:rsidRPr="000D195A">
              <w:rPr>
                <w:rFonts w:ascii="Century" w:hAnsi="Century" w:cs="Times New Roman"/>
                <w:lang w:val="vi-VN"/>
              </w:rPr>
              <w:t xml:space="preserve"> running</w:t>
            </w:r>
          </w:p>
        </w:tc>
        <w:tc>
          <w:tcPr>
            <w:tcW w:w="842" w:type="pct"/>
            <w:tcPrChange w:id="5005" w:author="Admin" w:date="2016-12-12T18:53:00Z">
              <w:tcPr>
                <w:tcW w:w="84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06"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bài vi</w:t>
            </w:r>
            <w:r w:rsidRPr="000D195A">
              <w:rPr>
                <w:rFonts w:ascii="Cambria" w:hAnsi="Cambria" w:cs="Cambria"/>
                <w:lang w:val="vi-VN"/>
              </w:rPr>
              <w:t>ế</w:t>
            </w:r>
            <w:r w:rsidRPr="000D195A">
              <w:rPr>
                <w:rFonts w:ascii="Century" w:hAnsi="Century" w:cs="Times New Roman"/>
                <w:lang w:val="vi-VN"/>
              </w:rPr>
              <w:t>t b</w:t>
            </w:r>
            <w:r w:rsidRPr="000D195A">
              <w:rPr>
                <w:rFonts w:ascii="Cambria" w:hAnsi="Cambria" w:cs="Cambria"/>
                <w:lang w:val="vi-VN"/>
              </w:rPr>
              <w:t>ị</w:t>
            </w:r>
            <w:r w:rsidRPr="000D195A">
              <w:rPr>
                <w:rFonts w:ascii="Century" w:hAnsi="Century" w:cs="Times New Roman"/>
                <w:lang w:val="vi-VN"/>
              </w:rPr>
              <w:t xml:space="preserve"> c</w:t>
            </w:r>
            <w:r w:rsidRPr="000D195A">
              <w:rPr>
                <w:rFonts w:ascii="Cambria" w:hAnsi="Cambria" w:cs="Cambria"/>
                <w:lang w:val="vi-VN"/>
              </w:rPr>
              <w:t>ấ</w:t>
            </w:r>
            <w:r w:rsidRPr="000D195A">
              <w:rPr>
                <w:rFonts w:ascii="Century" w:hAnsi="Century" w:cs="Times New Roman"/>
                <w:lang w:val="vi-VN"/>
              </w:rPr>
              <w:t>m</w:t>
            </w:r>
          </w:p>
        </w:tc>
        <w:tc>
          <w:tcPr>
            <w:tcW w:w="480" w:type="pct"/>
            <w:tcPrChange w:id="5007" w:author="Admin" w:date="2016-12-12T18:53:00Z">
              <w:tcPr>
                <w:tcW w:w="44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08"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604" w:type="pct"/>
            <w:tcPrChange w:id="5009" w:author="Admin" w:date="2016-12-12T18:53:00Z">
              <w:tcPr>
                <w:tcW w:w="64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10"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77" w:type="pct"/>
            <w:tcPrChange w:id="5011" w:author="Admin" w:date="2016-12-12T18:53:00Z">
              <w:tcPr>
                <w:tcW w:w="377" w:type="pct"/>
              </w:tcPr>
            </w:tcPrChange>
          </w:tcPr>
          <w:p w:rsidR="00861561" w:rsidRPr="000D195A" w:rsidRDefault="00861561" w:rsidP="00DD65C4">
            <w:pPr>
              <w:spacing w:line="276" w:lineRule="auto"/>
              <w:jc w:val="cente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12"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92" w:type="pct"/>
            <w:tcPrChange w:id="5013" w:author="Admin" w:date="2016-12-12T18:53:00Z">
              <w:tcPr>
                <w:tcW w:w="497"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14"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66" w:type="pct"/>
            <w:tcPrChange w:id="5015" w:author="Admin" w:date="2016-12-12T18:53:00Z">
              <w:tcPr>
                <w:tcW w:w="106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16"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w:t>
            </w:r>
            <w:r w:rsidRPr="000D195A">
              <w:rPr>
                <w:rFonts w:ascii="Century" w:hAnsi="Century" w:cs="Times New Roman"/>
              </w:rPr>
              <w:t>Thread</w:t>
            </w:r>
            <w:r w:rsidRPr="000D195A">
              <w:rPr>
                <w:rFonts w:ascii="Century" w:hAnsi="Century" w:cs="Times New Roman"/>
                <w:lang w:val="vi-VN"/>
              </w:rPr>
              <w:t xml:space="preserve"> running</w:t>
            </w:r>
          </w:p>
        </w:tc>
      </w:tr>
      <w:tr w:rsidR="00DD65C4" w:rsidRPr="000D195A" w:rsidTr="00DD65C4">
        <w:trPr>
          <w:trPrChange w:id="5017" w:author="Admin" w:date="2016-12-12T18:53:00Z">
            <w:trPr>
              <w:jc w:val="center"/>
            </w:trPr>
          </w:trPrChange>
        </w:trPr>
        <w:tc>
          <w:tcPr>
            <w:cnfStyle w:val="001000000000" w:firstRow="0" w:lastRow="0" w:firstColumn="1" w:lastColumn="0" w:oddVBand="0" w:evenVBand="0" w:oddHBand="0" w:evenHBand="0" w:firstRowFirstColumn="0" w:firstRowLastColumn="0" w:lastRowFirstColumn="0" w:lastRowLastColumn="0"/>
            <w:tcW w:w="319" w:type="pct"/>
            <w:tcPrChange w:id="5018" w:author="Admin" w:date="2016-12-12T18:53:00Z">
              <w:tcPr>
                <w:tcW w:w="319" w:type="pct"/>
              </w:tcPr>
            </w:tcPrChange>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3</w:t>
            </w:r>
          </w:p>
        </w:tc>
        <w:tc>
          <w:tcPr>
            <w:tcW w:w="819" w:type="pct"/>
            <w:tcPrChange w:id="5019" w:author="Admin" w:date="2016-12-12T18:53:00Z">
              <w:tcPr>
                <w:tcW w:w="81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20"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w:t>
            </w:r>
            <w:r w:rsidRPr="000D195A">
              <w:rPr>
                <w:rFonts w:ascii="Century" w:hAnsi="Century" w:cs="Times New Roman"/>
              </w:rPr>
              <w:t>Thread</w:t>
            </w:r>
          </w:p>
        </w:tc>
        <w:tc>
          <w:tcPr>
            <w:tcW w:w="842" w:type="pct"/>
            <w:tcPrChange w:id="5021" w:author="Admin" w:date="2016-12-12T18:53:00Z">
              <w:tcPr>
                <w:tcW w:w="84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22"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w:t>
            </w:r>
            <w:r w:rsidRPr="000D195A">
              <w:rPr>
                <w:rFonts w:ascii="Cambria" w:hAnsi="Cambria" w:cs="Cambria"/>
                <w:lang w:val="vi-VN"/>
              </w:rPr>
              <w:t>ố</w:t>
            </w:r>
            <w:r w:rsidRPr="000D195A">
              <w:rPr>
                <w:rFonts w:ascii="Century" w:hAnsi="Century" w:cs="Times New Roman"/>
                <w:lang w:val="vi-VN"/>
              </w:rPr>
              <w:t>ng s</w:t>
            </w:r>
            <w:r w:rsidRPr="000D195A">
              <w:rPr>
                <w:rFonts w:ascii="Cambria" w:hAnsi="Cambria" w:cs="Cambria"/>
                <w:lang w:val="vi-VN"/>
              </w:rPr>
              <w:t>ố</w:t>
            </w:r>
            <w:r w:rsidRPr="000D195A">
              <w:rPr>
                <w:rFonts w:ascii="Century" w:hAnsi="Century" w:cs="Times New Roman"/>
                <w:lang w:val="vi-VN"/>
              </w:rPr>
              <w:t xml:space="preserve"> </w:t>
            </w:r>
            <w:r w:rsidRPr="000D195A">
              <w:rPr>
                <w:rFonts w:ascii="Century" w:hAnsi="Century" w:cs="Times New Roman"/>
              </w:rPr>
              <w:t>bài vi</w:t>
            </w:r>
            <w:r w:rsidRPr="000D195A">
              <w:rPr>
                <w:rFonts w:ascii="Cambria" w:hAnsi="Cambria" w:cs="Cambria"/>
              </w:rPr>
              <w:t>ế</w:t>
            </w:r>
            <w:r w:rsidRPr="000D195A">
              <w:rPr>
                <w:rFonts w:ascii="Century" w:hAnsi="Century" w:cs="Times New Roman"/>
              </w:rPr>
              <w:t>t</w:t>
            </w:r>
          </w:p>
        </w:tc>
        <w:tc>
          <w:tcPr>
            <w:tcW w:w="480" w:type="pct"/>
            <w:tcPrChange w:id="5023" w:author="Admin" w:date="2016-12-12T18:53:00Z">
              <w:tcPr>
                <w:tcW w:w="44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24"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604" w:type="pct"/>
            <w:tcPrChange w:id="5025" w:author="Admin" w:date="2016-12-12T18:53:00Z">
              <w:tcPr>
                <w:tcW w:w="64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26"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77" w:type="pct"/>
            <w:tcPrChange w:id="5027" w:author="Admin" w:date="2016-12-12T18:53:00Z">
              <w:tcPr>
                <w:tcW w:w="377" w:type="pct"/>
              </w:tcPr>
            </w:tcPrChange>
          </w:tcPr>
          <w:p w:rsidR="00861561" w:rsidRPr="000D195A" w:rsidRDefault="00861561" w:rsidP="00DD65C4">
            <w:pPr>
              <w:spacing w:line="276" w:lineRule="auto"/>
              <w:jc w:val="cente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28"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92" w:type="pct"/>
            <w:tcPrChange w:id="5029" w:author="Admin" w:date="2016-12-12T18:53:00Z">
              <w:tcPr>
                <w:tcW w:w="497"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30"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66" w:type="pct"/>
            <w:tcPrChange w:id="5031" w:author="Admin" w:date="2016-12-12T18:53:00Z">
              <w:tcPr>
                <w:tcW w:w="106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32"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w:t>
            </w:r>
            <w:r w:rsidRPr="000D195A">
              <w:rPr>
                <w:rFonts w:ascii="Century" w:hAnsi="Century" w:cs="Times New Roman"/>
              </w:rPr>
              <w:t>Thread</w:t>
            </w:r>
          </w:p>
        </w:tc>
      </w:tr>
      <w:tr w:rsidR="00DD65C4" w:rsidRPr="000D195A" w:rsidTr="00DD65C4">
        <w:trPr>
          <w:trPrChange w:id="5033" w:author="Admin" w:date="2016-12-12T18:53:00Z">
            <w:trPr>
              <w:jc w:val="center"/>
            </w:trPr>
          </w:trPrChange>
        </w:trPr>
        <w:tc>
          <w:tcPr>
            <w:cnfStyle w:val="001000000000" w:firstRow="0" w:lastRow="0" w:firstColumn="1" w:lastColumn="0" w:oddVBand="0" w:evenVBand="0" w:oddHBand="0" w:evenHBand="0" w:firstRowFirstColumn="0" w:firstRowLastColumn="0" w:lastRowFirstColumn="0" w:lastRowLastColumn="0"/>
            <w:tcW w:w="319" w:type="pct"/>
            <w:tcPrChange w:id="5034" w:author="Admin" w:date="2016-12-12T18:53:00Z">
              <w:tcPr>
                <w:tcW w:w="319" w:type="pct"/>
              </w:tcPr>
            </w:tcPrChange>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4</w:t>
            </w:r>
          </w:p>
        </w:tc>
        <w:tc>
          <w:tcPr>
            <w:tcW w:w="819" w:type="pct"/>
            <w:tcPrChange w:id="5035" w:author="Admin" w:date="2016-12-12T18:53:00Z">
              <w:tcPr>
                <w:tcW w:w="81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36"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Top</w:t>
            </w:r>
            <w:r w:rsidRPr="000D195A">
              <w:rPr>
                <w:rFonts w:ascii="Century" w:hAnsi="Century" w:cs="Times New Roman"/>
                <w:lang w:val="vi-VN"/>
              </w:rPr>
              <w:t xml:space="preserve"> </w:t>
            </w:r>
            <w:r w:rsidRPr="000D195A">
              <w:rPr>
                <w:rFonts w:ascii="Century" w:hAnsi="Century" w:cs="Times New Roman"/>
              </w:rPr>
              <w:t>New Thread</w:t>
            </w:r>
          </w:p>
        </w:tc>
        <w:tc>
          <w:tcPr>
            <w:tcW w:w="842" w:type="pct"/>
            <w:tcPrChange w:id="5037" w:author="Admin" w:date="2016-12-12T18:53:00Z">
              <w:tcPr>
                <w:tcW w:w="84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38"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Danh sách các bài vi</w:t>
            </w:r>
            <w:r w:rsidRPr="000D195A">
              <w:rPr>
                <w:rFonts w:ascii="Cambria" w:hAnsi="Cambria" w:cs="Cambria"/>
                <w:lang w:val="vi-VN"/>
              </w:rPr>
              <w:t>ế</w:t>
            </w:r>
            <w:r w:rsidRPr="000D195A">
              <w:rPr>
                <w:rFonts w:ascii="Century" w:hAnsi="Century" w:cs="Times New Roman"/>
                <w:lang w:val="vi-VN"/>
              </w:rPr>
              <w:t>t m</w:t>
            </w:r>
            <w:r w:rsidRPr="000D195A">
              <w:rPr>
                <w:rFonts w:ascii="Cambria" w:hAnsi="Cambria" w:cs="Cambria"/>
                <w:lang w:val="vi-VN"/>
              </w:rPr>
              <w:t>ớ</w:t>
            </w:r>
            <w:r w:rsidRPr="000D195A">
              <w:rPr>
                <w:rFonts w:ascii="Century" w:hAnsi="Century" w:cs="Times New Roman"/>
                <w:lang w:val="vi-VN"/>
              </w:rPr>
              <w:t xml:space="preserve">i </w:t>
            </w:r>
          </w:p>
        </w:tc>
        <w:tc>
          <w:tcPr>
            <w:tcW w:w="480" w:type="pct"/>
            <w:tcPrChange w:id="5039" w:author="Admin" w:date="2016-12-12T18:53:00Z">
              <w:tcPr>
                <w:tcW w:w="44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40"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Table</w:t>
            </w:r>
          </w:p>
        </w:tc>
        <w:tc>
          <w:tcPr>
            <w:tcW w:w="604" w:type="pct"/>
            <w:tcPrChange w:id="5041" w:author="Admin" w:date="2016-12-12T18:53:00Z">
              <w:tcPr>
                <w:tcW w:w="64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42"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77" w:type="pct"/>
            <w:tcPrChange w:id="5043" w:author="Admin" w:date="2016-12-12T18:53:00Z">
              <w:tcPr>
                <w:tcW w:w="377" w:type="pct"/>
              </w:tcPr>
            </w:tcPrChange>
          </w:tcPr>
          <w:p w:rsidR="00861561" w:rsidRPr="000D195A" w:rsidRDefault="00861561" w:rsidP="00DD65C4">
            <w:pPr>
              <w:spacing w:line="276" w:lineRule="auto"/>
              <w:jc w:val="center"/>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44"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Y</w:t>
            </w:r>
          </w:p>
        </w:tc>
        <w:tc>
          <w:tcPr>
            <w:tcW w:w="592" w:type="pct"/>
            <w:tcPrChange w:id="5045" w:author="Admin" w:date="2016-12-12T18:53:00Z">
              <w:tcPr>
                <w:tcW w:w="497"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46"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66" w:type="pct"/>
            <w:tcPrChange w:id="5047" w:author="Admin" w:date="2016-12-12T18:53:00Z">
              <w:tcPr>
                <w:tcW w:w="106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48"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Top</w:t>
            </w:r>
            <w:r w:rsidRPr="000D195A">
              <w:rPr>
                <w:rFonts w:ascii="Century" w:hAnsi="Century" w:cs="Times New Roman"/>
                <w:lang w:val="vi-VN"/>
              </w:rPr>
              <w:t xml:space="preserve"> </w:t>
            </w:r>
            <w:r w:rsidRPr="000D195A">
              <w:rPr>
                <w:rFonts w:ascii="Century" w:hAnsi="Century" w:cs="Times New Roman"/>
              </w:rPr>
              <w:t>New Thread</w:t>
            </w:r>
          </w:p>
        </w:tc>
      </w:tr>
      <w:tr w:rsidR="00DD65C4" w:rsidRPr="000D195A" w:rsidTr="00DD65C4">
        <w:trPr>
          <w:trPrChange w:id="5049" w:author="Admin" w:date="2016-12-12T18:53:00Z">
            <w:trPr>
              <w:jc w:val="center"/>
            </w:trPr>
          </w:trPrChange>
        </w:trPr>
        <w:tc>
          <w:tcPr>
            <w:cnfStyle w:val="001000000000" w:firstRow="0" w:lastRow="0" w:firstColumn="1" w:lastColumn="0" w:oddVBand="0" w:evenVBand="0" w:oddHBand="0" w:evenHBand="0" w:firstRowFirstColumn="0" w:firstRowLastColumn="0" w:lastRowFirstColumn="0" w:lastRowLastColumn="0"/>
            <w:tcW w:w="319" w:type="pct"/>
            <w:tcPrChange w:id="5050" w:author="Admin" w:date="2016-12-12T18:53:00Z">
              <w:tcPr>
                <w:tcW w:w="319" w:type="pct"/>
              </w:tcPr>
            </w:tcPrChange>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5</w:t>
            </w:r>
          </w:p>
        </w:tc>
        <w:tc>
          <w:tcPr>
            <w:tcW w:w="819" w:type="pct"/>
            <w:tcPrChange w:id="5051" w:author="Admin" w:date="2016-12-12T18:53:00Z">
              <w:tcPr>
                <w:tcW w:w="819"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52"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Top interested thread</w:t>
            </w:r>
          </w:p>
        </w:tc>
        <w:tc>
          <w:tcPr>
            <w:tcW w:w="842" w:type="pct"/>
            <w:tcPrChange w:id="5053" w:author="Admin" w:date="2016-12-12T18:53:00Z">
              <w:tcPr>
                <w:tcW w:w="842"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54"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Danh sách bài vi</w:t>
            </w:r>
            <w:r w:rsidRPr="000D195A">
              <w:rPr>
                <w:rFonts w:ascii="Cambria" w:hAnsi="Cambria" w:cs="Cambria"/>
                <w:lang w:val="vi-VN"/>
              </w:rPr>
              <w:t>ế</w:t>
            </w:r>
            <w:r w:rsidRPr="000D195A">
              <w:rPr>
                <w:rFonts w:ascii="Century" w:hAnsi="Century" w:cs="Times New Roman"/>
                <w:lang w:val="vi-VN"/>
              </w:rPr>
              <w:t>t đ</w:t>
            </w:r>
            <w:r w:rsidRPr="000D195A">
              <w:rPr>
                <w:rFonts w:ascii="Cambria" w:hAnsi="Cambria" w:cs="Cambria"/>
                <w:lang w:val="vi-VN"/>
              </w:rPr>
              <w:t>ượ</w:t>
            </w:r>
            <w:r w:rsidRPr="000D195A">
              <w:rPr>
                <w:rFonts w:ascii="Century" w:hAnsi="Century" w:cs="Times New Roman"/>
                <w:lang w:val="vi-VN"/>
              </w:rPr>
              <w:t>c quan tâm</w:t>
            </w:r>
          </w:p>
        </w:tc>
        <w:tc>
          <w:tcPr>
            <w:tcW w:w="480" w:type="pct"/>
            <w:tcPrChange w:id="5055" w:author="Admin" w:date="2016-12-12T18:53:00Z">
              <w:tcPr>
                <w:tcW w:w="44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56"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Table</w:t>
            </w:r>
          </w:p>
        </w:tc>
        <w:tc>
          <w:tcPr>
            <w:tcW w:w="604" w:type="pct"/>
            <w:tcPrChange w:id="5057" w:author="Admin" w:date="2016-12-12T18:53:00Z">
              <w:tcPr>
                <w:tcW w:w="644"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58"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377" w:type="pct"/>
            <w:tcPrChange w:id="5059" w:author="Admin" w:date="2016-12-12T18:53:00Z">
              <w:tcPr>
                <w:tcW w:w="377" w:type="pct"/>
              </w:tcPr>
            </w:tcPrChange>
          </w:tcPr>
          <w:p w:rsidR="00861561" w:rsidRPr="000D195A" w:rsidRDefault="00861561" w:rsidP="00DD65C4">
            <w:pPr>
              <w:spacing w:line="276" w:lineRule="auto"/>
              <w:jc w:val="center"/>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60"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Y</w:t>
            </w:r>
          </w:p>
        </w:tc>
        <w:tc>
          <w:tcPr>
            <w:tcW w:w="592" w:type="pct"/>
            <w:tcPrChange w:id="5061" w:author="Admin" w:date="2016-12-12T18:53:00Z">
              <w:tcPr>
                <w:tcW w:w="497"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62"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66" w:type="pct"/>
            <w:tcPrChange w:id="5063" w:author="Admin" w:date="2016-12-12T18:53:00Z">
              <w:tcPr>
                <w:tcW w:w="1061" w:type="pct"/>
              </w:tcPr>
            </w:tcPrChange>
          </w:tcPr>
          <w:p w:rsidR="00861561" w:rsidRPr="000D195A" w:rsidRDefault="00861561" w:rsidP="00DD65C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64" w:author="Admin" w:date="2016-12-12T18:53: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Top interested thread</w:t>
            </w:r>
          </w:p>
        </w:tc>
      </w:tr>
    </w:tbl>
    <w:p w:rsidR="00861561" w:rsidRPr="000D195A" w:rsidRDefault="00861561" w:rsidP="00D609F7">
      <w:pPr>
        <w:pStyle w:val="Table4-1"/>
        <w:rPr>
          <w:rFonts w:ascii="Century" w:hAnsi="Century"/>
        </w:rPr>
        <w:pPrChange w:id="5065" w:author="Admin" w:date="2016-12-12T18:53:00Z">
          <w:pPr>
            <w:pStyle w:val="Table4-1"/>
            <w:jc w:val="both"/>
          </w:pPr>
        </w:pPrChange>
      </w:pPr>
      <w:r w:rsidRPr="000D195A">
        <w:rPr>
          <w:rFonts w:ascii="Century" w:hAnsi="Century"/>
        </w:rPr>
        <w:t>Thread dashboard</w:t>
      </w:r>
    </w:p>
    <w:p w:rsidR="00861561" w:rsidRPr="000D195A" w:rsidRDefault="00861561" w:rsidP="006B4A50">
      <w:pPr>
        <w:pStyle w:val="Heading5"/>
        <w:jc w:val="both"/>
        <w:rPr>
          <w:rFonts w:ascii="Century" w:hAnsi="Century"/>
        </w:rPr>
      </w:pPr>
      <w:r w:rsidRPr="000D195A">
        <w:rPr>
          <w:rFonts w:ascii="Century" w:hAnsi="Century"/>
        </w:rPr>
        <w:lastRenderedPageBreak/>
        <w:t>Thread list</w:t>
      </w:r>
    </w:p>
    <w:p w:rsidR="00861561" w:rsidRPr="000D195A" w:rsidRDefault="00861561" w:rsidP="006B4A50">
      <w:pPr>
        <w:ind w:hanging="720"/>
        <w:jc w:val="both"/>
        <w:rPr>
          <w:rFonts w:ascii="Century" w:hAnsi="Century"/>
        </w:rPr>
      </w:pPr>
      <w:r w:rsidRPr="000D195A">
        <w:rPr>
          <w:rFonts w:ascii="Century" w:hAnsi="Century"/>
          <w:noProof/>
          <w:lang w:eastAsia="en-US"/>
        </w:rPr>
        <w:drawing>
          <wp:inline distT="0" distB="0" distL="0" distR="0" wp14:anchorId="1C332906" wp14:editId="71B97CB4">
            <wp:extent cx="6047105" cy="30276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47105" cy="3027680"/>
                    </a:xfrm>
                    <a:prstGeom prst="rect">
                      <a:avLst/>
                    </a:prstGeom>
                    <a:noFill/>
                    <a:ln>
                      <a:noFill/>
                    </a:ln>
                  </pic:spPr>
                </pic:pic>
              </a:graphicData>
            </a:graphic>
          </wp:inline>
        </w:drawing>
      </w:r>
    </w:p>
    <w:p w:rsidR="00861561" w:rsidRPr="000D195A" w:rsidRDefault="00861561" w:rsidP="00D609F7">
      <w:pPr>
        <w:pStyle w:val="Figure4-1"/>
        <w:rPr>
          <w:rFonts w:ascii="Century" w:hAnsi="Century"/>
        </w:rPr>
        <w:pPrChange w:id="5066" w:author="Admin" w:date="2016-12-12T18:53:00Z">
          <w:pPr>
            <w:pStyle w:val="Figure4-1"/>
            <w:jc w:val="both"/>
          </w:pPr>
        </w:pPrChange>
      </w:pPr>
      <w:r w:rsidRPr="000D195A">
        <w:rPr>
          <w:rFonts w:ascii="Century" w:hAnsi="Century"/>
        </w:rPr>
        <w:t>Thread list screen</w:t>
      </w:r>
    </w:p>
    <w:tbl>
      <w:tblPr>
        <w:tblStyle w:val="Style1"/>
        <w:tblW w:w="5000" w:type="pct"/>
        <w:tblLook w:val="04A0" w:firstRow="1" w:lastRow="0" w:firstColumn="1" w:lastColumn="0" w:noHBand="0" w:noVBand="1"/>
      </w:tblPr>
      <w:tblGrid>
        <w:gridCol w:w="506"/>
        <w:gridCol w:w="1056"/>
        <w:gridCol w:w="1416"/>
        <w:gridCol w:w="925"/>
        <w:gridCol w:w="1020"/>
        <w:gridCol w:w="1342"/>
        <w:gridCol w:w="946"/>
        <w:gridCol w:w="1433"/>
      </w:tblGrid>
      <w:tr w:rsidR="00861561" w:rsidRPr="000D195A"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rsidR="00861561" w:rsidRPr="000D195A" w:rsidRDefault="00861561" w:rsidP="00D609F7">
            <w:pPr>
              <w:spacing w:line="276" w:lineRule="auto"/>
              <w:rPr>
                <w:rFonts w:ascii="Century" w:hAnsi="Century" w:cs="Times New Roman"/>
              </w:rPr>
              <w:pPrChange w:id="5067" w:author="Admin" w:date="2016-12-12T18:54:00Z">
                <w:pPr>
                  <w:spacing w:line="276" w:lineRule="auto"/>
                  <w:jc w:val="both"/>
                </w:pPr>
              </w:pPrChange>
            </w:pPr>
            <w:r w:rsidRPr="000D195A">
              <w:rPr>
                <w:rFonts w:ascii="Century" w:hAnsi="Century" w:cs="Times New Roman"/>
              </w:rPr>
              <w:t>No</w:t>
            </w:r>
          </w:p>
        </w:tc>
        <w:tc>
          <w:tcPr>
            <w:tcW w:w="659" w:type="pct"/>
            <w:shd w:val="clear" w:color="auto" w:fill="92D050"/>
          </w:tcPr>
          <w:p w:rsidR="00861561" w:rsidRPr="000D195A" w:rsidRDefault="00861561" w:rsidP="00D609F7">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5068" w:author="Admin" w:date="2016-12-12T18:54: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Field name</w:t>
            </w:r>
          </w:p>
        </w:tc>
        <w:tc>
          <w:tcPr>
            <w:tcW w:w="786" w:type="pct"/>
            <w:shd w:val="clear" w:color="auto" w:fill="92D050"/>
          </w:tcPr>
          <w:p w:rsidR="00861561" w:rsidRPr="000D195A" w:rsidRDefault="00861561" w:rsidP="00D609F7">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5069" w:author="Admin" w:date="2016-12-12T18:54: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Field name in Vietnamese</w:t>
            </w:r>
          </w:p>
        </w:tc>
        <w:tc>
          <w:tcPr>
            <w:tcW w:w="491" w:type="pct"/>
            <w:shd w:val="clear" w:color="auto" w:fill="92D050"/>
          </w:tcPr>
          <w:p w:rsidR="00861561" w:rsidRPr="000D195A" w:rsidRDefault="00861561" w:rsidP="00D609F7">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5070" w:author="Admin" w:date="2016-12-12T18:54: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Type</w:t>
            </w:r>
          </w:p>
        </w:tc>
        <w:tc>
          <w:tcPr>
            <w:tcW w:w="587" w:type="pct"/>
            <w:shd w:val="clear" w:color="auto" w:fill="92D050"/>
          </w:tcPr>
          <w:p w:rsidR="00861561" w:rsidRPr="000D195A" w:rsidRDefault="00861561" w:rsidP="00D609F7">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5071" w:author="Admin" w:date="2016-12-12T18:54: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Require</w:t>
            </w:r>
          </w:p>
        </w:tc>
        <w:tc>
          <w:tcPr>
            <w:tcW w:w="771" w:type="pct"/>
            <w:shd w:val="clear" w:color="auto" w:fill="92D050"/>
          </w:tcPr>
          <w:p w:rsidR="00861561" w:rsidRPr="000D195A" w:rsidRDefault="00861561" w:rsidP="00D609F7">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5072" w:author="Admin" w:date="2016-12-12T18:54: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Mandatory</w:t>
            </w:r>
          </w:p>
        </w:tc>
        <w:tc>
          <w:tcPr>
            <w:tcW w:w="536" w:type="pct"/>
            <w:shd w:val="clear" w:color="auto" w:fill="92D050"/>
          </w:tcPr>
          <w:p w:rsidR="00861561" w:rsidRPr="000D195A" w:rsidRDefault="00861561" w:rsidP="00D609F7">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5073" w:author="Admin" w:date="2016-12-12T18:54: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Max-Length</w:t>
            </w:r>
          </w:p>
        </w:tc>
        <w:tc>
          <w:tcPr>
            <w:tcW w:w="877" w:type="pct"/>
            <w:shd w:val="clear" w:color="auto" w:fill="92D050"/>
          </w:tcPr>
          <w:p w:rsidR="00861561" w:rsidRPr="000D195A" w:rsidRDefault="00861561" w:rsidP="00D609F7">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5074" w:author="Admin" w:date="2016-12-12T18:54: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Description</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1</w:t>
            </w:r>
          </w:p>
        </w:tc>
        <w:tc>
          <w:tcPr>
            <w:tcW w:w="659"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75"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Order number</w:t>
            </w:r>
          </w:p>
        </w:tc>
        <w:tc>
          <w:tcPr>
            <w:tcW w:w="786"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76"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491"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77"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87"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78"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71"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79"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36"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80"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77"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81"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Order number</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2</w:t>
            </w:r>
          </w:p>
        </w:tc>
        <w:tc>
          <w:tcPr>
            <w:tcW w:w="659"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82"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 xml:space="preserve">Name of thread </w:t>
            </w:r>
          </w:p>
        </w:tc>
        <w:tc>
          <w:tcPr>
            <w:tcW w:w="786"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83"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Tên bài vi</w:t>
            </w:r>
            <w:r w:rsidRPr="000D195A">
              <w:rPr>
                <w:rFonts w:ascii="Century" w:hAnsi="Century" w:cs="Century"/>
              </w:rPr>
              <w:t>ê</w:t>
            </w:r>
            <w:r w:rsidRPr="000D195A">
              <w:rPr>
                <w:rFonts w:ascii="Century" w:hAnsi="Century" w:cs="Times New Roman"/>
              </w:rPr>
              <w:t>́t</w:t>
            </w:r>
          </w:p>
        </w:tc>
        <w:tc>
          <w:tcPr>
            <w:tcW w:w="491"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84"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87"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85"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71"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86"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36"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87"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77"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88"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Name of thread</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rPr>
              <w:t>3</w:t>
            </w:r>
          </w:p>
        </w:tc>
        <w:tc>
          <w:tcPr>
            <w:tcW w:w="659"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89"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Creator</w:t>
            </w:r>
          </w:p>
        </w:tc>
        <w:tc>
          <w:tcPr>
            <w:tcW w:w="786"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90"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Ng</w:t>
            </w:r>
            <w:r w:rsidRPr="000D195A">
              <w:rPr>
                <w:rFonts w:ascii="Cambria" w:hAnsi="Cambria" w:cs="Cambria"/>
              </w:rPr>
              <w:t>ươ</w:t>
            </w:r>
            <w:r w:rsidRPr="000D195A">
              <w:rPr>
                <w:rFonts w:ascii="Century" w:hAnsi="Century" w:cs="Times New Roman"/>
              </w:rPr>
              <w:t>̀i tạo</w:t>
            </w:r>
          </w:p>
        </w:tc>
        <w:tc>
          <w:tcPr>
            <w:tcW w:w="491"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91"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587"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92"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71"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93"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36"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094"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77"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95"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Creator</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rPr>
              <w:t>4</w:t>
            </w:r>
          </w:p>
        </w:tc>
        <w:tc>
          <w:tcPr>
            <w:tcW w:w="659"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96"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Created date</w:t>
            </w:r>
          </w:p>
        </w:tc>
        <w:tc>
          <w:tcPr>
            <w:tcW w:w="786"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97"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Ngày tạo</w:t>
            </w:r>
          </w:p>
        </w:tc>
        <w:tc>
          <w:tcPr>
            <w:tcW w:w="491"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98"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Table</w:t>
            </w:r>
          </w:p>
        </w:tc>
        <w:tc>
          <w:tcPr>
            <w:tcW w:w="587"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099"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771"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100"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Y</w:t>
            </w:r>
          </w:p>
        </w:tc>
        <w:tc>
          <w:tcPr>
            <w:tcW w:w="536"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01"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77"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102"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Created date</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5</w:t>
            </w:r>
          </w:p>
        </w:tc>
        <w:tc>
          <w:tcPr>
            <w:tcW w:w="659"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103"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Status</w:t>
            </w:r>
          </w:p>
        </w:tc>
        <w:tc>
          <w:tcPr>
            <w:tcW w:w="786"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104"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Trạng thái</w:t>
            </w:r>
          </w:p>
        </w:tc>
        <w:tc>
          <w:tcPr>
            <w:tcW w:w="491"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05"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587"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06"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771"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107"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Y</w:t>
            </w:r>
          </w:p>
        </w:tc>
        <w:tc>
          <w:tcPr>
            <w:tcW w:w="536"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08"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77"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109"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Status</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6</w:t>
            </w:r>
          </w:p>
        </w:tc>
        <w:tc>
          <w:tcPr>
            <w:tcW w:w="659"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10"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Action</w:t>
            </w:r>
          </w:p>
        </w:tc>
        <w:tc>
          <w:tcPr>
            <w:tcW w:w="786"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11"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Hành động</w:t>
            </w:r>
          </w:p>
        </w:tc>
        <w:tc>
          <w:tcPr>
            <w:tcW w:w="491"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12"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Button</w:t>
            </w:r>
          </w:p>
        </w:tc>
        <w:tc>
          <w:tcPr>
            <w:tcW w:w="587"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13"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Click</w:t>
            </w:r>
          </w:p>
        </w:tc>
        <w:tc>
          <w:tcPr>
            <w:tcW w:w="771"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14"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36"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15"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877" w:type="pct"/>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16"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Action</w:t>
            </w:r>
          </w:p>
        </w:tc>
      </w:tr>
    </w:tbl>
    <w:p w:rsidR="00861561" w:rsidRPr="000D195A" w:rsidRDefault="00861561" w:rsidP="00D609F7">
      <w:pPr>
        <w:pStyle w:val="Table4-1"/>
        <w:rPr>
          <w:rFonts w:ascii="Century" w:hAnsi="Century"/>
        </w:rPr>
        <w:pPrChange w:id="5117" w:author="Admin" w:date="2016-12-12T18:54:00Z">
          <w:pPr>
            <w:pStyle w:val="Table4-1"/>
            <w:jc w:val="both"/>
          </w:pPr>
        </w:pPrChange>
      </w:pPr>
      <w:r w:rsidRPr="000D195A">
        <w:rPr>
          <w:rFonts w:ascii="Century" w:hAnsi="Century"/>
        </w:rPr>
        <w:t>Thread list</w:t>
      </w:r>
    </w:p>
    <w:p w:rsidR="00861561" w:rsidRPr="000D195A" w:rsidRDefault="00861561" w:rsidP="006B4A50">
      <w:pPr>
        <w:pStyle w:val="Caption"/>
        <w:rPr>
          <w:rFonts w:ascii="Century" w:hAnsi="Century"/>
        </w:rPr>
      </w:pPr>
    </w:p>
    <w:p w:rsidR="00861561" w:rsidRPr="000D195A" w:rsidRDefault="00861561" w:rsidP="006B4A50">
      <w:pPr>
        <w:jc w:val="both"/>
        <w:rPr>
          <w:rFonts w:ascii="Century" w:hAnsi="Century"/>
        </w:rPr>
      </w:pPr>
    </w:p>
    <w:p w:rsidR="00861561" w:rsidRPr="000D195A" w:rsidRDefault="00861561" w:rsidP="006B4A50">
      <w:pPr>
        <w:pStyle w:val="Heading4"/>
        <w:jc w:val="both"/>
        <w:rPr>
          <w:rFonts w:ascii="Century" w:hAnsi="Century"/>
        </w:rPr>
      </w:pPr>
      <w:r w:rsidRPr="000D195A">
        <w:rPr>
          <w:rFonts w:ascii="Century" w:hAnsi="Century"/>
        </w:rPr>
        <w:lastRenderedPageBreak/>
        <w:t>Organization</w:t>
      </w:r>
    </w:p>
    <w:p w:rsidR="00861561" w:rsidRPr="000D195A" w:rsidRDefault="00861561" w:rsidP="006B4A50">
      <w:pPr>
        <w:pStyle w:val="Heading5"/>
        <w:jc w:val="both"/>
        <w:rPr>
          <w:rFonts w:ascii="Century" w:hAnsi="Century"/>
        </w:rPr>
      </w:pPr>
      <w:r w:rsidRPr="000D195A">
        <w:rPr>
          <w:rFonts w:ascii="Century" w:hAnsi="Century"/>
        </w:rPr>
        <w:t>Organization dashboard</w:t>
      </w:r>
    </w:p>
    <w:p w:rsidR="00861561" w:rsidRPr="000D195A" w:rsidRDefault="00861561" w:rsidP="006B4A50">
      <w:pPr>
        <w:ind w:hanging="630"/>
        <w:jc w:val="both"/>
        <w:rPr>
          <w:rFonts w:ascii="Century" w:hAnsi="Century"/>
        </w:rPr>
      </w:pPr>
      <w:r w:rsidRPr="000D195A">
        <w:rPr>
          <w:rFonts w:ascii="Century" w:hAnsi="Century"/>
          <w:noProof/>
          <w:lang w:eastAsia="en-US"/>
        </w:rPr>
        <w:drawing>
          <wp:inline distT="0" distB="0" distL="0" distR="0" wp14:anchorId="73F20810" wp14:editId="272C45A0">
            <wp:extent cx="6057900" cy="2783840"/>
            <wp:effectExtent l="0" t="0" r="0" b="0"/>
            <wp:docPr id="67605" name="Picture 6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57900" cy="2783840"/>
                    </a:xfrm>
                    <a:prstGeom prst="rect">
                      <a:avLst/>
                    </a:prstGeom>
                  </pic:spPr>
                </pic:pic>
              </a:graphicData>
            </a:graphic>
          </wp:inline>
        </w:drawing>
      </w:r>
    </w:p>
    <w:p w:rsidR="00861561" w:rsidRPr="000D195A" w:rsidRDefault="00861561" w:rsidP="006B4A50">
      <w:pPr>
        <w:pStyle w:val="Figure4-1"/>
        <w:jc w:val="both"/>
        <w:rPr>
          <w:rFonts w:ascii="Century" w:hAnsi="Century"/>
        </w:rPr>
      </w:pPr>
      <w:r w:rsidRPr="000D195A">
        <w:rPr>
          <w:rFonts w:ascii="Century" w:hAnsi="Century"/>
        </w:rPr>
        <w:t xml:space="preserve"> Organization dashboard screen</w:t>
      </w:r>
    </w:p>
    <w:tbl>
      <w:tblPr>
        <w:tblStyle w:val="Style1"/>
        <w:tblW w:w="5164" w:type="pct"/>
        <w:tblLayout w:type="fixed"/>
        <w:tblLook w:val="04A0" w:firstRow="1" w:lastRow="0" w:firstColumn="1" w:lastColumn="0" w:noHBand="0" w:noVBand="1"/>
        <w:tblPrChange w:id="5118" w:author="Admin" w:date="2016-12-12T18:54:00Z">
          <w:tblPr>
            <w:tblStyle w:val="Style1"/>
            <w:tblW w:w="5164" w:type="pct"/>
            <w:tblLayout w:type="fixed"/>
            <w:tblLook w:val="04A0" w:firstRow="1" w:lastRow="0" w:firstColumn="1" w:lastColumn="0" w:noHBand="0" w:noVBand="1"/>
          </w:tblPr>
        </w:tblPrChange>
      </w:tblPr>
      <w:tblGrid>
        <w:gridCol w:w="571"/>
        <w:gridCol w:w="1502"/>
        <w:gridCol w:w="1464"/>
        <w:gridCol w:w="777"/>
        <w:gridCol w:w="1020"/>
        <w:gridCol w:w="837"/>
        <w:gridCol w:w="1036"/>
        <w:gridCol w:w="1721"/>
        <w:tblGridChange w:id="5119">
          <w:tblGrid>
            <w:gridCol w:w="569"/>
            <w:gridCol w:w="1502"/>
            <w:gridCol w:w="1328"/>
            <w:gridCol w:w="912"/>
            <w:gridCol w:w="1020"/>
            <w:gridCol w:w="711"/>
            <w:gridCol w:w="952"/>
            <w:gridCol w:w="1934"/>
          </w:tblGrid>
        </w:tblGridChange>
      </w:tblGrid>
      <w:tr w:rsidR="00D609F7" w:rsidRPr="000D195A" w:rsidTr="00D609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 w:type="pct"/>
            <w:shd w:val="clear" w:color="auto" w:fill="92D050"/>
            <w:tcPrChange w:id="5120" w:author="Admin" w:date="2016-12-12T18:54:00Z">
              <w:tcPr>
                <w:tcW w:w="319" w:type="pct"/>
                <w:shd w:val="clear" w:color="auto" w:fill="92D050"/>
              </w:tcPr>
            </w:tcPrChange>
          </w:tcPr>
          <w:p w:rsidR="00861561" w:rsidRPr="000D195A" w:rsidRDefault="00861561" w:rsidP="00D609F7">
            <w:pPr>
              <w:spacing w:line="276" w:lineRule="auto"/>
              <w:cnfStyle w:val="101000000000" w:firstRow="1" w:lastRow="0" w:firstColumn="1" w:lastColumn="0" w:oddVBand="0" w:evenVBand="0" w:oddHBand="0" w:evenHBand="0" w:firstRowFirstColumn="0" w:firstRowLastColumn="0" w:lastRowFirstColumn="0" w:lastRowLastColumn="0"/>
              <w:rPr>
                <w:rFonts w:ascii="Century" w:hAnsi="Century" w:cs="Times New Roman"/>
              </w:rPr>
              <w:pPrChange w:id="5121" w:author="Admin" w:date="2016-12-12T18:54:00Z">
                <w:pPr>
                  <w:spacing w:line="276" w:lineRule="auto"/>
                  <w:jc w:val="both"/>
                  <w:cnfStyle w:val="101000000000" w:firstRow="1" w:lastRow="0" w:firstColumn="1" w:lastColumn="0" w:oddVBand="0" w:evenVBand="0" w:oddHBand="0" w:evenHBand="0" w:firstRowFirstColumn="0" w:firstRowLastColumn="0" w:lastRowFirstColumn="0" w:lastRowLastColumn="0"/>
                </w:pPr>
              </w:pPrChange>
            </w:pPr>
            <w:r w:rsidRPr="000D195A">
              <w:rPr>
                <w:rFonts w:ascii="Century" w:hAnsi="Century" w:cs="Times New Roman"/>
              </w:rPr>
              <w:t>No</w:t>
            </w:r>
          </w:p>
        </w:tc>
        <w:tc>
          <w:tcPr>
            <w:tcW w:w="841" w:type="pct"/>
            <w:shd w:val="clear" w:color="auto" w:fill="92D050"/>
            <w:tcPrChange w:id="5122" w:author="Admin" w:date="2016-12-12T18:54:00Z">
              <w:tcPr>
                <w:tcW w:w="841" w:type="pct"/>
                <w:shd w:val="clear" w:color="auto" w:fill="92D050"/>
              </w:tcPr>
            </w:tcPrChange>
          </w:tcPr>
          <w:p w:rsidR="00861561" w:rsidRPr="000D195A" w:rsidRDefault="00861561" w:rsidP="00D609F7">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5123" w:author="Admin" w:date="2016-12-12T18:54: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Field name</w:t>
            </w:r>
          </w:p>
        </w:tc>
        <w:tc>
          <w:tcPr>
            <w:tcW w:w="820" w:type="pct"/>
            <w:shd w:val="clear" w:color="auto" w:fill="92D050"/>
            <w:tcPrChange w:id="5124" w:author="Admin" w:date="2016-12-12T18:54:00Z">
              <w:tcPr>
                <w:tcW w:w="744" w:type="pct"/>
                <w:shd w:val="clear" w:color="auto" w:fill="92D050"/>
              </w:tcPr>
            </w:tcPrChange>
          </w:tcPr>
          <w:p w:rsidR="00861561" w:rsidRPr="000D195A" w:rsidRDefault="00861561" w:rsidP="00D609F7">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5125" w:author="Admin" w:date="2016-12-12T18:54: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Field name in Vietnamese</w:t>
            </w:r>
          </w:p>
        </w:tc>
        <w:tc>
          <w:tcPr>
            <w:tcW w:w="435" w:type="pct"/>
            <w:shd w:val="clear" w:color="auto" w:fill="92D050"/>
            <w:tcPrChange w:id="5126" w:author="Admin" w:date="2016-12-12T18:54:00Z">
              <w:tcPr>
                <w:tcW w:w="511" w:type="pct"/>
                <w:shd w:val="clear" w:color="auto" w:fill="92D050"/>
              </w:tcPr>
            </w:tcPrChange>
          </w:tcPr>
          <w:p w:rsidR="00861561" w:rsidRPr="000D195A" w:rsidRDefault="00861561" w:rsidP="00D609F7">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5127" w:author="Admin" w:date="2016-12-12T18:54: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Type</w:t>
            </w:r>
          </w:p>
        </w:tc>
        <w:tc>
          <w:tcPr>
            <w:tcW w:w="571" w:type="pct"/>
            <w:shd w:val="clear" w:color="auto" w:fill="92D050"/>
            <w:tcPrChange w:id="5128" w:author="Admin" w:date="2016-12-12T18:54:00Z">
              <w:tcPr>
                <w:tcW w:w="571" w:type="pct"/>
                <w:shd w:val="clear" w:color="auto" w:fill="92D050"/>
              </w:tcPr>
            </w:tcPrChange>
          </w:tcPr>
          <w:p w:rsidR="00861561" w:rsidRPr="000D195A" w:rsidRDefault="00861561" w:rsidP="00D609F7">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5129" w:author="Admin" w:date="2016-12-12T18:54: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Require</w:t>
            </w:r>
          </w:p>
        </w:tc>
        <w:tc>
          <w:tcPr>
            <w:tcW w:w="469" w:type="pct"/>
            <w:shd w:val="clear" w:color="auto" w:fill="92D050"/>
            <w:tcPrChange w:id="5130" w:author="Admin" w:date="2016-12-12T18:54:00Z">
              <w:tcPr>
                <w:tcW w:w="398" w:type="pct"/>
                <w:shd w:val="clear" w:color="auto" w:fill="92D050"/>
              </w:tcPr>
            </w:tcPrChange>
          </w:tcPr>
          <w:p w:rsidR="00861561" w:rsidRPr="000D195A" w:rsidRDefault="00861561" w:rsidP="00D609F7">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5131" w:author="Admin" w:date="2016-12-12T18:54: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Mandatory</w:t>
            </w:r>
          </w:p>
        </w:tc>
        <w:tc>
          <w:tcPr>
            <w:tcW w:w="580" w:type="pct"/>
            <w:shd w:val="clear" w:color="auto" w:fill="92D050"/>
            <w:tcPrChange w:id="5132" w:author="Admin" w:date="2016-12-12T18:54:00Z">
              <w:tcPr>
                <w:tcW w:w="533" w:type="pct"/>
                <w:shd w:val="clear" w:color="auto" w:fill="92D050"/>
              </w:tcPr>
            </w:tcPrChange>
          </w:tcPr>
          <w:p w:rsidR="00861561" w:rsidRPr="000D195A" w:rsidRDefault="00861561" w:rsidP="00D609F7">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5133" w:author="Admin" w:date="2016-12-12T18:54: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r w:rsidRPr="000D195A">
              <w:rPr>
                <w:rFonts w:ascii="Century" w:hAnsi="Century" w:cs="Times New Roman"/>
              </w:rPr>
              <w:t>Max-Length</w:t>
            </w:r>
          </w:p>
        </w:tc>
        <w:tc>
          <w:tcPr>
            <w:tcW w:w="964" w:type="pct"/>
            <w:shd w:val="clear" w:color="auto" w:fill="92D050"/>
            <w:tcPrChange w:id="5134" w:author="Admin" w:date="2016-12-12T18:54:00Z">
              <w:tcPr>
                <w:tcW w:w="1083" w:type="pct"/>
                <w:shd w:val="clear" w:color="auto" w:fill="92D050"/>
              </w:tcPr>
            </w:tcPrChange>
          </w:tcPr>
          <w:p w:rsidR="00861561" w:rsidRPr="000D195A" w:rsidRDefault="00861561" w:rsidP="00D609F7">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Change w:id="5135" w:author="Admin" w:date="2016-12-12T18:54:00Z">
                <w:pPr>
                  <w:spacing w:line="276" w:lineRule="auto"/>
                  <w:jc w:val="both"/>
                  <w:cnfStyle w:val="100000000000" w:firstRow="1" w:lastRow="0" w:firstColumn="0" w:lastColumn="0" w:oddVBand="0" w:evenVBand="0" w:oddHBand="0" w:evenHBand="0" w:firstRowFirstColumn="0" w:firstRowLastColumn="0" w:lastRowFirstColumn="0" w:lastRowLastColumn="0"/>
                </w:pPr>
              </w:pPrChange>
            </w:pPr>
            <w:bookmarkStart w:id="5136" w:name="_GoBack"/>
            <w:bookmarkEnd w:id="5136"/>
            <w:r w:rsidRPr="000D195A">
              <w:rPr>
                <w:rFonts w:ascii="Century" w:hAnsi="Century" w:cs="Times New Roman"/>
              </w:rPr>
              <w:t>Description</w:t>
            </w:r>
          </w:p>
        </w:tc>
      </w:tr>
      <w:tr w:rsidR="00D609F7" w:rsidRPr="000D195A" w:rsidTr="00D609F7">
        <w:tc>
          <w:tcPr>
            <w:cnfStyle w:val="001000000000" w:firstRow="0" w:lastRow="0" w:firstColumn="1" w:lastColumn="0" w:oddVBand="0" w:evenVBand="0" w:oddHBand="0" w:evenHBand="0" w:firstRowFirstColumn="0" w:firstRowLastColumn="0" w:lastRowFirstColumn="0" w:lastRowLastColumn="0"/>
            <w:tcW w:w="320" w:type="pct"/>
            <w:tcPrChange w:id="5137" w:author="Admin" w:date="2016-12-12T18:54:00Z">
              <w:tcPr>
                <w:tcW w:w="319"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1</w:t>
            </w:r>
          </w:p>
        </w:tc>
        <w:tc>
          <w:tcPr>
            <w:tcW w:w="841" w:type="pct"/>
            <w:tcPrChange w:id="5138" w:author="Admin" w:date="2016-12-12T18:54:00Z">
              <w:tcPr>
                <w:tcW w:w="841"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139"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pending approval</w:t>
            </w:r>
          </w:p>
        </w:tc>
        <w:tc>
          <w:tcPr>
            <w:tcW w:w="820" w:type="pct"/>
            <w:tcPrChange w:id="5140" w:author="Admin" w:date="2016-12-12T18:54:00Z">
              <w:tcPr>
                <w:tcW w:w="744"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141"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Số t</w:t>
            </w:r>
            <w:r w:rsidRPr="000D195A">
              <w:rPr>
                <w:rFonts w:ascii="Century" w:hAnsi="Century" w:cs="Century"/>
                <w:lang w:val="vi-VN"/>
              </w:rPr>
              <w:t>ô</w:t>
            </w:r>
            <w:r w:rsidRPr="000D195A">
              <w:rPr>
                <w:rFonts w:ascii="Century" w:hAnsi="Century" w:cs="Times New Roman"/>
                <w:lang w:val="vi-VN"/>
              </w:rPr>
              <w:t>̉ ch</w:t>
            </w:r>
            <w:r w:rsidRPr="000D195A">
              <w:rPr>
                <w:rFonts w:ascii="Cambria" w:hAnsi="Cambria" w:cs="Cambria"/>
                <w:lang w:val="vi-VN"/>
              </w:rPr>
              <w:t>ư</w:t>
            </w:r>
            <w:r w:rsidRPr="000D195A">
              <w:rPr>
                <w:rFonts w:ascii="Century" w:hAnsi="Century" w:cs="Times New Roman"/>
                <w:lang w:val="vi-VN"/>
              </w:rPr>
              <w:t>́c ch</w:t>
            </w:r>
            <w:r w:rsidRPr="000D195A">
              <w:rPr>
                <w:rFonts w:ascii="Cambria" w:hAnsi="Cambria" w:cs="Cambria"/>
                <w:lang w:val="vi-VN"/>
              </w:rPr>
              <w:t>ơ</w:t>
            </w:r>
            <w:r w:rsidRPr="000D195A">
              <w:rPr>
                <w:rFonts w:ascii="Century" w:hAnsi="Century" w:cs="Times New Roman"/>
                <w:lang w:val="vi-VN"/>
              </w:rPr>
              <w:t>̀ x</w:t>
            </w:r>
            <w:r w:rsidRPr="000D195A">
              <w:rPr>
                <w:rFonts w:ascii="Cambria" w:hAnsi="Cambria" w:cs="Cambria"/>
                <w:lang w:val="vi-VN"/>
              </w:rPr>
              <w:t>ư</w:t>
            </w:r>
            <w:r w:rsidRPr="000D195A">
              <w:rPr>
                <w:rFonts w:ascii="Century" w:hAnsi="Century" w:cs="Times New Roman"/>
                <w:lang w:val="vi-VN"/>
              </w:rPr>
              <w:t>̉ lý</w:t>
            </w:r>
          </w:p>
        </w:tc>
        <w:tc>
          <w:tcPr>
            <w:tcW w:w="435" w:type="pct"/>
            <w:tcPrChange w:id="5142" w:author="Admin" w:date="2016-12-12T18:54:00Z">
              <w:tcPr>
                <w:tcW w:w="511"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143"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71" w:type="pct"/>
            <w:tcPrChange w:id="5144" w:author="Admin" w:date="2016-12-12T18:54:00Z">
              <w:tcPr>
                <w:tcW w:w="571"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45"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69" w:type="pct"/>
            <w:tcPrChange w:id="5146" w:author="Admin" w:date="2016-12-12T18:54:00Z">
              <w:tcPr>
                <w:tcW w:w="398"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47"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0" w:type="pct"/>
            <w:tcPrChange w:id="5148" w:author="Admin" w:date="2016-12-12T18:54:00Z">
              <w:tcPr>
                <w:tcW w:w="533"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49"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64" w:type="pct"/>
            <w:tcPrChange w:id="5150" w:author="Admin" w:date="2016-12-12T18:54:00Z">
              <w:tcPr>
                <w:tcW w:w="1083"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51"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pending approval</w:t>
            </w:r>
          </w:p>
        </w:tc>
      </w:tr>
      <w:tr w:rsidR="00D609F7" w:rsidRPr="000D195A" w:rsidTr="00D609F7">
        <w:tc>
          <w:tcPr>
            <w:cnfStyle w:val="001000000000" w:firstRow="0" w:lastRow="0" w:firstColumn="1" w:lastColumn="0" w:oddVBand="0" w:evenVBand="0" w:oddHBand="0" w:evenHBand="0" w:firstRowFirstColumn="0" w:firstRowLastColumn="0" w:lastRowFirstColumn="0" w:lastRowLastColumn="0"/>
            <w:tcW w:w="320" w:type="pct"/>
            <w:tcPrChange w:id="5152" w:author="Admin" w:date="2016-12-12T18:54:00Z">
              <w:tcPr>
                <w:tcW w:w="319"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2</w:t>
            </w:r>
          </w:p>
        </w:tc>
        <w:tc>
          <w:tcPr>
            <w:tcW w:w="841" w:type="pct"/>
            <w:tcPrChange w:id="5153" w:author="Admin" w:date="2016-12-12T18:54:00Z">
              <w:tcPr>
                <w:tcW w:w="841"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154"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running</w:t>
            </w:r>
          </w:p>
        </w:tc>
        <w:tc>
          <w:tcPr>
            <w:tcW w:w="820" w:type="pct"/>
            <w:tcPrChange w:id="5155" w:author="Admin" w:date="2016-12-12T18:54:00Z">
              <w:tcPr>
                <w:tcW w:w="744"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156"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Số t</w:t>
            </w:r>
            <w:r w:rsidRPr="000D195A">
              <w:rPr>
                <w:rFonts w:ascii="Century" w:hAnsi="Century" w:cs="Century"/>
                <w:lang w:val="vi-VN"/>
              </w:rPr>
              <w:t>ô</w:t>
            </w:r>
            <w:r w:rsidRPr="000D195A">
              <w:rPr>
                <w:rFonts w:ascii="Century" w:hAnsi="Century" w:cs="Times New Roman"/>
                <w:lang w:val="vi-VN"/>
              </w:rPr>
              <w:t>̉ ch</w:t>
            </w:r>
            <w:r w:rsidRPr="000D195A">
              <w:rPr>
                <w:rFonts w:ascii="Cambria" w:hAnsi="Cambria" w:cs="Cambria"/>
                <w:lang w:val="vi-VN"/>
              </w:rPr>
              <w:t>ư</w:t>
            </w:r>
            <w:r w:rsidRPr="000D195A">
              <w:rPr>
                <w:rFonts w:ascii="Century" w:hAnsi="Century" w:cs="Times New Roman"/>
                <w:lang w:val="vi-VN"/>
              </w:rPr>
              <w:t xml:space="preserve">́c </w:t>
            </w:r>
            <w:r w:rsidRPr="000D195A">
              <w:rPr>
                <w:rFonts w:ascii="Century" w:hAnsi="Century" w:cs="Century"/>
                <w:lang w:val="vi-VN"/>
              </w:rPr>
              <w:t>đ</w:t>
            </w:r>
            <w:r w:rsidRPr="000D195A">
              <w:rPr>
                <w:rFonts w:ascii="Century" w:hAnsi="Century" w:cs="Times New Roman"/>
                <w:lang w:val="vi-VN"/>
              </w:rPr>
              <w:t xml:space="preserve">ang hoạt </w:t>
            </w:r>
            <w:r w:rsidRPr="000D195A">
              <w:rPr>
                <w:rFonts w:ascii="Century" w:hAnsi="Century" w:cs="Century"/>
                <w:lang w:val="vi-VN"/>
              </w:rPr>
              <w:t>đô</w:t>
            </w:r>
            <w:r w:rsidRPr="000D195A">
              <w:rPr>
                <w:rFonts w:ascii="Century" w:hAnsi="Century" w:cs="Times New Roman"/>
                <w:lang w:val="vi-VN"/>
              </w:rPr>
              <w:t>̣ng</w:t>
            </w:r>
          </w:p>
        </w:tc>
        <w:tc>
          <w:tcPr>
            <w:tcW w:w="435" w:type="pct"/>
            <w:tcPrChange w:id="5157" w:author="Admin" w:date="2016-12-12T18:54:00Z">
              <w:tcPr>
                <w:tcW w:w="511"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58"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71" w:type="pct"/>
            <w:tcPrChange w:id="5159" w:author="Admin" w:date="2016-12-12T18:54:00Z">
              <w:tcPr>
                <w:tcW w:w="571"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60"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69" w:type="pct"/>
            <w:tcPrChange w:id="5161" w:author="Admin" w:date="2016-12-12T18:54:00Z">
              <w:tcPr>
                <w:tcW w:w="398"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62"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0" w:type="pct"/>
            <w:tcPrChange w:id="5163" w:author="Admin" w:date="2016-12-12T18:54:00Z">
              <w:tcPr>
                <w:tcW w:w="533"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64"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64" w:type="pct"/>
            <w:tcPrChange w:id="5165" w:author="Admin" w:date="2016-12-12T18:54:00Z">
              <w:tcPr>
                <w:tcW w:w="1083"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166"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 running</w:t>
            </w:r>
          </w:p>
        </w:tc>
      </w:tr>
      <w:tr w:rsidR="00D609F7" w:rsidRPr="000D195A" w:rsidTr="00D609F7">
        <w:tc>
          <w:tcPr>
            <w:cnfStyle w:val="001000000000" w:firstRow="0" w:lastRow="0" w:firstColumn="1" w:lastColumn="0" w:oddVBand="0" w:evenVBand="0" w:oddHBand="0" w:evenHBand="0" w:firstRowFirstColumn="0" w:firstRowLastColumn="0" w:lastRowFirstColumn="0" w:lastRowLastColumn="0"/>
            <w:tcW w:w="320" w:type="pct"/>
            <w:tcPrChange w:id="5167" w:author="Admin" w:date="2016-12-12T18:54:00Z">
              <w:tcPr>
                <w:tcW w:w="319"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3</w:t>
            </w:r>
          </w:p>
        </w:tc>
        <w:tc>
          <w:tcPr>
            <w:tcW w:w="841" w:type="pct"/>
            <w:tcPrChange w:id="5168" w:author="Admin" w:date="2016-12-12T18:54:00Z">
              <w:tcPr>
                <w:tcW w:w="841"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169"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w:t>
            </w:r>
            <w:r w:rsidRPr="000D195A">
              <w:rPr>
                <w:rFonts w:ascii="Century" w:hAnsi="Century" w:cs="Times New Roman"/>
              </w:rPr>
              <w:t>be banned</w:t>
            </w:r>
          </w:p>
        </w:tc>
        <w:tc>
          <w:tcPr>
            <w:tcW w:w="820" w:type="pct"/>
            <w:tcPrChange w:id="5170" w:author="Admin" w:date="2016-12-12T18:54:00Z">
              <w:tcPr>
                <w:tcW w:w="744"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171"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Số t</w:t>
            </w:r>
            <w:r w:rsidRPr="000D195A">
              <w:rPr>
                <w:rFonts w:ascii="Century" w:hAnsi="Century" w:cs="Century"/>
                <w:lang w:val="vi-VN"/>
              </w:rPr>
              <w:t>ô</w:t>
            </w:r>
            <w:r w:rsidRPr="000D195A">
              <w:rPr>
                <w:rFonts w:ascii="Century" w:hAnsi="Century" w:cs="Times New Roman"/>
                <w:lang w:val="vi-VN"/>
              </w:rPr>
              <w:t>̉ ch</w:t>
            </w:r>
            <w:r w:rsidRPr="000D195A">
              <w:rPr>
                <w:rFonts w:ascii="Cambria" w:hAnsi="Cambria" w:cs="Cambria"/>
                <w:lang w:val="vi-VN"/>
              </w:rPr>
              <w:t>ư</w:t>
            </w:r>
            <w:r w:rsidRPr="000D195A">
              <w:rPr>
                <w:rFonts w:ascii="Century" w:hAnsi="Century" w:cs="Times New Roman"/>
                <w:lang w:val="vi-VN"/>
              </w:rPr>
              <w:t>́c bị c</w:t>
            </w:r>
            <w:r w:rsidRPr="000D195A">
              <w:rPr>
                <w:rFonts w:ascii="Century" w:hAnsi="Century" w:cs="Century"/>
                <w:lang w:val="vi-VN"/>
              </w:rPr>
              <w:t>â</w:t>
            </w:r>
            <w:r w:rsidRPr="000D195A">
              <w:rPr>
                <w:rFonts w:ascii="Century" w:hAnsi="Century" w:cs="Times New Roman"/>
                <w:lang w:val="vi-VN"/>
              </w:rPr>
              <w:t>́m</w:t>
            </w:r>
          </w:p>
        </w:tc>
        <w:tc>
          <w:tcPr>
            <w:tcW w:w="435" w:type="pct"/>
            <w:tcPrChange w:id="5172" w:author="Admin" w:date="2016-12-12T18:54:00Z">
              <w:tcPr>
                <w:tcW w:w="511"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73"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71" w:type="pct"/>
            <w:tcPrChange w:id="5174" w:author="Admin" w:date="2016-12-12T18:54:00Z">
              <w:tcPr>
                <w:tcW w:w="571"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75"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69" w:type="pct"/>
            <w:tcPrChange w:id="5176" w:author="Admin" w:date="2016-12-12T18:54:00Z">
              <w:tcPr>
                <w:tcW w:w="398"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77"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0" w:type="pct"/>
            <w:tcPrChange w:id="5178" w:author="Admin" w:date="2016-12-12T18:54:00Z">
              <w:tcPr>
                <w:tcW w:w="533"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79"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64" w:type="pct"/>
            <w:tcPrChange w:id="5180" w:author="Admin" w:date="2016-12-12T18:54:00Z">
              <w:tcPr>
                <w:tcW w:w="1083"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81"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w:t>
            </w:r>
            <w:r w:rsidRPr="000D195A">
              <w:rPr>
                <w:rFonts w:ascii="Century" w:hAnsi="Century" w:cs="Times New Roman"/>
              </w:rPr>
              <w:t>be banned</w:t>
            </w:r>
          </w:p>
        </w:tc>
      </w:tr>
      <w:tr w:rsidR="00D609F7" w:rsidRPr="000D195A" w:rsidTr="00D609F7">
        <w:tc>
          <w:tcPr>
            <w:cnfStyle w:val="001000000000" w:firstRow="0" w:lastRow="0" w:firstColumn="1" w:lastColumn="0" w:oddVBand="0" w:evenVBand="0" w:oddHBand="0" w:evenHBand="0" w:firstRowFirstColumn="0" w:firstRowLastColumn="0" w:lastRowFirstColumn="0" w:lastRowLastColumn="0"/>
            <w:tcW w:w="320" w:type="pct"/>
            <w:tcPrChange w:id="5182" w:author="Admin" w:date="2016-12-12T18:54:00Z">
              <w:tcPr>
                <w:tcW w:w="319"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5</w:t>
            </w:r>
          </w:p>
        </w:tc>
        <w:tc>
          <w:tcPr>
            <w:tcW w:w="841" w:type="pct"/>
            <w:tcPrChange w:id="5183" w:author="Admin" w:date="2016-12-12T18:54:00Z">
              <w:tcPr>
                <w:tcW w:w="841"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184"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 xml:space="preserve">Total </w:t>
            </w:r>
          </w:p>
        </w:tc>
        <w:tc>
          <w:tcPr>
            <w:tcW w:w="820" w:type="pct"/>
            <w:tcPrChange w:id="5185" w:author="Admin" w:date="2016-12-12T18:54:00Z">
              <w:tcPr>
                <w:tcW w:w="744"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186"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Số t</w:t>
            </w:r>
            <w:r w:rsidRPr="000D195A">
              <w:rPr>
                <w:rFonts w:ascii="Century" w:hAnsi="Century" w:cs="Century"/>
                <w:lang w:val="vi-VN"/>
              </w:rPr>
              <w:t>ô</w:t>
            </w:r>
            <w:r w:rsidRPr="000D195A">
              <w:rPr>
                <w:rFonts w:ascii="Century" w:hAnsi="Century" w:cs="Times New Roman"/>
                <w:lang w:val="vi-VN"/>
              </w:rPr>
              <w:t>̉ ch</w:t>
            </w:r>
            <w:r w:rsidRPr="000D195A">
              <w:rPr>
                <w:rFonts w:ascii="Cambria" w:hAnsi="Cambria" w:cs="Cambria"/>
                <w:lang w:val="vi-VN"/>
              </w:rPr>
              <w:t>ư</w:t>
            </w:r>
            <w:r w:rsidRPr="000D195A">
              <w:rPr>
                <w:rFonts w:ascii="Century" w:hAnsi="Century" w:cs="Times New Roman"/>
                <w:lang w:val="vi-VN"/>
              </w:rPr>
              <w:t>́c</w:t>
            </w:r>
          </w:p>
        </w:tc>
        <w:tc>
          <w:tcPr>
            <w:tcW w:w="435" w:type="pct"/>
            <w:tcPrChange w:id="5187" w:author="Admin" w:date="2016-12-12T18:54:00Z">
              <w:tcPr>
                <w:tcW w:w="511"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188"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Label</w:t>
            </w:r>
          </w:p>
        </w:tc>
        <w:tc>
          <w:tcPr>
            <w:tcW w:w="571" w:type="pct"/>
            <w:tcPrChange w:id="5189" w:author="Admin" w:date="2016-12-12T18:54:00Z">
              <w:tcPr>
                <w:tcW w:w="571"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90"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69" w:type="pct"/>
            <w:tcPrChange w:id="5191" w:author="Admin" w:date="2016-12-12T18:54:00Z">
              <w:tcPr>
                <w:tcW w:w="398"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92"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Y</w:t>
            </w:r>
          </w:p>
        </w:tc>
        <w:tc>
          <w:tcPr>
            <w:tcW w:w="580" w:type="pct"/>
            <w:tcPrChange w:id="5193" w:author="Admin" w:date="2016-12-12T18:54:00Z">
              <w:tcPr>
                <w:tcW w:w="533"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194"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64" w:type="pct"/>
            <w:tcPrChange w:id="5195" w:author="Admin" w:date="2016-12-12T18:54:00Z">
              <w:tcPr>
                <w:tcW w:w="1083"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196"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Total</w:t>
            </w:r>
          </w:p>
        </w:tc>
      </w:tr>
      <w:tr w:rsidR="00D609F7" w:rsidRPr="000D195A" w:rsidTr="00D609F7">
        <w:tc>
          <w:tcPr>
            <w:cnfStyle w:val="001000000000" w:firstRow="0" w:lastRow="0" w:firstColumn="1" w:lastColumn="0" w:oddVBand="0" w:evenVBand="0" w:oddHBand="0" w:evenHBand="0" w:firstRowFirstColumn="0" w:firstRowLastColumn="0" w:lastRowFirstColumn="0" w:lastRowLastColumn="0"/>
            <w:tcW w:w="320" w:type="pct"/>
            <w:tcPrChange w:id="5197" w:author="Admin" w:date="2016-12-12T18:54:00Z">
              <w:tcPr>
                <w:tcW w:w="319"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6</w:t>
            </w:r>
          </w:p>
        </w:tc>
        <w:tc>
          <w:tcPr>
            <w:tcW w:w="841" w:type="pct"/>
            <w:tcPrChange w:id="5198" w:author="Admin" w:date="2016-12-12T18:54:00Z">
              <w:tcPr>
                <w:tcW w:w="841"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199"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Rank of organization</w:t>
            </w:r>
          </w:p>
        </w:tc>
        <w:tc>
          <w:tcPr>
            <w:tcW w:w="820" w:type="pct"/>
            <w:tcPrChange w:id="5200" w:author="Admin" w:date="2016-12-12T18:54:00Z">
              <w:tcPr>
                <w:tcW w:w="744"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201"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Xếp hạng t</w:t>
            </w:r>
            <w:r w:rsidRPr="000D195A">
              <w:rPr>
                <w:rFonts w:ascii="Century" w:hAnsi="Century" w:cs="Century"/>
                <w:lang w:val="vi-VN"/>
              </w:rPr>
              <w:t>ô</w:t>
            </w:r>
            <w:r w:rsidRPr="000D195A">
              <w:rPr>
                <w:rFonts w:ascii="Century" w:hAnsi="Century" w:cs="Times New Roman"/>
                <w:lang w:val="vi-VN"/>
              </w:rPr>
              <w:t>̉ ch</w:t>
            </w:r>
            <w:r w:rsidRPr="000D195A">
              <w:rPr>
                <w:rFonts w:ascii="Cambria" w:hAnsi="Cambria" w:cs="Cambria"/>
                <w:lang w:val="vi-VN"/>
              </w:rPr>
              <w:t>ư</w:t>
            </w:r>
            <w:r w:rsidRPr="000D195A">
              <w:rPr>
                <w:rFonts w:ascii="Century" w:hAnsi="Century" w:cs="Times New Roman"/>
                <w:lang w:val="vi-VN"/>
              </w:rPr>
              <w:t>́c</w:t>
            </w:r>
          </w:p>
        </w:tc>
        <w:tc>
          <w:tcPr>
            <w:tcW w:w="435" w:type="pct"/>
            <w:tcPrChange w:id="5202" w:author="Admin" w:date="2016-12-12T18:54:00Z">
              <w:tcPr>
                <w:tcW w:w="511"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203"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Table</w:t>
            </w:r>
          </w:p>
        </w:tc>
        <w:tc>
          <w:tcPr>
            <w:tcW w:w="571" w:type="pct"/>
            <w:tcPrChange w:id="5204" w:author="Admin" w:date="2016-12-12T18:54:00Z">
              <w:tcPr>
                <w:tcW w:w="571"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205"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69" w:type="pct"/>
            <w:tcPrChange w:id="5206" w:author="Admin" w:date="2016-12-12T18:54:00Z">
              <w:tcPr>
                <w:tcW w:w="398"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207"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Y</w:t>
            </w:r>
          </w:p>
        </w:tc>
        <w:tc>
          <w:tcPr>
            <w:tcW w:w="580" w:type="pct"/>
            <w:tcPrChange w:id="5208" w:author="Admin" w:date="2016-12-12T18:54:00Z">
              <w:tcPr>
                <w:tcW w:w="533"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209"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64" w:type="pct"/>
            <w:tcPrChange w:id="5210" w:author="Admin" w:date="2016-12-12T18:54:00Z">
              <w:tcPr>
                <w:tcW w:w="1083"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211"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Rank of organization</w:t>
            </w:r>
          </w:p>
        </w:tc>
      </w:tr>
      <w:tr w:rsidR="00D609F7" w:rsidRPr="000D195A" w:rsidTr="00D609F7">
        <w:tc>
          <w:tcPr>
            <w:cnfStyle w:val="001000000000" w:firstRow="0" w:lastRow="0" w:firstColumn="1" w:lastColumn="0" w:oddVBand="0" w:evenVBand="0" w:oddHBand="0" w:evenHBand="0" w:firstRowFirstColumn="0" w:firstRowLastColumn="0" w:lastRowFirstColumn="0" w:lastRowLastColumn="0"/>
            <w:tcW w:w="320" w:type="pct"/>
            <w:tcPrChange w:id="5212" w:author="Admin" w:date="2016-12-12T18:54:00Z">
              <w:tcPr>
                <w:tcW w:w="319" w:type="pct"/>
              </w:tcPr>
            </w:tcPrChange>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7</w:t>
            </w:r>
          </w:p>
        </w:tc>
        <w:tc>
          <w:tcPr>
            <w:tcW w:w="841" w:type="pct"/>
            <w:tcPrChange w:id="5213" w:author="Admin" w:date="2016-12-12T18:54:00Z">
              <w:tcPr>
                <w:tcW w:w="841"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214"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New organization</w:t>
            </w:r>
          </w:p>
        </w:tc>
        <w:tc>
          <w:tcPr>
            <w:tcW w:w="820" w:type="pct"/>
            <w:tcPrChange w:id="5215" w:author="Admin" w:date="2016-12-12T18:54:00Z">
              <w:tcPr>
                <w:tcW w:w="744"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216"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Tổ ch</w:t>
            </w:r>
            <w:r w:rsidRPr="000D195A">
              <w:rPr>
                <w:rFonts w:ascii="Cambria" w:hAnsi="Cambria" w:cs="Cambria"/>
              </w:rPr>
              <w:t>ư</w:t>
            </w:r>
            <w:r w:rsidRPr="000D195A">
              <w:rPr>
                <w:rFonts w:ascii="Century" w:hAnsi="Century" w:cs="Times New Roman"/>
              </w:rPr>
              <w:t>́c m</w:t>
            </w:r>
            <w:r w:rsidRPr="000D195A">
              <w:rPr>
                <w:rFonts w:ascii="Cambria" w:hAnsi="Cambria" w:cs="Cambria"/>
              </w:rPr>
              <w:t>ơ</w:t>
            </w:r>
            <w:r w:rsidRPr="000D195A">
              <w:rPr>
                <w:rFonts w:ascii="Century" w:hAnsi="Century" w:cs="Times New Roman"/>
              </w:rPr>
              <w:t>́i nh</w:t>
            </w:r>
            <w:r w:rsidRPr="000D195A">
              <w:rPr>
                <w:rFonts w:ascii="Century" w:hAnsi="Century" w:cs="Century"/>
              </w:rPr>
              <w:t>â</w:t>
            </w:r>
            <w:r w:rsidRPr="000D195A">
              <w:rPr>
                <w:rFonts w:ascii="Century" w:hAnsi="Century" w:cs="Times New Roman"/>
              </w:rPr>
              <w:t>́t</w:t>
            </w:r>
          </w:p>
        </w:tc>
        <w:tc>
          <w:tcPr>
            <w:tcW w:w="435" w:type="pct"/>
            <w:tcPrChange w:id="5217" w:author="Admin" w:date="2016-12-12T18:54:00Z">
              <w:tcPr>
                <w:tcW w:w="511"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218"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Table</w:t>
            </w:r>
          </w:p>
        </w:tc>
        <w:tc>
          <w:tcPr>
            <w:tcW w:w="571" w:type="pct"/>
            <w:tcPrChange w:id="5219" w:author="Admin" w:date="2016-12-12T18:54:00Z">
              <w:tcPr>
                <w:tcW w:w="571"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220"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469" w:type="pct"/>
            <w:tcPrChange w:id="5221" w:author="Admin" w:date="2016-12-12T18:54:00Z">
              <w:tcPr>
                <w:tcW w:w="398"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222"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lang w:val="vi-VN"/>
              </w:rPr>
              <w:t>Y</w:t>
            </w:r>
          </w:p>
        </w:tc>
        <w:tc>
          <w:tcPr>
            <w:tcW w:w="580" w:type="pct"/>
            <w:tcPrChange w:id="5223" w:author="Admin" w:date="2016-12-12T18:54:00Z">
              <w:tcPr>
                <w:tcW w:w="533"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Change w:id="5224"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p>
        </w:tc>
        <w:tc>
          <w:tcPr>
            <w:tcW w:w="964" w:type="pct"/>
            <w:tcPrChange w:id="5225" w:author="Admin" w:date="2016-12-12T18:54:00Z">
              <w:tcPr>
                <w:tcW w:w="1083" w:type="pct"/>
              </w:tcPr>
            </w:tcPrChange>
          </w:tcPr>
          <w:p w:rsidR="00861561" w:rsidRPr="000D195A" w:rsidRDefault="00861561" w:rsidP="00D609F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Change w:id="5226" w:author="Admin" w:date="2016-12-12T18:54:00Z">
                <w:pPr>
                  <w:spacing w:line="276" w:lineRule="auto"/>
                  <w:jc w:val="both"/>
                  <w:cnfStyle w:val="000000000000" w:firstRow="0" w:lastRow="0" w:firstColumn="0" w:lastColumn="0" w:oddVBand="0" w:evenVBand="0" w:oddHBand="0" w:evenHBand="0" w:firstRowFirstColumn="0" w:firstRowLastColumn="0" w:lastRowFirstColumn="0" w:lastRowLastColumn="0"/>
                </w:pPr>
              </w:pPrChange>
            </w:pPr>
            <w:r w:rsidRPr="000D195A">
              <w:rPr>
                <w:rFonts w:ascii="Century" w:hAnsi="Century" w:cs="Times New Roman"/>
              </w:rPr>
              <w:t>New organization</w:t>
            </w:r>
          </w:p>
        </w:tc>
      </w:tr>
    </w:tbl>
    <w:p w:rsidR="00861561" w:rsidRPr="000D195A" w:rsidRDefault="00861561" w:rsidP="006B4A50">
      <w:pPr>
        <w:pStyle w:val="Table4-1"/>
        <w:jc w:val="both"/>
        <w:rPr>
          <w:rFonts w:ascii="Century" w:hAnsi="Century"/>
        </w:rPr>
      </w:pPr>
      <w:r w:rsidRPr="000D195A">
        <w:rPr>
          <w:rFonts w:ascii="Century" w:hAnsi="Century"/>
        </w:rPr>
        <w:t xml:space="preserve"> Organization dashboard </w:t>
      </w:r>
    </w:p>
    <w:p w:rsidR="00861561" w:rsidRPr="000D195A" w:rsidRDefault="00861561" w:rsidP="006B4A50">
      <w:pPr>
        <w:pStyle w:val="Heading5"/>
        <w:jc w:val="both"/>
        <w:rPr>
          <w:rFonts w:ascii="Century" w:hAnsi="Century"/>
        </w:rPr>
      </w:pPr>
      <w:r w:rsidRPr="000D195A">
        <w:rPr>
          <w:rFonts w:ascii="Century" w:hAnsi="Century"/>
        </w:rPr>
        <w:lastRenderedPageBreak/>
        <w:t>Organization list</w:t>
      </w:r>
    </w:p>
    <w:p w:rsidR="00861561" w:rsidRPr="000D195A" w:rsidRDefault="00861561" w:rsidP="006B4A50">
      <w:pPr>
        <w:ind w:hanging="630"/>
        <w:jc w:val="both"/>
        <w:rPr>
          <w:rFonts w:ascii="Century" w:hAnsi="Century"/>
        </w:rPr>
      </w:pPr>
      <w:r w:rsidRPr="000D195A">
        <w:rPr>
          <w:rFonts w:ascii="Century" w:hAnsi="Century"/>
          <w:noProof/>
          <w:lang w:eastAsia="en-US"/>
        </w:rPr>
        <w:drawing>
          <wp:inline distT="0" distB="0" distL="0" distR="0" wp14:anchorId="6877CFAF" wp14:editId="57674E21">
            <wp:extent cx="6057900" cy="2890520"/>
            <wp:effectExtent l="0" t="0" r="0" b="5080"/>
            <wp:docPr id="67606" name="Picture 6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57900" cy="2890520"/>
                    </a:xfrm>
                    <a:prstGeom prst="rect">
                      <a:avLst/>
                    </a:prstGeom>
                  </pic:spPr>
                </pic:pic>
              </a:graphicData>
            </a:graphic>
          </wp:inline>
        </w:drawing>
      </w:r>
    </w:p>
    <w:p w:rsidR="00861561" w:rsidRPr="000D195A" w:rsidRDefault="00861561" w:rsidP="006B4A50">
      <w:pPr>
        <w:pStyle w:val="Figure4-1"/>
        <w:jc w:val="both"/>
        <w:rPr>
          <w:rFonts w:ascii="Century" w:hAnsi="Century"/>
        </w:rPr>
      </w:pPr>
      <w:r w:rsidRPr="000D195A">
        <w:rPr>
          <w:rFonts w:ascii="Century" w:hAnsi="Century"/>
        </w:rPr>
        <w:t xml:space="preserve"> Organization list screen</w:t>
      </w:r>
    </w:p>
    <w:tbl>
      <w:tblPr>
        <w:tblStyle w:val="Style1"/>
        <w:tblW w:w="5000" w:type="pct"/>
        <w:tblLook w:val="04A0" w:firstRow="1" w:lastRow="0" w:firstColumn="1" w:lastColumn="0" w:noHBand="0" w:noVBand="1"/>
      </w:tblPr>
      <w:tblGrid>
        <w:gridCol w:w="486"/>
        <w:gridCol w:w="1409"/>
        <w:gridCol w:w="1335"/>
        <w:gridCol w:w="877"/>
        <w:gridCol w:w="965"/>
        <w:gridCol w:w="1266"/>
        <w:gridCol w:w="897"/>
        <w:gridCol w:w="1409"/>
      </w:tblGrid>
      <w:tr w:rsidR="00861561" w:rsidRPr="000D195A"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No</w:t>
            </w:r>
          </w:p>
        </w:tc>
        <w:tc>
          <w:tcPr>
            <w:tcW w:w="659"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77"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1</w:t>
            </w:r>
          </w:p>
        </w:tc>
        <w:tc>
          <w:tcPr>
            <w:tcW w:w="65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8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49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2</w:t>
            </w:r>
          </w:p>
        </w:tc>
        <w:tc>
          <w:tcPr>
            <w:tcW w:w="65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organization</w:t>
            </w:r>
          </w:p>
        </w:tc>
        <w:tc>
          <w:tcPr>
            <w:tcW w:w="78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tổ ch</w:t>
            </w:r>
            <w:r w:rsidRPr="000D195A">
              <w:rPr>
                <w:rFonts w:ascii="Cambria" w:hAnsi="Cambria" w:cs="Cambria"/>
              </w:rPr>
              <w:t>ư</w:t>
            </w:r>
            <w:r w:rsidRPr="000D195A">
              <w:rPr>
                <w:rFonts w:ascii="Century" w:hAnsi="Century" w:cs="Times New Roman"/>
              </w:rPr>
              <w:t>́c</w:t>
            </w:r>
          </w:p>
        </w:tc>
        <w:tc>
          <w:tcPr>
            <w:tcW w:w="49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Name of organization</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rPr>
              <w:t>3</w:t>
            </w:r>
          </w:p>
        </w:tc>
        <w:tc>
          <w:tcPr>
            <w:tcW w:w="65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78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Địa chỉ email</w:t>
            </w:r>
          </w:p>
        </w:tc>
        <w:tc>
          <w:tcPr>
            <w:tcW w:w="49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Email</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rPr>
              <w:t>4</w:t>
            </w:r>
          </w:p>
        </w:tc>
        <w:tc>
          <w:tcPr>
            <w:tcW w:w="65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Register</w:t>
            </w:r>
          </w:p>
        </w:tc>
        <w:tc>
          <w:tcPr>
            <w:tcW w:w="78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Ng</w:t>
            </w:r>
            <w:r w:rsidRPr="000D195A">
              <w:rPr>
                <w:rFonts w:ascii="Cambria" w:hAnsi="Cambria" w:cs="Cambria"/>
              </w:rPr>
              <w:t>ươ</w:t>
            </w:r>
            <w:r w:rsidRPr="000D195A">
              <w:rPr>
                <w:rFonts w:ascii="Century" w:hAnsi="Century" w:cs="Times New Roman"/>
              </w:rPr>
              <w:t xml:space="preserve">̀i </w:t>
            </w:r>
            <w:r w:rsidRPr="000D195A">
              <w:rPr>
                <w:rFonts w:ascii="Century" w:hAnsi="Century" w:cs="Century"/>
              </w:rPr>
              <w:t>đă</w:t>
            </w:r>
            <w:r w:rsidRPr="000D195A">
              <w:rPr>
                <w:rFonts w:ascii="Century" w:hAnsi="Century" w:cs="Times New Roman"/>
              </w:rPr>
              <w:t>ng ký</w:t>
            </w:r>
          </w:p>
        </w:tc>
        <w:tc>
          <w:tcPr>
            <w:tcW w:w="49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Register</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5</w:t>
            </w:r>
          </w:p>
        </w:tc>
        <w:tc>
          <w:tcPr>
            <w:tcW w:w="65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Registed date</w:t>
            </w:r>
          </w:p>
        </w:tc>
        <w:tc>
          <w:tcPr>
            <w:tcW w:w="78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Ngày đăng ký</w:t>
            </w:r>
          </w:p>
        </w:tc>
        <w:tc>
          <w:tcPr>
            <w:tcW w:w="49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Registed date</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6</w:t>
            </w:r>
          </w:p>
        </w:tc>
        <w:tc>
          <w:tcPr>
            <w:tcW w:w="65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8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49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8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7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r>
    </w:tbl>
    <w:p w:rsidR="00861561" w:rsidRPr="000D195A" w:rsidRDefault="00861561" w:rsidP="006B4A50">
      <w:pPr>
        <w:pStyle w:val="Table4-1"/>
        <w:jc w:val="both"/>
        <w:rPr>
          <w:rFonts w:ascii="Century" w:hAnsi="Century"/>
        </w:rPr>
      </w:pPr>
      <w:r w:rsidRPr="000D195A">
        <w:rPr>
          <w:rFonts w:ascii="Century" w:hAnsi="Century"/>
        </w:rPr>
        <w:t>Organization list</w:t>
      </w:r>
    </w:p>
    <w:p w:rsidR="00861561" w:rsidRPr="000D195A" w:rsidRDefault="00861561" w:rsidP="006B4A50">
      <w:pPr>
        <w:pStyle w:val="Heading4"/>
        <w:jc w:val="both"/>
        <w:rPr>
          <w:rFonts w:ascii="Century" w:hAnsi="Century"/>
        </w:rPr>
      </w:pPr>
      <w:r w:rsidRPr="000D195A">
        <w:rPr>
          <w:rFonts w:ascii="Century" w:hAnsi="Century"/>
        </w:rPr>
        <w:lastRenderedPageBreak/>
        <w:t>Donate</w:t>
      </w:r>
    </w:p>
    <w:p w:rsidR="00861561" w:rsidRPr="000D195A" w:rsidRDefault="00861561" w:rsidP="006B4A50">
      <w:pPr>
        <w:ind w:hanging="720"/>
        <w:jc w:val="both"/>
        <w:rPr>
          <w:rFonts w:ascii="Century" w:hAnsi="Century" w:cs="Times New Roman"/>
          <w:b/>
          <w:bCs/>
          <w:iCs/>
        </w:rPr>
      </w:pPr>
      <w:r w:rsidRPr="000D195A">
        <w:rPr>
          <w:rFonts w:ascii="Century" w:hAnsi="Century"/>
          <w:noProof/>
          <w:lang w:eastAsia="en-US"/>
        </w:rPr>
        <w:drawing>
          <wp:inline distT="0" distB="0" distL="0" distR="0" wp14:anchorId="312D34DC" wp14:editId="2E51B2D7">
            <wp:extent cx="6057900" cy="2222500"/>
            <wp:effectExtent l="0" t="0" r="0" b="6350"/>
            <wp:docPr id="67607" name="Picture 6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57900" cy="2222500"/>
                    </a:xfrm>
                    <a:prstGeom prst="rect">
                      <a:avLst/>
                    </a:prstGeom>
                  </pic:spPr>
                </pic:pic>
              </a:graphicData>
            </a:graphic>
          </wp:inline>
        </w:drawing>
      </w:r>
    </w:p>
    <w:p w:rsidR="00861561" w:rsidRPr="000D195A" w:rsidRDefault="00861561" w:rsidP="006B4A50">
      <w:pPr>
        <w:pStyle w:val="Figure4-1"/>
        <w:jc w:val="both"/>
        <w:rPr>
          <w:rFonts w:ascii="Century" w:hAnsi="Century"/>
        </w:rPr>
      </w:pPr>
      <w:r w:rsidRPr="000D195A">
        <w:rPr>
          <w:rFonts w:ascii="Century" w:hAnsi="Century"/>
        </w:rPr>
        <w:t xml:space="preserve"> Donate list screen</w:t>
      </w:r>
    </w:p>
    <w:tbl>
      <w:tblPr>
        <w:tblStyle w:val="Style1"/>
        <w:tblW w:w="5000" w:type="pct"/>
        <w:tblLook w:val="04A0" w:firstRow="1" w:lastRow="0" w:firstColumn="1" w:lastColumn="0" w:noHBand="0" w:noVBand="1"/>
      </w:tblPr>
      <w:tblGrid>
        <w:gridCol w:w="506"/>
        <w:gridCol w:w="1109"/>
        <w:gridCol w:w="1416"/>
        <w:gridCol w:w="819"/>
        <w:gridCol w:w="1020"/>
        <w:gridCol w:w="1342"/>
        <w:gridCol w:w="946"/>
        <w:gridCol w:w="1486"/>
      </w:tblGrid>
      <w:tr w:rsidR="00861561" w:rsidRPr="000D195A"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No</w:t>
            </w:r>
          </w:p>
        </w:tc>
        <w:tc>
          <w:tcPr>
            <w:tcW w:w="659"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77"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1</w:t>
            </w:r>
          </w:p>
        </w:tc>
        <w:tc>
          <w:tcPr>
            <w:tcW w:w="65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8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49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2</w:t>
            </w:r>
          </w:p>
        </w:tc>
        <w:tc>
          <w:tcPr>
            <w:tcW w:w="65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event</w:t>
            </w:r>
          </w:p>
        </w:tc>
        <w:tc>
          <w:tcPr>
            <w:tcW w:w="78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p>
        </w:tc>
        <w:tc>
          <w:tcPr>
            <w:tcW w:w="49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Name of event</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rPr>
              <w:t>3</w:t>
            </w:r>
          </w:p>
        </w:tc>
        <w:tc>
          <w:tcPr>
            <w:tcW w:w="65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Donater</w:t>
            </w:r>
          </w:p>
        </w:tc>
        <w:tc>
          <w:tcPr>
            <w:tcW w:w="78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w:t>
            </w:r>
            <w:r w:rsidRPr="000D195A">
              <w:rPr>
                <w:rFonts w:ascii="Cambria" w:hAnsi="Cambria" w:cs="Cambria"/>
              </w:rPr>
              <w:t>ươ</w:t>
            </w:r>
            <w:r w:rsidRPr="000D195A">
              <w:rPr>
                <w:rFonts w:ascii="Century" w:hAnsi="Century" w:cs="Times New Roman"/>
              </w:rPr>
              <w:t>̀i quy</w:t>
            </w:r>
            <w:r w:rsidRPr="000D195A">
              <w:rPr>
                <w:rFonts w:ascii="Century" w:hAnsi="Century" w:cs="Century"/>
              </w:rPr>
              <w:t>ê</w:t>
            </w:r>
            <w:r w:rsidRPr="000D195A">
              <w:rPr>
                <w:rFonts w:ascii="Century" w:hAnsi="Century" w:cs="Times New Roman"/>
              </w:rPr>
              <w:t>n góp</w:t>
            </w:r>
          </w:p>
        </w:tc>
        <w:tc>
          <w:tcPr>
            <w:tcW w:w="49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Donater</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rPr>
              <w:t>4</w:t>
            </w:r>
          </w:p>
        </w:tc>
        <w:tc>
          <w:tcPr>
            <w:tcW w:w="65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Content</w:t>
            </w:r>
          </w:p>
        </w:tc>
        <w:tc>
          <w:tcPr>
            <w:tcW w:w="78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L</w:t>
            </w:r>
            <w:r w:rsidRPr="000D195A">
              <w:rPr>
                <w:rFonts w:ascii="Cambria" w:hAnsi="Cambria" w:cs="Cambria"/>
              </w:rPr>
              <w:t>ơ</w:t>
            </w:r>
            <w:r w:rsidRPr="000D195A">
              <w:rPr>
                <w:rFonts w:ascii="Century" w:hAnsi="Century" w:cs="Times New Roman"/>
              </w:rPr>
              <w:t>̀i nh</w:t>
            </w:r>
            <w:r w:rsidRPr="000D195A">
              <w:rPr>
                <w:rFonts w:ascii="Century" w:hAnsi="Century" w:cs="Century"/>
              </w:rPr>
              <w:t>ă</w:t>
            </w:r>
            <w:r w:rsidRPr="000D195A">
              <w:rPr>
                <w:rFonts w:ascii="Century" w:hAnsi="Century" w:cs="Times New Roman"/>
              </w:rPr>
              <w:t>́n</w:t>
            </w:r>
          </w:p>
        </w:tc>
        <w:tc>
          <w:tcPr>
            <w:tcW w:w="49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Content</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5</w:t>
            </w:r>
          </w:p>
        </w:tc>
        <w:tc>
          <w:tcPr>
            <w:tcW w:w="65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 of money</w:t>
            </w:r>
          </w:p>
        </w:tc>
        <w:tc>
          <w:tcPr>
            <w:tcW w:w="78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Số ti</w:t>
            </w:r>
            <w:r w:rsidRPr="000D195A">
              <w:rPr>
                <w:rFonts w:ascii="Century" w:hAnsi="Century" w:cs="Century"/>
              </w:rPr>
              <w:t>ê</w:t>
            </w:r>
            <w:r w:rsidRPr="000D195A">
              <w:rPr>
                <w:rFonts w:ascii="Century" w:hAnsi="Century" w:cs="Times New Roman"/>
              </w:rPr>
              <w:t>̀ns</w:t>
            </w:r>
          </w:p>
        </w:tc>
        <w:tc>
          <w:tcPr>
            <w:tcW w:w="49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 of money</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6</w:t>
            </w:r>
          </w:p>
        </w:tc>
        <w:tc>
          <w:tcPr>
            <w:tcW w:w="65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Donated date</w:t>
            </w:r>
          </w:p>
        </w:tc>
        <w:tc>
          <w:tcPr>
            <w:tcW w:w="78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Ngày quyên góp</w:t>
            </w:r>
          </w:p>
        </w:tc>
        <w:tc>
          <w:tcPr>
            <w:tcW w:w="49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53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Donated date</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92" w:type="pct"/>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7</w:t>
            </w:r>
          </w:p>
        </w:tc>
        <w:tc>
          <w:tcPr>
            <w:tcW w:w="65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Trading code</w:t>
            </w:r>
          </w:p>
        </w:tc>
        <w:tc>
          <w:tcPr>
            <w:tcW w:w="78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 giao dịch</w:t>
            </w:r>
          </w:p>
        </w:tc>
        <w:tc>
          <w:tcPr>
            <w:tcW w:w="49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Trading code</w:t>
            </w:r>
          </w:p>
        </w:tc>
      </w:tr>
    </w:tbl>
    <w:p w:rsidR="00861561" w:rsidRPr="000D195A" w:rsidRDefault="00861561" w:rsidP="006B4A50">
      <w:pPr>
        <w:pStyle w:val="Table4-1"/>
        <w:jc w:val="both"/>
        <w:rPr>
          <w:rFonts w:ascii="Century" w:hAnsi="Century"/>
        </w:rPr>
      </w:pPr>
      <w:r w:rsidRPr="000D195A">
        <w:rPr>
          <w:rFonts w:ascii="Century" w:hAnsi="Century"/>
        </w:rPr>
        <w:t>Donate list</w:t>
      </w:r>
    </w:p>
    <w:p w:rsidR="00861561" w:rsidRPr="000D195A" w:rsidRDefault="00861561" w:rsidP="006B4A50">
      <w:pPr>
        <w:pStyle w:val="Heading4"/>
        <w:jc w:val="both"/>
        <w:rPr>
          <w:rFonts w:ascii="Century" w:hAnsi="Century"/>
        </w:rPr>
      </w:pPr>
      <w:r w:rsidRPr="000D195A">
        <w:rPr>
          <w:rFonts w:ascii="Century" w:hAnsi="Century"/>
        </w:rPr>
        <w:t xml:space="preserve">Message </w:t>
      </w:r>
    </w:p>
    <w:p w:rsidR="00861561" w:rsidRPr="000D195A" w:rsidRDefault="00861561" w:rsidP="006B4A50">
      <w:pPr>
        <w:jc w:val="both"/>
        <w:rPr>
          <w:rFonts w:ascii="Century" w:hAnsi="Century"/>
        </w:rPr>
      </w:pPr>
      <w:r w:rsidRPr="000D195A">
        <w:rPr>
          <w:rFonts w:ascii="Century" w:hAnsi="Century"/>
        </w:rPr>
        <w:t>N/A</w:t>
      </w:r>
    </w:p>
    <w:p w:rsidR="00861561" w:rsidRPr="000D195A" w:rsidRDefault="00861561" w:rsidP="006B4A50">
      <w:pPr>
        <w:jc w:val="both"/>
        <w:rPr>
          <w:rFonts w:ascii="Century" w:hAnsi="Century" w:cs="Times New Roman"/>
          <w:b/>
          <w:bCs/>
          <w:iCs/>
        </w:rPr>
      </w:pPr>
    </w:p>
    <w:p w:rsidR="00861561" w:rsidRPr="000D195A" w:rsidRDefault="00861561" w:rsidP="006B4A50">
      <w:pPr>
        <w:pStyle w:val="Heading4"/>
        <w:jc w:val="both"/>
        <w:rPr>
          <w:rFonts w:ascii="Century" w:hAnsi="Century"/>
        </w:rPr>
      </w:pPr>
      <w:r w:rsidRPr="000D195A">
        <w:rPr>
          <w:rFonts w:ascii="Century" w:hAnsi="Century"/>
        </w:rPr>
        <w:lastRenderedPageBreak/>
        <w:t>Report</w:t>
      </w:r>
    </w:p>
    <w:p w:rsidR="00861561" w:rsidRPr="000D195A" w:rsidRDefault="00861561" w:rsidP="006B4A50">
      <w:pPr>
        <w:pStyle w:val="Heading5"/>
        <w:jc w:val="both"/>
        <w:rPr>
          <w:rFonts w:ascii="Century" w:hAnsi="Century"/>
        </w:rPr>
      </w:pPr>
      <w:r w:rsidRPr="000D195A">
        <w:rPr>
          <w:rFonts w:ascii="Century" w:hAnsi="Century"/>
        </w:rPr>
        <w:t>Report user</w:t>
      </w:r>
    </w:p>
    <w:p w:rsidR="00861561" w:rsidRPr="000D195A" w:rsidRDefault="00861561" w:rsidP="006B4A50">
      <w:pPr>
        <w:ind w:hanging="630"/>
        <w:jc w:val="both"/>
        <w:rPr>
          <w:rFonts w:ascii="Century" w:hAnsi="Century"/>
        </w:rPr>
      </w:pPr>
      <w:r w:rsidRPr="000D195A">
        <w:rPr>
          <w:rFonts w:ascii="Century" w:hAnsi="Century"/>
          <w:noProof/>
          <w:lang w:eastAsia="en-US"/>
        </w:rPr>
        <w:drawing>
          <wp:inline distT="0" distB="0" distL="0" distR="0" wp14:anchorId="0F46B08F" wp14:editId="25F0183F">
            <wp:extent cx="6057900" cy="2002790"/>
            <wp:effectExtent l="0" t="0" r="0" b="0"/>
            <wp:docPr id="67608" name="Picture 6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57900" cy="2002790"/>
                    </a:xfrm>
                    <a:prstGeom prst="rect">
                      <a:avLst/>
                    </a:prstGeom>
                  </pic:spPr>
                </pic:pic>
              </a:graphicData>
            </a:graphic>
          </wp:inline>
        </w:drawing>
      </w:r>
    </w:p>
    <w:p w:rsidR="00861561" w:rsidRPr="000D195A" w:rsidRDefault="00861561" w:rsidP="006B4A50">
      <w:pPr>
        <w:pStyle w:val="Figure4-1"/>
        <w:jc w:val="both"/>
        <w:rPr>
          <w:rFonts w:ascii="Century" w:hAnsi="Century"/>
        </w:rPr>
      </w:pPr>
      <w:r w:rsidRPr="000D195A">
        <w:rPr>
          <w:rFonts w:ascii="Century" w:hAnsi="Century"/>
        </w:rPr>
        <w:t>Report user management screen</w:t>
      </w:r>
    </w:p>
    <w:tbl>
      <w:tblPr>
        <w:tblStyle w:val="Style1"/>
        <w:tblW w:w="5000" w:type="pct"/>
        <w:tblLook w:val="04A0" w:firstRow="1" w:lastRow="0" w:firstColumn="1" w:lastColumn="0" w:noHBand="0" w:noVBand="1"/>
      </w:tblPr>
      <w:tblGrid>
        <w:gridCol w:w="503"/>
        <w:gridCol w:w="1150"/>
        <w:gridCol w:w="1406"/>
        <w:gridCol w:w="919"/>
        <w:gridCol w:w="1013"/>
        <w:gridCol w:w="1332"/>
        <w:gridCol w:w="940"/>
        <w:gridCol w:w="1381"/>
      </w:tblGrid>
      <w:tr w:rsidR="00861561" w:rsidRPr="000D195A"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No</w:t>
            </w:r>
          </w:p>
        </w:tc>
        <w:tc>
          <w:tcPr>
            <w:tcW w:w="643"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65"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5"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09"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668"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64"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22"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54"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1</w:t>
            </w:r>
          </w:p>
        </w:tc>
        <w:tc>
          <w:tcPr>
            <w:tcW w:w="643"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6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57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68"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54"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2</w:t>
            </w:r>
          </w:p>
        </w:tc>
        <w:tc>
          <w:tcPr>
            <w:tcW w:w="643"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has been reported</w:t>
            </w:r>
          </w:p>
        </w:tc>
        <w:tc>
          <w:tcPr>
            <w:tcW w:w="76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w:t>
            </w:r>
            <w:r w:rsidRPr="000D195A">
              <w:rPr>
                <w:rFonts w:ascii="Cambria" w:hAnsi="Cambria" w:cs="Cambria"/>
              </w:rPr>
              <w:t>ươ</w:t>
            </w:r>
            <w:r w:rsidRPr="000D195A">
              <w:rPr>
                <w:rFonts w:ascii="Century" w:hAnsi="Century" w:cs="Times New Roman"/>
              </w:rPr>
              <w:t>̀i bị báo cáo</w:t>
            </w:r>
          </w:p>
        </w:tc>
        <w:tc>
          <w:tcPr>
            <w:tcW w:w="57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User has been reported</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54"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3</w:t>
            </w:r>
          </w:p>
        </w:tc>
        <w:tc>
          <w:tcPr>
            <w:tcW w:w="643"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Numbers of reported</w:t>
            </w:r>
          </w:p>
        </w:tc>
        <w:tc>
          <w:tcPr>
            <w:tcW w:w="76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l</w:t>
            </w:r>
            <w:r w:rsidRPr="000D195A">
              <w:rPr>
                <w:rFonts w:ascii="Century" w:hAnsi="Century" w:cs="Century"/>
                <w:lang w:val="vi-VN"/>
              </w:rPr>
              <w:t>â</w:t>
            </w:r>
            <w:r w:rsidRPr="000D195A">
              <w:rPr>
                <w:rFonts w:ascii="Century" w:hAnsi="Century" w:cs="Times New Roman"/>
                <w:lang w:val="vi-VN"/>
              </w:rPr>
              <w:t>̀n bị báo cáo</w:t>
            </w:r>
          </w:p>
        </w:tc>
        <w:tc>
          <w:tcPr>
            <w:tcW w:w="57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Numbers of reported</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54"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4</w:t>
            </w:r>
          </w:p>
        </w:tc>
        <w:tc>
          <w:tcPr>
            <w:tcW w:w="643"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6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57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Status</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54" w:type="pct"/>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5</w:t>
            </w:r>
          </w:p>
        </w:tc>
        <w:tc>
          <w:tcPr>
            <w:tcW w:w="643"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Action</w:t>
            </w:r>
          </w:p>
        </w:tc>
        <w:tc>
          <w:tcPr>
            <w:tcW w:w="76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Hành động</w:t>
            </w:r>
          </w:p>
        </w:tc>
        <w:tc>
          <w:tcPr>
            <w:tcW w:w="57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Button</w:t>
            </w:r>
          </w:p>
        </w:tc>
        <w:tc>
          <w:tcPr>
            <w:tcW w:w="50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668"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64"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Action</w:t>
            </w:r>
          </w:p>
        </w:tc>
      </w:tr>
    </w:tbl>
    <w:p w:rsidR="00861561" w:rsidRPr="000D195A" w:rsidRDefault="00861561" w:rsidP="006B4A50">
      <w:pPr>
        <w:pStyle w:val="Table4-1"/>
        <w:jc w:val="both"/>
        <w:rPr>
          <w:rFonts w:ascii="Century" w:hAnsi="Century"/>
        </w:rPr>
      </w:pPr>
      <w:r w:rsidRPr="000D195A">
        <w:rPr>
          <w:rFonts w:ascii="Century" w:hAnsi="Century"/>
        </w:rPr>
        <w:t xml:space="preserve"> Report user management</w:t>
      </w:r>
    </w:p>
    <w:p w:rsidR="00861561" w:rsidRPr="000D195A" w:rsidRDefault="00861561" w:rsidP="006B4A50">
      <w:pPr>
        <w:jc w:val="both"/>
        <w:rPr>
          <w:rFonts w:ascii="Century" w:hAnsi="Century"/>
        </w:rPr>
      </w:pPr>
      <w:r w:rsidRPr="000D195A">
        <w:rPr>
          <w:rFonts w:ascii="Century" w:hAnsi="Century"/>
        </w:rPr>
        <w:br w:type="page"/>
      </w:r>
    </w:p>
    <w:p w:rsidR="00861561" w:rsidRPr="000D195A" w:rsidRDefault="00861561" w:rsidP="006B4A50">
      <w:pPr>
        <w:pStyle w:val="Heading5"/>
        <w:jc w:val="both"/>
        <w:rPr>
          <w:rFonts w:ascii="Century" w:hAnsi="Century"/>
        </w:rPr>
      </w:pPr>
      <w:r w:rsidRPr="000D195A">
        <w:rPr>
          <w:rFonts w:ascii="Century" w:hAnsi="Century"/>
        </w:rPr>
        <w:lastRenderedPageBreak/>
        <w:t>Report organization</w:t>
      </w:r>
    </w:p>
    <w:p w:rsidR="00861561" w:rsidRPr="000D195A" w:rsidRDefault="00861561" w:rsidP="006B4A50">
      <w:pPr>
        <w:ind w:hanging="540"/>
        <w:jc w:val="both"/>
        <w:rPr>
          <w:rFonts w:ascii="Century" w:hAnsi="Century"/>
        </w:rPr>
      </w:pPr>
      <w:r w:rsidRPr="000D195A">
        <w:rPr>
          <w:rFonts w:ascii="Century" w:hAnsi="Century"/>
          <w:noProof/>
          <w:lang w:eastAsia="en-US"/>
        </w:rPr>
        <w:drawing>
          <wp:inline distT="0" distB="0" distL="0" distR="0" wp14:anchorId="06DEE881" wp14:editId="308A5882">
            <wp:extent cx="6057900" cy="3147060"/>
            <wp:effectExtent l="0" t="0" r="0" b="0"/>
            <wp:docPr id="67609" name="Picture 6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57900" cy="3147060"/>
                    </a:xfrm>
                    <a:prstGeom prst="rect">
                      <a:avLst/>
                    </a:prstGeom>
                  </pic:spPr>
                </pic:pic>
              </a:graphicData>
            </a:graphic>
          </wp:inline>
        </w:drawing>
      </w:r>
    </w:p>
    <w:p w:rsidR="00861561" w:rsidRPr="000D195A" w:rsidRDefault="00861561" w:rsidP="006B4A50">
      <w:pPr>
        <w:pStyle w:val="Figure4-1"/>
        <w:jc w:val="both"/>
        <w:rPr>
          <w:rFonts w:ascii="Century" w:hAnsi="Century"/>
        </w:rPr>
      </w:pPr>
      <w:r w:rsidRPr="000D195A">
        <w:rPr>
          <w:rFonts w:ascii="Century" w:hAnsi="Century"/>
        </w:rPr>
        <w:t>Report Organization management screen</w:t>
      </w:r>
    </w:p>
    <w:tbl>
      <w:tblPr>
        <w:tblStyle w:val="Style1"/>
        <w:tblW w:w="5000" w:type="pct"/>
        <w:tblLook w:val="04A0" w:firstRow="1" w:lastRow="0" w:firstColumn="1" w:lastColumn="0" w:noHBand="0" w:noVBand="1"/>
      </w:tblPr>
      <w:tblGrid>
        <w:gridCol w:w="482"/>
        <w:gridCol w:w="1446"/>
        <w:gridCol w:w="1317"/>
        <w:gridCol w:w="866"/>
        <w:gridCol w:w="953"/>
        <w:gridCol w:w="1249"/>
        <w:gridCol w:w="885"/>
        <w:gridCol w:w="1446"/>
      </w:tblGrid>
      <w:tr w:rsidR="00861561" w:rsidRPr="000D195A"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No</w:t>
            </w:r>
          </w:p>
        </w:tc>
        <w:tc>
          <w:tcPr>
            <w:tcW w:w="643"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65"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5"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09"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668"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64"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22"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54"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1</w:t>
            </w:r>
          </w:p>
        </w:tc>
        <w:tc>
          <w:tcPr>
            <w:tcW w:w="643"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6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57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68"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54"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2</w:t>
            </w:r>
          </w:p>
        </w:tc>
        <w:tc>
          <w:tcPr>
            <w:tcW w:w="643"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has been reported</w:t>
            </w:r>
          </w:p>
        </w:tc>
        <w:tc>
          <w:tcPr>
            <w:tcW w:w="76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Tổ ch</w:t>
            </w:r>
            <w:r w:rsidRPr="000D195A">
              <w:rPr>
                <w:rFonts w:ascii="Cambria" w:hAnsi="Cambria" w:cs="Cambria"/>
              </w:rPr>
              <w:t>ư</w:t>
            </w:r>
            <w:r w:rsidRPr="000D195A">
              <w:rPr>
                <w:rFonts w:ascii="Century" w:hAnsi="Century" w:cs="Times New Roman"/>
              </w:rPr>
              <w:t>́c bị báo cáo</w:t>
            </w:r>
          </w:p>
        </w:tc>
        <w:tc>
          <w:tcPr>
            <w:tcW w:w="57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Organization has been reported</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54"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3</w:t>
            </w:r>
          </w:p>
        </w:tc>
        <w:tc>
          <w:tcPr>
            <w:tcW w:w="643"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Numbers of reported</w:t>
            </w:r>
          </w:p>
        </w:tc>
        <w:tc>
          <w:tcPr>
            <w:tcW w:w="76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l</w:t>
            </w:r>
            <w:r w:rsidRPr="000D195A">
              <w:rPr>
                <w:rFonts w:ascii="Century" w:hAnsi="Century" w:cs="Century"/>
                <w:lang w:val="vi-VN"/>
              </w:rPr>
              <w:t>â</w:t>
            </w:r>
            <w:r w:rsidRPr="000D195A">
              <w:rPr>
                <w:rFonts w:ascii="Century" w:hAnsi="Century" w:cs="Times New Roman"/>
                <w:lang w:val="vi-VN"/>
              </w:rPr>
              <w:t>̀n bị báo cáo</w:t>
            </w:r>
          </w:p>
        </w:tc>
        <w:tc>
          <w:tcPr>
            <w:tcW w:w="57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Numbers of reported</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54"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4</w:t>
            </w:r>
          </w:p>
        </w:tc>
        <w:tc>
          <w:tcPr>
            <w:tcW w:w="643"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6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57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Status</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54" w:type="pct"/>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5</w:t>
            </w:r>
          </w:p>
        </w:tc>
        <w:tc>
          <w:tcPr>
            <w:tcW w:w="643"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Action</w:t>
            </w:r>
          </w:p>
        </w:tc>
        <w:tc>
          <w:tcPr>
            <w:tcW w:w="76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Hành động</w:t>
            </w:r>
          </w:p>
        </w:tc>
        <w:tc>
          <w:tcPr>
            <w:tcW w:w="57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Button</w:t>
            </w:r>
          </w:p>
        </w:tc>
        <w:tc>
          <w:tcPr>
            <w:tcW w:w="50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668"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64"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Action</w:t>
            </w:r>
          </w:p>
        </w:tc>
      </w:tr>
    </w:tbl>
    <w:p w:rsidR="00861561" w:rsidRPr="000D195A" w:rsidRDefault="00861561" w:rsidP="006B4A50">
      <w:pPr>
        <w:pStyle w:val="figurecaption"/>
        <w:numPr>
          <w:ilvl w:val="0"/>
          <w:numId w:val="0"/>
        </w:numPr>
        <w:jc w:val="both"/>
        <w:rPr>
          <w:rFonts w:ascii="Century" w:hAnsi="Century"/>
        </w:rPr>
      </w:pPr>
    </w:p>
    <w:p w:rsidR="00861561" w:rsidRPr="000D195A" w:rsidRDefault="00861561" w:rsidP="006B4A50">
      <w:pPr>
        <w:pStyle w:val="Table4-1"/>
        <w:jc w:val="both"/>
        <w:rPr>
          <w:rFonts w:ascii="Century" w:hAnsi="Century"/>
        </w:rPr>
      </w:pPr>
      <w:r w:rsidRPr="000D195A">
        <w:rPr>
          <w:rFonts w:ascii="Century" w:hAnsi="Century"/>
        </w:rPr>
        <w:t xml:space="preserve"> Report Event management</w:t>
      </w:r>
    </w:p>
    <w:p w:rsidR="00861561" w:rsidRPr="000D195A" w:rsidRDefault="00861561" w:rsidP="006B4A50">
      <w:pPr>
        <w:pStyle w:val="Heading5"/>
        <w:jc w:val="both"/>
        <w:rPr>
          <w:rFonts w:ascii="Century" w:hAnsi="Century"/>
        </w:rPr>
      </w:pPr>
      <w:r w:rsidRPr="000D195A">
        <w:rPr>
          <w:rFonts w:ascii="Century" w:hAnsi="Century"/>
        </w:rPr>
        <w:lastRenderedPageBreak/>
        <w:t>Report thread</w:t>
      </w:r>
    </w:p>
    <w:p w:rsidR="00861561" w:rsidRPr="000D195A" w:rsidRDefault="00861561" w:rsidP="006B4A50">
      <w:pPr>
        <w:ind w:hanging="630"/>
        <w:jc w:val="both"/>
        <w:rPr>
          <w:rFonts w:ascii="Century" w:hAnsi="Century"/>
        </w:rPr>
      </w:pPr>
      <w:r w:rsidRPr="000D195A">
        <w:rPr>
          <w:rFonts w:ascii="Century" w:hAnsi="Century"/>
          <w:noProof/>
          <w:lang w:eastAsia="en-US"/>
        </w:rPr>
        <w:drawing>
          <wp:inline distT="0" distB="0" distL="0" distR="0" wp14:anchorId="46723D2E" wp14:editId="27A1F244">
            <wp:extent cx="6057900" cy="3131820"/>
            <wp:effectExtent l="0" t="0" r="0" b="0"/>
            <wp:docPr id="67610" name="Picture 6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57900" cy="3131820"/>
                    </a:xfrm>
                    <a:prstGeom prst="rect">
                      <a:avLst/>
                    </a:prstGeom>
                  </pic:spPr>
                </pic:pic>
              </a:graphicData>
            </a:graphic>
          </wp:inline>
        </w:drawing>
      </w:r>
    </w:p>
    <w:p w:rsidR="00861561" w:rsidRPr="000D195A" w:rsidRDefault="00861561" w:rsidP="006B4A50">
      <w:pPr>
        <w:pStyle w:val="Figure4-1"/>
        <w:jc w:val="both"/>
        <w:rPr>
          <w:rFonts w:ascii="Century" w:hAnsi="Century"/>
        </w:rPr>
      </w:pPr>
      <w:r w:rsidRPr="000D195A">
        <w:rPr>
          <w:rFonts w:ascii="Century" w:hAnsi="Century"/>
        </w:rPr>
        <w:t>Report thread management scren</w:t>
      </w:r>
    </w:p>
    <w:tbl>
      <w:tblPr>
        <w:tblStyle w:val="Style1"/>
        <w:tblW w:w="5000" w:type="pct"/>
        <w:tblLook w:val="04A0" w:firstRow="1" w:lastRow="0" w:firstColumn="1" w:lastColumn="0" w:noHBand="0" w:noVBand="1"/>
      </w:tblPr>
      <w:tblGrid>
        <w:gridCol w:w="503"/>
        <w:gridCol w:w="1150"/>
        <w:gridCol w:w="1406"/>
        <w:gridCol w:w="919"/>
        <w:gridCol w:w="1013"/>
        <w:gridCol w:w="1332"/>
        <w:gridCol w:w="940"/>
        <w:gridCol w:w="1381"/>
      </w:tblGrid>
      <w:tr w:rsidR="00861561" w:rsidRPr="000D195A"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No</w:t>
            </w:r>
          </w:p>
        </w:tc>
        <w:tc>
          <w:tcPr>
            <w:tcW w:w="643"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65"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5"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09"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668"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64"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22"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54"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1</w:t>
            </w:r>
          </w:p>
        </w:tc>
        <w:tc>
          <w:tcPr>
            <w:tcW w:w="643"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6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57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68"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54"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2</w:t>
            </w:r>
          </w:p>
        </w:tc>
        <w:tc>
          <w:tcPr>
            <w:tcW w:w="643"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 has been reported</w:t>
            </w:r>
          </w:p>
        </w:tc>
        <w:tc>
          <w:tcPr>
            <w:tcW w:w="76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Bài viết bị báo cáo</w:t>
            </w:r>
          </w:p>
        </w:tc>
        <w:tc>
          <w:tcPr>
            <w:tcW w:w="57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Thread has been reported</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54"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3</w:t>
            </w:r>
          </w:p>
        </w:tc>
        <w:tc>
          <w:tcPr>
            <w:tcW w:w="643"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Numbers of reported</w:t>
            </w:r>
          </w:p>
        </w:tc>
        <w:tc>
          <w:tcPr>
            <w:tcW w:w="76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l</w:t>
            </w:r>
            <w:r w:rsidRPr="000D195A">
              <w:rPr>
                <w:rFonts w:ascii="Century" w:hAnsi="Century" w:cs="Century"/>
                <w:lang w:val="vi-VN"/>
              </w:rPr>
              <w:t>â</w:t>
            </w:r>
            <w:r w:rsidRPr="000D195A">
              <w:rPr>
                <w:rFonts w:ascii="Century" w:hAnsi="Century" w:cs="Times New Roman"/>
                <w:lang w:val="vi-VN"/>
              </w:rPr>
              <w:t>̀n bị báo cáo</w:t>
            </w:r>
          </w:p>
        </w:tc>
        <w:tc>
          <w:tcPr>
            <w:tcW w:w="57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Numbers of reported</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54"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4</w:t>
            </w:r>
          </w:p>
        </w:tc>
        <w:tc>
          <w:tcPr>
            <w:tcW w:w="643"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6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57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Status</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54" w:type="pct"/>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5</w:t>
            </w:r>
          </w:p>
        </w:tc>
        <w:tc>
          <w:tcPr>
            <w:tcW w:w="643"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Action</w:t>
            </w:r>
          </w:p>
        </w:tc>
        <w:tc>
          <w:tcPr>
            <w:tcW w:w="76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Hành động</w:t>
            </w:r>
          </w:p>
        </w:tc>
        <w:tc>
          <w:tcPr>
            <w:tcW w:w="57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Button</w:t>
            </w:r>
          </w:p>
        </w:tc>
        <w:tc>
          <w:tcPr>
            <w:tcW w:w="50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668"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64"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Action</w:t>
            </w:r>
          </w:p>
        </w:tc>
      </w:tr>
    </w:tbl>
    <w:p w:rsidR="00861561" w:rsidRPr="000D195A" w:rsidRDefault="00861561" w:rsidP="006B4A50">
      <w:pPr>
        <w:pStyle w:val="Table4-1"/>
        <w:jc w:val="both"/>
        <w:rPr>
          <w:rFonts w:ascii="Century" w:hAnsi="Century"/>
        </w:rPr>
      </w:pPr>
      <w:r w:rsidRPr="000D195A">
        <w:rPr>
          <w:rFonts w:ascii="Century" w:hAnsi="Century"/>
        </w:rPr>
        <w:t>Report thread management</w:t>
      </w:r>
    </w:p>
    <w:p w:rsidR="00861561" w:rsidRPr="000D195A" w:rsidRDefault="00861561" w:rsidP="006B4A50">
      <w:pPr>
        <w:pStyle w:val="Heading5"/>
        <w:jc w:val="both"/>
        <w:rPr>
          <w:rFonts w:ascii="Century" w:hAnsi="Century"/>
        </w:rPr>
      </w:pPr>
      <w:r w:rsidRPr="000D195A">
        <w:rPr>
          <w:rFonts w:ascii="Century" w:hAnsi="Century"/>
        </w:rPr>
        <w:lastRenderedPageBreak/>
        <w:t>Report event</w:t>
      </w:r>
    </w:p>
    <w:p w:rsidR="00861561" w:rsidRPr="000D195A" w:rsidRDefault="00861561" w:rsidP="006B4A50">
      <w:pPr>
        <w:ind w:hanging="540"/>
        <w:jc w:val="both"/>
        <w:rPr>
          <w:rFonts w:ascii="Century" w:hAnsi="Century"/>
        </w:rPr>
      </w:pPr>
      <w:r w:rsidRPr="000D195A">
        <w:rPr>
          <w:rFonts w:ascii="Century" w:hAnsi="Century"/>
          <w:noProof/>
          <w:lang w:eastAsia="en-US"/>
        </w:rPr>
        <w:drawing>
          <wp:inline distT="0" distB="0" distL="0" distR="0" wp14:anchorId="0AD7EB68" wp14:editId="186E99F3">
            <wp:extent cx="6057900" cy="3203575"/>
            <wp:effectExtent l="0" t="0" r="0" b="0"/>
            <wp:docPr id="67611" name="Picture 6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57900" cy="3203575"/>
                    </a:xfrm>
                    <a:prstGeom prst="rect">
                      <a:avLst/>
                    </a:prstGeom>
                  </pic:spPr>
                </pic:pic>
              </a:graphicData>
            </a:graphic>
          </wp:inline>
        </w:drawing>
      </w:r>
    </w:p>
    <w:p w:rsidR="00861561" w:rsidRPr="000D195A" w:rsidRDefault="00861561" w:rsidP="006B4A50">
      <w:pPr>
        <w:pStyle w:val="Figure4-1"/>
        <w:jc w:val="both"/>
        <w:rPr>
          <w:rFonts w:ascii="Century" w:hAnsi="Century"/>
        </w:rPr>
      </w:pPr>
      <w:r w:rsidRPr="000D195A">
        <w:rPr>
          <w:rFonts w:ascii="Century" w:hAnsi="Century"/>
        </w:rPr>
        <w:t>Report event management screen</w:t>
      </w:r>
    </w:p>
    <w:tbl>
      <w:tblPr>
        <w:tblStyle w:val="Style1"/>
        <w:tblW w:w="5000" w:type="pct"/>
        <w:tblLook w:val="04A0" w:firstRow="1" w:lastRow="0" w:firstColumn="1" w:lastColumn="0" w:noHBand="0" w:noVBand="1"/>
      </w:tblPr>
      <w:tblGrid>
        <w:gridCol w:w="503"/>
        <w:gridCol w:w="1150"/>
        <w:gridCol w:w="1406"/>
        <w:gridCol w:w="919"/>
        <w:gridCol w:w="1013"/>
        <w:gridCol w:w="1332"/>
        <w:gridCol w:w="940"/>
        <w:gridCol w:w="1381"/>
      </w:tblGrid>
      <w:tr w:rsidR="00861561" w:rsidRPr="000D195A"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No</w:t>
            </w:r>
          </w:p>
        </w:tc>
        <w:tc>
          <w:tcPr>
            <w:tcW w:w="643"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65"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5"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09"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668"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64"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22" w:type="pct"/>
            <w:shd w:val="clear" w:color="auto" w:fill="92D050"/>
          </w:tcPr>
          <w:p w:rsidR="00861561" w:rsidRPr="000D195A" w:rsidRDefault="00861561" w:rsidP="006B4A50">
            <w:pPr>
              <w:spacing w:line="276" w:lineRule="auto"/>
              <w:jc w:val="both"/>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54"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1</w:t>
            </w:r>
          </w:p>
        </w:tc>
        <w:tc>
          <w:tcPr>
            <w:tcW w:w="643"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6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57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68"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54"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2</w:t>
            </w:r>
          </w:p>
        </w:tc>
        <w:tc>
          <w:tcPr>
            <w:tcW w:w="643"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has been reported</w:t>
            </w:r>
          </w:p>
        </w:tc>
        <w:tc>
          <w:tcPr>
            <w:tcW w:w="76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 bị báo cáo</w:t>
            </w:r>
          </w:p>
        </w:tc>
        <w:tc>
          <w:tcPr>
            <w:tcW w:w="57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Event has been reported</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54"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3</w:t>
            </w:r>
          </w:p>
        </w:tc>
        <w:tc>
          <w:tcPr>
            <w:tcW w:w="643"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Numbers of reported</w:t>
            </w:r>
          </w:p>
        </w:tc>
        <w:tc>
          <w:tcPr>
            <w:tcW w:w="76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l</w:t>
            </w:r>
            <w:r w:rsidRPr="000D195A">
              <w:rPr>
                <w:rFonts w:ascii="Century" w:hAnsi="Century" w:cs="Century"/>
                <w:lang w:val="vi-VN"/>
              </w:rPr>
              <w:t>â</w:t>
            </w:r>
            <w:r w:rsidRPr="000D195A">
              <w:rPr>
                <w:rFonts w:ascii="Century" w:hAnsi="Century" w:cs="Times New Roman"/>
                <w:lang w:val="vi-VN"/>
              </w:rPr>
              <w:t>̀n bị báo cáo</w:t>
            </w:r>
          </w:p>
        </w:tc>
        <w:tc>
          <w:tcPr>
            <w:tcW w:w="57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Numbers of reported</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54" w:type="pct"/>
          </w:tcPr>
          <w:p w:rsidR="00861561" w:rsidRPr="000D195A" w:rsidRDefault="00861561" w:rsidP="006B4A50">
            <w:pPr>
              <w:spacing w:line="276" w:lineRule="auto"/>
              <w:jc w:val="both"/>
              <w:rPr>
                <w:rFonts w:ascii="Century" w:hAnsi="Century" w:cs="Times New Roman"/>
                <w:lang w:val="vi-VN"/>
              </w:rPr>
            </w:pPr>
            <w:r w:rsidRPr="000D195A">
              <w:rPr>
                <w:rFonts w:ascii="Century" w:hAnsi="Century" w:cs="Times New Roman"/>
                <w:lang w:val="vi-VN"/>
              </w:rPr>
              <w:t>4</w:t>
            </w:r>
          </w:p>
        </w:tc>
        <w:tc>
          <w:tcPr>
            <w:tcW w:w="643"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6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57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Status</w:t>
            </w:r>
          </w:p>
        </w:tc>
      </w:tr>
      <w:tr w:rsidR="00861561" w:rsidRPr="000D195A" w:rsidTr="00861561">
        <w:tc>
          <w:tcPr>
            <w:cnfStyle w:val="001000000000" w:firstRow="0" w:lastRow="0" w:firstColumn="1" w:lastColumn="0" w:oddVBand="0" w:evenVBand="0" w:oddHBand="0" w:evenHBand="0" w:firstRowFirstColumn="0" w:firstRowLastColumn="0" w:lastRowFirstColumn="0" w:lastRowLastColumn="0"/>
            <w:tcW w:w="254" w:type="pct"/>
          </w:tcPr>
          <w:p w:rsidR="00861561" w:rsidRPr="000D195A" w:rsidRDefault="00861561" w:rsidP="006B4A50">
            <w:pPr>
              <w:spacing w:line="276" w:lineRule="auto"/>
              <w:jc w:val="both"/>
              <w:rPr>
                <w:rFonts w:ascii="Century" w:hAnsi="Century" w:cs="Times New Roman"/>
              </w:rPr>
            </w:pPr>
            <w:r w:rsidRPr="000D195A">
              <w:rPr>
                <w:rFonts w:ascii="Century" w:hAnsi="Century" w:cs="Times New Roman"/>
              </w:rPr>
              <w:t>5</w:t>
            </w:r>
          </w:p>
        </w:tc>
        <w:tc>
          <w:tcPr>
            <w:tcW w:w="643"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Action</w:t>
            </w:r>
          </w:p>
        </w:tc>
        <w:tc>
          <w:tcPr>
            <w:tcW w:w="76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Hành động</w:t>
            </w:r>
          </w:p>
        </w:tc>
        <w:tc>
          <w:tcPr>
            <w:tcW w:w="575"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Button</w:t>
            </w:r>
          </w:p>
        </w:tc>
        <w:tc>
          <w:tcPr>
            <w:tcW w:w="509"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668"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64"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rsidR="00861561" w:rsidRPr="000D195A" w:rsidRDefault="00861561" w:rsidP="006B4A50">
            <w:pPr>
              <w:spacing w:line="276" w:lineRule="auto"/>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Action</w:t>
            </w:r>
          </w:p>
        </w:tc>
      </w:tr>
    </w:tbl>
    <w:p w:rsidR="003E1E4F" w:rsidRDefault="00861561" w:rsidP="006B4A50">
      <w:pPr>
        <w:pStyle w:val="Table4-1"/>
        <w:jc w:val="both"/>
        <w:rPr>
          <w:rFonts w:ascii="Century" w:hAnsi="Century"/>
        </w:rPr>
      </w:pPr>
      <w:r w:rsidRPr="000D195A">
        <w:rPr>
          <w:rFonts w:ascii="Century" w:hAnsi="Century"/>
        </w:rPr>
        <w:t>Report event management</w:t>
      </w:r>
    </w:p>
    <w:p w:rsidR="00162FF0" w:rsidRPr="000D195A" w:rsidRDefault="00162FF0" w:rsidP="006B4A50">
      <w:pPr>
        <w:pStyle w:val="Table4-1"/>
        <w:jc w:val="both"/>
        <w:rPr>
          <w:rFonts w:ascii="Century" w:hAnsi="Century"/>
        </w:rPr>
      </w:pPr>
    </w:p>
    <w:p w:rsidR="009635AE" w:rsidRPr="000D195A" w:rsidRDefault="00377095" w:rsidP="006B4A50">
      <w:pPr>
        <w:pStyle w:val="Heading1"/>
        <w:jc w:val="both"/>
        <w:rPr>
          <w:rFonts w:ascii="Century" w:hAnsi="Century"/>
        </w:rPr>
      </w:pPr>
      <w:bookmarkStart w:id="5227" w:name="_Toc469404458"/>
      <w:r w:rsidRPr="000D195A">
        <w:rPr>
          <w:rFonts w:ascii="Century" w:hAnsi="Century"/>
        </w:rPr>
        <w:t>SOFTWARE TESTING</w:t>
      </w:r>
      <w:bookmarkEnd w:id="5227"/>
    </w:p>
    <w:p w:rsidR="00770E59" w:rsidRPr="000D195A" w:rsidRDefault="00770E59" w:rsidP="006B4A50">
      <w:pPr>
        <w:pStyle w:val="Heading2"/>
        <w:jc w:val="both"/>
        <w:rPr>
          <w:rFonts w:ascii="Century" w:hAnsi="Century"/>
        </w:rPr>
      </w:pPr>
      <w:bookmarkStart w:id="5228" w:name="_Toc469404459"/>
      <w:r w:rsidRPr="000D195A">
        <w:rPr>
          <w:rFonts w:ascii="Century" w:hAnsi="Century"/>
        </w:rPr>
        <w:t>Introduction</w:t>
      </w:r>
      <w:bookmarkEnd w:id="5228"/>
    </w:p>
    <w:p w:rsidR="00136B64" w:rsidRPr="000D195A" w:rsidRDefault="00136B64" w:rsidP="006B4A50">
      <w:pPr>
        <w:pStyle w:val="Heading3"/>
        <w:jc w:val="both"/>
        <w:rPr>
          <w:rFonts w:ascii="Century" w:hAnsi="Century"/>
        </w:rPr>
      </w:pPr>
      <w:bookmarkStart w:id="5229" w:name="_Toc469404460"/>
      <w:r w:rsidRPr="000D195A">
        <w:rPr>
          <w:rFonts w:ascii="Century" w:hAnsi="Century"/>
        </w:rPr>
        <w:t>Purpose</w:t>
      </w:r>
      <w:bookmarkEnd w:id="5229"/>
    </w:p>
    <w:p w:rsidR="00136B64" w:rsidRPr="000D195A" w:rsidRDefault="00136B64" w:rsidP="006B4A50">
      <w:pPr>
        <w:jc w:val="both"/>
        <w:rPr>
          <w:rFonts w:ascii="Century" w:hAnsi="Century" w:cs="Times New Roman"/>
        </w:rPr>
      </w:pPr>
      <w:r w:rsidRPr="000D195A">
        <w:rPr>
          <w:rFonts w:ascii="Century" w:hAnsi="Century" w:cs="Times New Roman"/>
        </w:rPr>
        <w:t>This is the comprehensive test plan of the WS project. The purpose of this chapter describes scopes of test and activities which need to be taken during test process of project. It addresses the following items: Scopes of Testing, Requirements for Testing, Test Strategy, Test Resources, Test Environment, Test Milestones and Deliverables.</w:t>
      </w:r>
    </w:p>
    <w:p w:rsidR="00136B64" w:rsidRPr="000D195A" w:rsidRDefault="00136B64" w:rsidP="006B4A50">
      <w:pPr>
        <w:pStyle w:val="Heading3"/>
        <w:jc w:val="both"/>
        <w:rPr>
          <w:rFonts w:ascii="Century" w:hAnsi="Century"/>
        </w:rPr>
      </w:pPr>
      <w:bookmarkStart w:id="5230" w:name="_Toc432812283"/>
      <w:bookmarkStart w:id="5231" w:name="_Toc469404461"/>
      <w:r w:rsidRPr="000D195A">
        <w:rPr>
          <w:rFonts w:ascii="Century" w:hAnsi="Century"/>
        </w:rPr>
        <w:lastRenderedPageBreak/>
        <w:t>Definitions and Acronyms</w:t>
      </w:r>
      <w:bookmarkEnd w:id="5230"/>
      <w:bookmarkEnd w:id="5231"/>
    </w:p>
    <w:p w:rsidR="00136B64" w:rsidRPr="000D195A" w:rsidRDefault="00136B64" w:rsidP="006B4A50">
      <w:pPr>
        <w:jc w:val="both"/>
        <w:rPr>
          <w:rFonts w:ascii="Century" w:hAnsi="Century" w:cs="Times New Roman"/>
        </w:rPr>
      </w:pPr>
      <w:r w:rsidRPr="000D195A">
        <w:rPr>
          <w:rFonts w:ascii="Century" w:hAnsi="Century"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136B64" w:rsidRPr="000D195A" w:rsidTr="004407B7">
        <w:tc>
          <w:tcPr>
            <w:tcW w:w="1615" w:type="dxa"/>
            <w:shd w:val="clear" w:color="auto" w:fill="92D050"/>
          </w:tcPr>
          <w:p w:rsidR="00136B64" w:rsidRPr="000D195A" w:rsidRDefault="00136B64" w:rsidP="006B4A50">
            <w:pPr>
              <w:spacing w:line="360" w:lineRule="auto"/>
              <w:jc w:val="both"/>
              <w:rPr>
                <w:rFonts w:ascii="Century" w:hAnsi="Century" w:cs="Times New Roman"/>
                <w:b/>
              </w:rPr>
            </w:pPr>
            <w:r w:rsidRPr="000D195A">
              <w:rPr>
                <w:rFonts w:ascii="Century" w:hAnsi="Century" w:cs="Times New Roman"/>
                <w:b/>
              </w:rPr>
              <w:t>Acronym</w:t>
            </w:r>
          </w:p>
        </w:tc>
        <w:tc>
          <w:tcPr>
            <w:tcW w:w="4140" w:type="dxa"/>
            <w:shd w:val="clear" w:color="auto" w:fill="92D050"/>
          </w:tcPr>
          <w:p w:rsidR="00136B64" w:rsidRPr="000D195A" w:rsidRDefault="00136B64" w:rsidP="006B4A50">
            <w:pPr>
              <w:spacing w:line="360" w:lineRule="auto"/>
              <w:jc w:val="both"/>
              <w:rPr>
                <w:rFonts w:ascii="Century" w:hAnsi="Century" w:cs="Times New Roman"/>
                <w:b/>
              </w:rPr>
            </w:pPr>
            <w:r w:rsidRPr="000D195A">
              <w:rPr>
                <w:rFonts w:ascii="Century" w:hAnsi="Century" w:cs="Times New Roman"/>
                <w:b/>
              </w:rPr>
              <w:t>Definition</w:t>
            </w:r>
          </w:p>
        </w:tc>
        <w:tc>
          <w:tcPr>
            <w:tcW w:w="2520" w:type="dxa"/>
            <w:shd w:val="clear" w:color="auto" w:fill="92D050"/>
          </w:tcPr>
          <w:p w:rsidR="00136B64" w:rsidRPr="000D195A" w:rsidRDefault="00136B64" w:rsidP="006B4A50">
            <w:pPr>
              <w:spacing w:line="360" w:lineRule="auto"/>
              <w:jc w:val="both"/>
              <w:rPr>
                <w:rFonts w:ascii="Century" w:hAnsi="Century" w:cs="Times New Roman"/>
                <w:b/>
              </w:rPr>
            </w:pPr>
            <w:r w:rsidRPr="000D195A">
              <w:rPr>
                <w:rFonts w:ascii="Century" w:hAnsi="Century" w:cs="Times New Roman"/>
                <w:b/>
              </w:rPr>
              <w:t>Note</w:t>
            </w:r>
          </w:p>
        </w:tc>
      </w:tr>
      <w:tr w:rsidR="00136B64" w:rsidRPr="000D195A" w:rsidTr="004407B7">
        <w:tc>
          <w:tcPr>
            <w:tcW w:w="1615" w:type="dxa"/>
            <w:vAlign w:val="center"/>
          </w:tcPr>
          <w:p w:rsidR="00136B64" w:rsidRPr="000D195A" w:rsidRDefault="00350E88" w:rsidP="006B4A50">
            <w:pPr>
              <w:spacing w:line="360" w:lineRule="auto"/>
              <w:jc w:val="both"/>
              <w:rPr>
                <w:rFonts w:ascii="Century" w:hAnsi="Century" w:cs="Times New Roman"/>
              </w:rPr>
            </w:pPr>
            <w:r w:rsidRPr="000D195A">
              <w:rPr>
                <w:rFonts w:ascii="Century" w:hAnsi="Century" w:cs="Times New Roman"/>
                <w:color w:val="000000"/>
              </w:rPr>
              <w:t>WS</w:t>
            </w:r>
          </w:p>
        </w:tc>
        <w:tc>
          <w:tcPr>
            <w:tcW w:w="4140" w:type="dxa"/>
            <w:vAlign w:val="center"/>
          </w:tcPr>
          <w:p w:rsidR="00136B64" w:rsidRPr="000D195A" w:rsidRDefault="00350E88" w:rsidP="006B4A50">
            <w:pPr>
              <w:spacing w:line="360" w:lineRule="auto"/>
              <w:jc w:val="both"/>
              <w:rPr>
                <w:rFonts w:ascii="Century" w:hAnsi="Century" w:cs="Times New Roman"/>
              </w:rPr>
            </w:pPr>
            <w:r w:rsidRPr="000D195A">
              <w:rPr>
                <w:rFonts w:ascii="Century" w:hAnsi="Century" w:cs="Times New Roman"/>
                <w:color w:val="000000"/>
              </w:rPr>
              <w:t>WingS</w:t>
            </w:r>
          </w:p>
        </w:tc>
        <w:tc>
          <w:tcPr>
            <w:tcW w:w="2520" w:type="dxa"/>
          </w:tcPr>
          <w:p w:rsidR="00136B64" w:rsidRPr="000D195A" w:rsidRDefault="00136B64" w:rsidP="006B4A50">
            <w:pPr>
              <w:spacing w:line="360" w:lineRule="auto"/>
              <w:jc w:val="both"/>
              <w:rPr>
                <w:rFonts w:ascii="Century" w:hAnsi="Century" w:cs="Times New Roman"/>
              </w:rPr>
            </w:pPr>
          </w:p>
        </w:tc>
      </w:tr>
      <w:tr w:rsidR="00136B64" w:rsidRPr="000D195A" w:rsidTr="004407B7">
        <w:tc>
          <w:tcPr>
            <w:tcW w:w="1615"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GUI</w:t>
            </w:r>
          </w:p>
        </w:tc>
        <w:tc>
          <w:tcPr>
            <w:tcW w:w="4140"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Graphic User Interface</w:t>
            </w:r>
          </w:p>
        </w:tc>
        <w:tc>
          <w:tcPr>
            <w:tcW w:w="2520" w:type="dxa"/>
          </w:tcPr>
          <w:p w:rsidR="00136B64" w:rsidRPr="000D195A" w:rsidRDefault="00136B64" w:rsidP="006B4A50">
            <w:pPr>
              <w:spacing w:line="360" w:lineRule="auto"/>
              <w:jc w:val="both"/>
              <w:rPr>
                <w:rFonts w:ascii="Century" w:hAnsi="Century" w:cs="Times New Roman"/>
              </w:rPr>
            </w:pPr>
          </w:p>
        </w:tc>
      </w:tr>
      <w:tr w:rsidR="00136B64" w:rsidRPr="000D195A" w:rsidTr="004407B7">
        <w:tc>
          <w:tcPr>
            <w:tcW w:w="1615"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IT</w:t>
            </w:r>
          </w:p>
        </w:tc>
        <w:tc>
          <w:tcPr>
            <w:tcW w:w="4140"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Integration Test</w:t>
            </w:r>
          </w:p>
        </w:tc>
        <w:tc>
          <w:tcPr>
            <w:tcW w:w="2520" w:type="dxa"/>
          </w:tcPr>
          <w:p w:rsidR="00136B64" w:rsidRPr="000D195A" w:rsidRDefault="00136B64" w:rsidP="006B4A50">
            <w:pPr>
              <w:spacing w:line="360" w:lineRule="auto"/>
              <w:jc w:val="both"/>
              <w:rPr>
                <w:rFonts w:ascii="Century" w:hAnsi="Century" w:cs="Times New Roman"/>
              </w:rPr>
            </w:pPr>
          </w:p>
        </w:tc>
      </w:tr>
      <w:tr w:rsidR="00136B64" w:rsidRPr="000D195A" w:rsidTr="004407B7">
        <w:tc>
          <w:tcPr>
            <w:tcW w:w="1615"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KLOC</w:t>
            </w:r>
          </w:p>
        </w:tc>
        <w:tc>
          <w:tcPr>
            <w:tcW w:w="4140"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1000 line of code</w:t>
            </w:r>
          </w:p>
        </w:tc>
        <w:tc>
          <w:tcPr>
            <w:tcW w:w="2520" w:type="dxa"/>
          </w:tcPr>
          <w:p w:rsidR="00136B64" w:rsidRPr="000D195A" w:rsidRDefault="00136B64" w:rsidP="006B4A50">
            <w:pPr>
              <w:spacing w:line="360" w:lineRule="auto"/>
              <w:jc w:val="both"/>
              <w:rPr>
                <w:rFonts w:ascii="Century" w:hAnsi="Century" w:cs="Times New Roman"/>
              </w:rPr>
            </w:pPr>
          </w:p>
        </w:tc>
      </w:tr>
      <w:tr w:rsidR="00136B64" w:rsidRPr="000D195A" w:rsidTr="004407B7">
        <w:tc>
          <w:tcPr>
            <w:tcW w:w="1615"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PM</w:t>
            </w:r>
          </w:p>
        </w:tc>
        <w:tc>
          <w:tcPr>
            <w:tcW w:w="4140"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Project Manager</w:t>
            </w:r>
          </w:p>
        </w:tc>
        <w:tc>
          <w:tcPr>
            <w:tcW w:w="2520" w:type="dxa"/>
          </w:tcPr>
          <w:p w:rsidR="00136B64" w:rsidRPr="000D195A" w:rsidRDefault="00136B64" w:rsidP="006B4A50">
            <w:pPr>
              <w:spacing w:line="360" w:lineRule="auto"/>
              <w:jc w:val="both"/>
              <w:rPr>
                <w:rFonts w:ascii="Century" w:hAnsi="Century" w:cs="Times New Roman"/>
              </w:rPr>
            </w:pPr>
          </w:p>
        </w:tc>
      </w:tr>
      <w:tr w:rsidR="00136B64" w:rsidRPr="000D195A" w:rsidTr="004407B7">
        <w:tc>
          <w:tcPr>
            <w:tcW w:w="1615"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QA</w:t>
            </w:r>
          </w:p>
        </w:tc>
        <w:tc>
          <w:tcPr>
            <w:tcW w:w="4140"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Quality Assurance</w:t>
            </w:r>
          </w:p>
        </w:tc>
        <w:tc>
          <w:tcPr>
            <w:tcW w:w="2520" w:type="dxa"/>
          </w:tcPr>
          <w:p w:rsidR="00136B64" w:rsidRPr="000D195A" w:rsidRDefault="00136B64" w:rsidP="006B4A50">
            <w:pPr>
              <w:spacing w:line="360" w:lineRule="auto"/>
              <w:jc w:val="both"/>
              <w:rPr>
                <w:rFonts w:ascii="Century" w:hAnsi="Century" w:cs="Times New Roman"/>
              </w:rPr>
            </w:pPr>
          </w:p>
        </w:tc>
      </w:tr>
      <w:tr w:rsidR="00136B64" w:rsidRPr="000D195A" w:rsidTr="004407B7">
        <w:tc>
          <w:tcPr>
            <w:tcW w:w="1615"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SRS</w:t>
            </w:r>
          </w:p>
        </w:tc>
        <w:tc>
          <w:tcPr>
            <w:tcW w:w="4140"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Software Requirement Specification</w:t>
            </w:r>
          </w:p>
        </w:tc>
        <w:tc>
          <w:tcPr>
            <w:tcW w:w="2520" w:type="dxa"/>
          </w:tcPr>
          <w:p w:rsidR="00136B64" w:rsidRPr="000D195A" w:rsidRDefault="00136B64" w:rsidP="006B4A50">
            <w:pPr>
              <w:spacing w:line="360" w:lineRule="auto"/>
              <w:jc w:val="both"/>
              <w:rPr>
                <w:rFonts w:ascii="Century" w:hAnsi="Century" w:cs="Times New Roman"/>
              </w:rPr>
            </w:pPr>
          </w:p>
        </w:tc>
      </w:tr>
      <w:tr w:rsidR="00136B64" w:rsidRPr="000D195A" w:rsidTr="004407B7">
        <w:tc>
          <w:tcPr>
            <w:tcW w:w="1615"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ST</w:t>
            </w:r>
          </w:p>
        </w:tc>
        <w:tc>
          <w:tcPr>
            <w:tcW w:w="4140"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System Test</w:t>
            </w:r>
          </w:p>
        </w:tc>
        <w:tc>
          <w:tcPr>
            <w:tcW w:w="2520" w:type="dxa"/>
          </w:tcPr>
          <w:p w:rsidR="00136B64" w:rsidRPr="000D195A" w:rsidRDefault="00136B64" w:rsidP="006B4A50">
            <w:pPr>
              <w:spacing w:line="360" w:lineRule="auto"/>
              <w:jc w:val="both"/>
              <w:rPr>
                <w:rFonts w:ascii="Century" w:hAnsi="Century" w:cs="Times New Roman"/>
              </w:rPr>
            </w:pPr>
          </w:p>
        </w:tc>
      </w:tr>
      <w:tr w:rsidR="00136B64" w:rsidRPr="000D195A" w:rsidTr="004407B7">
        <w:tc>
          <w:tcPr>
            <w:tcW w:w="1615"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TC</w:t>
            </w:r>
          </w:p>
        </w:tc>
        <w:tc>
          <w:tcPr>
            <w:tcW w:w="4140"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Test Case</w:t>
            </w:r>
          </w:p>
        </w:tc>
        <w:tc>
          <w:tcPr>
            <w:tcW w:w="2520" w:type="dxa"/>
          </w:tcPr>
          <w:p w:rsidR="00136B64" w:rsidRPr="000D195A" w:rsidRDefault="00136B64" w:rsidP="006B4A50">
            <w:pPr>
              <w:spacing w:line="360" w:lineRule="auto"/>
              <w:jc w:val="both"/>
              <w:rPr>
                <w:rFonts w:ascii="Century" w:hAnsi="Century" w:cs="Times New Roman"/>
              </w:rPr>
            </w:pPr>
          </w:p>
        </w:tc>
      </w:tr>
      <w:tr w:rsidR="00136B64" w:rsidRPr="000D195A" w:rsidTr="004407B7">
        <w:tc>
          <w:tcPr>
            <w:tcW w:w="1615"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TL</w:t>
            </w:r>
          </w:p>
        </w:tc>
        <w:tc>
          <w:tcPr>
            <w:tcW w:w="4140"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Test Leader</w:t>
            </w:r>
          </w:p>
        </w:tc>
        <w:tc>
          <w:tcPr>
            <w:tcW w:w="2520" w:type="dxa"/>
          </w:tcPr>
          <w:p w:rsidR="00136B64" w:rsidRPr="000D195A" w:rsidRDefault="00136B64" w:rsidP="006B4A50">
            <w:pPr>
              <w:spacing w:line="360" w:lineRule="auto"/>
              <w:jc w:val="both"/>
              <w:rPr>
                <w:rFonts w:ascii="Century" w:hAnsi="Century" w:cs="Times New Roman"/>
              </w:rPr>
            </w:pPr>
          </w:p>
        </w:tc>
      </w:tr>
      <w:tr w:rsidR="00136B64" w:rsidRPr="000D195A" w:rsidTr="004407B7">
        <w:tc>
          <w:tcPr>
            <w:tcW w:w="1615"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TP</w:t>
            </w:r>
          </w:p>
        </w:tc>
        <w:tc>
          <w:tcPr>
            <w:tcW w:w="4140"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Test Plan</w:t>
            </w:r>
          </w:p>
        </w:tc>
        <w:tc>
          <w:tcPr>
            <w:tcW w:w="2520" w:type="dxa"/>
          </w:tcPr>
          <w:p w:rsidR="00136B64" w:rsidRPr="000D195A" w:rsidRDefault="00136B64" w:rsidP="006B4A50">
            <w:pPr>
              <w:spacing w:line="360" w:lineRule="auto"/>
              <w:jc w:val="both"/>
              <w:rPr>
                <w:rFonts w:ascii="Century" w:hAnsi="Century" w:cs="Times New Roman"/>
              </w:rPr>
            </w:pPr>
          </w:p>
        </w:tc>
      </w:tr>
      <w:tr w:rsidR="00136B64" w:rsidRPr="000D195A" w:rsidTr="004407B7">
        <w:tc>
          <w:tcPr>
            <w:tcW w:w="1615"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TR</w:t>
            </w:r>
          </w:p>
        </w:tc>
        <w:tc>
          <w:tcPr>
            <w:tcW w:w="4140"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Test Report</w:t>
            </w:r>
          </w:p>
        </w:tc>
        <w:tc>
          <w:tcPr>
            <w:tcW w:w="2520" w:type="dxa"/>
          </w:tcPr>
          <w:p w:rsidR="00136B64" w:rsidRPr="000D195A" w:rsidRDefault="00136B64" w:rsidP="006B4A50">
            <w:pPr>
              <w:spacing w:line="360" w:lineRule="auto"/>
              <w:jc w:val="both"/>
              <w:rPr>
                <w:rFonts w:ascii="Century" w:hAnsi="Century" w:cs="Times New Roman"/>
              </w:rPr>
            </w:pPr>
          </w:p>
        </w:tc>
      </w:tr>
      <w:tr w:rsidR="00136B64" w:rsidRPr="000D195A" w:rsidTr="004407B7">
        <w:tc>
          <w:tcPr>
            <w:tcW w:w="1615"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UT</w:t>
            </w:r>
          </w:p>
        </w:tc>
        <w:tc>
          <w:tcPr>
            <w:tcW w:w="4140" w:type="dxa"/>
            <w:vAlign w:val="center"/>
          </w:tcPr>
          <w:p w:rsidR="00136B64" w:rsidRPr="000D195A" w:rsidRDefault="00136B64" w:rsidP="006B4A50">
            <w:pPr>
              <w:spacing w:line="360" w:lineRule="auto"/>
              <w:jc w:val="both"/>
              <w:rPr>
                <w:rFonts w:ascii="Century" w:hAnsi="Century" w:cs="Times New Roman"/>
              </w:rPr>
            </w:pPr>
            <w:r w:rsidRPr="000D195A">
              <w:rPr>
                <w:rFonts w:ascii="Century" w:hAnsi="Century" w:cs="Times New Roman"/>
                <w:color w:val="000000"/>
              </w:rPr>
              <w:t>Unit Test</w:t>
            </w:r>
          </w:p>
        </w:tc>
        <w:tc>
          <w:tcPr>
            <w:tcW w:w="2520" w:type="dxa"/>
          </w:tcPr>
          <w:p w:rsidR="00136B64" w:rsidRPr="000D195A" w:rsidRDefault="00136B64" w:rsidP="006B4A50">
            <w:pPr>
              <w:spacing w:line="360" w:lineRule="auto"/>
              <w:jc w:val="both"/>
              <w:rPr>
                <w:rFonts w:ascii="Century" w:hAnsi="Century" w:cs="Times New Roman"/>
              </w:rPr>
            </w:pPr>
          </w:p>
        </w:tc>
      </w:tr>
    </w:tbl>
    <w:p w:rsidR="00136B64" w:rsidRPr="000D195A" w:rsidRDefault="00136B64" w:rsidP="006B4A50">
      <w:pPr>
        <w:pStyle w:val="Table5-1"/>
        <w:jc w:val="both"/>
        <w:rPr>
          <w:rFonts w:ascii="Century" w:hAnsi="Century"/>
        </w:rPr>
      </w:pPr>
      <w:r w:rsidRPr="000D195A">
        <w:rPr>
          <w:rFonts w:ascii="Century" w:hAnsi="Century"/>
        </w:rPr>
        <w:t>Definitions and Acronyms</w:t>
      </w:r>
    </w:p>
    <w:p w:rsidR="00226771" w:rsidRPr="000D195A" w:rsidRDefault="00226771" w:rsidP="006B4A50">
      <w:pPr>
        <w:pStyle w:val="Heading3"/>
        <w:jc w:val="both"/>
        <w:rPr>
          <w:rFonts w:ascii="Century" w:hAnsi="Century"/>
          <w:b w:val="0"/>
        </w:rPr>
      </w:pPr>
      <w:bookmarkStart w:id="5232" w:name="_Toc422957994"/>
      <w:bookmarkStart w:id="5233" w:name="_Toc432812286"/>
      <w:bookmarkStart w:id="5234" w:name="_Toc469404462"/>
      <w:r w:rsidRPr="000D195A">
        <w:rPr>
          <w:rFonts w:ascii="Century" w:hAnsi="Century"/>
          <w:b w:val="0"/>
        </w:rPr>
        <w:t>Scope of testing</w:t>
      </w:r>
      <w:bookmarkEnd w:id="5232"/>
      <w:bookmarkEnd w:id="5233"/>
      <w:bookmarkEnd w:id="5234"/>
    </w:p>
    <w:p w:rsidR="00226771" w:rsidRPr="000D195A" w:rsidRDefault="00226771" w:rsidP="006B4A50">
      <w:pPr>
        <w:spacing w:after="0" w:line="360" w:lineRule="auto"/>
        <w:jc w:val="both"/>
        <w:rPr>
          <w:rFonts w:ascii="Century" w:hAnsi="Century" w:cs="Times New Roman"/>
        </w:rPr>
      </w:pPr>
      <w:r w:rsidRPr="000D195A">
        <w:rPr>
          <w:rFonts w:ascii="Century" w:hAnsi="Century" w:cs="Times New Roman"/>
        </w:rPr>
        <w:t xml:space="preserve">WS will be tested by </w:t>
      </w:r>
      <w:r w:rsidR="00105DC3" w:rsidRPr="000D195A">
        <w:rPr>
          <w:rFonts w:ascii="Century" w:hAnsi="Century" w:cs="Times New Roman"/>
        </w:rPr>
        <w:t>3</w:t>
      </w:r>
      <w:r w:rsidRPr="000D195A">
        <w:rPr>
          <w:rFonts w:ascii="Century" w:hAnsi="Century" w:cs="Times New Roman"/>
        </w:rPr>
        <w:t xml:space="preserve"> phases:</w:t>
      </w:r>
    </w:p>
    <w:p w:rsidR="00226771" w:rsidRPr="000D195A" w:rsidRDefault="00226771" w:rsidP="006B4A50">
      <w:pPr>
        <w:spacing w:line="360" w:lineRule="auto"/>
        <w:jc w:val="both"/>
        <w:rPr>
          <w:rFonts w:ascii="Century" w:hAnsi="Century" w:cs="Times New Roman"/>
          <w:b/>
          <w:u w:val="single"/>
        </w:rPr>
      </w:pPr>
      <w:r w:rsidRPr="000D195A">
        <w:rPr>
          <w:rFonts w:ascii="Century" w:hAnsi="Century" w:cs="Times New Roman"/>
          <w:b/>
          <w:u w:val="single"/>
        </w:rPr>
        <w:t>Phase 1: Unit testing</w:t>
      </w:r>
    </w:p>
    <w:p w:rsidR="00226771" w:rsidRPr="000D195A" w:rsidRDefault="00226771" w:rsidP="006B4A50">
      <w:pPr>
        <w:pStyle w:val="ListParagraph"/>
        <w:numPr>
          <w:ilvl w:val="0"/>
          <w:numId w:val="198"/>
        </w:numPr>
        <w:spacing w:before="0" w:after="0" w:line="360" w:lineRule="auto"/>
        <w:rPr>
          <w:rFonts w:ascii="Century" w:hAnsi="Century"/>
        </w:rPr>
      </w:pPr>
      <w:r w:rsidRPr="000D195A">
        <w:rPr>
          <w:rFonts w:ascii="Century" w:hAnsi="Century"/>
        </w:rPr>
        <w:t xml:space="preserve">Unit testing will be done by developers. </w:t>
      </w:r>
    </w:p>
    <w:p w:rsidR="00226771" w:rsidRPr="000D195A" w:rsidRDefault="00226771" w:rsidP="006B4A50">
      <w:pPr>
        <w:pStyle w:val="ListParagraph"/>
        <w:numPr>
          <w:ilvl w:val="0"/>
          <w:numId w:val="198"/>
        </w:numPr>
        <w:spacing w:before="0" w:after="0" w:line="360" w:lineRule="auto"/>
        <w:rPr>
          <w:rFonts w:ascii="Century" w:hAnsi="Century"/>
        </w:rPr>
      </w:pPr>
      <w:r w:rsidRPr="000D195A">
        <w:rPr>
          <w:rFonts w:ascii="Century" w:hAnsi="Century"/>
        </w:rPr>
        <w:t xml:space="preserve">Developers use White Box Testing and Black Box Testing (for some function) technique to do. </w:t>
      </w:r>
    </w:p>
    <w:p w:rsidR="00226771" w:rsidRPr="000D195A" w:rsidRDefault="00226771" w:rsidP="006B4A50">
      <w:pPr>
        <w:pStyle w:val="ListParagraph"/>
        <w:numPr>
          <w:ilvl w:val="0"/>
          <w:numId w:val="198"/>
        </w:numPr>
        <w:spacing w:before="0" w:after="0" w:line="360" w:lineRule="auto"/>
        <w:rPr>
          <w:rFonts w:ascii="Century" w:hAnsi="Century"/>
        </w:rPr>
      </w:pPr>
      <w:r w:rsidRPr="000D195A">
        <w:rPr>
          <w:rFonts w:ascii="Century" w:hAnsi="Century"/>
        </w:rPr>
        <w:t>When executing unit testing, if any bugs are found, developers have to log bug on “Defect Log Management” file and fix it until it is correct.</w:t>
      </w:r>
    </w:p>
    <w:p w:rsidR="00226771" w:rsidRPr="000D195A" w:rsidRDefault="00226771" w:rsidP="006B4A50">
      <w:pPr>
        <w:spacing w:line="360" w:lineRule="auto"/>
        <w:ind w:firstLine="720"/>
        <w:jc w:val="both"/>
        <w:rPr>
          <w:rFonts w:ascii="Century" w:hAnsi="Century" w:cs="Times New Roman"/>
          <w:i/>
        </w:rPr>
      </w:pPr>
      <w:r w:rsidRPr="000D195A">
        <w:rPr>
          <w:rFonts w:ascii="Century" w:hAnsi="Century"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226771" w:rsidRPr="000D195A" w:rsidTr="004407B7">
        <w:trPr>
          <w:jc w:val="center"/>
        </w:trPr>
        <w:tc>
          <w:tcPr>
            <w:tcW w:w="3681"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Test result pass</w:t>
            </w:r>
          </w:p>
        </w:tc>
        <w:tc>
          <w:tcPr>
            <w:tcW w:w="3472"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Pass</w:t>
            </w:r>
          </w:p>
        </w:tc>
      </w:tr>
      <w:tr w:rsidR="00226771" w:rsidRPr="000D195A" w:rsidTr="004407B7">
        <w:trPr>
          <w:jc w:val="center"/>
        </w:trPr>
        <w:tc>
          <w:tcPr>
            <w:tcW w:w="3681"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Test result fail</w:t>
            </w:r>
          </w:p>
        </w:tc>
        <w:tc>
          <w:tcPr>
            <w:tcW w:w="3472"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Fail</w:t>
            </w:r>
          </w:p>
        </w:tc>
      </w:tr>
      <w:tr w:rsidR="00226771" w:rsidRPr="000D195A" w:rsidTr="004407B7">
        <w:trPr>
          <w:jc w:val="center"/>
        </w:trPr>
        <w:tc>
          <w:tcPr>
            <w:tcW w:w="3681"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Do not test</w:t>
            </w:r>
          </w:p>
        </w:tc>
        <w:tc>
          <w:tcPr>
            <w:tcW w:w="3472"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Untested</w:t>
            </w:r>
          </w:p>
        </w:tc>
      </w:tr>
      <w:tr w:rsidR="00226771" w:rsidRPr="000D195A" w:rsidTr="004407B7">
        <w:trPr>
          <w:jc w:val="center"/>
        </w:trPr>
        <w:tc>
          <w:tcPr>
            <w:tcW w:w="3681"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Cannot test</w:t>
            </w:r>
          </w:p>
        </w:tc>
        <w:tc>
          <w:tcPr>
            <w:tcW w:w="3472"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N/A (Not available)</w:t>
            </w:r>
          </w:p>
        </w:tc>
      </w:tr>
    </w:tbl>
    <w:p w:rsidR="00226771" w:rsidRPr="000D195A" w:rsidRDefault="00226771" w:rsidP="006B4A50">
      <w:pPr>
        <w:spacing w:line="360" w:lineRule="auto"/>
        <w:jc w:val="both"/>
        <w:rPr>
          <w:rFonts w:ascii="Century" w:hAnsi="Century" w:cs="Times New Roman"/>
          <w:u w:val="single"/>
        </w:rPr>
      </w:pPr>
    </w:p>
    <w:p w:rsidR="00226771" w:rsidRPr="000D195A" w:rsidRDefault="00226771" w:rsidP="006B4A50">
      <w:pPr>
        <w:spacing w:line="360" w:lineRule="auto"/>
        <w:jc w:val="both"/>
        <w:rPr>
          <w:rFonts w:ascii="Century" w:hAnsi="Century" w:cs="Times New Roman"/>
          <w:b/>
          <w:u w:val="single"/>
        </w:rPr>
      </w:pPr>
      <w:r w:rsidRPr="000D195A">
        <w:rPr>
          <w:rFonts w:ascii="Century" w:hAnsi="Century" w:cs="Times New Roman"/>
          <w:b/>
          <w:u w:val="single"/>
        </w:rPr>
        <w:t xml:space="preserve">Phase 2: Integration testing </w:t>
      </w:r>
    </w:p>
    <w:p w:rsidR="00226771" w:rsidRPr="000D195A" w:rsidRDefault="00226771" w:rsidP="006B4A50">
      <w:pPr>
        <w:pStyle w:val="ListParagraph"/>
        <w:numPr>
          <w:ilvl w:val="0"/>
          <w:numId w:val="199"/>
        </w:numPr>
        <w:spacing w:before="0" w:after="0" w:line="360" w:lineRule="auto"/>
        <w:rPr>
          <w:rFonts w:ascii="Century" w:hAnsi="Century"/>
        </w:rPr>
      </w:pPr>
      <w:r w:rsidRPr="000D195A">
        <w:rPr>
          <w:rFonts w:ascii="Century" w:hAnsi="Century"/>
          <w:bCs/>
        </w:rPr>
        <w:t>After finishing component testing, integration testing will be performed by testers.</w:t>
      </w:r>
    </w:p>
    <w:p w:rsidR="00226771" w:rsidRPr="000D195A" w:rsidRDefault="00226771" w:rsidP="006B4A50">
      <w:pPr>
        <w:pStyle w:val="ListParagraph"/>
        <w:numPr>
          <w:ilvl w:val="0"/>
          <w:numId w:val="199"/>
        </w:numPr>
        <w:spacing w:before="0" w:after="0" w:line="360" w:lineRule="auto"/>
        <w:rPr>
          <w:rFonts w:ascii="Century" w:hAnsi="Century"/>
        </w:rPr>
      </w:pPr>
      <w:r w:rsidRPr="000D195A">
        <w:rPr>
          <w:rFonts w:ascii="Century" w:hAnsi="Century"/>
          <w:bCs/>
        </w:rPr>
        <w:lastRenderedPageBreak/>
        <w:t>Material are integration test cases, high- level design and test tools.</w:t>
      </w:r>
    </w:p>
    <w:p w:rsidR="00226771" w:rsidRPr="000D195A" w:rsidRDefault="00226771" w:rsidP="006B4A50">
      <w:pPr>
        <w:pStyle w:val="ListParagraph"/>
        <w:numPr>
          <w:ilvl w:val="0"/>
          <w:numId w:val="199"/>
        </w:numPr>
        <w:spacing w:before="0" w:after="0" w:line="360" w:lineRule="auto"/>
        <w:rPr>
          <w:rFonts w:ascii="Century" w:hAnsi="Century"/>
          <w:bCs/>
        </w:rPr>
      </w:pPr>
      <w:r w:rsidRPr="000D195A">
        <w:rPr>
          <w:rFonts w:ascii="Century" w:hAnsi="Century"/>
          <w:bCs/>
        </w:rPr>
        <w:t xml:space="preserve">Integration </w:t>
      </w:r>
      <w:r w:rsidRPr="000D195A">
        <w:rPr>
          <w:rFonts w:ascii="Century" w:hAnsi="Century"/>
        </w:rPr>
        <w:t xml:space="preserve">test </w:t>
      </w:r>
      <w:r w:rsidRPr="000D195A">
        <w:rPr>
          <w:rFonts w:ascii="Century" w:hAnsi="Century"/>
          <w:bCs/>
        </w:rPr>
        <w:t>focuses on specific areas of use cases when all requirements are completed.</w:t>
      </w:r>
    </w:p>
    <w:p w:rsidR="00226771" w:rsidRPr="000D195A" w:rsidRDefault="00226771" w:rsidP="006B4A50">
      <w:pPr>
        <w:pStyle w:val="ListParagraph"/>
        <w:numPr>
          <w:ilvl w:val="0"/>
          <w:numId w:val="199"/>
        </w:numPr>
        <w:spacing w:before="0" w:after="0" w:line="360" w:lineRule="auto"/>
        <w:rPr>
          <w:rFonts w:ascii="Century" w:hAnsi="Century"/>
        </w:rPr>
      </w:pPr>
      <w:r w:rsidRPr="000D195A">
        <w:rPr>
          <w:rFonts w:ascii="Century" w:hAnsi="Century"/>
        </w:rPr>
        <w:t>Integration test should be performed to ensure all components incorporate well.</w:t>
      </w:r>
    </w:p>
    <w:p w:rsidR="00226771" w:rsidRPr="000D195A" w:rsidRDefault="00226771" w:rsidP="006B4A50">
      <w:pPr>
        <w:pStyle w:val="ListParagraph"/>
        <w:numPr>
          <w:ilvl w:val="0"/>
          <w:numId w:val="199"/>
        </w:numPr>
        <w:spacing w:before="0" w:after="0" w:line="360" w:lineRule="auto"/>
        <w:rPr>
          <w:rFonts w:ascii="Century" w:hAnsi="Century"/>
        </w:rPr>
      </w:pPr>
      <w:r w:rsidRPr="000D195A">
        <w:rPr>
          <w:rFonts w:ascii="Century" w:hAnsi="Century"/>
        </w:rPr>
        <w:t>When executing integration testing, if any bugs are found, testers have to log on “</w:t>
      </w:r>
      <w:r w:rsidRPr="000D195A">
        <w:rPr>
          <w:rFonts w:ascii="Century" w:hAnsi="Century"/>
          <w:lang w:val="vi-VN"/>
        </w:rPr>
        <w:t>Defect</w:t>
      </w:r>
      <w:r w:rsidRPr="000D195A">
        <w:rPr>
          <w:rFonts w:ascii="Century" w:hAnsi="Century"/>
        </w:rPr>
        <w:t xml:space="preserve"> Log Management” file and assign to developer fix it and redo this process until it is correct.</w:t>
      </w:r>
    </w:p>
    <w:p w:rsidR="00226771" w:rsidRPr="000D195A" w:rsidRDefault="00226771" w:rsidP="006B4A50">
      <w:pPr>
        <w:spacing w:line="360" w:lineRule="auto"/>
        <w:ind w:left="907"/>
        <w:jc w:val="both"/>
        <w:rPr>
          <w:rFonts w:ascii="Century" w:hAnsi="Century" w:cs="Times New Roman"/>
        </w:rPr>
      </w:pPr>
      <w:r w:rsidRPr="000D195A">
        <w:rPr>
          <w:rFonts w:ascii="Century" w:hAnsi="Century"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226771" w:rsidRPr="000D195A" w:rsidTr="004407B7">
        <w:trPr>
          <w:jc w:val="center"/>
        </w:trPr>
        <w:tc>
          <w:tcPr>
            <w:tcW w:w="3681"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Test result pass</w:t>
            </w:r>
          </w:p>
        </w:tc>
        <w:tc>
          <w:tcPr>
            <w:tcW w:w="3548"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Pass</w:t>
            </w:r>
          </w:p>
        </w:tc>
      </w:tr>
      <w:tr w:rsidR="00226771" w:rsidRPr="000D195A" w:rsidTr="004407B7">
        <w:trPr>
          <w:jc w:val="center"/>
        </w:trPr>
        <w:tc>
          <w:tcPr>
            <w:tcW w:w="3681"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Test result fail</w:t>
            </w:r>
          </w:p>
        </w:tc>
        <w:tc>
          <w:tcPr>
            <w:tcW w:w="3548"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Fail</w:t>
            </w:r>
          </w:p>
        </w:tc>
      </w:tr>
      <w:tr w:rsidR="00226771" w:rsidRPr="000D195A" w:rsidTr="004407B7">
        <w:trPr>
          <w:jc w:val="center"/>
        </w:trPr>
        <w:tc>
          <w:tcPr>
            <w:tcW w:w="3681"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Do not test</w:t>
            </w:r>
          </w:p>
        </w:tc>
        <w:tc>
          <w:tcPr>
            <w:tcW w:w="3548"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Untested</w:t>
            </w:r>
          </w:p>
        </w:tc>
      </w:tr>
      <w:tr w:rsidR="00226771" w:rsidRPr="000D195A" w:rsidTr="004407B7">
        <w:trPr>
          <w:jc w:val="center"/>
        </w:trPr>
        <w:tc>
          <w:tcPr>
            <w:tcW w:w="3681"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Cannot test</w:t>
            </w:r>
          </w:p>
        </w:tc>
        <w:tc>
          <w:tcPr>
            <w:tcW w:w="3548"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N/A (Not available)</w:t>
            </w:r>
          </w:p>
        </w:tc>
      </w:tr>
    </w:tbl>
    <w:p w:rsidR="00226771" w:rsidRPr="000D195A" w:rsidRDefault="00226771" w:rsidP="006B4A50">
      <w:pPr>
        <w:spacing w:line="360" w:lineRule="auto"/>
        <w:jc w:val="both"/>
        <w:rPr>
          <w:rFonts w:ascii="Century" w:hAnsi="Century" w:cs="Times New Roman"/>
          <w:u w:val="single"/>
        </w:rPr>
      </w:pPr>
    </w:p>
    <w:p w:rsidR="00226771" w:rsidRPr="000D195A" w:rsidRDefault="00226771" w:rsidP="006B4A50">
      <w:pPr>
        <w:spacing w:line="360" w:lineRule="auto"/>
        <w:jc w:val="both"/>
        <w:rPr>
          <w:rFonts w:ascii="Century" w:hAnsi="Century" w:cs="Times New Roman"/>
          <w:b/>
          <w:u w:val="single"/>
        </w:rPr>
      </w:pPr>
      <w:r w:rsidRPr="000D195A">
        <w:rPr>
          <w:rFonts w:ascii="Century" w:hAnsi="Century" w:cs="Times New Roman"/>
          <w:b/>
          <w:u w:val="single"/>
        </w:rPr>
        <w:t xml:space="preserve">Phase 3: System testing </w:t>
      </w:r>
    </w:p>
    <w:p w:rsidR="00226771" w:rsidRPr="000D195A" w:rsidRDefault="00226771" w:rsidP="006B4A50">
      <w:pPr>
        <w:pStyle w:val="ListParagraph"/>
        <w:numPr>
          <w:ilvl w:val="0"/>
          <w:numId w:val="200"/>
        </w:numPr>
        <w:spacing w:before="0" w:after="0" w:line="360" w:lineRule="auto"/>
        <w:rPr>
          <w:rFonts w:ascii="Century" w:hAnsi="Century"/>
        </w:rPr>
      </w:pPr>
      <w:r w:rsidRPr="000D195A">
        <w:rPr>
          <w:rFonts w:ascii="Century" w:hAnsi="Century"/>
          <w:bCs/>
        </w:rPr>
        <w:t xml:space="preserve">After finishing </w:t>
      </w:r>
      <w:r w:rsidRPr="000D195A">
        <w:rPr>
          <w:rFonts w:ascii="Century" w:hAnsi="Century"/>
        </w:rPr>
        <w:t xml:space="preserve">integration </w:t>
      </w:r>
      <w:r w:rsidRPr="000D195A">
        <w:rPr>
          <w:rFonts w:ascii="Century" w:hAnsi="Century"/>
          <w:bCs/>
        </w:rPr>
        <w:t>testing and developers collect all functions and items, testers will be performed system testing, it means doing test whole system.</w:t>
      </w:r>
    </w:p>
    <w:p w:rsidR="00226771" w:rsidRPr="000D195A" w:rsidRDefault="00226771" w:rsidP="006B4A50">
      <w:pPr>
        <w:pStyle w:val="ListParagraph"/>
        <w:numPr>
          <w:ilvl w:val="0"/>
          <w:numId w:val="200"/>
        </w:numPr>
        <w:spacing w:before="0" w:after="0" w:line="360" w:lineRule="auto"/>
        <w:rPr>
          <w:rFonts w:ascii="Century" w:hAnsi="Century"/>
        </w:rPr>
      </w:pPr>
      <w:r w:rsidRPr="000D195A">
        <w:rPr>
          <w:rFonts w:ascii="Century" w:hAnsi="Century"/>
        </w:rPr>
        <w:t>Material area system test case, SRS</w:t>
      </w:r>
    </w:p>
    <w:p w:rsidR="00226771" w:rsidRPr="000D195A" w:rsidRDefault="00226771" w:rsidP="006B4A50">
      <w:pPr>
        <w:pStyle w:val="ListParagraph"/>
        <w:numPr>
          <w:ilvl w:val="0"/>
          <w:numId w:val="200"/>
        </w:numPr>
        <w:spacing w:before="0" w:after="0" w:line="360" w:lineRule="auto"/>
        <w:rPr>
          <w:rFonts w:ascii="Century" w:hAnsi="Century"/>
        </w:rPr>
      </w:pPr>
      <w:r w:rsidRPr="000D195A">
        <w:rPr>
          <w:rFonts w:ascii="Century" w:hAnsi="Century"/>
        </w:rPr>
        <w:t>If any bugs are found, developers have to fix and testers will verify them. System test is ended only when test cases are passed and no bug is found.</w:t>
      </w:r>
    </w:p>
    <w:p w:rsidR="00226771" w:rsidRPr="000D195A" w:rsidRDefault="00226771" w:rsidP="006B4A50">
      <w:pPr>
        <w:spacing w:line="360" w:lineRule="auto"/>
        <w:ind w:left="907"/>
        <w:jc w:val="both"/>
        <w:rPr>
          <w:rFonts w:ascii="Century" w:hAnsi="Century" w:cs="Times New Roman"/>
        </w:rPr>
      </w:pPr>
      <w:r w:rsidRPr="000D195A">
        <w:rPr>
          <w:rFonts w:ascii="Century" w:hAnsi="Century"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226771" w:rsidRPr="000D195A" w:rsidTr="004407B7">
        <w:trPr>
          <w:jc w:val="center"/>
        </w:trPr>
        <w:tc>
          <w:tcPr>
            <w:tcW w:w="3681"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Test result pass</w:t>
            </w:r>
          </w:p>
        </w:tc>
        <w:tc>
          <w:tcPr>
            <w:tcW w:w="3548"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Pass</w:t>
            </w:r>
          </w:p>
        </w:tc>
      </w:tr>
      <w:tr w:rsidR="00226771" w:rsidRPr="000D195A" w:rsidTr="004407B7">
        <w:trPr>
          <w:jc w:val="center"/>
        </w:trPr>
        <w:tc>
          <w:tcPr>
            <w:tcW w:w="3681"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Test result fail</w:t>
            </w:r>
          </w:p>
        </w:tc>
        <w:tc>
          <w:tcPr>
            <w:tcW w:w="3548"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Fail</w:t>
            </w:r>
          </w:p>
        </w:tc>
      </w:tr>
      <w:tr w:rsidR="00226771" w:rsidRPr="000D195A" w:rsidTr="004407B7">
        <w:trPr>
          <w:jc w:val="center"/>
        </w:trPr>
        <w:tc>
          <w:tcPr>
            <w:tcW w:w="3681"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Do not test</w:t>
            </w:r>
          </w:p>
        </w:tc>
        <w:tc>
          <w:tcPr>
            <w:tcW w:w="3548"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Untested</w:t>
            </w:r>
          </w:p>
        </w:tc>
      </w:tr>
      <w:tr w:rsidR="00226771" w:rsidRPr="000D195A" w:rsidTr="004407B7">
        <w:trPr>
          <w:jc w:val="center"/>
        </w:trPr>
        <w:tc>
          <w:tcPr>
            <w:tcW w:w="3681"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Cannot test</w:t>
            </w:r>
          </w:p>
        </w:tc>
        <w:tc>
          <w:tcPr>
            <w:tcW w:w="3548" w:type="dxa"/>
          </w:tcPr>
          <w:p w:rsidR="00226771" w:rsidRPr="000D195A" w:rsidRDefault="00226771" w:rsidP="006B4A50">
            <w:pPr>
              <w:pStyle w:val="NoSpacing"/>
              <w:spacing w:line="360" w:lineRule="auto"/>
              <w:jc w:val="both"/>
              <w:rPr>
                <w:rFonts w:ascii="Century" w:hAnsi="Century" w:cs="Times New Roman"/>
              </w:rPr>
            </w:pPr>
            <w:r w:rsidRPr="000D195A">
              <w:rPr>
                <w:rFonts w:ascii="Century" w:hAnsi="Century" w:cs="Times New Roman"/>
              </w:rPr>
              <w:t>N/A (Not available)</w:t>
            </w:r>
          </w:p>
        </w:tc>
      </w:tr>
    </w:tbl>
    <w:p w:rsidR="00226771" w:rsidRPr="000D195A" w:rsidRDefault="00226771" w:rsidP="006B4A50">
      <w:pPr>
        <w:pStyle w:val="ListParagraph"/>
        <w:spacing w:line="360" w:lineRule="auto"/>
        <w:ind w:left="1267"/>
        <w:rPr>
          <w:rFonts w:ascii="Century" w:hAnsi="Century"/>
        </w:rPr>
      </w:pPr>
    </w:p>
    <w:p w:rsidR="00226771" w:rsidRPr="000D195A" w:rsidRDefault="00226771" w:rsidP="006B4A50">
      <w:pPr>
        <w:pStyle w:val="Heading3"/>
        <w:jc w:val="both"/>
        <w:rPr>
          <w:rFonts w:ascii="Century" w:hAnsi="Century"/>
          <w:b w:val="0"/>
        </w:rPr>
      </w:pPr>
      <w:bookmarkStart w:id="5235" w:name="_Toc422957995"/>
      <w:bookmarkStart w:id="5236" w:name="_Toc432812287"/>
      <w:bookmarkStart w:id="5237" w:name="_Toc469404463"/>
      <w:r w:rsidRPr="000D195A">
        <w:rPr>
          <w:rFonts w:ascii="Century" w:hAnsi="Century"/>
          <w:b w:val="0"/>
        </w:rPr>
        <w:t>Constraints</w:t>
      </w:r>
      <w:bookmarkEnd w:id="5235"/>
      <w:bookmarkEnd w:id="5236"/>
      <w:bookmarkEnd w:id="5237"/>
    </w:p>
    <w:p w:rsidR="00226771" w:rsidRPr="000D195A" w:rsidRDefault="00226771" w:rsidP="006B4A50">
      <w:pPr>
        <w:numPr>
          <w:ilvl w:val="0"/>
          <w:numId w:val="125"/>
        </w:numPr>
        <w:spacing w:before="120" w:after="0" w:line="360" w:lineRule="auto"/>
        <w:jc w:val="both"/>
        <w:rPr>
          <w:rFonts w:ascii="Century" w:hAnsi="Century" w:cs="Times New Roman"/>
        </w:rPr>
      </w:pPr>
      <w:r w:rsidRPr="000D195A">
        <w:rPr>
          <w:rFonts w:ascii="Century" w:hAnsi="Century" w:cs="Times New Roman"/>
        </w:rPr>
        <w:t>Deadline for testing only can be met if development progress is on time.</w:t>
      </w:r>
    </w:p>
    <w:p w:rsidR="00226771" w:rsidRPr="000D195A" w:rsidRDefault="00226771" w:rsidP="006B4A50">
      <w:pPr>
        <w:numPr>
          <w:ilvl w:val="0"/>
          <w:numId w:val="125"/>
        </w:numPr>
        <w:spacing w:before="120" w:after="0" w:line="360" w:lineRule="auto"/>
        <w:jc w:val="both"/>
        <w:rPr>
          <w:rFonts w:ascii="Century" w:hAnsi="Century" w:cs="Times New Roman"/>
        </w:rPr>
      </w:pPr>
      <w:r w:rsidRPr="000D195A">
        <w:rPr>
          <w:rFonts w:ascii="Century" w:hAnsi="Century" w:cs="Times New Roman"/>
        </w:rPr>
        <w:t>Test execution can be performed when system passes Unit Test Inspection.</w:t>
      </w:r>
    </w:p>
    <w:p w:rsidR="00226771" w:rsidRPr="000D195A" w:rsidRDefault="00226771" w:rsidP="006B4A50">
      <w:pPr>
        <w:numPr>
          <w:ilvl w:val="0"/>
          <w:numId w:val="125"/>
        </w:numPr>
        <w:spacing w:before="120" w:after="0" w:line="360" w:lineRule="auto"/>
        <w:jc w:val="both"/>
        <w:rPr>
          <w:rFonts w:ascii="Century" w:hAnsi="Century" w:cs="Times New Roman"/>
        </w:rPr>
      </w:pPr>
      <w:r w:rsidRPr="000D195A">
        <w:rPr>
          <w:rFonts w:ascii="Century" w:hAnsi="Century" w:cs="Times New Roman"/>
        </w:rPr>
        <w:t>At least one round of testing must be performed for requirements.</w:t>
      </w:r>
    </w:p>
    <w:p w:rsidR="00226771" w:rsidRPr="000D195A" w:rsidRDefault="00226771" w:rsidP="006B4A50">
      <w:pPr>
        <w:numPr>
          <w:ilvl w:val="0"/>
          <w:numId w:val="125"/>
        </w:numPr>
        <w:spacing w:before="120" w:after="0" w:line="360" w:lineRule="auto"/>
        <w:jc w:val="both"/>
        <w:rPr>
          <w:rFonts w:ascii="Century" w:hAnsi="Century" w:cs="Times New Roman"/>
        </w:rPr>
      </w:pPr>
      <w:r w:rsidRPr="000D195A">
        <w:rPr>
          <w:rFonts w:ascii="Century" w:hAnsi="Century" w:cs="Times New Roman"/>
        </w:rPr>
        <w:lastRenderedPageBreak/>
        <w:t xml:space="preserve">Have more environments should be tested: Window XP, Window 8… and more browsers: Firefox and Google Chrome… </w:t>
      </w:r>
    </w:p>
    <w:p w:rsidR="00226771" w:rsidRPr="000D195A" w:rsidRDefault="00226771" w:rsidP="006B4A50">
      <w:pPr>
        <w:pStyle w:val="Table5-1"/>
        <w:numPr>
          <w:ilvl w:val="0"/>
          <w:numId w:val="0"/>
        </w:numPr>
        <w:ind w:left="720"/>
        <w:jc w:val="both"/>
        <w:rPr>
          <w:rFonts w:ascii="Century" w:hAnsi="Century"/>
        </w:rPr>
      </w:pPr>
    </w:p>
    <w:p w:rsidR="00136B64" w:rsidRPr="000D195A" w:rsidRDefault="00136B64" w:rsidP="006B4A50">
      <w:pPr>
        <w:jc w:val="both"/>
        <w:rPr>
          <w:rFonts w:ascii="Century" w:hAnsi="Century"/>
        </w:rPr>
      </w:pPr>
    </w:p>
    <w:p w:rsidR="00770E59" w:rsidRPr="000D195A" w:rsidRDefault="00770E59" w:rsidP="006B4A50">
      <w:pPr>
        <w:pStyle w:val="Heading2"/>
        <w:jc w:val="both"/>
        <w:rPr>
          <w:rFonts w:ascii="Century" w:hAnsi="Century"/>
        </w:rPr>
      </w:pPr>
      <w:bookmarkStart w:id="5238" w:name="_Toc469404464"/>
      <w:r w:rsidRPr="000D195A">
        <w:rPr>
          <w:rFonts w:ascii="Century" w:hAnsi="Century"/>
        </w:rPr>
        <w:t>Test plan</w:t>
      </w:r>
      <w:bookmarkEnd w:id="5238"/>
    </w:p>
    <w:p w:rsidR="00F1155F" w:rsidRPr="000D195A" w:rsidRDefault="00F1155F" w:rsidP="006B4A50">
      <w:pPr>
        <w:pStyle w:val="Heading3"/>
        <w:jc w:val="both"/>
        <w:rPr>
          <w:rFonts w:ascii="Century" w:hAnsi="Century"/>
          <w:b w:val="0"/>
        </w:rPr>
      </w:pPr>
      <w:bookmarkStart w:id="5239" w:name="_Toc422958004"/>
      <w:bookmarkStart w:id="5240" w:name="_Toc432812298"/>
      <w:bookmarkStart w:id="5241" w:name="_Toc469404465"/>
      <w:r w:rsidRPr="000D195A">
        <w:rPr>
          <w:rFonts w:ascii="Century" w:hAnsi="Century"/>
          <w:b w:val="0"/>
        </w:rPr>
        <w:t>Test type</w:t>
      </w:r>
      <w:bookmarkEnd w:id="5239"/>
      <w:bookmarkEnd w:id="5240"/>
      <w:bookmarkEnd w:id="5241"/>
    </w:p>
    <w:p w:rsidR="00F1155F" w:rsidRPr="000D195A" w:rsidRDefault="00F1155F" w:rsidP="006B4A50">
      <w:pPr>
        <w:pStyle w:val="Heading3"/>
        <w:jc w:val="both"/>
        <w:rPr>
          <w:rFonts w:ascii="Century" w:hAnsi="Century" w:cs="Times New Roman"/>
          <w:szCs w:val="28"/>
        </w:rPr>
      </w:pPr>
      <w:bookmarkStart w:id="5242" w:name="_Toc422958005"/>
      <w:bookmarkStart w:id="5243" w:name="_Toc432812299"/>
      <w:bookmarkStart w:id="5244" w:name="_Toc469404466"/>
      <w:r w:rsidRPr="000D195A">
        <w:rPr>
          <w:rFonts w:ascii="Century" w:hAnsi="Century" w:cs="Times New Roman"/>
          <w:szCs w:val="28"/>
        </w:rPr>
        <w:t>Function Testing</w:t>
      </w:r>
      <w:bookmarkEnd w:id="5242"/>
      <w:bookmarkEnd w:id="5243"/>
      <w:bookmarkEnd w:id="5244"/>
    </w:p>
    <w:p w:rsidR="00F1155F" w:rsidRPr="000D195A" w:rsidRDefault="00F1155F" w:rsidP="006B4A50">
      <w:pPr>
        <w:pStyle w:val="NoSpacing"/>
        <w:numPr>
          <w:ilvl w:val="0"/>
          <w:numId w:val="126"/>
        </w:numPr>
        <w:spacing w:line="360" w:lineRule="auto"/>
        <w:jc w:val="both"/>
        <w:rPr>
          <w:rFonts w:ascii="Century" w:hAnsi="Century" w:cs="Times New Roman"/>
        </w:rPr>
      </w:pPr>
      <w:r w:rsidRPr="000D195A">
        <w:rPr>
          <w:rFonts w:ascii="Century" w:hAnsi="Century" w:cs="Times New Roman"/>
        </w:rPr>
        <w:t>Functional Testing is a testing technique that is used to test the features/functionality of the system or Software, should cover all the scenarios including failure paths and boundary cases.</w:t>
      </w:r>
    </w:p>
    <w:p w:rsidR="00F1155F" w:rsidRPr="000D195A" w:rsidRDefault="00F1155F" w:rsidP="006B4A50">
      <w:pPr>
        <w:pStyle w:val="NoSpacing"/>
        <w:numPr>
          <w:ilvl w:val="0"/>
          <w:numId w:val="126"/>
        </w:numPr>
        <w:spacing w:line="360" w:lineRule="auto"/>
        <w:jc w:val="both"/>
        <w:rPr>
          <w:rFonts w:ascii="Century" w:hAnsi="Century" w:cs="Times New Roman"/>
          <w:sz w:val="21"/>
          <w:shd w:val="clear" w:color="auto" w:fill="FFFFFF"/>
        </w:rPr>
      </w:pPr>
      <w:r w:rsidRPr="000D195A">
        <w:rPr>
          <w:rFonts w:ascii="Century" w:hAnsi="Century"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rsidR="00F1155F" w:rsidRPr="000D195A" w:rsidRDefault="00F1155F" w:rsidP="006B4A50">
      <w:pPr>
        <w:pStyle w:val="NoSpacing"/>
        <w:numPr>
          <w:ilvl w:val="0"/>
          <w:numId w:val="126"/>
        </w:numPr>
        <w:spacing w:line="360" w:lineRule="auto"/>
        <w:jc w:val="both"/>
        <w:rPr>
          <w:rFonts w:ascii="Century" w:hAnsi="Century" w:cs="Times New Roman"/>
          <w:sz w:val="21"/>
          <w:shd w:val="clear" w:color="auto" w:fill="FFFFFF"/>
        </w:rPr>
      </w:pPr>
      <w:r w:rsidRPr="000D195A">
        <w:rPr>
          <w:rFonts w:ascii="Century" w:hAnsi="Century" w:cs="Times New Roman"/>
        </w:rPr>
        <w:t>During functional testing, there are two major Functional Testing techniques Black Box Test and White Box Test</w:t>
      </w:r>
      <w:r w:rsidRPr="000D195A">
        <w:rPr>
          <w:rFonts w:ascii="Century" w:hAnsi="Century"/>
        </w:rPr>
        <w:t xml:space="preserve">. </w:t>
      </w:r>
      <w:hyperlink r:id="rId155" w:history="1">
        <w:r w:rsidRPr="000D195A">
          <w:rPr>
            <w:rStyle w:val="Hyperlink"/>
            <w:rFonts w:ascii="Century" w:hAnsi="Century" w:cs="Times New Roman"/>
            <w:bdr w:val="none" w:sz="0" w:space="0" w:color="auto" w:frame="1"/>
          </w:rPr>
          <w:t>Black Box Testing</w:t>
        </w:r>
      </w:hyperlink>
      <w:r w:rsidRPr="000D195A">
        <w:rPr>
          <w:rStyle w:val="apple-converted-space"/>
          <w:rFonts w:ascii="Century" w:hAnsi="Century" w:cs="Times New Roman"/>
        </w:rPr>
        <w:t> </w:t>
      </w:r>
      <w:r w:rsidRPr="000D195A">
        <w:rPr>
          <w:rFonts w:ascii="Century" w:hAnsi="Century" w:cs="Times New Roman"/>
        </w:rPr>
        <w:t>technique is used in which the internal logic of the system being tested is not known to the tester.</w:t>
      </w:r>
    </w:p>
    <w:tbl>
      <w:tblPr>
        <w:tblpPr w:leftFromText="180" w:rightFromText="180" w:vertAnchor="text" w:tblpXSpec="center" w:tblpY="1"/>
        <w:tblOverlap w:val="neve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6030"/>
      </w:tblGrid>
      <w:tr w:rsidR="00F1155F" w:rsidRPr="000D195A" w:rsidTr="004407B7">
        <w:tc>
          <w:tcPr>
            <w:tcW w:w="2425" w:type="dxa"/>
            <w:shd w:val="clear" w:color="auto" w:fill="D9E2F3" w:themeFill="accent5" w:themeFillTint="33"/>
          </w:tcPr>
          <w:p w:rsidR="00F1155F" w:rsidRPr="000D195A" w:rsidRDefault="00F1155F" w:rsidP="006B4A50">
            <w:pPr>
              <w:pStyle w:val="NoSpacing"/>
              <w:spacing w:line="360" w:lineRule="auto"/>
              <w:jc w:val="both"/>
              <w:rPr>
                <w:rFonts w:ascii="Century" w:hAnsi="Century" w:cs="Times New Roman"/>
                <w:b/>
              </w:rPr>
            </w:pPr>
            <w:r w:rsidRPr="000D195A">
              <w:rPr>
                <w:rFonts w:ascii="Century" w:hAnsi="Century" w:cs="Times New Roman"/>
                <w:b/>
              </w:rPr>
              <w:t>Test Objective:</w:t>
            </w:r>
          </w:p>
        </w:tc>
        <w:tc>
          <w:tcPr>
            <w:tcW w:w="6030" w:type="dxa"/>
          </w:tcPr>
          <w:p w:rsidR="00F1155F" w:rsidRPr="000D195A" w:rsidRDefault="00F1155F" w:rsidP="006B4A50">
            <w:pPr>
              <w:pStyle w:val="NoSpacing"/>
              <w:spacing w:line="360" w:lineRule="auto"/>
              <w:ind w:left="107"/>
              <w:jc w:val="both"/>
              <w:rPr>
                <w:rFonts w:ascii="Century" w:hAnsi="Century" w:cs="Times New Roman"/>
                <w:color w:val="000000" w:themeColor="text1"/>
              </w:rPr>
            </w:pPr>
            <w:r w:rsidRPr="000D195A">
              <w:rPr>
                <w:rFonts w:ascii="Century" w:hAnsi="Century" w:cs="Times New Roman"/>
              </w:rPr>
              <w:t>The type of this test is to ensure proper target-of-test functionality, including user interaction, all function defined in specification document implemented correctly.</w:t>
            </w:r>
          </w:p>
        </w:tc>
      </w:tr>
      <w:tr w:rsidR="00F1155F" w:rsidRPr="000D195A" w:rsidTr="004407B7">
        <w:tc>
          <w:tcPr>
            <w:tcW w:w="2425" w:type="dxa"/>
            <w:shd w:val="clear" w:color="auto" w:fill="D9E2F3" w:themeFill="accent5" w:themeFillTint="33"/>
          </w:tcPr>
          <w:p w:rsidR="00F1155F" w:rsidRPr="000D195A" w:rsidRDefault="00F1155F" w:rsidP="006B4A50">
            <w:pPr>
              <w:pStyle w:val="NoSpacing"/>
              <w:spacing w:line="360" w:lineRule="auto"/>
              <w:jc w:val="both"/>
              <w:rPr>
                <w:rFonts w:ascii="Century" w:hAnsi="Century" w:cs="Times New Roman"/>
                <w:b/>
              </w:rPr>
            </w:pPr>
            <w:r w:rsidRPr="000D195A">
              <w:rPr>
                <w:rFonts w:ascii="Century" w:hAnsi="Century" w:cs="Times New Roman"/>
                <w:b/>
              </w:rPr>
              <w:t>Technique:</w:t>
            </w:r>
          </w:p>
        </w:tc>
        <w:tc>
          <w:tcPr>
            <w:tcW w:w="6030" w:type="dxa"/>
          </w:tcPr>
          <w:p w:rsidR="00F1155F" w:rsidRPr="000D195A" w:rsidRDefault="00F1155F" w:rsidP="006B4A50">
            <w:pPr>
              <w:pStyle w:val="NoSpacing"/>
              <w:spacing w:line="360" w:lineRule="auto"/>
              <w:ind w:left="107"/>
              <w:jc w:val="both"/>
              <w:rPr>
                <w:rFonts w:ascii="Century" w:hAnsi="Century" w:cs="Times New Roman"/>
              </w:rPr>
            </w:pPr>
            <w:r w:rsidRPr="000D195A">
              <w:rPr>
                <w:rFonts w:ascii="Century" w:hAnsi="Century" w:cs="Times New Roman"/>
              </w:rPr>
              <w:t>Executing each use case, use-case flow, or function, using valid and invalid data, to verify the following:</w:t>
            </w:r>
          </w:p>
          <w:p w:rsidR="00F1155F" w:rsidRPr="000D195A" w:rsidRDefault="00F1155F" w:rsidP="006B4A50">
            <w:pPr>
              <w:pStyle w:val="NoSpacing"/>
              <w:spacing w:line="360" w:lineRule="auto"/>
              <w:ind w:left="107"/>
              <w:jc w:val="both"/>
              <w:rPr>
                <w:rFonts w:ascii="Century" w:hAnsi="Century" w:cs="Times New Roman"/>
              </w:rPr>
            </w:pPr>
            <w:r w:rsidRPr="000D195A">
              <w:rPr>
                <w:rFonts w:ascii="Century" w:hAnsi="Century" w:cs="Times New Roman"/>
              </w:rPr>
              <w:t>- The expected results occur when valid data is used.</w:t>
            </w:r>
          </w:p>
          <w:p w:rsidR="00F1155F" w:rsidRPr="000D195A" w:rsidRDefault="00F1155F" w:rsidP="006B4A50">
            <w:pPr>
              <w:pStyle w:val="NoSpacing"/>
              <w:spacing w:line="360" w:lineRule="auto"/>
              <w:ind w:left="107"/>
              <w:jc w:val="both"/>
              <w:rPr>
                <w:rFonts w:ascii="Century" w:hAnsi="Century" w:cs="Times New Roman"/>
              </w:rPr>
            </w:pPr>
            <w:r w:rsidRPr="000D195A">
              <w:rPr>
                <w:rFonts w:ascii="Century" w:hAnsi="Century" w:cs="Times New Roman"/>
              </w:rPr>
              <w:t>- The appropriate error or warning messages are displayed when invalid data is used.</w:t>
            </w:r>
          </w:p>
          <w:p w:rsidR="00F1155F" w:rsidRPr="000D195A" w:rsidRDefault="00F1155F" w:rsidP="006B4A50">
            <w:pPr>
              <w:pStyle w:val="NoSpacing"/>
              <w:spacing w:line="360" w:lineRule="auto"/>
              <w:ind w:left="107"/>
              <w:jc w:val="both"/>
              <w:rPr>
                <w:rFonts w:ascii="Century" w:hAnsi="Century" w:cs="Times New Roman"/>
              </w:rPr>
            </w:pPr>
            <w:r w:rsidRPr="000D195A">
              <w:rPr>
                <w:rFonts w:ascii="Century" w:hAnsi="Century" w:cs="Times New Roman"/>
              </w:rPr>
              <w:t xml:space="preserve">- Each business rule is properly applied. </w:t>
            </w:r>
          </w:p>
        </w:tc>
      </w:tr>
      <w:tr w:rsidR="00F1155F" w:rsidRPr="000D195A" w:rsidTr="004407B7">
        <w:tc>
          <w:tcPr>
            <w:tcW w:w="2425" w:type="dxa"/>
            <w:shd w:val="clear" w:color="auto" w:fill="D9E2F3" w:themeFill="accent5" w:themeFillTint="33"/>
          </w:tcPr>
          <w:p w:rsidR="00F1155F" w:rsidRPr="000D195A" w:rsidRDefault="00F1155F" w:rsidP="006B4A50">
            <w:pPr>
              <w:pStyle w:val="NoSpacing"/>
              <w:spacing w:line="360" w:lineRule="auto"/>
              <w:jc w:val="both"/>
              <w:rPr>
                <w:rFonts w:ascii="Century" w:hAnsi="Century" w:cs="Times New Roman"/>
                <w:b/>
              </w:rPr>
            </w:pPr>
            <w:r w:rsidRPr="000D195A">
              <w:rPr>
                <w:rFonts w:ascii="Century" w:hAnsi="Century" w:cs="Times New Roman"/>
                <w:b/>
              </w:rPr>
              <w:t>Completion Criteria:</w:t>
            </w:r>
          </w:p>
        </w:tc>
        <w:tc>
          <w:tcPr>
            <w:tcW w:w="6030" w:type="dxa"/>
          </w:tcPr>
          <w:p w:rsidR="00F1155F" w:rsidRPr="000D195A" w:rsidRDefault="00F1155F" w:rsidP="006B4A50">
            <w:pPr>
              <w:pStyle w:val="NoSpacing"/>
              <w:spacing w:line="360" w:lineRule="auto"/>
              <w:ind w:left="107"/>
              <w:jc w:val="both"/>
              <w:rPr>
                <w:rFonts w:ascii="Century" w:hAnsi="Century" w:cs="Times New Roman"/>
              </w:rPr>
            </w:pPr>
            <w:r w:rsidRPr="000D195A">
              <w:rPr>
                <w:rFonts w:ascii="Century" w:hAnsi="Century" w:cs="Times New Roman"/>
              </w:rPr>
              <w:t>-  All planned tests have been executed.</w:t>
            </w:r>
          </w:p>
          <w:p w:rsidR="00F1155F" w:rsidRPr="000D195A" w:rsidRDefault="00F1155F" w:rsidP="006B4A50">
            <w:pPr>
              <w:pStyle w:val="NoSpacing"/>
              <w:spacing w:line="360" w:lineRule="auto"/>
              <w:ind w:left="107"/>
              <w:jc w:val="both"/>
              <w:rPr>
                <w:rFonts w:ascii="Century" w:hAnsi="Century" w:cs="Times New Roman"/>
              </w:rPr>
            </w:pPr>
            <w:r w:rsidRPr="000D195A">
              <w:rPr>
                <w:rFonts w:ascii="Century" w:hAnsi="Century" w:cs="Times New Roman"/>
              </w:rPr>
              <w:t>-  All identified defects have been addressed and closed.</w:t>
            </w:r>
          </w:p>
        </w:tc>
      </w:tr>
      <w:tr w:rsidR="00F1155F" w:rsidRPr="000D195A" w:rsidTr="004407B7">
        <w:tc>
          <w:tcPr>
            <w:tcW w:w="2425" w:type="dxa"/>
            <w:shd w:val="clear" w:color="auto" w:fill="D9E2F3" w:themeFill="accent5" w:themeFillTint="33"/>
          </w:tcPr>
          <w:p w:rsidR="00F1155F" w:rsidRPr="000D195A" w:rsidRDefault="00F1155F" w:rsidP="006B4A50">
            <w:pPr>
              <w:pStyle w:val="NoSpacing"/>
              <w:spacing w:line="360" w:lineRule="auto"/>
              <w:jc w:val="both"/>
              <w:rPr>
                <w:rFonts w:ascii="Century" w:hAnsi="Century" w:cs="Times New Roman"/>
                <w:b/>
              </w:rPr>
            </w:pPr>
            <w:r w:rsidRPr="000D195A">
              <w:rPr>
                <w:rFonts w:ascii="Century" w:hAnsi="Century" w:cs="Times New Roman"/>
                <w:b/>
              </w:rPr>
              <w:t>Special Considerations:</w:t>
            </w:r>
          </w:p>
        </w:tc>
        <w:tc>
          <w:tcPr>
            <w:tcW w:w="6030" w:type="dxa"/>
          </w:tcPr>
          <w:p w:rsidR="00F1155F" w:rsidRPr="000D195A" w:rsidRDefault="00F1155F" w:rsidP="006B4A50">
            <w:pPr>
              <w:pStyle w:val="NoSpacing"/>
              <w:spacing w:line="360" w:lineRule="auto"/>
              <w:ind w:left="107"/>
              <w:jc w:val="both"/>
              <w:rPr>
                <w:rFonts w:ascii="Century" w:hAnsi="Century" w:cs="Times New Roman"/>
              </w:rPr>
            </w:pPr>
            <w:r w:rsidRPr="000D195A">
              <w:rPr>
                <w:rFonts w:ascii="Century" w:hAnsi="Century" w:cs="Times New Roman"/>
              </w:rPr>
              <w:t xml:space="preserve">Testing may be stopped when </w:t>
            </w:r>
          </w:p>
          <w:p w:rsidR="00F1155F" w:rsidRPr="000D195A" w:rsidRDefault="00F1155F" w:rsidP="006B4A50">
            <w:pPr>
              <w:pStyle w:val="NoSpacing"/>
              <w:spacing w:line="360" w:lineRule="auto"/>
              <w:ind w:left="107"/>
              <w:jc w:val="both"/>
              <w:rPr>
                <w:rFonts w:ascii="Century" w:hAnsi="Century" w:cs="Times New Roman"/>
              </w:rPr>
            </w:pPr>
            <w:r w:rsidRPr="000D195A">
              <w:rPr>
                <w:rFonts w:ascii="Century" w:hAnsi="Century" w:cs="Times New Roman"/>
              </w:rPr>
              <w:t>Time runs out</w:t>
            </w:r>
          </w:p>
          <w:p w:rsidR="00F1155F" w:rsidRPr="000D195A" w:rsidRDefault="00F1155F" w:rsidP="006B4A50">
            <w:pPr>
              <w:pStyle w:val="NoSpacing"/>
              <w:spacing w:line="360" w:lineRule="auto"/>
              <w:ind w:left="107"/>
              <w:jc w:val="both"/>
              <w:rPr>
                <w:rFonts w:ascii="Century" w:hAnsi="Century" w:cs="Times New Roman"/>
              </w:rPr>
            </w:pPr>
            <w:r w:rsidRPr="000D195A">
              <w:rPr>
                <w:rFonts w:ascii="Century" w:hAnsi="Century" w:cs="Times New Roman"/>
              </w:rPr>
              <w:t>A certain number of defects found</w:t>
            </w:r>
          </w:p>
          <w:p w:rsidR="00F1155F" w:rsidRPr="000D195A" w:rsidRDefault="00F1155F" w:rsidP="006B4A50">
            <w:pPr>
              <w:pStyle w:val="NoSpacing"/>
              <w:spacing w:line="360" w:lineRule="auto"/>
              <w:ind w:left="107"/>
              <w:jc w:val="both"/>
              <w:rPr>
                <w:rFonts w:ascii="Century" w:hAnsi="Century" w:cs="Times New Roman"/>
              </w:rPr>
            </w:pPr>
            <w:r w:rsidRPr="000D195A">
              <w:rPr>
                <w:rFonts w:ascii="Century" w:hAnsi="Century" w:cs="Times New Roman"/>
              </w:rPr>
              <w:t>Test coverage &gt; 98%</w:t>
            </w:r>
          </w:p>
          <w:p w:rsidR="00F1155F" w:rsidRPr="000D195A" w:rsidRDefault="00F1155F" w:rsidP="006B4A50">
            <w:pPr>
              <w:pStyle w:val="NoSpacing"/>
              <w:spacing w:line="360" w:lineRule="auto"/>
              <w:ind w:left="107"/>
              <w:jc w:val="both"/>
              <w:rPr>
                <w:rFonts w:ascii="Century" w:hAnsi="Century" w:cs="Times New Roman"/>
              </w:rPr>
            </w:pPr>
            <w:r w:rsidRPr="000D195A">
              <w:rPr>
                <w:rFonts w:ascii="Century" w:hAnsi="Century" w:cs="Times New Roman"/>
              </w:rPr>
              <w:t>Stop when testing becomes unproductive</w:t>
            </w:r>
          </w:p>
        </w:tc>
      </w:tr>
    </w:tbl>
    <w:p w:rsidR="00F1155F" w:rsidRPr="000D195A" w:rsidRDefault="00F1155F" w:rsidP="006B4A50">
      <w:pPr>
        <w:pStyle w:val="Table5-1"/>
        <w:jc w:val="both"/>
        <w:rPr>
          <w:rFonts w:ascii="Century" w:hAnsi="Century"/>
        </w:rPr>
      </w:pPr>
      <w:r w:rsidRPr="000D195A">
        <w:rPr>
          <w:rFonts w:ascii="Century" w:hAnsi="Century"/>
        </w:rPr>
        <w:t>Function Testing</w:t>
      </w:r>
    </w:p>
    <w:p w:rsidR="00F1155F" w:rsidRPr="000D195A" w:rsidRDefault="00F1155F" w:rsidP="006B4A50">
      <w:pPr>
        <w:pStyle w:val="Heading3"/>
        <w:jc w:val="both"/>
        <w:rPr>
          <w:rFonts w:ascii="Century" w:hAnsi="Century" w:cs="Times New Roman"/>
          <w:szCs w:val="28"/>
        </w:rPr>
      </w:pPr>
      <w:bookmarkStart w:id="5245" w:name="_Toc422958006"/>
      <w:bookmarkStart w:id="5246" w:name="_Toc432812300"/>
      <w:bookmarkStart w:id="5247" w:name="_Toc469404467"/>
      <w:r w:rsidRPr="000D195A">
        <w:rPr>
          <w:rFonts w:ascii="Century" w:hAnsi="Century" w:cs="Times New Roman"/>
          <w:szCs w:val="28"/>
        </w:rPr>
        <w:lastRenderedPageBreak/>
        <w:t>User Interface Testing</w:t>
      </w:r>
      <w:bookmarkEnd w:id="5245"/>
      <w:bookmarkEnd w:id="5246"/>
      <w:bookmarkEnd w:id="5247"/>
    </w:p>
    <w:p w:rsidR="00F1155F" w:rsidRPr="000D195A" w:rsidRDefault="00F1155F" w:rsidP="006B4A50">
      <w:pPr>
        <w:pStyle w:val="NoSpacing"/>
        <w:spacing w:line="360" w:lineRule="auto"/>
        <w:jc w:val="both"/>
        <w:rPr>
          <w:rFonts w:ascii="Century" w:hAnsi="Century" w:cs="Times New Roman"/>
          <w:shd w:val="clear" w:color="auto" w:fill="FFFFFF"/>
        </w:rPr>
      </w:pPr>
      <w:r w:rsidRPr="000D195A">
        <w:rPr>
          <w:rFonts w:ascii="Century" w:hAnsi="Century" w:cs="Times New Roman"/>
          <w:shd w:val="clear" w:color="auto" w:fill="FFFFFF"/>
        </w:rPr>
        <w:t>GUI testing is the process of ensuring proper functionality of the GUI for a given web and making sure it conforms to its written specifications.</w:t>
      </w:r>
    </w:p>
    <w:p w:rsidR="00F1155F" w:rsidRPr="000D195A" w:rsidRDefault="00F1155F" w:rsidP="006B4A50">
      <w:pPr>
        <w:pStyle w:val="NoSpacing"/>
        <w:spacing w:line="360" w:lineRule="auto"/>
        <w:jc w:val="both"/>
        <w:rPr>
          <w:rFonts w:ascii="Century" w:hAnsi="Century" w:cs="Times New Roman"/>
          <w:shd w:val="clear" w:color="auto" w:fill="FFFFFF"/>
        </w:rPr>
      </w:pPr>
      <w:r w:rsidRPr="000D195A">
        <w:rPr>
          <w:rFonts w:ascii="Century" w:hAnsi="Century" w:cs="Times New Roman"/>
          <w:shd w:val="clear" w:color="auto" w:fill="FFFFFF"/>
        </w:rPr>
        <w:t xml:space="preserve">GUI testing evaluates design elements such as layout, colors, </w:t>
      </w:r>
      <w:hyperlink r:id="rId156" w:history="1">
        <w:r w:rsidRPr="000D195A">
          <w:rPr>
            <w:rStyle w:val="Hyperlink"/>
            <w:rFonts w:ascii="Century" w:hAnsi="Century" w:cs="Times New Roman"/>
            <w:shd w:val="clear" w:color="auto" w:fill="FFFFFF"/>
          </w:rPr>
          <w:t>fonts</w:t>
        </w:r>
      </w:hyperlink>
      <w:r w:rsidRPr="000D195A">
        <w:rPr>
          <w:rFonts w:ascii="Century" w:hAnsi="Century" w:cs="Times New Roman"/>
          <w:shd w:val="clear" w:color="auto" w:fill="FFFFFF"/>
        </w:rPr>
        <w:t>, font sizes, labels, text boxes, text formatting, captions, buttons, lists, icons, links, content and more.</w:t>
      </w:r>
    </w:p>
    <w:tbl>
      <w:tblPr>
        <w:tblpPr w:leftFromText="180" w:rightFromText="180" w:vertAnchor="text" w:tblpXSpec="center" w:tblpY="1"/>
        <w:tblOverlap w:val="neve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940"/>
      </w:tblGrid>
      <w:tr w:rsidR="00F1155F" w:rsidRPr="000D195A" w:rsidTr="004407B7">
        <w:tc>
          <w:tcPr>
            <w:tcW w:w="2515" w:type="dxa"/>
            <w:shd w:val="clear" w:color="auto" w:fill="D9E2F3" w:themeFill="accent5" w:themeFillTint="33"/>
          </w:tcPr>
          <w:p w:rsidR="00F1155F" w:rsidRPr="000D195A" w:rsidRDefault="00F1155F" w:rsidP="006B4A50">
            <w:pPr>
              <w:pStyle w:val="NoSpacing"/>
              <w:spacing w:line="360" w:lineRule="auto"/>
              <w:jc w:val="both"/>
              <w:rPr>
                <w:rFonts w:ascii="Century" w:hAnsi="Century" w:cs="Times New Roman"/>
                <w:b/>
              </w:rPr>
            </w:pPr>
            <w:r w:rsidRPr="000D195A">
              <w:rPr>
                <w:rFonts w:ascii="Century" w:hAnsi="Century" w:cs="Times New Roman"/>
                <w:b/>
              </w:rPr>
              <w:t>Test Objective:</w:t>
            </w:r>
          </w:p>
        </w:tc>
        <w:tc>
          <w:tcPr>
            <w:tcW w:w="5940" w:type="dxa"/>
          </w:tcPr>
          <w:p w:rsidR="00F1155F" w:rsidRPr="000D195A" w:rsidRDefault="00F1155F" w:rsidP="006B4A50">
            <w:pPr>
              <w:pStyle w:val="NoSpacing"/>
              <w:spacing w:line="360" w:lineRule="auto"/>
              <w:ind w:left="90"/>
              <w:jc w:val="both"/>
              <w:rPr>
                <w:rFonts w:ascii="Century" w:hAnsi="Century" w:cs="Times New Roman"/>
              </w:rPr>
            </w:pPr>
            <w:r w:rsidRPr="000D195A">
              <w:rPr>
                <w:rFonts w:ascii="Century" w:hAnsi="Century" w:cs="Times New Roman"/>
              </w:rPr>
              <w:t>Verify the following:</w:t>
            </w:r>
          </w:p>
          <w:p w:rsidR="00F1155F" w:rsidRPr="000D195A" w:rsidRDefault="00F1155F" w:rsidP="006B4A50">
            <w:pPr>
              <w:pStyle w:val="NoSpacing"/>
              <w:spacing w:line="360" w:lineRule="auto"/>
              <w:ind w:left="90"/>
              <w:jc w:val="both"/>
              <w:rPr>
                <w:rFonts w:ascii="Century" w:hAnsi="Century" w:cs="Times New Roman"/>
              </w:rPr>
            </w:pPr>
            <w:r w:rsidRPr="000D195A">
              <w:rPr>
                <w:rFonts w:ascii="Century" w:hAnsi="Century" w:cs="Times New Roman"/>
              </w:rPr>
              <w:t>- Navigation through the target-of-test properly reflects business functions and requirements, including window-to-window, field-to-field, and use of access methods (tab keys, mouse movements, accelerator keys)</w:t>
            </w:r>
          </w:p>
          <w:p w:rsidR="00F1155F" w:rsidRPr="000D195A" w:rsidRDefault="00F1155F" w:rsidP="006B4A50">
            <w:pPr>
              <w:pStyle w:val="NoSpacing"/>
              <w:spacing w:line="360" w:lineRule="auto"/>
              <w:ind w:left="90"/>
              <w:jc w:val="both"/>
              <w:rPr>
                <w:rFonts w:ascii="Century" w:hAnsi="Century" w:cs="Times New Roman"/>
              </w:rPr>
            </w:pPr>
            <w:r w:rsidRPr="000D195A">
              <w:rPr>
                <w:rFonts w:ascii="Century" w:hAnsi="Century" w:cs="Times New Roman"/>
              </w:rPr>
              <w:t xml:space="preserve">- Window objects and characteristics, such as menus, size, position, state, and focus conform to standards. </w:t>
            </w:r>
          </w:p>
        </w:tc>
      </w:tr>
      <w:tr w:rsidR="00F1155F" w:rsidRPr="000D195A" w:rsidTr="004407B7">
        <w:tc>
          <w:tcPr>
            <w:tcW w:w="2515" w:type="dxa"/>
            <w:shd w:val="clear" w:color="auto" w:fill="D9E2F3" w:themeFill="accent5" w:themeFillTint="33"/>
          </w:tcPr>
          <w:p w:rsidR="00F1155F" w:rsidRPr="000D195A" w:rsidRDefault="00F1155F" w:rsidP="006B4A50">
            <w:pPr>
              <w:pStyle w:val="NoSpacing"/>
              <w:spacing w:line="360" w:lineRule="auto"/>
              <w:jc w:val="both"/>
              <w:rPr>
                <w:rFonts w:ascii="Century" w:hAnsi="Century" w:cs="Times New Roman"/>
                <w:b/>
              </w:rPr>
            </w:pPr>
            <w:r w:rsidRPr="000D195A">
              <w:rPr>
                <w:rFonts w:ascii="Century" w:hAnsi="Century" w:cs="Times New Roman"/>
                <w:b/>
              </w:rPr>
              <w:t>Technique:</w:t>
            </w:r>
          </w:p>
        </w:tc>
        <w:tc>
          <w:tcPr>
            <w:tcW w:w="5940" w:type="dxa"/>
          </w:tcPr>
          <w:p w:rsidR="00F1155F" w:rsidRPr="000D195A" w:rsidRDefault="00F1155F" w:rsidP="006B4A50">
            <w:pPr>
              <w:pStyle w:val="NoSpacing"/>
              <w:spacing w:line="360" w:lineRule="auto"/>
              <w:ind w:left="90"/>
              <w:jc w:val="both"/>
              <w:rPr>
                <w:rFonts w:ascii="Century" w:hAnsi="Century" w:cs="Times New Roman"/>
              </w:rPr>
            </w:pPr>
            <w:r w:rsidRPr="000D195A">
              <w:rPr>
                <w:rFonts w:ascii="Century" w:hAnsi="Century" w:cs="Times New Roman"/>
              </w:rPr>
              <w:t xml:space="preserve">Create or modify tests for each window to verify proper navigation and object states for each application window and objects. </w:t>
            </w:r>
          </w:p>
        </w:tc>
      </w:tr>
      <w:tr w:rsidR="00F1155F" w:rsidRPr="000D195A" w:rsidTr="004407B7">
        <w:tc>
          <w:tcPr>
            <w:tcW w:w="2515" w:type="dxa"/>
            <w:shd w:val="clear" w:color="auto" w:fill="D9E2F3" w:themeFill="accent5" w:themeFillTint="33"/>
          </w:tcPr>
          <w:p w:rsidR="00F1155F" w:rsidRPr="000D195A" w:rsidRDefault="00F1155F" w:rsidP="006B4A50">
            <w:pPr>
              <w:pStyle w:val="NoSpacing"/>
              <w:spacing w:line="360" w:lineRule="auto"/>
              <w:jc w:val="both"/>
              <w:rPr>
                <w:rFonts w:ascii="Century" w:hAnsi="Century" w:cs="Times New Roman"/>
                <w:b/>
              </w:rPr>
            </w:pPr>
            <w:r w:rsidRPr="000D195A">
              <w:rPr>
                <w:rFonts w:ascii="Century" w:hAnsi="Century" w:cs="Times New Roman"/>
                <w:b/>
              </w:rPr>
              <w:t>Completion Criteria:</w:t>
            </w:r>
          </w:p>
        </w:tc>
        <w:tc>
          <w:tcPr>
            <w:tcW w:w="5940" w:type="dxa"/>
          </w:tcPr>
          <w:p w:rsidR="00F1155F" w:rsidRPr="000D195A" w:rsidRDefault="00F1155F" w:rsidP="006B4A50">
            <w:pPr>
              <w:pStyle w:val="NoSpacing"/>
              <w:spacing w:line="360" w:lineRule="auto"/>
              <w:ind w:left="90"/>
              <w:jc w:val="both"/>
              <w:rPr>
                <w:rFonts w:ascii="Century" w:hAnsi="Century" w:cs="Times New Roman"/>
              </w:rPr>
            </w:pPr>
            <w:r w:rsidRPr="000D195A">
              <w:rPr>
                <w:rFonts w:ascii="Century" w:hAnsi="Century" w:cs="Times New Roman"/>
              </w:rPr>
              <w:t>Each window successfully verified to remain consistent with benchmark version or within acceptable standard</w:t>
            </w:r>
          </w:p>
        </w:tc>
      </w:tr>
      <w:tr w:rsidR="00F1155F" w:rsidRPr="000D195A" w:rsidTr="004407B7">
        <w:tc>
          <w:tcPr>
            <w:tcW w:w="2515" w:type="dxa"/>
            <w:shd w:val="clear" w:color="auto" w:fill="D9E2F3" w:themeFill="accent5" w:themeFillTint="33"/>
          </w:tcPr>
          <w:p w:rsidR="00F1155F" w:rsidRPr="000D195A" w:rsidRDefault="00F1155F" w:rsidP="006B4A50">
            <w:pPr>
              <w:pStyle w:val="NoSpacing"/>
              <w:spacing w:line="360" w:lineRule="auto"/>
              <w:jc w:val="both"/>
              <w:rPr>
                <w:rFonts w:ascii="Century" w:hAnsi="Century" w:cs="Times New Roman"/>
                <w:b/>
              </w:rPr>
            </w:pPr>
            <w:r w:rsidRPr="000D195A">
              <w:rPr>
                <w:rFonts w:ascii="Century" w:hAnsi="Century" w:cs="Times New Roman"/>
                <w:b/>
              </w:rPr>
              <w:t>Special Considerations:</w:t>
            </w:r>
          </w:p>
        </w:tc>
        <w:tc>
          <w:tcPr>
            <w:tcW w:w="5940" w:type="dxa"/>
          </w:tcPr>
          <w:p w:rsidR="00F1155F" w:rsidRPr="000D195A" w:rsidRDefault="00F1155F" w:rsidP="006B4A50">
            <w:pPr>
              <w:pStyle w:val="NoSpacing"/>
              <w:spacing w:line="360" w:lineRule="auto"/>
              <w:ind w:left="90"/>
              <w:jc w:val="both"/>
              <w:rPr>
                <w:rFonts w:ascii="Century" w:hAnsi="Century" w:cs="Times New Roman"/>
              </w:rPr>
            </w:pPr>
            <w:r w:rsidRPr="000D195A">
              <w:rPr>
                <w:rFonts w:ascii="Century" w:hAnsi="Century" w:cs="Times New Roman"/>
              </w:rPr>
              <w:t xml:space="preserve">Not all properties for custom and third party objects can be accessed. </w:t>
            </w:r>
          </w:p>
        </w:tc>
      </w:tr>
    </w:tbl>
    <w:p w:rsidR="00F1155F" w:rsidRPr="000D195A" w:rsidRDefault="00F1155F" w:rsidP="006B4A50">
      <w:pPr>
        <w:pStyle w:val="Table5-1"/>
        <w:jc w:val="both"/>
        <w:rPr>
          <w:rFonts w:ascii="Century" w:hAnsi="Century"/>
        </w:rPr>
      </w:pPr>
      <w:r w:rsidRPr="000D195A">
        <w:rPr>
          <w:rFonts w:ascii="Century" w:hAnsi="Century"/>
        </w:rPr>
        <w:t>GUI Testing</w:t>
      </w:r>
    </w:p>
    <w:p w:rsidR="00F1155F" w:rsidRPr="000D195A" w:rsidRDefault="00F1155F" w:rsidP="006B4A50">
      <w:pPr>
        <w:pStyle w:val="Heading3"/>
        <w:jc w:val="both"/>
        <w:rPr>
          <w:rFonts w:ascii="Century" w:hAnsi="Century"/>
          <w:b w:val="0"/>
        </w:rPr>
      </w:pPr>
      <w:bookmarkStart w:id="5248" w:name="_Toc422958008"/>
      <w:bookmarkStart w:id="5249" w:name="_Toc432812302"/>
      <w:bookmarkStart w:id="5250" w:name="_Toc469404468"/>
      <w:r w:rsidRPr="000D195A">
        <w:rPr>
          <w:rFonts w:ascii="Century" w:hAnsi="Century"/>
          <w:b w:val="0"/>
        </w:rPr>
        <w:t>Test stages</w:t>
      </w:r>
      <w:bookmarkEnd w:id="5248"/>
      <w:bookmarkEnd w:id="5249"/>
      <w:bookmarkEnd w:id="5250"/>
    </w:p>
    <w:p w:rsidR="00F1155F" w:rsidRPr="000D195A" w:rsidRDefault="00F1155F" w:rsidP="006B4A50">
      <w:pPr>
        <w:pStyle w:val="NoSpacing"/>
        <w:spacing w:line="360" w:lineRule="auto"/>
        <w:jc w:val="both"/>
        <w:rPr>
          <w:rFonts w:ascii="Century" w:hAnsi="Century" w:cs="Times New Roman"/>
          <w:color w:val="000000" w:themeColor="text1"/>
        </w:rPr>
      </w:pPr>
      <w:r w:rsidRPr="000D195A">
        <w:rPr>
          <w:rFonts w:ascii="Century" w:hAnsi="Century"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F1155F" w:rsidRPr="000D195A" w:rsidTr="004407B7">
        <w:trPr>
          <w:tblHeader/>
        </w:trPr>
        <w:tc>
          <w:tcPr>
            <w:tcW w:w="2992" w:type="dxa"/>
            <w:vMerge w:val="restart"/>
            <w:shd w:val="clear" w:color="auto" w:fill="D9E2F3" w:themeFill="accent5" w:themeFillTint="33"/>
          </w:tcPr>
          <w:p w:rsidR="00F1155F" w:rsidRPr="000D195A" w:rsidRDefault="00F1155F" w:rsidP="006B4A50">
            <w:pPr>
              <w:pStyle w:val="NoSpacing"/>
              <w:spacing w:line="360" w:lineRule="auto"/>
              <w:jc w:val="both"/>
              <w:rPr>
                <w:rFonts w:ascii="Century" w:hAnsi="Century" w:cs="Times New Roman"/>
                <w:b/>
              </w:rPr>
            </w:pPr>
            <w:r w:rsidRPr="000D195A">
              <w:rPr>
                <w:rFonts w:ascii="Century" w:hAnsi="Century" w:cs="Times New Roman"/>
                <w:b/>
              </w:rPr>
              <w:t>Type of Tests</w:t>
            </w:r>
          </w:p>
        </w:tc>
        <w:tc>
          <w:tcPr>
            <w:tcW w:w="5655" w:type="dxa"/>
            <w:gridSpan w:val="4"/>
            <w:shd w:val="clear" w:color="auto" w:fill="D9E2F3" w:themeFill="accent5" w:themeFillTint="33"/>
          </w:tcPr>
          <w:p w:rsidR="00F1155F" w:rsidRPr="000D195A" w:rsidRDefault="00F1155F" w:rsidP="006B4A50">
            <w:pPr>
              <w:pStyle w:val="NoSpacing"/>
              <w:spacing w:line="360" w:lineRule="auto"/>
              <w:jc w:val="both"/>
              <w:rPr>
                <w:rFonts w:ascii="Century" w:hAnsi="Century" w:cs="Times New Roman"/>
                <w:b/>
              </w:rPr>
            </w:pPr>
            <w:r w:rsidRPr="000D195A">
              <w:rPr>
                <w:rFonts w:ascii="Century" w:hAnsi="Century" w:cs="Times New Roman"/>
                <w:b/>
              </w:rPr>
              <w:t>Stage of Test</w:t>
            </w:r>
          </w:p>
        </w:tc>
      </w:tr>
      <w:tr w:rsidR="00F1155F" w:rsidRPr="000D195A" w:rsidTr="004407B7">
        <w:trPr>
          <w:tblHeader/>
        </w:trPr>
        <w:tc>
          <w:tcPr>
            <w:tcW w:w="2992" w:type="dxa"/>
            <w:vMerge/>
            <w:shd w:val="clear" w:color="auto" w:fill="D9E2F3" w:themeFill="accent5" w:themeFillTint="33"/>
          </w:tcPr>
          <w:p w:rsidR="00F1155F" w:rsidRPr="000D195A" w:rsidRDefault="00F1155F" w:rsidP="006B4A50">
            <w:pPr>
              <w:pStyle w:val="NoSpacing"/>
              <w:spacing w:line="360" w:lineRule="auto"/>
              <w:jc w:val="both"/>
              <w:rPr>
                <w:rFonts w:ascii="Century" w:hAnsi="Century" w:cs="Times New Roman"/>
                <w:b/>
              </w:rPr>
            </w:pPr>
          </w:p>
        </w:tc>
        <w:tc>
          <w:tcPr>
            <w:tcW w:w="1417" w:type="dxa"/>
            <w:shd w:val="clear" w:color="auto" w:fill="D9E2F3" w:themeFill="accent5" w:themeFillTint="33"/>
          </w:tcPr>
          <w:p w:rsidR="00F1155F" w:rsidRPr="000D195A" w:rsidRDefault="00F1155F" w:rsidP="006B4A50">
            <w:pPr>
              <w:pStyle w:val="NoSpacing"/>
              <w:spacing w:line="360" w:lineRule="auto"/>
              <w:jc w:val="both"/>
              <w:rPr>
                <w:rFonts w:ascii="Century" w:hAnsi="Century" w:cs="Times New Roman"/>
                <w:b/>
              </w:rPr>
            </w:pPr>
            <w:r w:rsidRPr="000D195A">
              <w:rPr>
                <w:rFonts w:ascii="Century" w:hAnsi="Century" w:cs="Times New Roman"/>
                <w:b/>
              </w:rPr>
              <w:t>Unit</w:t>
            </w:r>
          </w:p>
        </w:tc>
        <w:tc>
          <w:tcPr>
            <w:tcW w:w="1418" w:type="dxa"/>
            <w:shd w:val="clear" w:color="auto" w:fill="D9E2F3" w:themeFill="accent5" w:themeFillTint="33"/>
          </w:tcPr>
          <w:p w:rsidR="00F1155F" w:rsidRPr="000D195A" w:rsidRDefault="00F1155F" w:rsidP="006B4A50">
            <w:pPr>
              <w:pStyle w:val="NoSpacing"/>
              <w:spacing w:line="360" w:lineRule="auto"/>
              <w:jc w:val="both"/>
              <w:rPr>
                <w:rFonts w:ascii="Century" w:hAnsi="Century" w:cs="Times New Roman"/>
                <w:b/>
              </w:rPr>
            </w:pPr>
            <w:r w:rsidRPr="000D195A">
              <w:rPr>
                <w:rFonts w:ascii="Century" w:hAnsi="Century" w:cs="Times New Roman"/>
                <w:b/>
              </w:rPr>
              <w:t>Integration</w:t>
            </w:r>
          </w:p>
        </w:tc>
        <w:tc>
          <w:tcPr>
            <w:tcW w:w="1417" w:type="dxa"/>
            <w:shd w:val="clear" w:color="auto" w:fill="D9E2F3" w:themeFill="accent5" w:themeFillTint="33"/>
          </w:tcPr>
          <w:p w:rsidR="00F1155F" w:rsidRPr="000D195A" w:rsidRDefault="00F1155F" w:rsidP="006B4A50">
            <w:pPr>
              <w:pStyle w:val="NoSpacing"/>
              <w:spacing w:line="360" w:lineRule="auto"/>
              <w:jc w:val="both"/>
              <w:rPr>
                <w:rFonts w:ascii="Century" w:hAnsi="Century" w:cs="Times New Roman"/>
                <w:b/>
              </w:rPr>
            </w:pPr>
            <w:r w:rsidRPr="000D195A">
              <w:rPr>
                <w:rFonts w:ascii="Century" w:hAnsi="Century" w:cs="Times New Roman"/>
                <w:b/>
              </w:rPr>
              <w:t>System</w:t>
            </w:r>
          </w:p>
        </w:tc>
        <w:tc>
          <w:tcPr>
            <w:tcW w:w="1403" w:type="dxa"/>
            <w:shd w:val="clear" w:color="auto" w:fill="D9E2F3" w:themeFill="accent5" w:themeFillTint="33"/>
          </w:tcPr>
          <w:p w:rsidR="00F1155F" w:rsidRPr="000D195A" w:rsidRDefault="00F1155F" w:rsidP="006B4A50">
            <w:pPr>
              <w:pStyle w:val="NoSpacing"/>
              <w:spacing w:line="360" w:lineRule="auto"/>
              <w:jc w:val="both"/>
              <w:rPr>
                <w:rFonts w:ascii="Century" w:hAnsi="Century" w:cs="Times New Roman"/>
                <w:b/>
              </w:rPr>
            </w:pPr>
            <w:r w:rsidRPr="000D195A">
              <w:rPr>
                <w:rFonts w:ascii="Century" w:hAnsi="Century" w:cs="Times New Roman"/>
                <w:b/>
              </w:rPr>
              <w:t xml:space="preserve">Acceptance </w:t>
            </w:r>
          </w:p>
        </w:tc>
      </w:tr>
      <w:tr w:rsidR="00F1155F" w:rsidRPr="000D195A" w:rsidTr="004407B7">
        <w:trPr>
          <w:trHeight w:val="449"/>
        </w:trPr>
        <w:tc>
          <w:tcPr>
            <w:tcW w:w="2992" w:type="dxa"/>
          </w:tcPr>
          <w:p w:rsidR="00F1155F" w:rsidRPr="000D195A" w:rsidRDefault="00F1155F" w:rsidP="006B4A50">
            <w:pPr>
              <w:pStyle w:val="NoSpacing"/>
              <w:spacing w:line="360" w:lineRule="auto"/>
              <w:jc w:val="both"/>
              <w:rPr>
                <w:rFonts w:ascii="Century" w:hAnsi="Century" w:cs="Times New Roman"/>
              </w:rPr>
            </w:pPr>
            <w:r w:rsidRPr="000D195A">
              <w:rPr>
                <w:rFonts w:ascii="Century" w:hAnsi="Century" w:cs="Times New Roman"/>
              </w:rPr>
              <w:t>Function Testing</w:t>
            </w:r>
          </w:p>
        </w:tc>
        <w:tc>
          <w:tcPr>
            <w:tcW w:w="1417" w:type="dxa"/>
          </w:tcPr>
          <w:p w:rsidR="00F1155F" w:rsidRPr="000D195A" w:rsidRDefault="00F1155F" w:rsidP="006B4A50">
            <w:pPr>
              <w:pStyle w:val="NoSpacing"/>
              <w:spacing w:line="360" w:lineRule="auto"/>
              <w:jc w:val="both"/>
              <w:rPr>
                <w:rFonts w:ascii="Century" w:hAnsi="Century" w:cs="Times New Roman"/>
              </w:rPr>
            </w:pPr>
            <w:r w:rsidRPr="000D195A">
              <w:rPr>
                <w:rFonts w:ascii="Century" w:hAnsi="Century" w:cs="Times New Roman"/>
              </w:rPr>
              <w:t>X</w:t>
            </w:r>
          </w:p>
        </w:tc>
        <w:tc>
          <w:tcPr>
            <w:tcW w:w="1418" w:type="dxa"/>
          </w:tcPr>
          <w:p w:rsidR="00F1155F" w:rsidRPr="000D195A" w:rsidRDefault="00F1155F" w:rsidP="006B4A50">
            <w:pPr>
              <w:pStyle w:val="NoSpacing"/>
              <w:spacing w:line="360" w:lineRule="auto"/>
              <w:jc w:val="both"/>
              <w:rPr>
                <w:rFonts w:ascii="Century" w:hAnsi="Century" w:cs="Times New Roman"/>
              </w:rPr>
            </w:pPr>
            <w:r w:rsidRPr="000D195A">
              <w:rPr>
                <w:rFonts w:ascii="Century" w:hAnsi="Century" w:cs="Times New Roman"/>
              </w:rPr>
              <w:t>X</w:t>
            </w:r>
          </w:p>
        </w:tc>
        <w:tc>
          <w:tcPr>
            <w:tcW w:w="1417" w:type="dxa"/>
          </w:tcPr>
          <w:p w:rsidR="00F1155F" w:rsidRPr="000D195A" w:rsidRDefault="00F1155F" w:rsidP="006B4A50">
            <w:pPr>
              <w:pStyle w:val="NoSpacing"/>
              <w:spacing w:line="360" w:lineRule="auto"/>
              <w:jc w:val="both"/>
              <w:rPr>
                <w:rFonts w:ascii="Century" w:hAnsi="Century" w:cs="Times New Roman"/>
              </w:rPr>
            </w:pPr>
            <w:r w:rsidRPr="000D195A">
              <w:rPr>
                <w:rFonts w:ascii="Century" w:hAnsi="Century" w:cs="Times New Roman"/>
              </w:rPr>
              <w:t>X</w:t>
            </w:r>
          </w:p>
        </w:tc>
        <w:tc>
          <w:tcPr>
            <w:tcW w:w="1403" w:type="dxa"/>
          </w:tcPr>
          <w:p w:rsidR="00F1155F" w:rsidRPr="000D195A" w:rsidRDefault="00F1155F" w:rsidP="006B4A50">
            <w:pPr>
              <w:pStyle w:val="NoSpacing"/>
              <w:spacing w:line="360" w:lineRule="auto"/>
              <w:jc w:val="both"/>
              <w:rPr>
                <w:rFonts w:ascii="Century" w:hAnsi="Century" w:cs="Times New Roman"/>
              </w:rPr>
            </w:pPr>
            <w:r w:rsidRPr="000D195A">
              <w:rPr>
                <w:rFonts w:ascii="Century" w:hAnsi="Century" w:cs="Times New Roman"/>
              </w:rPr>
              <w:t>X</w:t>
            </w:r>
          </w:p>
        </w:tc>
      </w:tr>
      <w:tr w:rsidR="00F1155F" w:rsidRPr="000D195A" w:rsidTr="004407B7">
        <w:tc>
          <w:tcPr>
            <w:tcW w:w="2992" w:type="dxa"/>
          </w:tcPr>
          <w:p w:rsidR="00F1155F" w:rsidRPr="000D195A" w:rsidRDefault="00F1155F" w:rsidP="006B4A50">
            <w:pPr>
              <w:pStyle w:val="NoSpacing"/>
              <w:spacing w:line="360" w:lineRule="auto"/>
              <w:jc w:val="both"/>
              <w:rPr>
                <w:rFonts w:ascii="Century" w:hAnsi="Century" w:cs="Times New Roman"/>
              </w:rPr>
            </w:pPr>
            <w:r w:rsidRPr="000D195A">
              <w:rPr>
                <w:rFonts w:ascii="Century" w:hAnsi="Century" w:cs="Times New Roman"/>
              </w:rPr>
              <w:t>User Interface Testing</w:t>
            </w:r>
          </w:p>
        </w:tc>
        <w:tc>
          <w:tcPr>
            <w:tcW w:w="1417" w:type="dxa"/>
          </w:tcPr>
          <w:p w:rsidR="00F1155F" w:rsidRPr="000D195A" w:rsidRDefault="00F1155F" w:rsidP="006B4A50">
            <w:pPr>
              <w:pStyle w:val="NoSpacing"/>
              <w:spacing w:line="360" w:lineRule="auto"/>
              <w:jc w:val="both"/>
              <w:rPr>
                <w:rFonts w:ascii="Century" w:hAnsi="Century" w:cs="Times New Roman"/>
              </w:rPr>
            </w:pPr>
          </w:p>
        </w:tc>
        <w:tc>
          <w:tcPr>
            <w:tcW w:w="1418" w:type="dxa"/>
          </w:tcPr>
          <w:p w:rsidR="00F1155F" w:rsidRPr="000D195A" w:rsidRDefault="00F1155F" w:rsidP="006B4A50">
            <w:pPr>
              <w:pStyle w:val="NoSpacing"/>
              <w:spacing w:line="360" w:lineRule="auto"/>
              <w:jc w:val="both"/>
              <w:rPr>
                <w:rFonts w:ascii="Century" w:hAnsi="Century" w:cs="Times New Roman"/>
              </w:rPr>
            </w:pPr>
          </w:p>
        </w:tc>
        <w:tc>
          <w:tcPr>
            <w:tcW w:w="1417" w:type="dxa"/>
          </w:tcPr>
          <w:p w:rsidR="00F1155F" w:rsidRPr="000D195A" w:rsidRDefault="00F1155F" w:rsidP="006B4A50">
            <w:pPr>
              <w:pStyle w:val="NoSpacing"/>
              <w:spacing w:line="360" w:lineRule="auto"/>
              <w:jc w:val="both"/>
              <w:rPr>
                <w:rFonts w:ascii="Century" w:hAnsi="Century" w:cs="Times New Roman"/>
              </w:rPr>
            </w:pPr>
            <w:r w:rsidRPr="000D195A">
              <w:rPr>
                <w:rFonts w:ascii="Century" w:hAnsi="Century" w:cs="Times New Roman"/>
              </w:rPr>
              <w:t>X</w:t>
            </w:r>
          </w:p>
        </w:tc>
        <w:tc>
          <w:tcPr>
            <w:tcW w:w="1403" w:type="dxa"/>
          </w:tcPr>
          <w:p w:rsidR="00F1155F" w:rsidRPr="000D195A" w:rsidRDefault="00F1155F" w:rsidP="006B4A50">
            <w:pPr>
              <w:pStyle w:val="NoSpacing"/>
              <w:spacing w:line="360" w:lineRule="auto"/>
              <w:jc w:val="both"/>
              <w:rPr>
                <w:rFonts w:ascii="Century" w:hAnsi="Century" w:cs="Times New Roman"/>
              </w:rPr>
            </w:pPr>
            <w:r w:rsidRPr="000D195A">
              <w:rPr>
                <w:rFonts w:ascii="Century" w:hAnsi="Century" w:cs="Times New Roman"/>
              </w:rPr>
              <w:t>X</w:t>
            </w:r>
          </w:p>
        </w:tc>
      </w:tr>
    </w:tbl>
    <w:p w:rsidR="00F1155F" w:rsidRPr="000D195A" w:rsidRDefault="00F1155F" w:rsidP="006B4A50">
      <w:pPr>
        <w:spacing w:line="360" w:lineRule="auto"/>
        <w:jc w:val="both"/>
        <w:rPr>
          <w:rFonts w:ascii="Century" w:hAnsi="Century" w:cs="Times New Roman"/>
        </w:rPr>
      </w:pPr>
    </w:p>
    <w:p w:rsidR="00F1155F" w:rsidRPr="000D195A" w:rsidRDefault="00F1155F" w:rsidP="006B4A50">
      <w:pPr>
        <w:jc w:val="both"/>
        <w:rPr>
          <w:rFonts w:ascii="Century" w:hAnsi="Century" w:cs="Times New Roman"/>
        </w:rPr>
      </w:pPr>
      <w:r w:rsidRPr="000D195A">
        <w:rPr>
          <w:rFonts w:ascii="Century" w:hAnsi="Century" w:cs="Times New Roman"/>
        </w:rPr>
        <w:br w:type="page"/>
      </w:r>
    </w:p>
    <w:p w:rsidR="00F1155F" w:rsidRPr="000D195A" w:rsidRDefault="00F1155F" w:rsidP="006B4A50">
      <w:pPr>
        <w:pStyle w:val="Heading3"/>
        <w:jc w:val="both"/>
        <w:rPr>
          <w:rFonts w:ascii="Century" w:hAnsi="Century"/>
          <w:b w:val="0"/>
        </w:rPr>
      </w:pPr>
      <w:bookmarkStart w:id="5251" w:name="_Toc469404469"/>
      <w:r w:rsidRPr="000D195A">
        <w:rPr>
          <w:rFonts w:ascii="Century" w:hAnsi="Century"/>
          <w:b w:val="0"/>
        </w:rPr>
        <w:lastRenderedPageBreak/>
        <w:t>Guarantee the quality model</w:t>
      </w:r>
      <w:bookmarkEnd w:id="5251"/>
      <w:r w:rsidRPr="000D195A">
        <w:rPr>
          <w:rFonts w:ascii="Century" w:hAnsi="Century"/>
          <w:b w:val="0"/>
        </w:rPr>
        <w:t xml:space="preserve"> </w:t>
      </w:r>
    </w:p>
    <w:p w:rsidR="00F1155F" w:rsidRPr="000D195A" w:rsidRDefault="00F1155F" w:rsidP="006B4A50">
      <w:pPr>
        <w:spacing w:line="360" w:lineRule="auto"/>
        <w:ind w:left="144"/>
        <w:jc w:val="both"/>
        <w:rPr>
          <w:rFonts w:ascii="Century" w:hAnsi="Century" w:cs="Times New Roman"/>
        </w:rPr>
      </w:pPr>
      <w:r w:rsidRPr="000D195A">
        <w:rPr>
          <w:rFonts w:ascii="Century" w:hAnsi="Century" w:cs="Times New Roman"/>
        </w:rPr>
        <w:t>WS follows V-Model process:</w:t>
      </w:r>
    </w:p>
    <w:p w:rsidR="00F1155F" w:rsidRPr="000D195A" w:rsidRDefault="00F1155F" w:rsidP="006B4A50">
      <w:pPr>
        <w:spacing w:line="360" w:lineRule="auto"/>
        <w:jc w:val="both"/>
        <w:rPr>
          <w:rFonts w:ascii="Century" w:hAnsi="Century" w:cs="Times New Roman"/>
        </w:rPr>
      </w:pPr>
      <w:r w:rsidRPr="000D195A">
        <w:rPr>
          <w:rFonts w:ascii="Century" w:hAnsi="Century" w:cs="Times New Roman"/>
          <w:noProof/>
          <w:lang w:eastAsia="en-US"/>
        </w:rPr>
        <w:drawing>
          <wp:inline distT="0" distB="0" distL="0" distR="0" wp14:anchorId="6614B659" wp14:editId="43A46194">
            <wp:extent cx="5303520" cy="3474720"/>
            <wp:effectExtent l="0" t="0" r="0" b="0"/>
            <wp:docPr id="67612" name="Picture 67612" descr="v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vmodel"/>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03520" cy="3474720"/>
                    </a:xfrm>
                    <a:prstGeom prst="rect">
                      <a:avLst/>
                    </a:prstGeom>
                    <a:noFill/>
                    <a:ln>
                      <a:noFill/>
                    </a:ln>
                  </pic:spPr>
                </pic:pic>
              </a:graphicData>
            </a:graphic>
          </wp:inline>
        </w:drawing>
      </w:r>
    </w:p>
    <w:p w:rsidR="00F1155F" w:rsidRPr="000D195A" w:rsidRDefault="00F1155F" w:rsidP="006B4A50">
      <w:pPr>
        <w:pStyle w:val="Figure5-1"/>
        <w:jc w:val="both"/>
        <w:rPr>
          <w:rFonts w:ascii="Century" w:hAnsi="Century"/>
        </w:rPr>
      </w:pPr>
      <w:r w:rsidRPr="000D195A">
        <w:rPr>
          <w:rFonts w:ascii="Century" w:hAnsi="Century"/>
        </w:rPr>
        <w:t>V-Model</w:t>
      </w:r>
    </w:p>
    <w:p w:rsidR="00F1155F" w:rsidRPr="000D195A" w:rsidRDefault="00F1155F" w:rsidP="006B4A50">
      <w:pPr>
        <w:spacing w:line="360" w:lineRule="auto"/>
        <w:jc w:val="both"/>
        <w:rPr>
          <w:rFonts w:ascii="Century" w:hAnsi="Century" w:cs="Times New Roman"/>
        </w:rPr>
      </w:pPr>
      <w:r w:rsidRPr="000D195A">
        <w:rPr>
          <w:rFonts w:ascii="Century" w:hAnsi="Century" w:cs="Times New Roman"/>
        </w:rPr>
        <w:t>Testing progress is divided to 5 phases include: Unit test, Component test, Integration test and System test (But in WS project</w:t>
      </w:r>
      <w:r w:rsidR="00101635" w:rsidRPr="000D195A">
        <w:rPr>
          <w:rFonts w:ascii="Century" w:hAnsi="Century" w:cs="Times New Roman"/>
        </w:rPr>
        <w:t>, we not cover Component test).</w:t>
      </w:r>
    </w:p>
    <w:p w:rsidR="00F1155F" w:rsidRPr="000D195A" w:rsidRDefault="00F1155F" w:rsidP="006B4A50">
      <w:pPr>
        <w:pStyle w:val="ListParagraph"/>
        <w:numPr>
          <w:ilvl w:val="0"/>
          <w:numId w:val="127"/>
        </w:numPr>
        <w:spacing w:before="120" w:after="0" w:line="360" w:lineRule="auto"/>
        <w:rPr>
          <w:rFonts w:ascii="Century" w:hAnsi="Century"/>
        </w:rPr>
      </w:pPr>
      <w:r w:rsidRPr="000D195A">
        <w:rPr>
          <w:rFonts w:ascii="Century" w:hAnsi="Century"/>
        </w:rPr>
        <w:t xml:space="preserve">Unit test: </w:t>
      </w:r>
    </w:p>
    <w:p w:rsidR="00F1155F" w:rsidRPr="000D195A" w:rsidRDefault="00F1155F" w:rsidP="006B4A50">
      <w:pPr>
        <w:pStyle w:val="ListParagraph"/>
        <w:numPr>
          <w:ilvl w:val="1"/>
          <w:numId w:val="127"/>
        </w:numPr>
        <w:spacing w:before="120" w:after="0" w:line="360" w:lineRule="auto"/>
        <w:rPr>
          <w:rFonts w:ascii="Century" w:hAnsi="Century"/>
          <w:color w:val="111111"/>
          <w:szCs w:val="21"/>
          <w:shd w:val="clear" w:color="auto" w:fill="FFFFFF"/>
        </w:rPr>
      </w:pPr>
      <w:r w:rsidRPr="000D195A">
        <w:rPr>
          <w:rFonts w:ascii="Century" w:hAnsi="Century"/>
          <w:color w:val="111111"/>
          <w:szCs w:val="21"/>
          <w:shd w:val="clear" w:color="auto" w:fill="FFFFFF"/>
        </w:rPr>
        <w:t>Unit testing is used to verify a single minimal unit of source code. The purpose of unit testing is to isolate the smallest testable parts of WS and verify that they function properly in isolation.</w:t>
      </w:r>
    </w:p>
    <w:p w:rsidR="00F1155F" w:rsidRPr="000D195A" w:rsidRDefault="00F1155F" w:rsidP="006B4A50">
      <w:pPr>
        <w:pStyle w:val="ListParagraph"/>
        <w:numPr>
          <w:ilvl w:val="1"/>
          <w:numId w:val="127"/>
        </w:numPr>
        <w:spacing w:before="120" w:after="0" w:line="360" w:lineRule="auto"/>
        <w:rPr>
          <w:rFonts w:ascii="Century" w:hAnsi="Century"/>
          <w:i/>
          <w:sz w:val="24"/>
        </w:rPr>
      </w:pPr>
      <w:r w:rsidRPr="000D195A">
        <w:rPr>
          <w:rFonts w:ascii="Century" w:hAnsi="Century"/>
          <w:color w:val="111111"/>
          <w:szCs w:val="21"/>
          <w:shd w:val="clear" w:color="auto" w:fill="FFFFFF"/>
        </w:rPr>
        <w:t>Unit testing is the first level of testing and is perform prior to component testing</w:t>
      </w:r>
    </w:p>
    <w:p w:rsidR="00F1155F" w:rsidRPr="000D195A" w:rsidRDefault="00F1155F" w:rsidP="006B4A50">
      <w:pPr>
        <w:pStyle w:val="ListParagraph"/>
        <w:numPr>
          <w:ilvl w:val="1"/>
          <w:numId w:val="127"/>
        </w:numPr>
        <w:spacing w:before="120" w:after="0" w:line="360" w:lineRule="auto"/>
        <w:rPr>
          <w:rFonts w:ascii="Century" w:hAnsi="Century"/>
          <w:i/>
          <w:sz w:val="24"/>
        </w:rPr>
      </w:pPr>
      <w:r w:rsidRPr="000D195A">
        <w:rPr>
          <w:rFonts w:ascii="Century" w:hAnsi="Century"/>
        </w:rPr>
        <w:t>Unit testing will be done by developer.</w:t>
      </w:r>
    </w:p>
    <w:p w:rsidR="00F1155F" w:rsidRPr="000D195A" w:rsidRDefault="00F1155F" w:rsidP="006B4A50">
      <w:pPr>
        <w:pStyle w:val="ListParagraph"/>
        <w:numPr>
          <w:ilvl w:val="0"/>
          <w:numId w:val="127"/>
        </w:numPr>
        <w:spacing w:before="120" w:after="0" w:line="360" w:lineRule="auto"/>
        <w:rPr>
          <w:rFonts w:ascii="Century" w:hAnsi="Century"/>
        </w:rPr>
      </w:pPr>
      <w:r w:rsidRPr="000D195A">
        <w:rPr>
          <w:rFonts w:ascii="Century" w:hAnsi="Century"/>
        </w:rPr>
        <w:t xml:space="preserve">Integration test: </w:t>
      </w:r>
    </w:p>
    <w:p w:rsidR="00F1155F" w:rsidRPr="000D195A" w:rsidRDefault="00F1155F" w:rsidP="006B4A50">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Integration testing is a level of the software testing process where individual units or component are combined and tested as a group.</w:t>
      </w:r>
    </w:p>
    <w:p w:rsidR="00F1155F" w:rsidRPr="000D195A" w:rsidRDefault="00F1155F" w:rsidP="006B4A50">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The purpose is to expose faults in the interaction between integrated units.</w:t>
      </w:r>
    </w:p>
    <w:p w:rsidR="00F1155F" w:rsidRPr="000D195A" w:rsidRDefault="00F1155F" w:rsidP="006B4A50">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 xml:space="preserve">Integration testing is performed after component testing </w:t>
      </w:r>
    </w:p>
    <w:p w:rsidR="00F1155F" w:rsidRPr="000D195A" w:rsidRDefault="00F1155F" w:rsidP="006B4A50">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 xml:space="preserve">Integration testing will be done by tester </w:t>
      </w:r>
    </w:p>
    <w:p w:rsidR="00F1155F" w:rsidRPr="000D195A" w:rsidRDefault="00F1155F" w:rsidP="006B4A50">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There are two methods of doing integration testing: Bottom-up Integration testing and Top Down Integration testing:</w:t>
      </w:r>
    </w:p>
    <w:tbl>
      <w:tblPr>
        <w:tblStyle w:val="Style1"/>
        <w:tblpPr w:leftFromText="180" w:rightFromText="180" w:vertAnchor="text" w:tblpXSpec="center" w:tblpY="1"/>
        <w:tblW w:w="8250" w:type="dxa"/>
        <w:tblLayout w:type="fixed"/>
        <w:tblLook w:val="0000" w:firstRow="0" w:lastRow="0" w:firstColumn="0" w:lastColumn="0" w:noHBand="0" w:noVBand="0"/>
      </w:tblPr>
      <w:tblGrid>
        <w:gridCol w:w="678"/>
        <w:gridCol w:w="7572"/>
      </w:tblGrid>
      <w:tr w:rsidR="00F1155F" w:rsidRPr="000D195A" w:rsidTr="004407B7">
        <w:tc>
          <w:tcPr>
            <w:tcW w:w="709" w:type="dxa"/>
            <w:shd w:val="clear" w:color="auto" w:fill="D9E2F3" w:themeFill="accent5" w:themeFillTint="33"/>
          </w:tcPr>
          <w:p w:rsidR="00F1155F" w:rsidRPr="000D195A" w:rsidRDefault="00F1155F" w:rsidP="006B4A50">
            <w:pPr>
              <w:pStyle w:val="NoSpacing"/>
              <w:spacing w:line="360" w:lineRule="auto"/>
              <w:jc w:val="both"/>
              <w:rPr>
                <w:rFonts w:ascii="Century" w:hAnsi="Century" w:cs="Times New Roman"/>
              </w:rPr>
            </w:pPr>
            <w:r w:rsidRPr="000D195A">
              <w:rPr>
                <w:rFonts w:ascii="Century" w:hAnsi="Century" w:cs="Times New Roman"/>
              </w:rPr>
              <w:lastRenderedPageBreak/>
              <w:t>No</w:t>
            </w:r>
          </w:p>
        </w:tc>
        <w:tc>
          <w:tcPr>
            <w:tcW w:w="8080" w:type="dxa"/>
            <w:shd w:val="clear" w:color="auto" w:fill="D9E2F3" w:themeFill="accent5" w:themeFillTint="33"/>
          </w:tcPr>
          <w:p w:rsidR="00F1155F" w:rsidRPr="000D195A" w:rsidRDefault="00F1155F" w:rsidP="006B4A50">
            <w:pPr>
              <w:pStyle w:val="NoSpacing"/>
              <w:spacing w:line="360" w:lineRule="auto"/>
              <w:jc w:val="both"/>
              <w:rPr>
                <w:rFonts w:ascii="Century" w:hAnsi="Century" w:cs="Times New Roman"/>
              </w:rPr>
            </w:pPr>
            <w:r w:rsidRPr="000D195A">
              <w:rPr>
                <w:rFonts w:ascii="Century" w:hAnsi="Century" w:cs="Times New Roman"/>
              </w:rPr>
              <w:t>Integration Testing Method</w:t>
            </w:r>
          </w:p>
        </w:tc>
      </w:tr>
      <w:tr w:rsidR="00F1155F" w:rsidRPr="000D195A" w:rsidTr="004407B7">
        <w:tc>
          <w:tcPr>
            <w:tcW w:w="709" w:type="dxa"/>
          </w:tcPr>
          <w:p w:rsidR="00F1155F" w:rsidRPr="000D195A" w:rsidRDefault="00F1155F" w:rsidP="006B4A50">
            <w:pPr>
              <w:pStyle w:val="NoSpacing"/>
              <w:spacing w:line="360" w:lineRule="auto"/>
              <w:jc w:val="both"/>
              <w:rPr>
                <w:rFonts w:ascii="Century" w:hAnsi="Century" w:cs="Times New Roman"/>
              </w:rPr>
            </w:pPr>
            <w:r w:rsidRPr="000D195A">
              <w:rPr>
                <w:rFonts w:ascii="Century" w:hAnsi="Century" w:cs="Times New Roman"/>
              </w:rPr>
              <w:t>1</w:t>
            </w:r>
          </w:p>
        </w:tc>
        <w:tc>
          <w:tcPr>
            <w:tcW w:w="8080" w:type="dxa"/>
          </w:tcPr>
          <w:p w:rsidR="00F1155F" w:rsidRPr="000D195A" w:rsidRDefault="00F1155F" w:rsidP="006B4A50">
            <w:pPr>
              <w:pStyle w:val="NoSpacing"/>
              <w:spacing w:line="360" w:lineRule="auto"/>
              <w:jc w:val="both"/>
              <w:rPr>
                <w:rFonts w:ascii="Century" w:hAnsi="Century" w:cs="Times New Roman"/>
              </w:rPr>
            </w:pPr>
            <w:r w:rsidRPr="000D195A">
              <w:rPr>
                <w:rFonts w:ascii="Century" w:hAnsi="Century" w:cs="Times New Roman"/>
              </w:rPr>
              <w:t>Bottom-up integration</w:t>
            </w:r>
          </w:p>
          <w:p w:rsidR="00F1155F" w:rsidRPr="000D195A" w:rsidRDefault="00F1155F" w:rsidP="006B4A50">
            <w:pPr>
              <w:pStyle w:val="NoSpacing"/>
              <w:spacing w:line="360" w:lineRule="auto"/>
              <w:jc w:val="both"/>
              <w:rPr>
                <w:rFonts w:ascii="Century" w:hAnsi="Century" w:cs="Times New Roman"/>
              </w:rPr>
            </w:pPr>
            <w:r w:rsidRPr="000D195A">
              <w:rPr>
                <w:rFonts w:ascii="Century" w:hAnsi="Century" w:cs="Times New Roman"/>
              </w:rPr>
              <w:t>This testing begins with unit testing, followed by tests of progressively higher-level combinations of units called modules.</w:t>
            </w:r>
          </w:p>
        </w:tc>
      </w:tr>
      <w:tr w:rsidR="00F1155F" w:rsidRPr="000D195A" w:rsidTr="004407B7">
        <w:tc>
          <w:tcPr>
            <w:tcW w:w="709" w:type="dxa"/>
          </w:tcPr>
          <w:p w:rsidR="00F1155F" w:rsidRPr="000D195A" w:rsidRDefault="00F1155F" w:rsidP="006B4A50">
            <w:pPr>
              <w:pStyle w:val="NoSpacing"/>
              <w:spacing w:line="360" w:lineRule="auto"/>
              <w:jc w:val="both"/>
              <w:rPr>
                <w:rFonts w:ascii="Century" w:hAnsi="Century" w:cs="Times New Roman"/>
              </w:rPr>
            </w:pPr>
            <w:r w:rsidRPr="000D195A">
              <w:rPr>
                <w:rFonts w:ascii="Century" w:hAnsi="Century" w:cs="Times New Roman"/>
              </w:rPr>
              <w:t>2</w:t>
            </w:r>
          </w:p>
        </w:tc>
        <w:tc>
          <w:tcPr>
            <w:tcW w:w="8080" w:type="dxa"/>
          </w:tcPr>
          <w:p w:rsidR="00F1155F" w:rsidRPr="000D195A" w:rsidRDefault="00F1155F" w:rsidP="006B4A50">
            <w:pPr>
              <w:pStyle w:val="NoSpacing"/>
              <w:spacing w:line="360" w:lineRule="auto"/>
              <w:jc w:val="both"/>
              <w:rPr>
                <w:rFonts w:ascii="Century" w:hAnsi="Century" w:cs="Times New Roman"/>
              </w:rPr>
            </w:pPr>
            <w:r w:rsidRPr="000D195A">
              <w:rPr>
                <w:rFonts w:ascii="Century" w:hAnsi="Century" w:cs="Times New Roman"/>
              </w:rPr>
              <w:t>Top- Down integration</w:t>
            </w:r>
          </w:p>
          <w:p w:rsidR="00F1155F" w:rsidRPr="000D195A" w:rsidRDefault="00F1155F" w:rsidP="006B4A50">
            <w:pPr>
              <w:pStyle w:val="NoSpacing"/>
              <w:spacing w:line="360" w:lineRule="auto"/>
              <w:jc w:val="both"/>
              <w:rPr>
                <w:rFonts w:ascii="Century" w:hAnsi="Century" w:cs="Times New Roman"/>
              </w:rPr>
            </w:pPr>
            <w:r w:rsidRPr="000D195A">
              <w:rPr>
                <w:rFonts w:ascii="Century" w:hAnsi="Century" w:cs="Times New Roman"/>
              </w:rPr>
              <w:t>This testing, the highest-level modules are tested first and progressively lower-level modules are tested after that</w:t>
            </w:r>
          </w:p>
        </w:tc>
      </w:tr>
    </w:tbl>
    <w:p w:rsidR="00F1155F" w:rsidRPr="000D195A" w:rsidRDefault="00F1155F" w:rsidP="006B4A50">
      <w:pPr>
        <w:pStyle w:val="Table5-1"/>
        <w:jc w:val="both"/>
        <w:rPr>
          <w:rFonts w:ascii="Century" w:hAnsi="Century"/>
        </w:rPr>
      </w:pPr>
      <w:r w:rsidRPr="000D195A">
        <w:rPr>
          <w:rFonts w:ascii="Century" w:hAnsi="Century"/>
        </w:rPr>
        <w:t>Integration test</w:t>
      </w:r>
    </w:p>
    <w:p w:rsidR="00F1155F" w:rsidRPr="000D195A" w:rsidRDefault="00F1155F" w:rsidP="006B4A50">
      <w:pPr>
        <w:pStyle w:val="ListParagraph"/>
        <w:numPr>
          <w:ilvl w:val="0"/>
          <w:numId w:val="127"/>
        </w:numPr>
        <w:spacing w:before="120" w:after="0" w:line="360" w:lineRule="auto"/>
        <w:rPr>
          <w:rFonts w:ascii="Century" w:hAnsi="Century"/>
        </w:rPr>
      </w:pPr>
      <w:r w:rsidRPr="000D195A">
        <w:rPr>
          <w:rFonts w:ascii="Century" w:hAnsi="Century"/>
        </w:rPr>
        <w:t xml:space="preserve">System test: </w:t>
      </w:r>
    </w:p>
    <w:p w:rsidR="00F1155F" w:rsidRPr="000D195A" w:rsidRDefault="00F1155F" w:rsidP="006B4A50">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System Testing is a level of the software testing process where a complete, integrated system is tested.</w:t>
      </w:r>
    </w:p>
    <w:p w:rsidR="00F1155F" w:rsidRPr="000D195A" w:rsidRDefault="00F1155F" w:rsidP="006B4A50">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The purpose is to evaluate the system’s compliance with the specified requirements.</w:t>
      </w:r>
    </w:p>
    <w:p w:rsidR="00F1155F" w:rsidRPr="000D195A" w:rsidRDefault="00F1155F" w:rsidP="006B4A50">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System testing is performed after integration testing.</w:t>
      </w:r>
    </w:p>
    <w:p w:rsidR="00F1155F" w:rsidRPr="000D195A" w:rsidRDefault="00F1155F" w:rsidP="006B4A50">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System testing will be done by tester.</w:t>
      </w:r>
    </w:p>
    <w:p w:rsidR="00F1155F" w:rsidRPr="000D195A" w:rsidRDefault="00F1155F" w:rsidP="006B4A50">
      <w:pPr>
        <w:pStyle w:val="ListParagraph"/>
        <w:numPr>
          <w:ilvl w:val="0"/>
          <w:numId w:val="127"/>
        </w:numPr>
        <w:spacing w:before="120" w:after="0" w:line="360" w:lineRule="auto"/>
        <w:rPr>
          <w:rFonts w:ascii="Century" w:hAnsi="Century"/>
        </w:rPr>
      </w:pPr>
      <w:r w:rsidRPr="000D195A">
        <w:rPr>
          <w:rFonts w:ascii="Century" w:hAnsi="Century"/>
        </w:rPr>
        <w:t>Acceptance test:</w:t>
      </w:r>
    </w:p>
    <w:p w:rsidR="00F1155F" w:rsidRPr="000D195A" w:rsidRDefault="00F1155F" w:rsidP="006B4A50">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Acceptance testing is performed after system testing.</w:t>
      </w:r>
    </w:p>
    <w:p w:rsidR="00F1155F" w:rsidRPr="000D195A" w:rsidRDefault="00F1155F" w:rsidP="006B4A50">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 xml:space="preserve">Acceptance testing will be performed by the test leader and team leader. </w:t>
      </w:r>
    </w:p>
    <w:p w:rsidR="00F1155F" w:rsidRPr="000D195A" w:rsidRDefault="00F1155F" w:rsidP="006B4A50">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The  acceptance  test  will  be  done  for  a  period  of  1  weeks  after completion of the system test process.</w:t>
      </w:r>
    </w:p>
    <w:p w:rsidR="004B5791" w:rsidRPr="000D195A" w:rsidRDefault="004B5791" w:rsidP="006B4A50">
      <w:pPr>
        <w:pStyle w:val="Heading3"/>
        <w:jc w:val="both"/>
        <w:rPr>
          <w:rFonts w:ascii="Century" w:hAnsi="Century"/>
          <w:b w:val="0"/>
        </w:rPr>
      </w:pPr>
      <w:bookmarkStart w:id="5252" w:name="_Toc422958002"/>
      <w:bookmarkStart w:id="5253" w:name="_Toc432812296"/>
      <w:bookmarkStart w:id="5254" w:name="_Toc469404470"/>
      <w:r w:rsidRPr="000D195A">
        <w:rPr>
          <w:rFonts w:ascii="Century" w:hAnsi="Century"/>
          <w:b w:val="0"/>
        </w:rPr>
        <w:t>Acceptance Test Criteria</w:t>
      </w:r>
      <w:bookmarkEnd w:id="5252"/>
      <w:bookmarkEnd w:id="5253"/>
      <w:bookmarkEnd w:id="5254"/>
    </w:p>
    <w:p w:rsidR="004B5791" w:rsidRPr="000D195A" w:rsidRDefault="004B5791" w:rsidP="006B4A50">
      <w:pPr>
        <w:pStyle w:val="ListParagraph"/>
        <w:numPr>
          <w:ilvl w:val="0"/>
          <w:numId w:val="127"/>
        </w:numPr>
        <w:spacing w:before="120" w:after="0" w:line="360" w:lineRule="auto"/>
        <w:rPr>
          <w:rFonts w:ascii="Century" w:hAnsi="Century"/>
        </w:rPr>
      </w:pPr>
      <w:r w:rsidRPr="000D195A">
        <w:rPr>
          <w:rFonts w:ascii="Century" w:hAnsi="Century"/>
        </w:rPr>
        <w:t xml:space="preserve">Criteria for Unit test of Development team, for Test team accepts to start testing: </w:t>
      </w:r>
    </w:p>
    <w:p w:rsidR="004B5791" w:rsidRPr="000D195A" w:rsidRDefault="004B5791" w:rsidP="006B4A50">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 xml:space="preserve">Number of TC/KLOC: 30TC/KLOC </w:t>
      </w:r>
    </w:p>
    <w:p w:rsidR="004B5791" w:rsidRPr="000D195A" w:rsidRDefault="004B5791" w:rsidP="006B4A50">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Number defects/KLOC: 3-4 defects/KLOC</w:t>
      </w:r>
    </w:p>
    <w:p w:rsidR="004B5791" w:rsidRPr="000D195A" w:rsidRDefault="004B5791" w:rsidP="006B4A50">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Statement coverage:  97%</w:t>
      </w:r>
    </w:p>
    <w:p w:rsidR="004B5791" w:rsidRPr="000D195A" w:rsidRDefault="004B5791" w:rsidP="006B4A50">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Branch coverage: 100%</w:t>
      </w:r>
    </w:p>
    <w:p w:rsidR="004B5791" w:rsidRPr="000D195A" w:rsidRDefault="004B5791" w:rsidP="006B4A50">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Path coverage: 100%</w:t>
      </w:r>
    </w:p>
    <w:p w:rsidR="004B5791" w:rsidRPr="000D195A" w:rsidRDefault="004B5791" w:rsidP="006B4A50">
      <w:pPr>
        <w:pStyle w:val="ListParagraph"/>
        <w:numPr>
          <w:ilvl w:val="0"/>
          <w:numId w:val="126"/>
        </w:numPr>
        <w:spacing w:before="0" w:after="0" w:line="360" w:lineRule="auto"/>
        <w:rPr>
          <w:rFonts w:ascii="Century" w:hAnsi="Century"/>
        </w:rPr>
      </w:pPr>
      <w:r w:rsidRPr="000D195A">
        <w:rPr>
          <w:rFonts w:ascii="Century" w:hAnsi="Century"/>
        </w:rPr>
        <w:t xml:space="preserve">Criteria for Integration test: </w:t>
      </w:r>
    </w:p>
    <w:p w:rsidR="004B5791" w:rsidRPr="000D195A" w:rsidRDefault="004B5791" w:rsidP="006B4A50">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 xml:space="preserve">Number of TC/KLOC: 30 TC/KLOC </w:t>
      </w:r>
    </w:p>
    <w:p w:rsidR="004B5791" w:rsidRPr="000D195A" w:rsidRDefault="004B5791" w:rsidP="006B4A50">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Number defects/KLOC: 2-3 defects/KLOC</w:t>
      </w:r>
    </w:p>
    <w:p w:rsidR="004B5791" w:rsidRPr="000D195A" w:rsidRDefault="004B5791" w:rsidP="006B4A50">
      <w:pPr>
        <w:pStyle w:val="ListParagraph"/>
        <w:numPr>
          <w:ilvl w:val="0"/>
          <w:numId w:val="126"/>
        </w:numPr>
        <w:spacing w:before="0" w:after="0" w:line="360" w:lineRule="auto"/>
        <w:rPr>
          <w:rFonts w:ascii="Century" w:hAnsi="Century"/>
        </w:rPr>
      </w:pPr>
      <w:r w:rsidRPr="000D195A">
        <w:rPr>
          <w:rFonts w:ascii="Century" w:hAnsi="Century"/>
        </w:rPr>
        <w:t>Criteria for System test:</w:t>
      </w:r>
    </w:p>
    <w:p w:rsidR="004B5791" w:rsidRPr="000D195A" w:rsidRDefault="004B5791" w:rsidP="006B4A50">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 xml:space="preserve">Number of TC/KLOC: 50 TC/KLOC </w:t>
      </w:r>
    </w:p>
    <w:p w:rsidR="004B5791" w:rsidRPr="000D195A" w:rsidRDefault="004B5791" w:rsidP="006B4A50">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Number defects/KLOC: 4-6 defects/KLOC</w:t>
      </w:r>
    </w:p>
    <w:p w:rsidR="00684C7C" w:rsidRPr="000D195A" w:rsidRDefault="00684C7C" w:rsidP="006B4A50">
      <w:pPr>
        <w:pStyle w:val="Heading3"/>
        <w:jc w:val="both"/>
        <w:rPr>
          <w:rFonts w:ascii="Century" w:hAnsi="Century"/>
        </w:rPr>
      </w:pPr>
      <w:bookmarkStart w:id="5255" w:name="_Toc469404471"/>
      <w:r w:rsidRPr="000D195A">
        <w:rPr>
          <w:rFonts w:ascii="Century" w:hAnsi="Century"/>
        </w:rPr>
        <w:lastRenderedPageBreak/>
        <w:t>Futures to be tested</w:t>
      </w:r>
      <w:bookmarkEnd w:id="5255"/>
    </w:p>
    <w:p w:rsidR="00684C7C" w:rsidRPr="000D195A" w:rsidRDefault="00684C7C" w:rsidP="006B4A50">
      <w:pPr>
        <w:spacing w:before="120" w:after="0" w:line="360" w:lineRule="auto"/>
        <w:jc w:val="both"/>
        <w:rPr>
          <w:rStyle w:val="Emphasis"/>
          <w:rFonts w:ascii="Century" w:hAnsi="Century"/>
          <w:i w:val="0"/>
          <w:color w:val="111111"/>
          <w:szCs w:val="21"/>
          <w:bdr w:val="none" w:sz="0" w:space="0" w:color="auto" w:frame="1"/>
          <w:shd w:val="clear" w:color="auto" w:fill="FFFFFF"/>
        </w:rPr>
      </w:pPr>
      <w:r w:rsidRPr="000D195A">
        <w:rPr>
          <w:rFonts w:ascii="Century" w:hAnsi="Century"/>
        </w:rPr>
        <w:t xml:space="preserve">Refer </w:t>
      </w:r>
      <w:hyperlink w:anchor="_Product_Features" w:history="1">
        <w:r w:rsidRPr="000D195A">
          <w:rPr>
            <w:rStyle w:val="Hyperlink"/>
            <w:rFonts w:ascii="Century" w:hAnsi="Century"/>
          </w:rPr>
          <w:t>3.3.1.2 Product features</w:t>
        </w:r>
      </w:hyperlink>
      <w:r w:rsidRPr="000D195A">
        <w:rPr>
          <w:rFonts w:ascii="Century" w:hAnsi="Century"/>
        </w:rPr>
        <w:t xml:space="preserve"> for more detail.</w:t>
      </w:r>
    </w:p>
    <w:p w:rsidR="004E63C8" w:rsidRPr="000D195A" w:rsidRDefault="004E63C8" w:rsidP="006B4A50">
      <w:pPr>
        <w:pStyle w:val="Heading3"/>
        <w:jc w:val="both"/>
        <w:rPr>
          <w:rFonts w:ascii="Century" w:hAnsi="Century"/>
          <w:b w:val="0"/>
        </w:rPr>
      </w:pPr>
      <w:bookmarkStart w:id="5256" w:name="_Toc469404472"/>
      <w:r w:rsidRPr="000D195A">
        <w:rPr>
          <w:rFonts w:ascii="Century" w:hAnsi="Century"/>
          <w:b w:val="0"/>
        </w:rPr>
        <w:t>Feature not to be tested</w:t>
      </w:r>
      <w:bookmarkEnd w:id="5256"/>
    </w:p>
    <w:p w:rsidR="004E63C8" w:rsidRPr="000D195A" w:rsidRDefault="004E63C8" w:rsidP="006B4A50">
      <w:pPr>
        <w:pStyle w:val="ListParagraph"/>
        <w:numPr>
          <w:ilvl w:val="0"/>
          <w:numId w:val="126"/>
        </w:numPr>
        <w:spacing w:before="0" w:after="0" w:line="360" w:lineRule="auto"/>
        <w:rPr>
          <w:rFonts w:ascii="Century" w:hAnsi="Century"/>
        </w:rPr>
      </w:pPr>
      <w:r w:rsidRPr="000D195A">
        <w:rPr>
          <w:rFonts w:ascii="Century" w:hAnsi="Century"/>
        </w:rPr>
        <w:t>Large amount of donation.</w:t>
      </w:r>
    </w:p>
    <w:p w:rsidR="004E63C8" w:rsidRPr="000D195A" w:rsidRDefault="004E63C8" w:rsidP="006B4A50">
      <w:pPr>
        <w:pStyle w:val="ListParagraph"/>
        <w:numPr>
          <w:ilvl w:val="0"/>
          <w:numId w:val="126"/>
        </w:numPr>
        <w:spacing w:before="0" w:after="0" w:line="360" w:lineRule="auto"/>
        <w:rPr>
          <w:rFonts w:ascii="Century" w:hAnsi="Century"/>
        </w:rPr>
      </w:pPr>
      <w:r w:rsidRPr="000D195A">
        <w:rPr>
          <w:rFonts w:ascii="Century" w:hAnsi="Century"/>
        </w:rPr>
        <w:t xml:space="preserve">The stable of website when do not connect internet. </w:t>
      </w:r>
    </w:p>
    <w:p w:rsidR="004E63C8" w:rsidRPr="000D195A" w:rsidRDefault="004E63C8" w:rsidP="006B4A50">
      <w:pPr>
        <w:pStyle w:val="ListParagraph"/>
        <w:numPr>
          <w:ilvl w:val="0"/>
          <w:numId w:val="126"/>
        </w:numPr>
        <w:spacing w:before="0" w:after="0" w:line="360" w:lineRule="auto"/>
        <w:rPr>
          <w:rFonts w:ascii="Century" w:hAnsi="Century"/>
        </w:rPr>
      </w:pPr>
      <w:r w:rsidRPr="000D195A">
        <w:rPr>
          <w:rFonts w:ascii="Century" w:hAnsi="Century"/>
        </w:rPr>
        <w:t>Too much users connect to system at the same time.</w:t>
      </w:r>
    </w:p>
    <w:p w:rsidR="00FE0778" w:rsidRPr="000D195A" w:rsidRDefault="00FE0778" w:rsidP="006B4A50">
      <w:pPr>
        <w:pStyle w:val="Heading3"/>
        <w:jc w:val="both"/>
        <w:rPr>
          <w:rFonts w:ascii="Century" w:hAnsi="Century"/>
          <w:b w:val="0"/>
        </w:rPr>
      </w:pPr>
      <w:bookmarkStart w:id="5257" w:name="_Toc422958010"/>
      <w:bookmarkStart w:id="5258" w:name="_Toc432812304"/>
      <w:bookmarkStart w:id="5259" w:name="_Toc469404473"/>
      <w:r w:rsidRPr="000D195A">
        <w:rPr>
          <w:rFonts w:ascii="Century" w:hAnsi="Century"/>
          <w:b w:val="0"/>
        </w:rPr>
        <w:t>Human resource</w:t>
      </w:r>
      <w:bookmarkEnd w:id="5257"/>
      <w:bookmarkEnd w:id="5258"/>
      <w:bookmarkEnd w:id="525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FE0778" w:rsidRPr="000D195A" w:rsidTr="004407B7">
        <w:trPr>
          <w:cantSplit/>
        </w:trPr>
        <w:tc>
          <w:tcPr>
            <w:tcW w:w="2183" w:type="dxa"/>
            <w:shd w:val="clear" w:color="auto" w:fill="D9E2F3" w:themeFill="accent5" w:themeFillTint="33"/>
          </w:tcPr>
          <w:p w:rsidR="00FE0778" w:rsidRPr="000D195A" w:rsidRDefault="00FE0778" w:rsidP="006B4A50">
            <w:pPr>
              <w:pStyle w:val="NoSpacing"/>
              <w:spacing w:line="360" w:lineRule="auto"/>
              <w:jc w:val="both"/>
              <w:rPr>
                <w:rFonts w:ascii="Century" w:hAnsi="Century" w:cs="Times New Roman"/>
                <w:b/>
              </w:rPr>
            </w:pPr>
            <w:r w:rsidRPr="000D195A">
              <w:rPr>
                <w:rFonts w:ascii="Century" w:hAnsi="Century" w:cs="Times New Roman"/>
                <w:b/>
              </w:rPr>
              <w:t>Worker/Doer</w:t>
            </w:r>
          </w:p>
        </w:tc>
        <w:tc>
          <w:tcPr>
            <w:tcW w:w="1359" w:type="dxa"/>
            <w:shd w:val="clear" w:color="auto" w:fill="D9E2F3" w:themeFill="accent5" w:themeFillTint="33"/>
          </w:tcPr>
          <w:p w:rsidR="00FE0778" w:rsidRPr="000D195A" w:rsidRDefault="00FE0778" w:rsidP="006B4A50">
            <w:pPr>
              <w:pStyle w:val="NoSpacing"/>
              <w:spacing w:line="360" w:lineRule="auto"/>
              <w:jc w:val="both"/>
              <w:rPr>
                <w:rFonts w:ascii="Century" w:hAnsi="Century" w:cs="Times New Roman"/>
                <w:b/>
              </w:rPr>
            </w:pPr>
            <w:r w:rsidRPr="000D195A">
              <w:rPr>
                <w:rFonts w:ascii="Century" w:hAnsi="Century" w:cs="Times New Roman"/>
                <w:b/>
              </w:rPr>
              <w:t>Role</w:t>
            </w:r>
          </w:p>
        </w:tc>
        <w:tc>
          <w:tcPr>
            <w:tcW w:w="4708" w:type="dxa"/>
            <w:shd w:val="clear" w:color="auto" w:fill="D9E2F3" w:themeFill="accent5" w:themeFillTint="33"/>
          </w:tcPr>
          <w:p w:rsidR="00FE0778" w:rsidRPr="000D195A" w:rsidRDefault="00FE0778" w:rsidP="006B4A50">
            <w:pPr>
              <w:pStyle w:val="NoSpacing"/>
              <w:spacing w:line="360" w:lineRule="auto"/>
              <w:jc w:val="both"/>
              <w:rPr>
                <w:rFonts w:ascii="Century" w:hAnsi="Century" w:cs="Times New Roman"/>
                <w:b/>
              </w:rPr>
            </w:pPr>
            <w:r w:rsidRPr="000D195A">
              <w:rPr>
                <w:rFonts w:ascii="Century" w:hAnsi="Century" w:cs="Times New Roman"/>
                <w:b/>
              </w:rPr>
              <w:t>Specific Responsibilities/Comments</w:t>
            </w:r>
          </w:p>
        </w:tc>
      </w:tr>
      <w:tr w:rsidR="00FE0778" w:rsidRPr="000D195A" w:rsidTr="004407B7">
        <w:trPr>
          <w:cantSplit/>
        </w:trPr>
        <w:tc>
          <w:tcPr>
            <w:tcW w:w="2183"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DuyTN</w:t>
            </w:r>
          </w:p>
        </w:tc>
        <w:tc>
          <w:tcPr>
            <w:tcW w:w="1359"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Test Leader</w:t>
            </w:r>
          </w:p>
          <w:p w:rsidR="00FE0778" w:rsidRPr="000D195A" w:rsidRDefault="00FE0778" w:rsidP="006B4A50">
            <w:pPr>
              <w:pStyle w:val="NoSpacing"/>
              <w:spacing w:line="360" w:lineRule="auto"/>
              <w:jc w:val="both"/>
              <w:rPr>
                <w:rFonts w:ascii="Century" w:hAnsi="Century" w:cs="Times New Roman"/>
              </w:rPr>
            </w:pPr>
          </w:p>
        </w:tc>
        <w:tc>
          <w:tcPr>
            <w:tcW w:w="4708"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Manage Test Resource and assign test tasks.</w:t>
            </w:r>
          </w:p>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Create and review Test Plan.</w:t>
            </w:r>
          </w:p>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Create and review Test Case.</w:t>
            </w:r>
          </w:p>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Execute test.</w:t>
            </w:r>
          </w:p>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Create and review Test Report</w:t>
            </w:r>
          </w:p>
        </w:tc>
      </w:tr>
      <w:tr w:rsidR="00FE0778" w:rsidRPr="000D195A" w:rsidTr="004407B7">
        <w:trPr>
          <w:cantSplit/>
        </w:trPr>
        <w:tc>
          <w:tcPr>
            <w:tcW w:w="2183"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NghiaDT</w:t>
            </w:r>
          </w:p>
        </w:tc>
        <w:tc>
          <w:tcPr>
            <w:tcW w:w="1359"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Tester</w:t>
            </w:r>
          </w:p>
        </w:tc>
        <w:tc>
          <w:tcPr>
            <w:tcW w:w="4708"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Create and review Test Case.</w:t>
            </w:r>
          </w:p>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Execute test.</w:t>
            </w:r>
          </w:p>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Create Test view points</w:t>
            </w:r>
          </w:p>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Create and review Test Report</w:t>
            </w:r>
          </w:p>
        </w:tc>
      </w:tr>
    </w:tbl>
    <w:p w:rsidR="00FE0778" w:rsidRPr="000D195A" w:rsidRDefault="00FE0778" w:rsidP="006B4A50">
      <w:pPr>
        <w:pStyle w:val="Table5-1"/>
        <w:jc w:val="both"/>
        <w:rPr>
          <w:rFonts w:ascii="Century" w:hAnsi="Century"/>
        </w:rPr>
      </w:pPr>
      <w:r w:rsidRPr="000D195A">
        <w:rPr>
          <w:rFonts w:ascii="Century" w:hAnsi="Century"/>
        </w:rPr>
        <w:t>Human resource</w:t>
      </w:r>
    </w:p>
    <w:p w:rsidR="00FE0778" w:rsidRPr="000D195A" w:rsidRDefault="00FE0778" w:rsidP="006B4A50">
      <w:pPr>
        <w:pStyle w:val="Heading3"/>
        <w:jc w:val="both"/>
        <w:rPr>
          <w:rFonts w:ascii="Century" w:hAnsi="Century"/>
          <w:b w:val="0"/>
        </w:rPr>
      </w:pPr>
      <w:bookmarkStart w:id="5260" w:name="_Toc432812305"/>
      <w:bookmarkStart w:id="5261" w:name="_Toc469404474"/>
      <w:r w:rsidRPr="000D195A">
        <w:rPr>
          <w:rFonts w:ascii="Century" w:hAnsi="Century"/>
          <w:b w:val="0"/>
        </w:rPr>
        <w:t>TEST ENVIRONMENT</w:t>
      </w:r>
      <w:bookmarkEnd w:id="5260"/>
      <w:bookmarkEnd w:id="5261"/>
    </w:p>
    <w:p w:rsidR="00FE0778" w:rsidRPr="000D195A" w:rsidRDefault="00FE0778" w:rsidP="006B4A50">
      <w:pPr>
        <w:pStyle w:val="Heading4"/>
        <w:jc w:val="both"/>
        <w:rPr>
          <w:rFonts w:ascii="Century" w:hAnsi="Century"/>
        </w:rPr>
      </w:pPr>
      <w:bookmarkStart w:id="5262" w:name="_Toc422958012"/>
      <w:bookmarkStart w:id="5263" w:name="_Toc432812306"/>
      <w:r w:rsidRPr="000D195A">
        <w:rPr>
          <w:rFonts w:ascii="Century" w:hAnsi="Century"/>
        </w:rPr>
        <w:t>Hardware</w:t>
      </w:r>
      <w:bookmarkEnd w:id="5262"/>
      <w:bookmarkEnd w:id="526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FE0778" w:rsidRPr="000D195A" w:rsidTr="004407B7">
        <w:trPr>
          <w:cantSplit/>
        </w:trPr>
        <w:tc>
          <w:tcPr>
            <w:tcW w:w="2701" w:type="dxa"/>
            <w:shd w:val="clear" w:color="auto" w:fill="D9E2F3" w:themeFill="accent5" w:themeFillTint="33"/>
          </w:tcPr>
          <w:p w:rsidR="00FE0778" w:rsidRPr="000D195A" w:rsidRDefault="00FE0778" w:rsidP="006B4A50">
            <w:pPr>
              <w:pStyle w:val="NoSpacing"/>
              <w:spacing w:line="360" w:lineRule="auto"/>
              <w:jc w:val="both"/>
              <w:rPr>
                <w:rFonts w:ascii="Century" w:hAnsi="Century" w:cs="Times New Roman"/>
                <w:b/>
              </w:rPr>
            </w:pPr>
            <w:r w:rsidRPr="000D195A">
              <w:rPr>
                <w:rFonts w:ascii="Century" w:hAnsi="Century" w:cs="Times New Roman"/>
                <w:b/>
              </w:rPr>
              <w:t>Name</w:t>
            </w:r>
          </w:p>
        </w:tc>
        <w:tc>
          <w:tcPr>
            <w:tcW w:w="2707" w:type="dxa"/>
            <w:shd w:val="clear" w:color="auto" w:fill="D9E2F3" w:themeFill="accent5" w:themeFillTint="33"/>
          </w:tcPr>
          <w:p w:rsidR="00FE0778" w:rsidRPr="000D195A" w:rsidRDefault="00FE0778" w:rsidP="006B4A50">
            <w:pPr>
              <w:pStyle w:val="NoSpacing"/>
              <w:spacing w:line="360" w:lineRule="auto"/>
              <w:jc w:val="both"/>
              <w:rPr>
                <w:rFonts w:ascii="Century" w:hAnsi="Century" w:cs="Times New Roman"/>
                <w:b/>
              </w:rPr>
            </w:pPr>
            <w:r w:rsidRPr="000D195A">
              <w:rPr>
                <w:rFonts w:ascii="Century" w:hAnsi="Century" w:cs="Times New Roman"/>
                <w:b/>
              </w:rPr>
              <w:t xml:space="preserve">Purpose </w:t>
            </w:r>
          </w:p>
        </w:tc>
        <w:tc>
          <w:tcPr>
            <w:tcW w:w="2842" w:type="dxa"/>
            <w:shd w:val="clear" w:color="auto" w:fill="D9E2F3" w:themeFill="accent5" w:themeFillTint="33"/>
          </w:tcPr>
          <w:p w:rsidR="00FE0778" w:rsidRPr="000D195A" w:rsidRDefault="00FE0778" w:rsidP="006B4A50">
            <w:pPr>
              <w:pStyle w:val="NoSpacing"/>
              <w:spacing w:line="360" w:lineRule="auto"/>
              <w:jc w:val="both"/>
              <w:rPr>
                <w:rFonts w:ascii="Century" w:hAnsi="Century" w:cs="Times New Roman"/>
                <w:b/>
              </w:rPr>
            </w:pPr>
            <w:r w:rsidRPr="000D195A">
              <w:rPr>
                <w:rFonts w:ascii="Century" w:hAnsi="Century" w:cs="Times New Roman"/>
                <w:b/>
              </w:rPr>
              <w:t>Detail</w:t>
            </w:r>
          </w:p>
        </w:tc>
      </w:tr>
      <w:tr w:rsidR="00FE0778" w:rsidRPr="000D195A" w:rsidTr="004407B7">
        <w:trPr>
          <w:cantSplit/>
        </w:trPr>
        <w:tc>
          <w:tcPr>
            <w:tcW w:w="2701"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Laptop Asus</w:t>
            </w:r>
          </w:p>
        </w:tc>
        <w:tc>
          <w:tcPr>
            <w:tcW w:w="2707"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Device for create and execute test</w:t>
            </w:r>
          </w:p>
        </w:tc>
        <w:tc>
          <w:tcPr>
            <w:tcW w:w="2842"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Window 8.1 Pro Core i5</w:t>
            </w:r>
          </w:p>
        </w:tc>
      </w:tr>
    </w:tbl>
    <w:p w:rsidR="00FE0778" w:rsidRDefault="00FE0778" w:rsidP="006B4A50">
      <w:pPr>
        <w:pStyle w:val="Table5-1"/>
        <w:jc w:val="both"/>
        <w:rPr>
          <w:rFonts w:ascii="Century" w:hAnsi="Century"/>
        </w:rPr>
      </w:pPr>
      <w:r w:rsidRPr="000D195A">
        <w:rPr>
          <w:rFonts w:ascii="Century" w:hAnsi="Century"/>
        </w:rPr>
        <w:t>Hardware</w:t>
      </w:r>
    </w:p>
    <w:p w:rsidR="00162FF0" w:rsidRDefault="00162FF0" w:rsidP="006B4A50">
      <w:pPr>
        <w:pStyle w:val="Table5-1"/>
        <w:numPr>
          <w:ilvl w:val="0"/>
          <w:numId w:val="0"/>
        </w:numPr>
        <w:ind w:left="720" w:hanging="360"/>
        <w:jc w:val="both"/>
        <w:rPr>
          <w:rFonts w:ascii="Century" w:hAnsi="Century"/>
        </w:rPr>
      </w:pPr>
    </w:p>
    <w:p w:rsidR="00162FF0" w:rsidRPr="000D195A" w:rsidRDefault="00162FF0" w:rsidP="006B4A50">
      <w:pPr>
        <w:pStyle w:val="Table5-1"/>
        <w:numPr>
          <w:ilvl w:val="0"/>
          <w:numId w:val="0"/>
        </w:numPr>
        <w:ind w:left="720" w:hanging="360"/>
        <w:jc w:val="both"/>
        <w:rPr>
          <w:rFonts w:ascii="Century" w:hAnsi="Century"/>
        </w:rPr>
      </w:pPr>
    </w:p>
    <w:p w:rsidR="00FE0778" w:rsidRPr="000D195A" w:rsidRDefault="00FE0778" w:rsidP="006B4A50">
      <w:pPr>
        <w:pStyle w:val="Heading4"/>
        <w:jc w:val="both"/>
        <w:rPr>
          <w:rFonts w:ascii="Century" w:hAnsi="Century"/>
        </w:rPr>
      </w:pPr>
      <w:bookmarkStart w:id="5264" w:name="_Toc422958013"/>
      <w:bookmarkStart w:id="5265" w:name="_Toc432812307"/>
      <w:r w:rsidRPr="000D195A">
        <w:rPr>
          <w:rFonts w:ascii="Century" w:hAnsi="Century"/>
        </w:rPr>
        <w:t>Software</w:t>
      </w:r>
      <w:bookmarkEnd w:id="5264"/>
      <w:bookmarkEnd w:id="526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FE0778" w:rsidRPr="000D195A" w:rsidTr="004407B7">
        <w:trPr>
          <w:cantSplit/>
        </w:trPr>
        <w:tc>
          <w:tcPr>
            <w:tcW w:w="2977" w:type="dxa"/>
            <w:shd w:val="clear" w:color="auto" w:fill="D9E2F3" w:themeFill="accent5" w:themeFillTint="33"/>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Name</w:t>
            </w:r>
          </w:p>
        </w:tc>
        <w:tc>
          <w:tcPr>
            <w:tcW w:w="2835" w:type="dxa"/>
            <w:shd w:val="clear" w:color="auto" w:fill="D9E2F3" w:themeFill="accent5" w:themeFillTint="33"/>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 xml:space="preserve">Purpose </w:t>
            </w:r>
          </w:p>
        </w:tc>
        <w:tc>
          <w:tcPr>
            <w:tcW w:w="2835" w:type="dxa"/>
            <w:shd w:val="clear" w:color="auto" w:fill="D9E2F3" w:themeFill="accent5" w:themeFillTint="33"/>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Detail</w:t>
            </w:r>
          </w:p>
        </w:tc>
      </w:tr>
      <w:tr w:rsidR="00FE0778" w:rsidRPr="000D195A" w:rsidTr="004407B7">
        <w:trPr>
          <w:cantSplit/>
          <w:trHeight w:val="541"/>
        </w:trPr>
        <w:tc>
          <w:tcPr>
            <w:tcW w:w="2977"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Test Plan</w:t>
            </w:r>
          </w:p>
        </w:tc>
        <w:tc>
          <w:tcPr>
            <w:tcW w:w="2835"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 xml:space="preserve">Managing test </w:t>
            </w:r>
          </w:p>
        </w:tc>
        <w:tc>
          <w:tcPr>
            <w:tcW w:w="2835"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Microsoft Word 2010, 2013</w:t>
            </w:r>
          </w:p>
        </w:tc>
      </w:tr>
      <w:tr w:rsidR="00FE0778" w:rsidRPr="000D195A" w:rsidTr="004407B7">
        <w:trPr>
          <w:cantSplit/>
        </w:trPr>
        <w:tc>
          <w:tcPr>
            <w:tcW w:w="2977"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Test case</w:t>
            </w:r>
          </w:p>
        </w:tc>
        <w:tc>
          <w:tcPr>
            <w:tcW w:w="2835"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Executing test</w:t>
            </w:r>
          </w:p>
        </w:tc>
        <w:tc>
          <w:tcPr>
            <w:tcW w:w="2835"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Microsoft Excel 2010, 2013</w:t>
            </w:r>
          </w:p>
        </w:tc>
      </w:tr>
      <w:tr w:rsidR="00FE0778" w:rsidRPr="000D195A" w:rsidTr="004407B7">
        <w:trPr>
          <w:cantSplit/>
          <w:trHeight w:val="559"/>
        </w:trPr>
        <w:tc>
          <w:tcPr>
            <w:tcW w:w="2977"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Test report, Test checklist</w:t>
            </w:r>
          </w:p>
        </w:tc>
        <w:tc>
          <w:tcPr>
            <w:tcW w:w="2835"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Tracking test</w:t>
            </w:r>
          </w:p>
        </w:tc>
        <w:tc>
          <w:tcPr>
            <w:tcW w:w="2835"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Microsoft Excel 2010, 2013</w:t>
            </w:r>
          </w:p>
        </w:tc>
      </w:tr>
      <w:tr w:rsidR="00FE0778" w:rsidRPr="000D195A" w:rsidTr="004407B7">
        <w:trPr>
          <w:cantSplit/>
          <w:trHeight w:val="497"/>
        </w:trPr>
        <w:tc>
          <w:tcPr>
            <w:tcW w:w="2977"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lastRenderedPageBreak/>
              <w:t>Chrome</w:t>
            </w:r>
          </w:p>
        </w:tc>
        <w:tc>
          <w:tcPr>
            <w:tcW w:w="2835"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Executing test</w:t>
            </w:r>
          </w:p>
        </w:tc>
        <w:tc>
          <w:tcPr>
            <w:tcW w:w="2835"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Chrome 53</w:t>
            </w:r>
          </w:p>
        </w:tc>
      </w:tr>
      <w:tr w:rsidR="00FE0778" w:rsidRPr="000D195A" w:rsidTr="004407B7">
        <w:trPr>
          <w:cantSplit/>
          <w:trHeight w:val="497"/>
        </w:trPr>
        <w:tc>
          <w:tcPr>
            <w:tcW w:w="2977"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Firefox</w:t>
            </w:r>
          </w:p>
        </w:tc>
        <w:tc>
          <w:tcPr>
            <w:tcW w:w="2835"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Executing test</w:t>
            </w:r>
          </w:p>
        </w:tc>
        <w:tc>
          <w:tcPr>
            <w:tcW w:w="2835"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Firefox 50</w:t>
            </w:r>
          </w:p>
        </w:tc>
      </w:tr>
    </w:tbl>
    <w:p w:rsidR="00FE0778" w:rsidRPr="000D195A" w:rsidRDefault="00FE0778" w:rsidP="006B4A50">
      <w:pPr>
        <w:pStyle w:val="Table5-1"/>
        <w:jc w:val="both"/>
        <w:rPr>
          <w:rFonts w:ascii="Century" w:hAnsi="Century"/>
        </w:rPr>
      </w:pPr>
      <w:r w:rsidRPr="000D195A">
        <w:rPr>
          <w:rFonts w:ascii="Century" w:hAnsi="Century"/>
        </w:rPr>
        <w:t>Software</w:t>
      </w:r>
    </w:p>
    <w:p w:rsidR="00FE0778" w:rsidRPr="000D195A" w:rsidRDefault="00FE0778" w:rsidP="006B4A50">
      <w:pPr>
        <w:pStyle w:val="Heading4"/>
        <w:jc w:val="both"/>
        <w:rPr>
          <w:rFonts w:ascii="Century" w:hAnsi="Century"/>
        </w:rPr>
      </w:pPr>
      <w:bookmarkStart w:id="5266" w:name="_Toc422958014"/>
      <w:bookmarkStart w:id="5267" w:name="_Toc432812308"/>
      <w:r w:rsidRPr="000D195A">
        <w:rPr>
          <w:rFonts w:ascii="Century" w:hAnsi="Century"/>
        </w:rPr>
        <w:t>Infrastructure</w:t>
      </w:r>
      <w:bookmarkEnd w:id="5266"/>
      <w:bookmarkEnd w:id="526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2174"/>
        <w:gridCol w:w="1781"/>
        <w:gridCol w:w="1741"/>
        <w:gridCol w:w="732"/>
      </w:tblGrid>
      <w:tr w:rsidR="00FE0778" w:rsidRPr="000D195A" w:rsidTr="004407B7">
        <w:tc>
          <w:tcPr>
            <w:tcW w:w="1885" w:type="dxa"/>
            <w:shd w:val="clear" w:color="auto" w:fill="D9E2F3" w:themeFill="accent5" w:themeFillTint="33"/>
          </w:tcPr>
          <w:p w:rsidR="00FE0778" w:rsidRPr="000D195A" w:rsidRDefault="00FE0778" w:rsidP="006B4A50">
            <w:pPr>
              <w:pStyle w:val="NoSpacing"/>
              <w:spacing w:line="360" w:lineRule="auto"/>
              <w:jc w:val="both"/>
              <w:rPr>
                <w:rFonts w:ascii="Century" w:hAnsi="Century" w:cs="Times New Roman"/>
                <w:b/>
              </w:rPr>
            </w:pPr>
            <w:r w:rsidRPr="000D195A">
              <w:rPr>
                <w:rFonts w:ascii="Century" w:hAnsi="Century" w:cs="Times New Roman"/>
                <w:b/>
              </w:rPr>
              <w:t>Name</w:t>
            </w:r>
          </w:p>
        </w:tc>
        <w:tc>
          <w:tcPr>
            <w:tcW w:w="2250" w:type="dxa"/>
            <w:shd w:val="clear" w:color="auto" w:fill="D9E2F3" w:themeFill="accent5" w:themeFillTint="33"/>
          </w:tcPr>
          <w:p w:rsidR="00FE0778" w:rsidRPr="000D195A" w:rsidRDefault="00FE0778" w:rsidP="006B4A50">
            <w:pPr>
              <w:pStyle w:val="NoSpacing"/>
              <w:spacing w:line="360" w:lineRule="auto"/>
              <w:jc w:val="both"/>
              <w:rPr>
                <w:rFonts w:ascii="Century" w:hAnsi="Century" w:cs="Times New Roman"/>
                <w:b/>
              </w:rPr>
            </w:pPr>
            <w:r w:rsidRPr="000D195A">
              <w:rPr>
                <w:rFonts w:ascii="Century" w:hAnsi="Century" w:cs="Times New Roman"/>
                <w:b/>
              </w:rPr>
              <w:t>Purpose</w:t>
            </w:r>
          </w:p>
        </w:tc>
        <w:tc>
          <w:tcPr>
            <w:tcW w:w="1842" w:type="dxa"/>
            <w:shd w:val="clear" w:color="auto" w:fill="D9E2F3" w:themeFill="accent5" w:themeFillTint="33"/>
          </w:tcPr>
          <w:p w:rsidR="00FE0778" w:rsidRPr="000D195A" w:rsidRDefault="00FE0778" w:rsidP="006B4A50">
            <w:pPr>
              <w:pStyle w:val="NoSpacing"/>
              <w:spacing w:line="360" w:lineRule="auto"/>
              <w:jc w:val="both"/>
              <w:rPr>
                <w:rFonts w:ascii="Century" w:hAnsi="Century" w:cs="Times New Roman"/>
                <w:b/>
              </w:rPr>
            </w:pPr>
            <w:r w:rsidRPr="000D195A">
              <w:rPr>
                <w:rFonts w:ascii="Century" w:hAnsi="Century" w:cs="Times New Roman"/>
                <w:b/>
              </w:rPr>
              <w:t>Detail</w:t>
            </w:r>
          </w:p>
        </w:tc>
        <w:tc>
          <w:tcPr>
            <w:tcW w:w="1800" w:type="dxa"/>
            <w:shd w:val="clear" w:color="auto" w:fill="D9E2F3" w:themeFill="accent5" w:themeFillTint="33"/>
          </w:tcPr>
          <w:p w:rsidR="00FE0778" w:rsidRPr="000D195A" w:rsidRDefault="00FE0778" w:rsidP="006B4A50">
            <w:pPr>
              <w:pStyle w:val="NoSpacing"/>
              <w:spacing w:line="360" w:lineRule="auto"/>
              <w:jc w:val="both"/>
              <w:rPr>
                <w:rFonts w:ascii="Century" w:hAnsi="Century" w:cs="Times New Roman"/>
                <w:b/>
              </w:rPr>
            </w:pPr>
            <w:r w:rsidRPr="000D195A">
              <w:rPr>
                <w:rFonts w:ascii="Century" w:hAnsi="Century" w:cs="Times New Roman"/>
                <w:b/>
              </w:rPr>
              <w:t>Vendor/In-house</w:t>
            </w:r>
          </w:p>
        </w:tc>
        <w:tc>
          <w:tcPr>
            <w:tcW w:w="751" w:type="dxa"/>
            <w:shd w:val="clear" w:color="auto" w:fill="D9E2F3" w:themeFill="accent5" w:themeFillTint="33"/>
          </w:tcPr>
          <w:p w:rsidR="00FE0778" w:rsidRPr="000D195A" w:rsidRDefault="00FE0778" w:rsidP="006B4A50">
            <w:pPr>
              <w:pStyle w:val="NoSpacing"/>
              <w:spacing w:line="360" w:lineRule="auto"/>
              <w:jc w:val="both"/>
              <w:rPr>
                <w:rFonts w:ascii="Century" w:hAnsi="Century" w:cs="Times New Roman"/>
                <w:b/>
              </w:rPr>
            </w:pPr>
            <w:r w:rsidRPr="000D195A">
              <w:rPr>
                <w:rFonts w:ascii="Century" w:hAnsi="Century" w:cs="Times New Roman"/>
                <w:b/>
              </w:rPr>
              <w:t>Version</w:t>
            </w:r>
          </w:p>
        </w:tc>
      </w:tr>
      <w:tr w:rsidR="00FE0778" w:rsidRPr="000D195A" w:rsidTr="004407B7">
        <w:tc>
          <w:tcPr>
            <w:tcW w:w="1885"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WS_Defect Log Management_v1.0_EN</w:t>
            </w:r>
          </w:p>
        </w:tc>
        <w:tc>
          <w:tcPr>
            <w:tcW w:w="2250"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Tracking bug during testing time</w:t>
            </w:r>
          </w:p>
        </w:tc>
        <w:tc>
          <w:tcPr>
            <w:tcW w:w="1842"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Microsoft Excel 2013, 2010</w:t>
            </w:r>
          </w:p>
        </w:tc>
        <w:tc>
          <w:tcPr>
            <w:tcW w:w="1800"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FPT-University</w:t>
            </w:r>
          </w:p>
        </w:tc>
        <w:tc>
          <w:tcPr>
            <w:tcW w:w="751"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lang w:eastAsia="ja-JP"/>
              </w:rPr>
              <w:t>v</w:t>
            </w:r>
            <w:r w:rsidRPr="000D195A">
              <w:rPr>
                <w:rFonts w:ascii="Century" w:hAnsi="Century" w:cs="Times New Roman"/>
              </w:rPr>
              <w:t>1.0</w:t>
            </w:r>
          </w:p>
        </w:tc>
      </w:tr>
      <w:tr w:rsidR="00FE0778" w:rsidRPr="000D195A" w:rsidTr="004407B7">
        <w:tc>
          <w:tcPr>
            <w:tcW w:w="1885"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Test Effort</w:t>
            </w:r>
          </w:p>
        </w:tc>
        <w:tc>
          <w:tcPr>
            <w:tcW w:w="2250"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Effort execute test</w:t>
            </w:r>
          </w:p>
        </w:tc>
        <w:tc>
          <w:tcPr>
            <w:tcW w:w="1842"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Microsoft Excel 2013, 2010</w:t>
            </w:r>
          </w:p>
        </w:tc>
        <w:tc>
          <w:tcPr>
            <w:tcW w:w="1800"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FPT-University</w:t>
            </w:r>
          </w:p>
        </w:tc>
        <w:tc>
          <w:tcPr>
            <w:tcW w:w="751"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lang w:eastAsia="ja-JP"/>
              </w:rPr>
              <w:t>v</w:t>
            </w:r>
            <w:r w:rsidRPr="000D195A">
              <w:rPr>
                <w:rFonts w:ascii="Century" w:hAnsi="Century" w:cs="Times New Roman"/>
              </w:rPr>
              <w:t>1.0</w:t>
            </w:r>
          </w:p>
        </w:tc>
      </w:tr>
    </w:tbl>
    <w:p w:rsidR="00FE0778" w:rsidRPr="000D195A" w:rsidRDefault="00FE0778" w:rsidP="006B4A50">
      <w:pPr>
        <w:pStyle w:val="Table5-1"/>
        <w:jc w:val="both"/>
        <w:rPr>
          <w:rFonts w:ascii="Century" w:hAnsi="Century"/>
        </w:rPr>
      </w:pPr>
      <w:r w:rsidRPr="000D195A">
        <w:rPr>
          <w:rFonts w:ascii="Century" w:hAnsi="Century"/>
        </w:rPr>
        <w:t>Infrastructure</w:t>
      </w:r>
    </w:p>
    <w:p w:rsidR="00FE0778" w:rsidRPr="000D195A" w:rsidRDefault="00FE0778" w:rsidP="006B4A50">
      <w:pPr>
        <w:pStyle w:val="Heading3"/>
        <w:jc w:val="both"/>
        <w:rPr>
          <w:rFonts w:ascii="Century" w:hAnsi="Century"/>
          <w:b w:val="0"/>
        </w:rPr>
      </w:pPr>
      <w:bookmarkStart w:id="5268" w:name="_Toc422958015"/>
      <w:bookmarkStart w:id="5269" w:name="_Toc432812309"/>
      <w:bookmarkStart w:id="5270" w:name="_Toc469404475"/>
      <w:r w:rsidRPr="000D195A">
        <w:rPr>
          <w:rFonts w:ascii="Century" w:hAnsi="Century"/>
          <w:b w:val="0"/>
        </w:rPr>
        <w:t>TEST MILESTONES</w:t>
      </w:r>
      <w:bookmarkEnd w:id="5268"/>
      <w:bookmarkEnd w:id="5269"/>
      <w:bookmarkEnd w:id="5270"/>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FE0778" w:rsidRPr="000D195A" w:rsidTr="004407B7">
        <w:tc>
          <w:tcPr>
            <w:tcW w:w="3234" w:type="dxa"/>
            <w:shd w:val="clear" w:color="auto" w:fill="D9E2F3" w:themeFill="accent5" w:themeFillTint="33"/>
          </w:tcPr>
          <w:p w:rsidR="00FE0778" w:rsidRPr="000D195A" w:rsidRDefault="00FE0778" w:rsidP="006B4A50">
            <w:pPr>
              <w:pStyle w:val="NoSpacing"/>
              <w:spacing w:line="360" w:lineRule="auto"/>
              <w:jc w:val="both"/>
              <w:rPr>
                <w:rFonts w:ascii="Century" w:hAnsi="Century" w:cs="Times New Roman"/>
                <w:b/>
              </w:rPr>
            </w:pPr>
            <w:r w:rsidRPr="000D195A">
              <w:rPr>
                <w:rFonts w:ascii="Century" w:hAnsi="Century" w:cs="Times New Roman"/>
                <w:b/>
              </w:rPr>
              <w:t>Milestone Task</w:t>
            </w:r>
          </w:p>
        </w:tc>
        <w:tc>
          <w:tcPr>
            <w:tcW w:w="1523" w:type="dxa"/>
            <w:shd w:val="clear" w:color="auto" w:fill="D9E2F3" w:themeFill="accent5" w:themeFillTint="33"/>
          </w:tcPr>
          <w:p w:rsidR="00FE0778" w:rsidRPr="000D195A" w:rsidRDefault="00FE0778" w:rsidP="006B4A50">
            <w:pPr>
              <w:pStyle w:val="NoSpacing"/>
              <w:spacing w:line="360" w:lineRule="auto"/>
              <w:jc w:val="both"/>
              <w:rPr>
                <w:rFonts w:ascii="Century" w:hAnsi="Century" w:cs="Times New Roman"/>
                <w:b/>
              </w:rPr>
            </w:pPr>
            <w:r w:rsidRPr="000D195A">
              <w:rPr>
                <w:rFonts w:ascii="Century" w:hAnsi="Century" w:cs="Times New Roman"/>
                <w:b/>
              </w:rPr>
              <w:t>Effort (</w:t>
            </w:r>
            <w:r w:rsidRPr="000D195A">
              <w:rPr>
                <w:rFonts w:ascii="Century" w:hAnsi="Century" w:cs="Times New Roman"/>
                <w:b/>
                <w:lang w:val="vi-VN"/>
              </w:rPr>
              <w:t>pd</w:t>
            </w:r>
            <w:r w:rsidRPr="000D195A">
              <w:rPr>
                <w:rFonts w:ascii="Century" w:hAnsi="Century" w:cs="Times New Roman"/>
                <w:b/>
              </w:rPr>
              <w:t>)</w:t>
            </w:r>
          </w:p>
        </w:tc>
        <w:tc>
          <w:tcPr>
            <w:tcW w:w="1791" w:type="dxa"/>
            <w:shd w:val="clear" w:color="auto" w:fill="D9E2F3" w:themeFill="accent5" w:themeFillTint="33"/>
          </w:tcPr>
          <w:p w:rsidR="00FE0778" w:rsidRPr="000D195A" w:rsidRDefault="00FE0778" w:rsidP="006B4A50">
            <w:pPr>
              <w:pStyle w:val="NoSpacing"/>
              <w:spacing w:line="360" w:lineRule="auto"/>
              <w:jc w:val="both"/>
              <w:rPr>
                <w:rFonts w:ascii="Century" w:hAnsi="Century" w:cs="Times New Roman"/>
                <w:b/>
              </w:rPr>
            </w:pPr>
            <w:r w:rsidRPr="000D195A">
              <w:rPr>
                <w:rFonts w:ascii="Century" w:hAnsi="Century" w:cs="Times New Roman"/>
                <w:b/>
              </w:rPr>
              <w:t>Start Date</w:t>
            </w:r>
          </w:p>
        </w:tc>
        <w:tc>
          <w:tcPr>
            <w:tcW w:w="1702" w:type="dxa"/>
            <w:shd w:val="clear" w:color="auto" w:fill="D9E2F3" w:themeFill="accent5" w:themeFillTint="33"/>
          </w:tcPr>
          <w:p w:rsidR="00FE0778" w:rsidRPr="000D195A" w:rsidRDefault="00FE0778" w:rsidP="006B4A50">
            <w:pPr>
              <w:pStyle w:val="NoSpacing"/>
              <w:spacing w:line="360" w:lineRule="auto"/>
              <w:jc w:val="both"/>
              <w:rPr>
                <w:rFonts w:ascii="Century" w:hAnsi="Century" w:cs="Times New Roman"/>
                <w:b/>
              </w:rPr>
            </w:pPr>
            <w:r w:rsidRPr="000D195A">
              <w:rPr>
                <w:rFonts w:ascii="Century" w:hAnsi="Century" w:cs="Times New Roman"/>
                <w:b/>
              </w:rPr>
              <w:t>End Date</w:t>
            </w:r>
          </w:p>
        </w:tc>
      </w:tr>
      <w:tr w:rsidR="00D24A3A" w:rsidRPr="000D195A" w:rsidTr="004407B7">
        <w:tc>
          <w:tcPr>
            <w:tcW w:w="3234"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cs="Times New Roman"/>
              </w:rPr>
              <w:t>Create Test Plan</w:t>
            </w:r>
          </w:p>
        </w:tc>
        <w:tc>
          <w:tcPr>
            <w:tcW w:w="1523"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cs="Times New Roman"/>
              </w:rPr>
              <w:t>6</w:t>
            </w:r>
          </w:p>
        </w:tc>
        <w:tc>
          <w:tcPr>
            <w:tcW w:w="1791"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rPr>
              <w:t>25/10/2016</w:t>
            </w:r>
          </w:p>
        </w:tc>
        <w:tc>
          <w:tcPr>
            <w:tcW w:w="1702"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rPr>
              <w:t>27/10/2016</w:t>
            </w:r>
          </w:p>
        </w:tc>
      </w:tr>
      <w:tr w:rsidR="00D24A3A" w:rsidRPr="000D195A" w:rsidTr="004407B7">
        <w:tc>
          <w:tcPr>
            <w:tcW w:w="3234"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cs="Times New Roman"/>
              </w:rPr>
              <w:t>Review &amp; Update Test Plan</w:t>
            </w:r>
          </w:p>
        </w:tc>
        <w:tc>
          <w:tcPr>
            <w:tcW w:w="1523"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cs="Times New Roman"/>
              </w:rPr>
              <w:t>2</w:t>
            </w:r>
          </w:p>
        </w:tc>
        <w:tc>
          <w:tcPr>
            <w:tcW w:w="1791"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rPr>
              <w:t>01/11/2016</w:t>
            </w:r>
          </w:p>
        </w:tc>
        <w:tc>
          <w:tcPr>
            <w:tcW w:w="1702"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rPr>
              <w:t>02/11/2016</w:t>
            </w:r>
          </w:p>
        </w:tc>
      </w:tr>
      <w:tr w:rsidR="00D24A3A" w:rsidRPr="000D195A" w:rsidTr="004407B7">
        <w:tc>
          <w:tcPr>
            <w:tcW w:w="3234"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cs="Times New Roman"/>
              </w:rPr>
              <w:t>Create Integration Test case</w:t>
            </w:r>
          </w:p>
        </w:tc>
        <w:tc>
          <w:tcPr>
            <w:tcW w:w="1523"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cs="Times New Roman"/>
              </w:rPr>
              <w:t>4</w:t>
            </w:r>
          </w:p>
        </w:tc>
        <w:tc>
          <w:tcPr>
            <w:tcW w:w="1791"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rPr>
              <w:t>06/11/2016</w:t>
            </w:r>
          </w:p>
        </w:tc>
        <w:tc>
          <w:tcPr>
            <w:tcW w:w="1702"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rPr>
              <w:t>10/11/2016</w:t>
            </w:r>
          </w:p>
        </w:tc>
      </w:tr>
      <w:tr w:rsidR="00D24A3A" w:rsidRPr="000D195A" w:rsidTr="004407B7">
        <w:tc>
          <w:tcPr>
            <w:tcW w:w="3234"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cs="Times New Roman"/>
              </w:rPr>
              <w:t>Review &amp; Update Integration  Test Case</w:t>
            </w:r>
          </w:p>
        </w:tc>
        <w:tc>
          <w:tcPr>
            <w:tcW w:w="1523"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cs="Times New Roman"/>
              </w:rPr>
              <w:t>2</w:t>
            </w:r>
          </w:p>
        </w:tc>
        <w:tc>
          <w:tcPr>
            <w:tcW w:w="1791"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rPr>
              <w:t>12/11/2016</w:t>
            </w:r>
          </w:p>
        </w:tc>
        <w:tc>
          <w:tcPr>
            <w:tcW w:w="1702"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rPr>
              <w:t>14/11/2016</w:t>
            </w:r>
          </w:p>
        </w:tc>
      </w:tr>
      <w:tr w:rsidR="00D24A3A" w:rsidRPr="000D195A" w:rsidTr="004407B7">
        <w:tc>
          <w:tcPr>
            <w:tcW w:w="3234"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cs="Times New Roman"/>
              </w:rPr>
              <w:t>Create System Test case</w:t>
            </w:r>
          </w:p>
        </w:tc>
        <w:tc>
          <w:tcPr>
            <w:tcW w:w="1523"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cs="Times New Roman"/>
              </w:rPr>
              <w:t>8</w:t>
            </w:r>
          </w:p>
        </w:tc>
        <w:tc>
          <w:tcPr>
            <w:tcW w:w="1791"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rPr>
              <w:t>08/11/2016</w:t>
            </w:r>
          </w:p>
        </w:tc>
        <w:tc>
          <w:tcPr>
            <w:tcW w:w="1702"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rPr>
              <w:t>12/11/2016</w:t>
            </w:r>
          </w:p>
        </w:tc>
      </w:tr>
      <w:tr w:rsidR="00D24A3A" w:rsidRPr="000D195A" w:rsidTr="004407B7">
        <w:tc>
          <w:tcPr>
            <w:tcW w:w="3234"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cs="Times New Roman"/>
              </w:rPr>
              <w:t>Review &amp; Update System  Test Case</w:t>
            </w:r>
          </w:p>
        </w:tc>
        <w:tc>
          <w:tcPr>
            <w:tcW w:w="1523"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cs="Times New Roman"/>
              </w:rPr>
              <w:t>2</w:t>
            </w:r>
          </w:p>
        </w:tc>
        <w:tc>
          <w:tcPr>
            <w:tcW w:w="1791"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rPr>
              <w:t>14/11/2016</w:t>
            </w:r>
          </w:p>
        </w:tc>
        <w:tc>
          <w:tcPr>
            <w:tcW w:w="1702"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rPr>
              <w:t>15/11/2016</w:t>
            </w:r>
          </w:p>
        </w:tc>
      </w:tr>
      <w:tr w:rsidR="00D24A3A" w:rsidRPr="000D195A" w:rsidTr="004407B7">
        <w:tc>
          <w:tcPr>
            <w:tcW w:w="3234"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cs="Times New Roman"/>
              </w:rPr>
              <w:t>Execute Integration test phase 1</w:t>
            </w:r>
          </w:p>
        </w:tc>
        <w:tc>
          <w:tcPr>
            <w:tcW w:w="1523"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cs="Times New Roman"/>
              </w:rPr>
              <w:t>3</w:t>
            </w:r>
          </w:p>
        </w:tc>
        <w:tc>
          <w:tcPr>
            <w:tcW w:w="1791"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rPr>
              <w:t>24/11/2016</w:t>
            </w:r>
          </w:p>
        </w:tc>
        <w:tc>
          <w:tcPr>
            <w:tcW w:w="1702"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rPr>
              <w:t>26/11/2016</w:t>
            </w:r>
          </w:p>
        </w:tc>
      </w:tr>
      <w:tr w:rsidR="00D24A3A" w:rsidRPr="000D195A" w:rsidTr="004407B7">
        <w:tc>
          <w:tcPr>
            <w:tcW w:w="3234"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cs="Times New Roman"/>
              </w:rPr>
              <w:t>Execute Integration test phase 2</w:t>
            </w:r>
          </w:p>
        </w:tc>
        <w:tc>
          <w:tcPr>
            <w:tcW w:w="1523"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cs="Times New Roman"/>
              </w:rPr>
              <w:t>4</w:t>
            </w:r>
          </w:p>
        </w:tc>
        <w:tc>
          <w:tcPr>
            <w:tcW w:w="1791"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rPr>
              <w:t>01/12/2016</w:t>
            </w:r>
          </w:p>
        </w:tc>
        <w:tc>
          <w:tcPr>
            <w:tcW w:w="1702"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rPr>
              <w:t>04/12/2016</w:t>
            </w:r>
          </w:p>
        </w:tc>
      </w:tr>
      <w:tr w:rsidR="00D24A3A" w:rsidRPr="000D195A" w:rsidTr="004407B7">
        <w:tc>
          <w:tcPr>
            <w:tcW w:w="3234"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cs="Times New Roman"/>
              </w:rPr>
              <w:t>Execute System test phase 1</w:t>
            </w:r>
          </w:p>
        </w:tc>
        <w:tc>
          <w:tcPr>
            <w:tcW w:w="1523"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cs="Times New Roman"/>
              </w:rPr>
              <w:t>4</w:t>
            </w:r>
          </w:p>
        </w:tc>
        <w:tc>
          <w:tcPr>
            <w:tcW w:w="1791"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rPr>
              <w:t>26/11/2016</w:t>
            </w:r>
          </w:p>
        </w:tc>
        <w:tc>
          <w:tcPr>
            <w:tcW w:w="1702"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rPr>
              <w:t>29/11/2016</w:t>
            </w:r>
          </w:p>
        </w:tc>
      </w:tr>
      <w:tr w:rsidR="00D24A3A" w:rsidRPr="000D195A" w:rsidTr="004407B7">
        <w:tc>
          <w:tcPr>
            <w:tcW w:w="3234"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cs="Times New Roman"/>
              </w:rPr>
              <w:t>Execute System test phase 2</w:t>
            </w:r>
          </w:p>
        </w:tc>
        <w:tc>
          <w:tcPr>
            <w:tcW w:w="1523"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cs="Times New Roman"/>
              </w:rPr>
              <w:t>4</w:t>
            </w:r>
          </w:p>
        </w:tc>
        <w:tc>
          <w:tcPr>
            <w:tcW w:w="1791"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rPr>
              <w:t>05/12/2016</w:t>
            </w:r>
          </w:p>
        </w:tc>
        <w:tc>
          <w:tcPr>
            <w:tcW w:w="1702" w:type="dxa"/>
          </w:tcPr>
          <w:p w:rsidR="00D24A3A" w:rsidRPr="000D195A" w:rsidRDefault="00D24A3A" w:rsidP="006B4A50">
            <w:pPr>
              <w:pStyle w:val="NoSpacing"/>
              <w:spacing w:line="360" w:lineRule="auto"/>
              <w:jc w:val="both"/>
              <w:rPr>
                <w:rFonts w:ascii="Century" w:hAnsi="Century" w:cs="Times New Roman"/>
              </w:rPr>
            </w:pPr>
            <w:r w:rsidRPr="000D195A">
              <w:rPr>
                <w:rFonts w:ascii="Century" w:hAnsi="Century"/>
              </w:rPr>
              <w:t>08/12/2016</w:t>
            </w:r>
          </w:p>
        </w:tc>
      </w:tr>
    </w:tbl>
    <w:p w:rsidR="00FE0778" w:rsidRPr="000D195A" w:rsidRDefault="00FE0778" w:rsidP="006B4A50">
      <w:pPr>
        <w:pStyle w:val="Table5-1"/>
        <w:jc w:val="both"/>
        <w:rPr>
          <w:rFonts w:ascii="Century" w:hAnsi="Century"/>
        </w:rPr>
      </w:pPr>
      <w:bookmarkStart w:id="5271" w:name="_Toc422958016"/>
      <w:r w:rsidRPr="000D195A">
        <w:rPr>
          <w:rFonts w:ascii="Century" w:hAnsi="Century"/>
        </w:rPr>
        <w:t>Test milestones</w:t>
      </w:r>
    </w:p>
    <w:p w:rsidR="00FE0778" w:rsidRPr="000D195A" w:rsidRDefault="00FE0778" w:rsidP="006B4A50">
      <w:pPr>
        <w:pStyle w:val="Heading3"/>
        <w:jc w:val="both"/>
        <w:rPr>
          <w:rFonts w:ascii="Century" w:hAnsi="Century"/>
          <w:b w:val="0"/>
        </w:rPr>
      </w:pPr>
      <w:bookmarkStart w:id="5272" w:name="_Toc432812310"/>
      <w:bookmarkStart w:id="5273" w:name="_Toc469404476"/>
      <w:r w:rsidRPr="000D195A">
        <w:rPr>
          <w:rFonts w:ascii="Century" w:hAnsi="Century"/>
          <w:b w:val="0"/>
        </w:rPr>
        <w:t>DELIVERABLES</w:t>
      </w:r>
      <w:bookmarkEnd w:id="5271"/>
      <w:bookmarkEnd w:id="5272"/>
      <w:bookmarkEnd w:id="527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FE0778" w:rsidRPr="000D195A" w:rsidTr="004407B7">
        <w:trPr>
          <w:tblHeader/>
        </w:trPr>
        <w:tc>
          <w:tcPr>
            <w:tcW w:w="829" w:type="dxa"/>
            <w:shd w:val="clear" w:color="auto" w:fill="D9E2F3" w:themeFill="accent5" w:themeFillTint="33"/>
          </w:tcPr>
          <w:p w:rsidR="00FE0778" w:rsidRPr="000D195A" w:rsidRDefault="00FE0778" w:rsidP="006B4A50">
            <w:pPr>
              <w:pStyle w:val="NoSpacing"/>
              <w:spacing w:line="360" w:lineRule="auto"/>
              <w:jc w:val="both"/>
              <w:rPr>
                <w:rFonts w:ascii="Century" w:hAnsi="Century" w:cs="Times New Roman"/>
                <w:b/>
              </w:rPr>
            </w:pPr>
            <w:r w:rsidRPr="000D195A">
              <w:rPr>
                <w:rFonts w:ascii="Century" w:hAnsi="Century" w:cs="Times New Roman"/>
                <w:b/>
              </w:rPr>
              <w:t>No</w:t>
            </w:r>
          </w:p>
        </w:tc>
        <w:tc>
          <w:tcPr>
            <w:tcW w:w="3014" w:type="dxa"/>
            <w:shd w:val="clear" w:color="auto" w:fill="D9E2F3" w:themeFill="accent5" w:themeFillTint="33"/>
          </w:tcPr>
          <w:p w:rsidR="00FE0778" w:rsidRPr="000D195A" w:rsidRDefault="00FE0778" w:rsidP="006B4A50">
            <w:pPr>
              <w:pStyle w:val="NoSpacing"/>
              <w:spacing w:line="360" w:lineRule="auto"/>
              <w:jc w:val="both"/>
              <w:rPr>
                <w:rFonts w:ascii="Century" w:hAnsi="Century" w:cs="Times New Roman"/>
                <w:b/>
              </w:rPr>
            </w:pPr>
            <w:r w:rsidRPr="000D195A">
              <w:rPr>
                <w:rFonts w:ascii="Century" w:hAnsi="Century" w:cs="Times New Roman"/>
                <w:b/>
              </w:rPr>
              <w:t>Deliverables</w:t>
            </w:r>
          </w:p>
        </w:tc>
        <w:tc>
          <w:tcPr>
            <w:tcW w:w="2577" w:type="dxa"/>
            <w:shd w:val="clear" w:color="auto" w:fill="D9E2F3" w:themeFill="accent5" w:themeFillTint="33"/>
          </w:tcPr>
          <w:p w:rsidR="00FE0778" w:rsidRPr="000D195A" w:rsidRDefault="00FE0778" w:rsidP="006B4A50">
            <w:pPr>
              <w:pStyle w:val="NoSpacing"/>
              <w:spacing w:line="360" w:lineRule="auto"/>
              <w:jc w:val="both"/>
              <w:rPr>
                <w:rFonts w:ascii="Century" w:hAnsi="Century" w:cs="Times New Roman"/>
                <w:b/>
              </w:rPr>
            </w:pPr>
            <w:r w:rsidRPr="000D195A">
              <w:rPr>
                <w:rFonts w:ascii="Century" w:hAnsi="Century" w:cs="Times New Roman"/>
                <w:b/>
              </w:rPr>
              <w:t>Responsibilities</w:t>
            </w:r>
          </w:p>
        </w:tc>
        <w:tc>
          <w:tcPr>
            <w:tcW w:w="1830" w:type="dxa"/>
            <w:shd w:val="clear" w:color="auto" w:fill="D9E2F3" w:themeFill="accent5" w:themeFillTint="33"/>
          </w:tcPr>
          <w:p w:rsidR="00FE0778" w:rsidRPr="000D195A" w:rsidRDefault="00FE0778" w:rsidP="006B4A50">
            <w:pPr>
              <w:pStyle w:val="NoSpacing"/>
              <w:spacing w:line="360" w:lineRule="auto"/>
              <w:jc w:val="both"/>
              <w:rPr>
                <w:rFonts w:ascii="Century" w:hAnsi="Century" w:cs="Times New Roman"/>
                <w:b/>
              </w:rPr>
            </w:pPr>
            <w:r w:rsidRPr="000D195A">
              <w:rPr>
                <w:rFonts w:ascii="Century" w:hAnsi="Century" w:cs="Times New Roman"/>
                <w:b/>
              </w:rPr>
              <w:t>Delivered Date</w:t>
            </w:r>
          </w:p>
        </w:tc>
      </w:tr>
      <w:tr w:rsidR="00FE0778" w:rsidRPr="000D195A" w:rsidTr="004407B7">
        <w:tc>
          <w:tcPr>
            <w:tcW w:w="829"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1</w:t>
            </w:r>
          </w:p>
        </w:tc>
        <w:tc>
          <w:tcPr>
            <w:tcW w:w="3014"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Test Plan</w:t>
            </w:r>
          </w:p>
        </w:tc>
        <w:tc>
          <w:tcPr>
            <w:tcW w:w="2577"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Tester</w:t>
            </w:r>
          </w:p>
        </w:tc>
        <w:tc>
          <w:tcPr>
            <w:tcW w:w="1830" w:type="dxa"/>
          </w:tcPr>
          <w:p w:rsidR="00FE0778" w:rsidRPr="000D195A" w:rsidRDefault="00FE0778" w:rsidP="006B4A50">
            <w:pPr>
              <w:pStyle w:val="NoSpacing"/>
              <w:spacing w:line="360" w:lineRule="auto"/>
              <w:jc w:val="both"/>
              <w:rPr>
                <w:rFonts w:ascii="Century" w:hAnsi="Century" w:cs="Times New Roman"/>
              </w:rPr>
            </w:pPr>
          </w:p>
        </w:tc>
      </w:tr>
      <w:tr w:rsidR="00FE0778" w:rsidRPr="000D195A" w:rsidTr="004407B7">
        <w:tc>
          <w:tcPr>
            <w:tcW w:w="829"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3</w:t>
            </w:r>
          </w:p>
        </w:tc>
        <w:tc>
          <w:tcPr>
            <w:tcW w:w="3014"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Integration Test case</w:t>
            </w:r>
          </w:p>
        </w:tc>
        <w:tc>
          <w:tcPr>
            <w:tcW w:w="2577"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Tester</w:t>
            </w:r>
          </w:p>
        </w:tc>
        <w:tc>
          <w:tcPr>
            <w:tcW w:w="1830" w:type="dxa"/>
          </w:tcPr>
          <w:p w:rsidR="00FE0778" w:rsidRPr="000D195A" w:rsidRDefault="00FE0778" w:rsidP="006B4A50">
            <w:pPr>
              <w:pStyle w:val="NoSpacing"/>
              <w:spacing w:line="360" w:lineRule="auto"/>
              <w:jc w:val="both"/>
              <w:rPr>
                <w:rFonts w:ascii="Century" w:hAnsi="Century" w:cs="Times New Roman"/>
              </w:rPr>
            </w:pPr>
          </w:p>
        </w:tc>
      </w:tr>
      <w:tr w:rsidR="00FE0778" w:rsidRPr="000D195A" w:rsidTr="004407B7">
        <w:trPr>
          <w:trHeight w:val="412"/>
        </w:trPr>
        <w:tc>
          <w:tcPr>
            <w:tcW w:w="829"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4</w:t>
            </w:r>
          </w:p>
        </w:tc>
        <w:tc>
          <w:tcPr>
            <w:tcW w:w="3014"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System Test case</w:t>
            </w:r>
          </w:p>
        </w:tc>
        <w:tc>
          <w:tcPr>
            <w:tcW w:w="2577"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Tester</w:t>
            </w:r>
          </w:p>
        </w:tc>
        <w:tc>
          <w:tcPr>
            <w:tcW w:w="1830" w:type="dxa"/>
          </w:tcPr>
          <w:p w:rsidR="00FE0778" w:rsidRPr="000D195A" w:rsidRDefault="00FE0778" w:rsidP="006B4A50">
            <w:pPr>
              <w:pStyle w:val="NoSpacing"/>
              <w:spacing w:line="360" w:lineRule="auto"/>
              <w:jc w:val="both"/>
              <w:rPr>
                <w:rFonts w:ascii="Century" w:hAnsi="Century" w:cs="Times New Roman"/>
              </w:rPr>
            </w:pPr>
          </w:p>
        </w:tc>
      </w:tr>
      <w:tr w:rsidR="00FE0778" w:rsidRPr="000D195A" w:rsidTr="004407B7">
        <w:tc>
          <w:tcPr>
            <w:tcW w:w="829"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lastRenderedPageBreak/>
              <w:t>5</w:t>
            </w:r>
          </w:p>
        </w:tc>
        <w:tc>
          <w:tcPr>
            <w:tcW w:w="3014"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Defect Log Management</w:t>
            </w:r>
          </w:p>
        </w:tc>
        <w:tc>
          <w:tcPr>
            <w:tcW w:w="2577"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All members</w:t>
            </w:r>
          </w:p>
        </w:tc>
        <w:tc>
          <w:tcPr>
            <w:tcW w:w="1830" w:type="dxa"/>
          </w:tcPr>
          <w:p w:rsidR="00FE0778" w:rsidRPr="000D195A" w:rsidRDefault="00FE0778" w:rsidP="006B4A50">
            <w:pPr>
              <w:pStyle w:val="NoSpacing"/>
              <w:spacing w:line="360" w:lineRule="auto"/>
              <w:jc w:val="both"/>
              <w:rPr>
                <w:rFonts w:ascii="Century" w:hAnsi="Century" w:cs="Times New Roman"/>
                <w:b/>
              </w:rPr>
            </w:pPr>
          </w:p>
        </w:tc>
      </w:tr>
      <w:tr w:rsidR="00FE0778" w:rsidRPr="000D195A" w:rsidTr="004407B7">
        <w:tc>
          <w:tcPr>
            <w:tcW w:w="829"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6</w:t>
            </w:r>
          </w:p>
        </w:tc>
        <w:tc>
          <w:tcPr>
            <w:tcW w:w="3014"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Test report</w:t>
            </w:r>
          </w:p>
        </w:tc>
        <w:tc>
          <w:tcPr>
            <w:tcW w:w="2577" w:type="dxa"/>
          </w:tcPr>
          <w:p w:rsidR="00FE0778" w:rsidRPr="000D195A" w:rsidRDefault="00FE0778" w:rsidP="006B4A50">
            <w:pPr>
              <w:pStyle w:val="NoSpacing"/>
              <w:spacing w:line="360" w:lineRule="auto"/>
              <w:jc w:val="both"/>
              <w:rPr>
                <w:rFonts w:ascii="Century" w:hAnsi="Century" w:cs="Times New Roman"/>
              </w:rPr>
            </w:pPr>
            <w:r w:rsidRPr="000D195A">
              <w:rPr>
                <w:rFonts w:ascii="Century" w:hAnsi="Century" w:cs="Times New Roman"/>
              </w:rPr>
              <w:t>PM</w:t>
            </w:r>
          </w:p>
        </w:tc>
        <w:tc>
          <w:tcPr>
            <w:tcW w:w="1830" w:type="dxa"/>
          </w:tcPr>
          <w:p w:rsidR="00FE0778" w:rsidRPr="000D195A" w:rsidRDefault="00FE0778" w:rsidP="006B4A50">
            <w:pPr>
              <w:pStyle w:val="NoSpacing"/>
              <w:spacing w:line="360" w:lineRule="auto"/>
              <w:jc w:val="both"/>
              <w:rPr>
                <w:rFonts w:ascii="Century" w:hAnsi="Century" w:cs="Times New Roman"/>
              </w:rPr>
            </w:pPr>
          </w:p>
        </w:tc>
      </w:tr>
    </w:tbl>
    <w:p w:rsidR="00FE0778" w:rsidRPr="000D195A" w:rsidRDefault="00FE0778" w:rsidP="006B4A50">
      <w:pPr>
        <w:pStyle w:val="Table5-1"/>
        <w:jc w:val="both"/>
        <w:rPr>
          <w:rFonts w:ascii="Century" w:hAnsi="Century"/>
        </w:rPr>
      </w:pPr>
      <w:r w:rsidRPr="000D195A">
        <w:rPr>
          <w:rFonts w:ascii="Century" w:hAnsi="Century"/>
        </w:rPr>
        <w:t>Deliverables</w:t>
      </w:r>
    </w:p>
    <w:p w:rsidR="00FE0778" w:rsidRPr="000D195A" w:rsidRDefault="00FE0778" w:rsidP="006B4A50">
      <w:pPr>
        <w:spacing w:line="360" w:lineRule="auto"/>
        <w:jc w:val="both"/>
        <w:rPr>
          <w:rFonts w:ascii="Century" w:hAnsi="Century" w:cs="Times New Roman"/>
        </w:rPr>
      </w:pPr>
    </w:p>
    <w:p w:rsidR="003E27AE" w:rsidRPr="000D195A" w:rsidRDefault="003E27AE" w:rsidP="006B4A50">
      <w:pPr>
        <w:pStyle w:val="Heading2"/>
        <w:jc w:val="both"/>
        <w:rPr>
          <w:rFonts w:ascii="Century" w:hAnsi="Century"/>
        </w:rPr>
      </w:pPr>
      <w:bookmarkStart w:id="5274" w:name="_Toc469404477"/>
      <w:r w:rsidRPr="000D195A">
        <w:rPr>
          <w:rFonts w:ascii="Century" w:hAnsi="Century"/>
        </w:rPr>
        <w:t>Test case</w:t>
      </w:r>
      <w:bookmarkEnd w:id="5274"/>
    </w:p>
    <w:p w:rsidR="003E27AE" w:rsidRPr="000D195A" w:rsidRDefault="003E27AE" w:rsidP="006B4A50">
      <w:pPr>
        <w:jc w:val="both"/>
        <w:rPr>
          <w:rFonts w:ascii="Century" w:hAnsi="Century" w:cs="Times New Roman"/>
        </w:rPr>
      </w:pPr>
      <w:r w:rsidRPr="000D195A">
        <w:rPr>
          <w:rFonts w:ascii="Century" w:hAnsi="Century" w:cs="Times New Roman"/>
        </w:rPr>
        <w:t>Refer to:</w:t>
      </w:r>
    </w:p>
    <w:p w:rsidR="003E27AE" w:rsidRPr="000D195A" w:rsidRDefault="003E27AE" w:rsidP="006B4A50">
      <w:pPr>
        <w:pStyle w:val="ListParagraph"/>
        <w:numPr>
          <w:ilvl w:val="1"/>
          <w:numId w:val="129"/>
        </w:numPr>
        <w:rPr>
          <w:rFonts w:ascii="Century" w:hAnsi="Century"/>
        </w:rPr>
      </w:pPr>
      <w:r w:rsidRPr="000D195A">
        <w:rPr>
          <w:rFonts w:ascii="Century" w:hAnsi="Century"/>
        </w:rPr>
        <w:t>WS_Integration Test Case_v1.0_EN.xlsx</w:t>
      </w:r>
    </w:p>
    <w:p w:rsidR="003E27AE" w:rsidRPr="000D195A" w:rsidRDefault="003E27AE" w:rsidP="006B4A50">
      <w:pPr>
        <w:pStyle w:val="ListParagraph"/>
        <w:numPr>
          <w:ilvl w:val="1"/>
          <w:numId w:val="129"/>
        </w:numPr>
        <w:rPr>
          <w:rFonts w:ascii="Century" w:hAnsi="Century"/>
        </w:rPr>
      </w:pPr>
      <w:r w:rsidRPr="000D195A">
        <w:rPr>
          <w:rFonts w:ascii="Century" w:hAnsi="Century"/>
        </w:rPr>
        <w:t>WS_System Test Case_v1.0_EN.xlsx</w:t>
      </w:r>
    </w:p>
    <w:p w:rsidR="003E27AE" w:rsidRPr="000D195A" w:rsidRDefault="003E27AE" w:rsidP="006B4A50">
      <w:pPr>
        <w:pStyle w:val="ListParagraph"/>
        <w:numPr>
          <w:ilvl w:val="1"/>
          <w:numId w:val="129"/>
        </w:numPr>
        <w:rPr>
          <w:rFonts w:ascii="Century" w:hAnsi="Century"/>
        </w:rPr>
      </w:pPr>
      <w:r w:rsidRPr="000D195A">
        <w:rPr>
          <w:rFonts w:ascii="Century" w:hAnsi="Century"/>
        </w:rPr>
        <w:t>WS_Common Test Case_v1.0_EN.xlsx</w:t>
      </w:r>
    </w:p>
    <w:p w:rsidR="003E27AE" w:rsidRPr="000D195A" w:rsidRDefault="001D3E7B" w:rsidP="006B4A50">
      <w:pPr>
        <w:pStyle w:val="ListParagraph"/>
        <w:numPr>
          <w:ilvl w:val="1"/>
          <w:numId w:val="129"/>
        </w:numPr>
        <w:rPr>
          <w:rFonts w:ascii="Century" w:hAnsi="Century"/>
        </w:rPr>
      </w:pPr>
      <w:r w:rsidRPr="000D195A">
        <w:rPr>
          <w:rFonts w:ascii="Century" w:hAnsi="Century"/>
        </w:rPr>
        <w:t>WS_Unit Test Case_Conservation_v1.0.</w:t>
      </w:r>
      <w:r w:rsidR="003E27AE" w:rsidRPr="000D195A">
        <w:rPr>
          <w:rFonts w:ascii="Century" w:hAnsi="Century"/>
        </w:rPr>
        <w:t>xlsx</w:t>
      </w:r>
    </w:p>
    <w:p w:rsidR="003E27AE" w:rsidRPr="000D195A" w:rsidRDefault="001D3E7B" w:rsidP="006B4A50">
      <w:pPr>
        <w:pStyle w:val="ListParagraph"/>
        <w:numPr>
          <w:ilvl w:val="1"/>
          <w:numId w:val="129"/>
        </w:numPr>
        <w:rPr>
          <w:rFonts w:ascii="Century" w:hAnsi="Century"/>
        </w:rPr>
      </w:pPr>
      <w:r w:rsidRPr="000D195A">
        <w:rPr>
          <w:rFonts w:ascii="Century" w:hAnsi="Century"/>
        </w:rPr>
        <w:t>WS_Unit Test Case_Donation_v1.0</w:t>
      </w:r>
      <w:r w:rsidR="003E27AE" w:rsidRPr="000D195A">
        <w:rPr>
          <w:rFonts w:ascii="Century" w:hAnsi="Century"/>
        </w:rPr>
        <w:t>.xlsx</w:t>
      </w:r>
    </w:p>
    <w:p w:rsidR="003E27AE" w:rsidRPr="000D195A" w:rsidRDefault="001D3E7B" w:rsidP="006B4A50">
      <w:pPr>
        <w:pStyle w:val="ListParagraph"/>
        <w:numPr>
          <w:ilvl w:val="1"/>
          <w:numId w:val="129"/>
        </w:numPr>
        <w:rPr>
          <w:rFonts w:ascii="Century" w:hAnsi="Century"/>
        </w:rPr>
      </w:pPr>
      <w:r w:rsidRPr="000D195A">
        <w:rPr>
          <w:rFonts w:ascii="Century" w:hAnsi="Century"/>
        </w:rPr>
        <w:t>WS_Unit Test Case_Event_v1.0</w:t>
      </w:r>
      <w:r w:rsidR="003E27AE" w:rsidRPr="000D195A">
        <w:rPr>
          <w:rFonts w:ascii="Century" w:hAnsi="Century"/>
        </w:rPr>
        <w:t>.xlsx</w:t>
      </w:r>
    </w:p>
    <w:p w:rsidR="003E27AE" w:rsidRPr="000D195A" w:rsidRDefault="001D3E7B" w:rsidP="006B4A50">
      <w:pPr>
        <w:pStyle w:val="ListParagraph"/>
        <w:numPr>
          <w:ilvl w:val="1"/>
          <w:numId w:val="129"/>
        </w:numPr>
        <w:rPr>
          <w:rFonts w:ascii="Century" w:hAnsi="Century"/>
        </w:rPr>
      </w:pPr>
      <w:r w:rsidRPr="000D195A">
        <w:rPr>
          <w:rFonts w:ascii="Century" w:hAnsi="Century"/>
        </w:rPr>
        <w:t>WS_Unit Test Case_Organization_v1.0</w:t>
      </w:r>
      <w:r w:rsidR="003E27AE" w:rsidRPr="000D195A">
        <w:rPr>
          <w:rFonts w:ascii="Century" w:hAnsi="Century"/>
        </w:rPr>
        <w:t>.xlsx</w:t>
      </w:r>
    </w:p>
    <w:p w:rsidR="003E27AE" w:rsidRPr="000D195A" w:rsidRDefault="001D3E7B" w:rsidP="006B4A50">
      <w:pPr>
        <w:pStyle w:val="ListParagraph"/>
        <w:numPr>
          <w:ilvl w:val="1"/>
          <w:numId w:val="129"/>
        </w:numPr>
        <w:rPr>
          <w:rFonts w:ascii="Century" w:hAnsi="Century"/>
        </w:rPr>
      </w:pPr>
      <w:r w:rsidRPr="000D195A">
        <w:rPr>
          <w:rFonts w:ascii="Century" w:hAnsi="Century"/>
        </w:rPr>
        <w:t>WS_Unit Test Case_Report_v1.0</w:t>
      </w:r>
      <w:r w:rsidR="003E27AE" w:rsidRPr="000D195A">
        <w:rPr>
          <w:rFonts w:ascii="Century" w:hAnsi="Century"/>
        </w:rPr>
        <w:t>.xls</w:t>
      </w:r>
    </w:p>
    <w:p w:rsidR="001D3E7B" w:rsidRPr="000D195A" w:rsidRDefault="001D3E7B" w:rsidP="006B4A50">
      <w:pPr>
        <w:pStyle w:val="ListParagraph"/>
        <w:numPr>
          <w:ilvl w:val="1"/>
          <w:numId w:val="129"/>
        </w:numPr>
        <w:rPr>
          <w:rFonts w:ascii="Century" w:hAnsi="Century"/>
        </w:rPr>
      </w:pPr>
      <w:r w:rsidRPr="000D195A">
        <w:rPr>
          <w:rFonts w:ascii="Century" w:hAnsi="Century"/>
        </w:rPr>
        <w:t>WS_Unit Test Case_Search_v1.1.xlsx</w:t>
      </w:r>
    </w:p>
    <w:p w:rsidR="001D3E7B" w:rsidRPr="000D195A" w:rsidRDefault="001D3E7B" w:rsidP="006B4A50">
      <w:pPr>
        <w:pStyle w:val="ListParagraph"/>
        <w:numPr>
          <w:ilvl w:val="1"/>
          <w:numId w:val="129"/>
        </w:numPr>
        <w:rPr>
          <w:rFonts w:ascii="Century" w:hAnsi="Century"/>
        </w:rPr>
      </w:pPr>
      <w:r w:rsidRPr="000D195A">
        <w:rPr>
          <w:rFonts w:ascii="Century" w:hAnsi="Century"/>
        </w:rPr>
        <w:t>WS_Unit Test Case_Thread_v1.1 .xlsx</w:t>
      </w:r>
    </w:p>
    <w:p w:rsidR="00CE74CC" w:rsidRPr="000D195A" w:rsidRDefault="001D3E7B" w:rsidP="006B4A50">
      <w:pPr>
        <w:pStyle w:val="ListParagraph"/>
        <w:numPr>
          <w:ilvl w:val="1"/>
          <w:numId w:val="129"/>
        </w:numPr>
        <w:rPr>
          <w:rFonts w:ascii="Century" w:hAnsi="Century"/>
        </w:rPr>
      </w:pPr>
      <w:r w:rsidRPr="000D195A">
        <w:rPr>
          <w:rFonts w:ascii="Century" w:hAnsi="Century"/>
        </w:rPr>
        <w:t>WS_Unit Test Case_User_v1.1.xlsx</w:t>
      </w:r>
    </w:p>
    <w:p w:rsidR="001D3E7B" w:rsidRPr="000D195A" w:rsidRDefault="00CE74CC" w:rsidP="006B4A50">
      <w:pPr>
        <w:jc w:val="both"/>
        <w:rPr>
          <w:rFonts w:ascii="Century" w:hAnsi="Century" w:cs="Times New Roman"/>
          <w:iCs/>
        </w:rPr>
      </w:pPr>
      <w:r w:rsidRPr="000D195A">
        <w:rPr>
          <w:rFonts w:ascii="Century" w:hAnsi="Century"/>
        </w:rPr>
        <w:br w:type="page"/>
      </w:r>
    </w:p>
    <w:p w:rsidR="00CE74CC" w:rsidRPr="000D195A" w:rsidRDefault="00CE74CC" w:rsidP="006B4A50">
      <w:pPr>
        <w:pStyle w:val="Heading2"/>
        <w:jc w:val="both"/>
        <w:rPr>
          <w:rFonts w:ascii="Century" w:hAnsi="Century"/>
        </w:rPr>
      </w:pPr>
      <w:bookmarkStart w:id="5275" w:name="_Toc469404478"/>
      <w:r w:rsidRPr="000D195A">
        <w:rPr>
          <w:rFonts w:ascii="Century" w:hAnsi="Century"/>
        </w:rPr>
        <w:lastRenderedPageBreak/>
        <w:t>Test Report</w:t>
      </w:r>
      <w:bookmarkEnd w:id="5275"/>
    </w:p>
    <w:p w:rsidR="00CE74CC" w:rsidRPr="000D195A" w:rsidRDefault="00CE74CC" w:rsidP="006B4A50">
      <w:pPr>
        <w:pStyle w:val="Heading3"/>
        <w:jc w:val="both"/>
        <w:rPr>
          <w:rFonts w:ascii="Century" w:hAnsi="Century"/>
        </w:rPr>
      </w:pPr>
      <w:bookmarkStart w:id="5276" w:name="_Toc469404479"/>
      <w:r w:rsidRPr="000D195A">
        <w:rPr>
          <w:rFonts w:ascii="Century" w:hAnsi="Century"/>
        </w:rPr>
        <w:t>System test report</w:t>
      </w:r>
      <w:bookmarkEnd w:id="5276"/>
    </w:p>
    <w:tbl>
      <w:tblPr>
        <w:tblStyle w:val="TableGrid"/>
        <w:tblW w:w="0" w:type="auto"/>
        <w:tblLook w:val="04A0" w:firstRow="1" w:lastRow="0" w:firstColumn="1" w:lastColumn="0" w:noHBand="0" w:noVBand="1"/>
      </w:tblPr>
      <w:tblGrid>
        <w:gridCol w:w="535"/>
        <w:gridCol w:w="2231"/>
        <w:gridCol w:w="1383"/>
        <w:gridCol w:w="1383"/>
        <w:gridCol w:w="1383"/>
        <w:gridCol w:w="1384"/>
      </w:tblGrid>
      <w:tr w:rsidR="00CE74CC" w:rsidRPr="000D195A" w:rsidTr="004407B7">
        <w:tc>
          <w:tcPr>
            <w:tcW w:w="535" w:type="dxa"/>
            <w:shd w:val="clear" w:color="auto" w:fill="92D050"/>
          </w:tcPr>
          <w:p w:rsidR="00CE74CC" w:rsidRPr="000D195A" w:rsidRDefault="00CE74CC" w:rsidP="006B4A50">
            <w:pPr>
              <w:jc w:val="both"/>
              <w:rPr>
                <w:rFonts w:ascii="Century" w:hAnsi="Century" w:cs="Times New Roman"/>
                <w:b/>
              </w:rPr>
            </w:pPr>
            <w:r w:rsidRPr="000D195A">
              <w:rPr>
                <w:rFonts w:ascii="Century" w:hAnsi="Century" w:cs="Times New Roman"/>
                <w:b/>
              </w:rPr>
              <w:t>No</w:t>
            </w:r>
          </w:p>
        </w:tc>
        <w:tc>
          <w:tcPr>
            <w:tcW w:w="2231" w:type="dxa"/>
            <w:shd w:val="clear" w:color="auto" w:fill="92D050"/>
          </w:tcPr>
          <w:p w:rsidR="00CE74CC" w:rsidRPr="000D195A" w:rsidRDefault="00CE74CC" w:rsidP="006B4A50">
            <w:pPr>
              <w:jc w:val="both"/>
              <w:rPr>
                <w:rFonts w:ascii="Century" w:hAnsi="Century" w:cs="Times New Roman"/>
                <w:b/>
              </w:rPr>
            </w:pPr>
            <w:r w:rsidRPr="000D195A">
              <w:rPr>
                <w:rFonts w:ascii="Century" w:hAnsi="Century" w:cs="Times New Roman"/>
                <w:b/>
              </w:rPr>
              <w:t>Module Code</w:t>
            </w:r>
          </w:p>
        </w:tc>
        <w:tc>
          <w:tcPr>
            <w:tcW w:w="1383" w:type="dxa"/>
            <w:shd w:val="clear" w:color="auto" w:fill="92D050"/>
          </w:tcPr>
          <w:p w:rsidR="00CE74CC" w:rsidRPr="000D195A" w:rsidRDefault="00CE74CC" w:rsidP="006B4A50">
            <w:pPr>
              <w:jc w:val="both"/>
              <w:rPr>
                <w:rFonts w:ascii="Century" w:hAnsi="Century" w:cs="Times New Roman"/>
                <w:b/>
              </w:rPr>
            </w:pPr>
            <w:r w:rsidRPr="000D195A">
              <w:rPr>
                <w:rFonts w:ascii="Century" w:hAnsi="Century" w:cs="Times New Roman"/>
                <w:b/>
              </w:rPr>
              <w:t>Pass</w:t>
            </w:r>
          </w:p>
        </w:tc>
        <w:tc>
          <w:tcPr>
            <w:tcW w:w="1383" w:type="dxa"/>
            <w:shd w:val="clear" w:color="auto" w:fill="92D050"/>
          </w:tcPr>
          <w:p w:rsidR="00CE74CC" w:rsidRPr="000D195A" w:rsidRDefault="00CE74CC" w:rsidP="006B4A50">
            <w:pPr>
              <w:jc w:val="both"/>
              <w:rPr>
                <w:rFonts w:ascii="Century" w:hAnsi="Century" w:cs="Times New Roman"/>
                <w:b/>
              </w:rPr>
            </w:pPr>
            <w:r w:rsidRPr="000D195A">
              <w:rPr>
                <w:rFonts w:ascii="Century" w:hAnsi="Century" w:cs="Times New Roman"/>
                <w:b/>
              </w:rPr>
              <w:t>Fail</w:t>
            </w:r>
          </w:p>
        </w:tc>
        <w:tc>
          <w:tcPr>
            <w:tcW w:w="1383" w:type="dxa"/>
            <w:shd w:val="clear" w:color="auto" w:fill="92D050"/>
          </w:tcPr>
          <w:p w:rsidR="00CE74CC" w:rsidRPr="000D195A" w:rsidRDefault="00CE74CC" w:rsidP="006B4A50">
            <w:pPr>
              <w:jc w:val="both"/>
              <w:rPr>
                <w:rFonts w:ascii="Century" w:hAnsi="Century" w:cs="Times New Roman"/>
                <w:b/>
              </w:rPr>
            </w:pPr>
            <w:r w:rsidRPr="000D195A">
              <w:rPr>
                <w:rFonts w:ascii="Century" w:hAnsi="Century" w:cs="Times New Roman"/>
                <w:b/>
              </w:rPr>
              <w:t>N/A</w:t>
            </w:r>
          </w:p>
        </w:tc>
        <w:tc>
          <w:tcPr>
            <w:tcW w:w="1384" w:type="dxa"/>
            <w:shd w:val="clear" w:color="auto" w:fill="92D050"/>
          </w:tcPr>
          <w:p w:rsidR="00CE74CC" w:rsidRPr="000D195A" w:rsidRDefault="00CE74CC" w:rsidP="006B4A50">
            <w:pPr>
              <w:jc w:val="both"/>
              <w:rPr>
                <w:rFonts w:ascii="Century" w:hAnsi="Century" w:cs="Times New Roman"/>
                <w:b/>
              </w:rPr>
            </w:pPr>
            <w:r w:rsidRPr="000D195A">
              <w:rPr>
                <w:rFonts w:ascii="Century" w:hAnsi="Century" w:cs="Times New Roman"/>
                <w:b/>
              </w:rPr>
              <w:t>Number of Test Case</w:t>
            </w:r>
          </w:p>
        </w:tc>
      </w:tr>
      <w:tr w:rsidR="00CB499B" w:rsidRPr="000D195A" w:rsidTr="004407B7">
        <w:tc>
          <w:tcPr>
            <w:tcW w:w="535" w:type="dxa"/>
          </w:tcPr>
          <w:p w:rsidR="00CB499B" w:rsidRPr="000D195A" w:rsidRDefault="00CB499B" w:rsidP="006B4A50">
            <w:pPr>
              <w:pStyle w:val="NoSpacing"/>
              <w:spacing w:line="360" w:lineRule="auto"/>
              <w:jc w:val="both"/>
              <w:rPr>
                <w:rFonts w:ascii="Century" w:hAnsi="Century" w:cs="Times New Roman"/>
              </w:rPr>
            </w:pPr>
            <w:r w:rsidRPr="000D195A">
              <w:rPr>
                <w:rFonts w:ascii="Century" w:hAnsi="Century" w:cs="Times New Roman"/>
              </w:rPr>
              <w:t>1</w:t>
            </w:r>
          </w:p>
        </w:tc>
        <w:tc>
          <w:tcPr>
            <w:tcW w:w="2231"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Common</w:t>
            </w:r>
          </w:p>
        </w:tc>
        <w:tc>
          <w:tcPr>
            <w:tcW w:w="1383"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eastAsia="MS PGothic" w:hAnsi="Century" w:cs="Tahoma"/>
                <w:sz w:val="20"/>
                <w:szCs w:val="20"/>
              </w:rPr>
              <w:t>88</w:t>
            </w:r>
          </w:p>
        </w:tc>
        <w:tc>
          <w:tcPr>
            <w:tcW w:w="1383"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rsidR="00CB499B" w:rsidRPr="000D195A" w:rsidRDefault="00CB499B" w:rsidP="006B4A50">
            <w:pPr>
              <w:pStyle w:val="NoSpacing"/>
              <w:spacing w:line="360" w:lineRule="auto"/>
              <w:jc w:val="both"/>
              <w:rPr>
                <w:rFonts w:ascii="Century" w:hAnsi="Century" w:cs="Times New Roman"/>
              </w:rPr>
            </w:pPr>
            <w:r w:rsidRPr="000D195A">
              <w:rPr>
                <w:rFonts w:ascii="Century" w:eastAsia="MS PGothic" w:hAnsi="Century" w:cs="Tahoma"/>
                <w:sz w:val="20"/>
                <w:szCs w:val="20"/>
              </w:rPr>
              <w:t>0</w:t>
            </w:r>
          </w:p>
        </w:tc>
        <w:tc>
          <w:tcPr>
            <w:tcW w:w="1384" w:type="dxa"/>
            <w:vAlign w:val="bottom"/>
          </w:tcPr>
          <w:p w:rsidR="00CB499B" w:rsidRPr="000D195A" w:rsidRDefault="00CB499B" w:rsidP="006B4A50">
            <w:pPr>
              <w:pStyle w:val="NoSpacing"/>
              <w:spacing w:line="360" w:lineRule="auto"/>
              <w:jc w:val="both"/>
              <w:rPr>
                <w:rFonts w:ascii="Century" w:hAnsi="Century" w:cs="Times New Roman"/>
              </w:rPr>
            </w:pPr>
            <w:r w:rsidRPr="000D195A">
              <w:rPr>
                <w:rFonts w:ascii="Century" w:eastAsia="MS PGothic" w:hAnsi="Century" w:cs="Tahoma"/>
                <w:sz w:val="20"/>
                <w:szCs w:val="20"/>
              </w:rPr>
              <w:t>88</w:t>
            </w:r>
          </w:p>
        </w:tc>
      </w:tr>
      <w:tr w:rsidR="00CB499B" w:rsidRPr="000D195A" w:rsidTr="004407B7">
        <w:tc>
          <w:tcPr>
            <w:tcW w:w="535" w:type="dxa"/>
          </w:tcPr>
          <w:p w:rsidR="00CB499B" w:rsidRPr="000D195A" w:rsidRDefault="00CB499B" w:rsidP="006B4A50">
            <w:pPr>
              <w:pStyle w:val="NoSpacing"/>
              <w:spacing w:line="360" w:lineRule="auto"/>
              <w:jc w:val="both"/>
              <w:rPr>
                <w:rFonts w:ascii="Century" w:hAnsi="Century" w:cs="Times New Roman"/>
              </w:rPr>
            </w:pPr>
            <w:r w:rsidRPr="000D195A">
              <w:rPr>
                <w:rFonts w:ascii="Century" w:hAnsi="Century" w:cs="Times New Roman"/>
              </w:rPr>
              <w:t>2</w:t>
            </w:r>
          </w:p>
        </w:tc>
        <w:tc>
          <w:tcPr>
            <w:tcW w:w="2231"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Managa Event</w:t>
            </w:r>
          </w:p>
        </w:tc>
        <w:tc>
          <w:tcPr>
            <w:tcW w:w="1383"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eastAsia="MS PGothic" w:hAnsi="Century" w:cs="Tahoma"/>
                <w:sz w:val="20"/>
                <w:szCs w:val="20"/>
              </w:rPr>
              <w:t>110</w:t>
            </w:r>
          </w:p>
        </w:tc>
        <w:tc>
          <w:tcPr>
            <w:tcW w:w="1383"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eastAsia="MS PGothic" w:hAnsi="Century" w:cs="Tahoma"/>
                <w:sz w:val="20"/>
                <w:szCs w:val="20"/>
              </w:rPr>
              <w:t>2</w:t>
            </w:r>
          </w:p>
        </w:tc>
        <w:tc>
          <w:tcPr>
            <w:tcW w:w="1383" w:type="dxa"/>
            <w:vAlign w:val="bottom"/>
          </w:tcPr>
          <w:p w:rsidR="00CB499B" w:rsidRPr="000D195A" w:rsidRDefault="00CB499B" w:rsidP="006B4A50">
            <w:pPr>
              <w:pStyle w:val="NoSpacing"/>
              <w:spacing w:line="360" w:lineRule="auto"/>
              <w:jc w:val="both"/>
              <w:rPr>
                <w:rFonts w:ascii="Century" w:hAnsi="Century" w:cs="Times New Roman"/>
              </w:rPr>
            </w:pPr>
            <w:r w:rsidRPr="000D195A">
              <w:rPr>
                <w:rFonts w:ascii="Century" w:eastAsia="MS PGothic" w:hAnsi="Century" w:cs="Tahoma"/>
                <w:sz w:val="20"/>
                <w:szCs w:val="20"/>
              </w:rPr>
              <w:t>0</w:t>
            </w:r>
          </w:p>
        </w:tc>
        <w:tc>
          <w:tcPr>
            <w:tcW w:w="1384" w:type="dxa"/>
            <w:vAlign w:val="bottom"/>
          </w:tcPr>
          <w:p w:rsidR="00CB499B" w:rsidRPr="000D195A" w:rsidRDefault="00CB499B" w:rsidP="006B4A50">
            <w:pPr>
              <w:pStyle w:val="NoSpacing"/>
              <w:spacing w:line="360" w:lineRule="auto"/>
              <w:jc w:val="both"/>
              <w:rPr>
                <w:rFonts w:ascii="Century" w:hAnsi="Century" w:cs="Times New Roman"/>
              </w:rPr>
            </w:pPr>
            <w:r w:rsidRPr="000D195A">
              <w:rPr>
                <w:rFonts w:ascii="Century" w:eastAsia="MS PGothic" w:hAnsi="Century" w:cs="Tahoma"/>
                <w:sz w:val="20"/>
                <w:szCs w:val="20"/>
              </w:rPr>
              <w:t>110</w:t>
            </w:r>
          </w:p>
        </w:tc>
      </w:tr>
      <w:tr w:rsidR="00CB499B" w:rsidRPr="000D195A" w:rsidTr="004407B7">
        <w:tc>
          <w:tcPr>
            <w:tcW w:w="535" w:type="dxa"/>
          </w:tcPr>
          <w:p w:rsidR="00CB499B" w:rsidRPr="000D195A" w:rsidRDefault="00CB499B" w:rsidP="006B4A50">
            <w:pPr>
              <w:pStyle w:val="NoSpacing"/>
              <w:spacing w:line="360" w:lineRule="auto"/>
              <w:jc w:val="both"/>
              <w:rPr>
                <w:rFonts w:ascii="Century" w:hAnsi="Century" w:cs="Times New Roman"/>
              </w:rPr>
            </w:pPr>
            <w:r w:rsidRPr="000D195A">
              <w:rPr>
                <w:rFonts w:ascii="Century" w:hAnsi="Century" w:cs="Times New Roman"/>
              </w:rPr>
              <w:t>3</w:t>
            </w:r>
          </w:p>
        </w:tc>
        <w:tc>
          <w:tcPr>
            <w:tcW w:w="2231"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Manage Thread</w:t>
            </w:r>
          </w:p>
        </w:tc>
        <w:tc>
          <w:tcPr>
            <w:tcW w:w="1383"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eastAsia="MS PGothic" w:hAnsi="Century" w:cs="Tahoma"/>
                <w:sz w:val="20"/>
                <w:szCs w:val="20"/>
              </w:rPr>
              <w:t>68</w:t>
            </w:r>
          </w:p>
        </w:tc>
        <w:tc>
          <w:tcPr>
            <w:tcW w:w="1383"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rsidR="00CB499B" w:rsidRPr="000D195A" w:rsidRDefault="00CB499B" w:rsidP="006B4A50">
            <w:pPr>
              <w:pStyle w:val="NoSpacing"/>
              <w:spacing w:line="360" w:lineRule="auto"/>
              <w:jc w:val="both"/>
              <w:rPr>
                <w:rFonts w:ascii="Century" w:hAnsi="Century" w:cs="Times New Roman"/>
              </w:rPr>
            </w:pPr>
            <w:r w:rsidRPr="000D195A">
              <w:rPr>
                <w:rFonts w:ascii="Century" w:eastAsia="MS PGothic" w:hAnsi="Century" w:cs="Tahoma"/>
                <w:sz w:val="20"/>
                <w:szCs w:val="20"/>
              </w:rPr>
              <w:t>0</w:t>
            </w:r>
          </w:p>
        </w:tc>
        <w:tc>
          <w:tcPr>
            <w:tcW w:w="1384" w:type="dxa"/>
            <w:vAlign w:val="bottom"/>
          </w:tcPr>
          <w:p w:rsidR="00CB499B" w:rsidRPr="000D195A" w:rsidRDefault="00CB499B" w:rsidP="006B4A50">
            <w:pPr>
              <w:pStyle w:val="NoSpacing"/>
              <w:spacing w:line="360" w:lineRule="auto"/>
              <w:jc w:val="both"/>
              <w:rPr>
                <w:rFonts w:ascii="Century" w:hAnsi="Century" w:cs="Times New Roman"/>
              </w:rPr>
            </w:pPr>
            <w:r w:rsidRPr="000D195A">
              <w:rPr>
                <w:rFonts w:ascii="Century" w:eastAsia="MS PGothic" w:hAnsi="Century" w:cs="Tahoma"/>
                <w:sz w:val="20"/>
                <w:szCs w:val="20"/>
              </w:rPr>
              <w:t>68</w:t>
            </w:r>
          </w:p>
        </w:tc>
      </w:tr>
      <w:tr w:rsidR="00CB499B" w:rsidRPr="000D195A" w:rsidTr="004407B7">
        <w:tc>
          <w:tcPr>
            <w:tcW w:w="535" w:type="dxa"/>
          </w:tcPr>
          <w:p w:rsidR="00CB499B" w:rsidRPr="000D195A" w:rsidRDefault="00CB499B" w:rsidP="006B4A50">
            <w:pPr>
              <w:pStyle w:val="NoSpacing"/>
              <w:spacing w:line="360" w:lineRule="auto"/>
              <w:jc w:val="both"/>
              <w:rPr>
                <w:rFonts w:ascii="Century" w:hAnsi="Century" w:cs="Times New Roman"/>
              </w:rPr>
            </w:pPr>
            <w:r w:rsidRPr="000D195A">
              <w:rPr>
                <w:rFonts w:ascii="Century" w:hAnsi="Century" w:cs="Times New Roman"/>
              </w:rPr>
              <w:t>4</w:t>
            </w:r>
          </w:p>
        </w:tc>
        <w:tc>
          <w:tcPr>
            <w:tcW w:w="2231"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Organization</w:t>
            </w:r>
          </w:p>
        </w:tc>
        <w:tc>
          <w:tcPr>
            <w:tcW w:w="1383"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eastAsia="MS PGothic" w:hAnsi="Century" w:cs="Tahoma"/>
                <w:sz w:val="20"/>
                <w:szCs w:val="20"/>
              </w:rPr>
              <w:t>40</w:t>
            </w:r>
          </w:p>
        </w:tc>
        <w:tc>
          <w:tcPr>
            <w:tcW w:w="1383"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rsidR="00CB499B" w:rsidRPr="000D195A" w:rsidRDefault="00CB499B" w:rsidP="006B4A50">
            <w:pPr>
              <w:pStyle w:val="NoSpacing"/>
              <w:spacing w:line="360" w:lineRule="auto"/>
              <w:jc w:val="both"/>
              <w:rPr>
                <w:rFonts w:ascii="Century" w:hAnsi="Century" w:cs="Times New Roman"/>
              </w:rPr>
            </w:pPr>
            <w:r w:rsidRPr="000D195A">
              <w:rPr>
                <w:rFonts w:ascii="Century" w:eastAsia="MS PGothic" w:hAnsi="Century" w:cs="Tahoma"/>
                <w:sz w:val="20"/>
                <w:szCs w:val="20"/>
              </w:rPr>
              <w:t>0</w:t>
            </w:r>
          </w:p>
        </w:tc>
        <w:tc>
          <w:tcPr>
            <w:tcW w:w="1384" w:type="dxa"/>
            <w:vAlign w:val="bottom"/>
          </w:tcPr>
          <w:p w:rsidR="00CB499B" w:rsidRPr="000D195A" w:rsidRDefault="00CB499B" w:rsidP="006B4A50">
            <w:pPr>
              <w:pStyle w:val="NoSpacing"/>
              <w:spacing w:line="360" w:lineRule="auto"/>
              <w:jc w:val="both"/>
              <w:rPr>
                <w:rFonts w:ascii="Century" w:hAnsi="Century" w:cs="Times New Roman"/>
              </w:rPr>
            </w:pPr>
            <w:r w:rsidRPr="000D195A">
              <w:rPr>
                <w:rFonts w:ascii="Century" w:eastAsia="MS PGothic" w:hAnsi="Century" w:cs="Tahoma"/>
                <w:sz w:val="20"/>
                <w:szCs w:val="20"/>
              </w:rPr>
              <w:t>40</w:t>
            </w:r>
          </w:p>
        </w:tc>
      </w:tr>
      <w:tr w:rsidR="00CB499B" w:rsidRPr="000D195A" w:rsidTr="004407B7">
        <w:tc>
          <w:tcPr>
            <w:tcW w:w="535" w:type="dxa"/>
          </w:tcPr>
          <w:p w:rsidR="00CB499B" w:rsidRPr="000D195A" w:rsidRDefault="00CB499B" w:rsidP="006B4A50">
            <w:pPr>
              <w:pStyle w:val="NoSpacing"/>
              <w:spacing w:line="360" w:lineRule="auto"/>
              <w:jc w:val="both"/>
              <w:rPr>
                <w:rFonts w:ascii="Century" w:hAnsi="Century" w:cs="Times New Roman"/>
              </w:rPr>
            </w:pPr>
            <w:r w:rsidRPr="000D195A">
              <w:rPr>
                <w:rFonts w:ascii="Century" w:hAnsi="Century" w:cs="Times New Roman"/>
              </w:rPr>
              <w:t>5</w:t>
            </w:r>
          </w:p>
        </w:tc>
        <w:tc>
          <w:tcPr>
            <w:tcW w:w="2231"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User Profile</w:t>
            </w:r>
          </w:p>
        </w:tc>
        <w:tc>
          <w:tcPr>
            <w:tcW w:w="1383"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eastAsia="MS PGothic" w:hAnsi="Century" w:cs="Tahoma"/>
                <w:sz w:val="20"/>
                <w:szCs w:val="20"/>
              </w:rPr>
              <w:t>36</w:t>
            </w:r>
          </w:p>
        </w:tc>
        <w:tc>
          <w:tcPr>
            <w:tcW w:w="1383"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rsidR="00CB499B" w:rsidRPr="000D195A" w:rsidRDefault="00CB499B" w:rsidP="006B4A50">
            <w:pPr>
              <w:pStyle w:val="NoSpacing"/>
              <w:spacing w:line="360" w:lineRule="auto"/>
              <w:jc w:val="both"/>
              <w:rPr>
                <w:rFonts w:ascii="Century" w:hAnsi="Century" w:cs="Times New Roman"/>
              </w:rPr>
            </w:pPr>
            <w:r w:rsidRPr="000D195A">
              <w:rPr>
                <w:rFonts w:ascii="Century" w:eastAsia="MS PGothic" w:hAnsi="Century" w:cs="Tahoma"/>
                <w:sz w:val="20"/>
                <w:szCs w:val="20"/>
              </w:rPr>
              <w:t>0</w:t>
            </w:r>
          </w:p>
        </w:tc>
        <w:tc>
          <w:tcPr>
            <w:tcW w:w="1384" w:type="dxa"/>
            <w:vAlign w:val="bottom"/>
          </w:tcPr>
          <w:p w:rsidR="00CB499B" w:rsidRPr="000D195A" w:rsidRDefault="00CB499B" w:rsidP="006B4A50">
            <w:pPr>
              <w:pStyle w:val="NoSpacing"/>
              <w:spacing w:line="360" w:lineRule="auto"/>
              <w:jc w:val="both"/>
              <w:rPr>
                <w:rFonts w:ascii="Century" w:hAnsi="Century" w:cs="Times New Roman"/>
              </w:rPr>
            </w:pPr>
            <w:r w:rsidRPr="000D195A">
              <w:rPr>
                <w:rFonts w:ascii="Century" w:eastAsia="MS PGothic" w:hAnsi="Century" w:cs="Tahoma"/>
                <w:sz w:val="20"/>
                <w:szCs w:val="20"/>
              </w:rPr>
              <w:t>36</w:t>
            </w:r>
          </w:p>
        </w:tc>
      </w:tr>
      <w:tr w:rsidR="00CB499B" w:rsidRPr="000D195A" w:rsidTr="004407B7">
        <w:tc>
          <w:tcPr>
            <w:tcW w:w="535" w:type="dxa"/>
          </w:tcPr>
          <w:p w:rsidR="00CB499B" w:rsidRPr="000D195A" w:rsidRDefault="00CB499B" w:rsidP="006B4A50">
            <w:pPr>
              <w:pStyle w:val="NoSpacing"/>
              <w:spacing w:line="360" w:lineRule="auto"/>
              <w:jc w:val="both"/>
              <w:rPr>
                <w:rFonts w:ascii="Century" w:hAnsi="Century" w:cs="Times New Roman"/>
              </w:rPr>
            </w:pPr>
            <w:r w:rsidRPr="000D195A">
              <w:rPr>
                <w:rFonts w:ascii="Century" w:hAnsi="Century" w:cs="Times New Roman"/>
              </w:rPr>
              <w:t>6</w:t>
            </w:r>
          </w:p>
        </w:tc>
        <w:tc>
          <w:tcPr>
            <w:tcW w:w="2231"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Donate</w:t>
            </w:r>
          </w:p>
        </w:tc>
        <w:tc>
          <w:tcPr>
            <w:tcW w:w="1383"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eastAsia="MS PGothic" w:hAnsi="Century" w:cs="Tahoma"/>
                <w:sz w:val="20"/>
                <w:szCs w:val="20"/>
              </w:rPr>
              <w:t>30</w:t>
            </w:r>
          </w:p>
        </w:tc>
        <w:tc>
          <w:tcPr>
            <w:tcW w:w="1383"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rsidR="00CB499B" w:rsidRPr="000D195A" w:rsidRDefault="00CB499B" w:rsidP="006B4A50">
            <w:pPr>
              <w:pStyle w:val="NoSpacing"/>
              <w:spacing w:line="360" w:lineRule="auto"/>
              <w:jc w:val="both"/>
              <w:rPr>
                <w:rFonts w:ascii="Century" w:hAnsi="Century" w:cs="Times New Roman"/>
              </w:rPr>
            </w:pPr>
            <w:r w:rsidRPr="000D195A">
              <w:rPr>
                <w:rFonts w:ascii="Century" w:eastAsia="MS PGothic" w:hAnsi="Century" w:cs="Tahoma"/>
                <w:sz w:val="20"/>
                <w:szCs w:val="20"/>
              </w:rPr>
              <w:t>0</w:t>
            </w:r>
          </w:p>
        </w:tc>
        <w:tc>
          <w:tcPr>
            <w:tcW w:w="1384" w:type="dxa"/>
            <w:vAlign w:val="bottom"/>
          </w:tcPr>
          <w:p w:rsidR="00CB499B" w:rsidRPr="000D195A" w:rsidRDefault="00CB499B" w:rsidP="006B4A50">
            <w:pPr>
              <w:pStyle w:val="NoSpacing"/>
              <w:spacing w:line="360" w:lineRule="auto"/>
              <w:jc w:val="both"/>
              <w:rPr>
                <w:rFonts w:ascii="Century" w:hAnsi="Century" w:cs="Times New Roman"/>
              </w:rPr>
            </w:pPr>
            <w:r w:rsidRPr="000D195A">
              <w:rPr>
                <w:rFonts w:ascii="Century" w:eastAsia="MS PGothic" w:hAnsi="Century" w:cs="Tahoma"/>
                <w:sz w:val="20"/>
                <w:szCs w:val="20"/>
              </w:rPr>
              <w:t>30</w:t>
            </w:r>
          </w:p>
        </w:tc>
      </w:tr>
      <w:tr w:rsidR="00CB499B" w:rsidRPr="000D195A" w:rsidTr="004407B7">
        <w:tc>
          <w:tcPr>
            <w:tcW w:w="535" w:type="dxa"/>
          </w:tcPr>
          <w:p w:rsidR="00CB499B" w:rsidRPr="000D195A" w:rsidRDefault="00CB499B" w:rsidP="006B4A50">
            <w:pPr>
              <w:pStyle w:val="NoSpacing"/>
              <w:spacing w:line="360" w:lineRule="auto"/>
              <w:jc w:val="both"/>
              <w:rPr>
                <w:rFonts w:ascii="Century" w:hAnsi="Century" w:cs="Times New Roman"/>
              </w:rPr>
            </w:pPr>
            <w:r w:rsidRPr="000D195A">
              <w:rPr>
                <w:rFonts w:ascii="Century" w:hAnsi="Century" w:cs="Times New Roman"/>
              </w:rPr>
              <w:t>7</w:t>
            </w:r>
          </w:p>
        </w:tc>
        <w:tc>
          <w:tcPr>
            <w:tcW w:w="2231"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Message</w:t>
            </w:r>
          </w:p>
        </w:tc>
        <w:tc>
          <w:tcPr>
            <w:tcW w:w="1383"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eastAsia="MS PGothic" w:hAnsi="Century" w:cs="Tahoma"/>
                <w:sz w:val="20"/>
                <w:szCs w:val="20"/>
              </w:rPr>
              <w:t>36</w:t>
            </w:r>
          </w:p>
        </w:tc>
        <w:tc>
          <w:tcPr>
            <w:tcW w:w="1383"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rsidR="00CB499B" w:rsidRPr="000D195A" w:rsidRDefault="00CB499B" w:rsidP="006B4A50">
            <w:pPr>
              <w:pStyle w:val="NoSpacing"/>
              <w:spacing w:line="360" w:lineRule="auto"/>
              <w:jc w:val="both"/>
              <w:rPr>
                <w:rFonts w:ascii="Century" w:hAnsi="Century" w:cs="Times New Roman"/>
              </w:rPr>
            </w:pPr>
            <w:r w:rsidRPr="000D195A">
              <w:rPr>
                <w:rFonts w:ascii="Century" w:eastAsia="MS PGothic" w:hAnsi="Century" w:cs="Tahoma"/>
                <w:sz w:val="20"/>
                <w:szCs w:val="20"/>
              </w:rPr>
              <w:t>0</w:t>
            </w:r>
          </w:p>
        </w:tc>
        <w:tc>
          <w:tcPr>
            <w:tcW w:w="1384" w:type="dxa"/>
            <w:vAlign w:val="bottom"/>
          </w:tcPr>
          <w:p w:rsidR="00CB499B" w:rsidRPr="000D195A" w:rsidRDefault="00CB499B" w:rsidP="006B4A50">
            <w:pPr>
              <w:pStyle w:val="NoSpacing"/>
              <w:spacing w:line="360" w:lineRule="auto"/>
              <w:jc w:val="both"/>
              <w:rPr>
                <w:rFonts w:ascii="Century" w:hAnsi="Century" w:cs="Times New Roman"/>
              </w:rPr>
            </w:pPr>
            <w:r w:rsidRPr="000D195A">
              <w:rPr>
                <w:rFonts w:ascii="Century" w:eastAsia="MS PGothic" w:hAnsi="Century" w:cs="Tahoma"/>
                <w:sz w:val="20"/>
                <w:szCs w:val="20"/>
              </w:rPr>
              <w:t>36</w:t>
            </w:r>
          </w:p>
        </w:tc>
      </w:tr>
      <w:tr w:rsidR="00CB499B" w:rsidRPr="000D195A" w:rsidTr="004407B7">
        <w:tc>
          <w:tcPr>
            <w:tcW w:w="535" w:type="dxa"/>
          </w:tcPr>
          <w:p w:rsidR="00CB499B" w:rsidRPr="000D195A" w:rsidRDefault="00CB499B" w:rsidP="006B4A50">
            <w:pPr>
              <w:pStyle w:val="NoSpacing"/>
              <w:spacing w:line="360" w:lineRule="auto"/>
              <w:jc w:val="both"/>
              <w:rPr>
                <w:rFonts w:ascii="Century" w:hAnsi="Century" w:cs="Times New Roman"/>
              </w:rPr>
            </w:pPr>
            <w:r w:rsidRPr="000D195A">
              <w:rPr>
                <w:rFonts w:ascii="Century" w:hAnsi="Century" w:cs="Times New Roman"/>
              </w:rPr>
              <w:t>8</w:t>
            </w:r>
          </w:p>
        </w:tc>
        <w:tc>
          <w:tcPr>
            <w:tcW w:w="2231"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Admin module</w:t>
            </w:r>
          </w:p>
        </w:tc>
        <w:tc>
          <w:tcPr>
            <w:tcW w:w="1383"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eastAsia="MS PGothic" w:hAnsi="Century" w:cs="Tahoma"/>
                <w:sz w:val="20"/>
                <w:szCs w:val="20"/>
              </w:rPr>
              <w:t>134</w:t>
            </w:r>
          </w:p>
        </w:tc>
        <w:tc>
          <w:tcPr>
            <w:tcW w:w="1383" w:type="dxa"/>
            <w:vAlign w:val="bottom"/>
          </w:tcPr>
          <w:p w:rsidR="00CB499B" w:rsidRPr="000D195A" w:rsidRDefault="00CB499B" w:rsidP="006B4A50">
            <w:pPr>
              <w:pStyle w:val="NoSpacing"/>
              <w:spacing w:line="360" w:lineRule="auto"/>
              <w:jc w:val="both"/>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rsidR="00CB499B" w:rsidRPr="000D195A" w:rsidRDefault="00CB499B" w:rsidP="006B4A50">
            <w:pPr>
              <w:pStyle w:val="NoSpacing"/>
              <w:spacing w:line="360" w:lineRule="auto"/>
              <w:jc w:val="both"/>
              <w:rPr>
                <w:rFonts w:ascii="Century" w:hAnsi="Century" w:cs="Times New Roman"/>
              </w:rPr>
            </w:pPr>
            <w:r w:rsidRPr="000D195A">
              <w:rPr>
                <w:rFonts w:ascii="Century" w:eastAsia="MS PGothic" w:hAnsi="Century" w:cs="Tahoma"/>
                <w:sz w:val="20"/>
                <w:szCs w:val="20"/>
              </w:rPr>
              <w:t>0</w:t>
            </w:r>
          </w:p>
        </w:tc>
        <w:tc>
          <w:tcPr>
            <w:tcW w:w="1384" w:type="dxa"/>
            <w:vAlign w:val="bottom"/>
          </w:tcPr>
          <w:p w:rsidR="00CB499B" w:rsidRPr="000D195A" w:rsidRDefault="00CB499B" w:rsidP="006B4A50">
            <w:pPr>
              <w:pStyle w:val="NoSpacing"/>
              <w:spacing w:line="360" w:lineRule="auto"/>
              <w:jc w:val="both"/>
              <w:rPr>
                <w:rFonts w:ascii="Century" w:hAnsi="Century" w:cs="Times New Roman"/>
              </w:rPr>
            </w:pPr>
            <w:r w:rsidRPr="000D195A">
              <w:rPr>
                <w:rFonts w:ascii="Century" w:eastAsia="MS PGothic" w:hAnsi="Century" w:cs="Tahoma"/>
                <w:sz w:val="20"/>
                <w:szCs w:val="20"/>
              </w:rPr>
              <w:t>134</w:t>
            </w:r>
          </w:p>
        </w:tc>
      </w:tr>
      <w:tr w:rsidR="00CE74CC" w:rsidRPr="000D195A" w:rsidTr="004407B7">
        <w:tc>
          <w:tcPr>
            <w:tcW w:w="535" w:type="dxa"/>
            <w:shd w:val="clear" w:color="auto" w:fill="92D050"/>
          </w:tcPr>
          <w:p w:rsidR="00CE74CC" w:rsidRPr="000D195A" w:rsidRDefault="00CE74CC" w:rsidP="006B4A50">
            <w:pPr>
              <w:pStyle w:val="NoSpacing"/>
              <w:spacing w:line="360" w:lineRule="auto"/>
              <w:jc w:val="both"/>
              <w:rPr>
                <w:rFonts w:ascii="Century" w:hAnsi="Century" w:cs="Times New Roman"/>
              </w:rPr>
            </w:pPr>
          </w:p>
        </w:tc>
        <w:tc>
          <w:tcPr>
            <w:tcW w:w="2231" w:type="dxa"/>
            <w:shd w:val="clear" w:color="auto" w:fill="92D050"/>
            <w:vAlign w:val="bottom"/>
          </w:tcPr>
          <w:p w:rsidR="00CE74CC" w:rsidRPr="000D195A" w:rsidRDefault="00CE74CC" w:rsidP="006B4A50">
            <w:pPr>
              <w:pStyle w:val="NoSpacing"/>
              <w:spacing w:line="360" w:lineRule="auto"/>
              <w:jc w:val="both"/>
              <w:rPr>
                <w:rFonts w:ascii="Century" w:hAnsi="Century" w:cs="Times New Roman"/>
                <w:iCs/>
                <w:lang w:eastAsia="ja-JP"/>
              </w:rPr>
            </w:pPr>
            <w:r w:rsidRPr="000D195A">
              <w:rPr>
                <w:rFonts w:ascii="Century" w:hAnsi="Century" w:cs="Times New Roman"/>
                <w:b/>
                <w:iCs/>
                <w:lang w:eastAsia="ja-JP"/>
              </w:rPr>
              <w:t>Total</w:t>
            </w:r>
          </w:p>
        </w:tc>
        <w:tc>
          <w:tcPr>
            <w:tcW w:w="1383" w:type="dxa"/>
            <w:shd w:val="clear" w:color="auto" w:fill="92D050"/>
            <w:vAlign w:val="bottom"/>
          </w:tcPr>
          <w:p w:rsidR="00CE74CC" w:rsidRPr="000D195A" w:rsidRDefault="00CB499B"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542</w:t>
            </w:r>
          </w:p>
        </w:tc>
        <w:tc>
          <w:tcPr>
            <w:tcW w:w="1383" w:type="dxa"/>
            <w:shd w:val="clear" w:color="auto" w:fill="92D050"/>
            <w:vAlign w:val="bottom"/>
          </w:tcPr>
          <w:p w:rsidR="00CE74CC" w:rsidRPr="000D195A" w:rsidRDefault="00CE74CC"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0</w:t>
            </w:r>
          </w:p>
        </w:tc>
        <w:tc>
          <w:tcPr>
            <w:tcW w:w="1383" w:type="dxa"/>
            <w:shd w:val="clear" w:color="auto" w:fill="92D050"/>
            <w:vAlign w:val="bottom"/>
          </w:tcPr>
          <w:p w:rsidR="00CE74CC" w:rsidRPr="000D195A" w:rsidRDefault="00CE74CC"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0</w:t>
            </w:r>
          </w:p>
        </w:tc>
        <w:tc>
          <w:tcPr>
            <w:tcW w:w="1384" w:type="dxa"/>
            <w:shd w:val="clear" w:color="auto" w:fill="92D050"/>
            <w:vAlign w:val="bottom"/>
          </w:tcPr>
          <w:p w:rsidR="00CE74CC" w:rsidRPr="000D195A" w:rsidRDefault="00CB499B"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542</w:t>
            </w:r>
          </w:p>
        </w:tc>
      </w:tr>
    </w:tbl>
    <w:p w:rsidR="00CE74CC" w:rsidRPr="000D195A" w:rsidRDefault="00CE74CC" w:rsidP="006B4A50">
      <w:pPr>
        <w:pStyle w:val="Table5-1"/>
        <w:jc w:val="both"/>
        <w:rPr>
          <w:rFonts w:ascii="Century" w:hAnsi="Century"/>
        </w:rPr>
      </w:pPr>
      <w:r w:rsidRPr="000D195A">
        <w:rPr>
          <w:rFonts w:ascii="Century" w:hAnsi="Century"/>
        </w:rPr>
        <w:t xml:space="preserve"> System test report</w:t>
      </w:r>
    </w:p>
    <w:p w:rsidR="00D94E82" w:rsidRPr="000D195A" w:rsidRDefault="00D94E82" w:rsidP="006B4A50">
      <w:pPr>
        <w:pStyle w:val="Heading3"/>
        <w:jc w:val="both"/>
        <w:rPr>
          <w:rFonts w:ascii="Century" w:hAnsi="Century"/>
        </w:rPr>
      </w:pPr>
      <w:bookmarkStart w:id="5277" w:name="_Toc469404480"/>
      <w:r w:rsidRPr="000D195A">
        <w:rPr>
          <w:rFonts w:ascii="Century" w:hAnsi="Century"/>
        </w:rPr>
        <w:t>Integration test report</w:t>
      </w:r>
      <w:bookmarkEnd w:id="5277"/>
    </w:p>
    <w:tbl>
      <w:tblPr>
        <w:tblStyle w:val="TableGrid"/>
        <w:tblW w:w="0" w:type="auto"/>
        <w:tblLook w:val="04A0" w:firstRow="1" w:lastRow="0" w:firstColumn="1" w:lastColumn="0" w:noHBand="0" w:noVBand="1"/>
      </w:tblPr>
      <w:tblGrid>
        <w:gridCol w:w="530"/>
        <w:gridCol w:w="2852"/>
        <w:gridCol w:w="1303"/>
        <w:gridCol w:w="1298"/>
        <w:gridCol w:w="1299"/>
        <w:gridCol w:w="1343"/>
      </w:tblGrid>
      <w:tr w:rsidR="00D94E82" w:rsidRPr="000D195A" w:rsidTr="004407B7">
        <w:tc>
          <w:tcPr>
            <w:tcW w:w="530" w:type="dxa"/>
            <w:shd w:val="clear" w:color="auto" w:fill="92D050"/>
          </w:tcPr>
          <w:p w:rsidR="00D94E82" w:rsidRPr="000D195A" w:rsidRDefault="00D94E82" w:rsidP="006B4A50">
            <w:pPr>
              <w:jc w:val="both"/>
              <w:rPr>
                <w:rFonts w:ascii="Century" w:hAnsi="Century" w:cs="Times New Roman"/>
                <w:b/>
              </w:rPr>
            </w:pPr>
            <w:r w:rsidRPr="000D195A">
              <w:rPr>
                <w:rFonts w:ascii="Century" w:hAnsi="Century" w:cs="Times New Roman"/>
                <w:b/>
              </w:rPr>
              <w:t>No</w:t>
            </w:r>
          </w:p>
        </w:tc>
        <w:tc>
          <w:tcPr>
            <w:tcW w:w="2526" w:type="dxa"/>
            <w:shd w:val="clear" w:color="auto" w:fill="92D050"/>
          </w:tcPr>
          <w:p w:rsidR="00D94E82" w:rsidRPr="000D195A" w:rsidRDefault="00D94E82" w:rsidP="006B4A50">
            <w:pPr>
              <w:jc w:val="both"/>
              <w:rPr>
                <w:rFonts w:ascii="Century" w:hAnsi="Century" w:cs="Times New Roman"/>
                <w:b/>
              </w:rPr>
            </w:pPr>
            <w:r w:rsidRPr="000D195A">
              <w:rPr>
                <w:rFonts w:ascii="Century" w:hAnsi="Century" w:cs="Times New Roman"/>
                <w:b/>
              </w:rPr>
              <w:t>Module Code</w:t>
            </w:r>
          </w:p>
        </w:tc>
        <w:tc>
          <w:tcPr>
            <w:tcW w:w="1303" w:type="dxa"/>
            <w:shd w:val="clear" w:color="auto" w:fill="92D050"/>
          </w:tcPr>
          <w:p w:rsidR="00D94E82" w:rsidRPr="000D195A" w:rsidRDefault="00D94E82" w:rsidP="006B4A50">
            <w:pPr>
              <w:jc w:val="both"/>
              <w:rPr>
                <w:rFonts w:ascii="Century" w:hAnsi="Century" w:cs="Times New Roman"/>
                <w:b/>
              </w:rPr>
            </w:pPr>
            <w:r w:rsidRPr="000D195A">
              <w:rPr>
                <w:rFonts w:ascii="Century" w:hAnsi="Century" w:cs="Times New Roman"/>
                <w:b/>
              </w:rPr>
              <w:t>Pass</w:t>
            </w:r>
          </w:p>
        </w:tc>
        <w:tc>
          <w:tcPr>
            <w:tcW w:w="1298" w:type="dxa"/>
            <w:shd w:val="clear" w:color="auto" w:fill="92D050"/>
          </w:tcPr>
          <w:p w:rsidR="00D94E82" w:rsidRPr="000D195A" w:rsidRDefault="00D94E82" w:rsidP="006B4A50">
            <w:pPr>
              <w:jc w:val="both"/>
              <w:rPr>
                <w:rFonts w:ascii="Century" w:hAnsi="Century" w:cs="Times New Roman"/>
                <w:b/>
              </w:rPr>
            </w:pPr>
            <w:r w:rsidRPr="000D195A">
              <w:rPr>
                <w:rFonts w:ascii="Century" w:hAnsi="Century" w:cs="Times New Roman"/>
                <w:b/>
              </w:rPr>
              <w:t>Fail</w:t>
            </w:r>
          </w:p>
        </w:tc>
        <w:tc>
          <w:tcPr>
            <w:tcW w:w="1299" w:type="dxa"/>
            <w:shd w:val="clear" w:color="auto" w:fill="92D050"/>
          </w:tcPr>
          <w:p w:rsidR="00D94E82" w:rsidRPr="000D195A" w:rsidRDefault="00D94E82" w:rsidP="006B4A50">
            <w:pPr>
              <w:jc w:val="both"/>
              <w:rPr>
                <w:rFonts w:ascii="Century" w:hAnsi="Century" w:cs="Times New Roman"/>
                <w:b/>
              </w:rPr>
            </w:pPr>
            <w:r w:rsidRPr="000D195A">
              <w:rPr>
                <w:rFonts w:ascii="Century" w:hAnsi="Century" w:cs="Times New Roman"/>
                <w:b/>
              </w:rPr>
              <w:t>N/A</w:t>
            </w:r>
          </w:p>
        </w:tc>
        <w:tc>
          <w:tcPr>
            <w:tcW w:w="1343" w:type="dxa"/>
            <w:shd w:val="clear" w:color="auto" w:fill="92D050"/>
          </w:tcPr>
          <w:p w:rsidR="00D94E82" w:rsidRPr="000D195A" w:rsidRDefault="00D94E82" w:rsidP="006B4A50">
            <w:pPr>
              <w:jc w:val="both"/>
              <w:rPr>
                <w:rFonts w:ascii="Century" w:hAnsi="Century" w:cs="Times New Roman"/>
                <w:b/>
              </w:rPr>
            </w:pPr>
            <w:r w:rsidRPr="000D195A">
              <w:rPr>
                <w:rFonts w:ascii="Century" w:hAnsi="Century" w:cs="Times New Roman"/>
                <w:b/>
              </w:rPr>
              <w:t>Number of Test Case</w:t>
            </w:r>
          </w:p>
        </w:tc>
      </w:tr>
      <w:tr w:rsidR="00D94E82" w:rsidRPr="000D195A" w:rsidTr="004407B7">
        <w:tc>
          <w:tcPr>
            <w:tcW w:w="530" w:type="dxa"/>
          </w:tcPr>
          <w:p w:rsidR="00D94E82" w:rsidRPr="000D195A" w:rsidRDefault="00D94E82" w:rsidP="006B4A50">
            <w:pPr>
              <w:pStyle w:val="NoSpacing"/>
              <w:spacing w:line="360" w:lineRule="auto"/>
              <w:jc w:val="both"/>
              <w:rPr>
                <w:rFonts w:ascii="Century" w:hAnsi="Century" w:cs="Times New Roman"/>
              </w:rPr>
            </w:pPr>
            <w:r w:rsidRPr="000D195A">
              <w:rPr>
                <w:rFonts w:ascii="Century" w:hAnsi="Century" w:cs="Times New Roman"/>
              </w:rPr>
              <w:t>1</w:t>
            </w:r>
          </w:p>
        </w:tc>
        <w:tc>
          <w:tcPr>
            <w:tcW w:w="2526" w:type="dxa"/>
            <w:vAlign w:val="bottom"/>
          </w:tcPr>
          <w:p w:rsidR="00D94E82" w:rsidRPr="000D195A" w:rsidRDefault="00D94E82"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Registered_User_function</w:t>
            </w:r>
          </w:p>
        </w:tc>
        <w:tc>
          <w:tcPr>
            <w:tcW w:w="1303" w:type="dxa"/>
            <w:vAlign w:val="bottom"/>
          </w:tcPr>
          <w:p w:rsidR="00D94E82" w:rsidRPr="000D195A" w:rsidRDefault="00D94E82" w:rsidP="006B4A50">
            <w:pPr>
              <w:pStyle w:val="NoSpacing"/>
              <w:spacing w:line="360" w:lineRule="auto"/>
              <w:jc w:val="both"/>
              <w:rPr>
                <w:rFonts w:ascii="Century" w:hAnsi="Century" w:cs="Times New Roman"/>
                <w:iCs/>
                <w:lang w:eastAsia="ja-JP"/>
              </w:rPr>
            </w:pPr>
            <w:r w:rsidRPr="000D195A">
              <w:rPr>
                <w:rFonts w:ascii="Century" w:eastAsia="MS PGothic" w:hAnsi="Century" w:cs="Tahoma"/>
                <w:sz w:val="20"/>
                <w:szCs w:val="20"/>
              </w:rPr>
              <w:t>298</w:t>
            </w:r>
          </w:p>
        </w:tc>
        <w:tc>
          <w:tcPr>
            <w:tcW w:w="1298" w:type="dxa"/>
            <w:vAlign w:val="bottom"/>
          </w:tcPr>
          <w:p w:rsidR="00D94E82" w:rsidRPr="000D195A" w:rsidRDefault="00D94E82"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0</w:t>
            </w:r>
          </w:p>
        </w:tc>
        <w:tc>
          <w:tcPr>
            <w:tcW w:w="1299" w:type="dxa"/>
            <w:vAlign w:val="bottom"/>
          </w:tcPr>
          <w:p w:rsidR="00D94E82" w:rsidRPr="000D195A" w:rsidRDefault="00D94E82"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0</w:t>
            </w:r>
          </w:p>
        </w:tc>
        <w:tc>
          <w:tcPr>
            <w:tcW w:w="1343" w:type="dxa"/>
            <w:vAlign w:val="bottom"/>
          </w:tcPr>
          <w:p w:rsidR="00D94E82" w:rsidRPr="000D195A" w:rsidRDefault="00D94E82" w:rsidP="006B4A50">
            <w:pPr>
              <w:pStyle w:val="NoSpacing"/>
              <w:spacing w:line="360" w:lineRule="auto"/>
              <w:jc w:val="both"/>
              <w:rPr>
                <w:rFonts w:ascii="Century" w:hAnsi="Century" w:cs="Times New Roman"/>
                <w:iCs/>
                <w:lang w:eastAsia="ja-JP"/>
              </w:rPr>
            </w:pPr>
            <w:r w:rsidRPr="000D195A">
              <w:rPr>
                <w:rFonts w:ascii="Century" w:eastAsia="MS PGothic" w:hAnsi="Century" w:cs="Tahoma"/>
                <w:sz w:val="20"/>
                <w:szCs w:val="20"/>
              </w:rPr>
              <w:t>298</w:t>
            </w:r>
          </w:p>
        </w:tc>
      </w:tr>
      <w:tr w:rsidR="00D94E82" w:rsidRPr="000D195A" w:rsidTr="004407B7">
        <w:tc>
          <w:tcPr>
            <w:tcW w:w="530" w:type="dxa"/>
          </w:tcPr>
          <w:p w:rsidR="00D94E82" w:rsidRPr="000D195A" w:rsidRDefault="00D94E82" w:rsidP="006B4A50">
            <w:pPr>
              <w:pStyle w:val="NoSpacing"/>
              <w:spacing w:line="360" w:lineRule="auto"/>
              <w:jc w:val="both"/>
              <w:rPr>
                <w:rFonts w:ascii="Century" w:hAnsi="Century" w:cs="Times New Roman"/>
              </w:rPr>
            </w:pPr>
            <w:r w:rsidRPr="000D195A">
              <w:rPr>
                <w:rFonts w:ascii="Century" w:hAnsi="Century" w:cs="Times New Roman"/>
              </w:rPr>
              <w:t>2</w:t>
            </w:r>
          </w:p>
        </w:tc>
        <w:tc>
          <w:tcPr>
            <w:tcW w:w="2526" w:type="dxa"/>
            <w:vAlign w:val="bottom"/>
          </w:tcPr>
          <w:p w:rsidR="00D94E82" w:rsidRPr="000D195A" w:rsidRDefault="00D94E82"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Admin_Function</w:t>
            </w:r>
          </w:p>
        </w:tc>
        <w:tc>
          <w:tcPr>
            <w:tcW w:w="1303" w:type="dxa"/>
            <w:vAlign w:val="bottom"/>
          </w:tcPr>
          <w:p w:rsidR="00D94E82" w:rsidRPr="000D195A" w:rsidRDefault="00D94E82" w:rsidP="006B4A50">
            <w:pPr>
              <w:pStyle w:val="NoSpacing"/>
              <w:spacing w:line="360" w:lineRule="auto"/>
              <w:jc w:val="both"/>
              <w:rPr>
                <w:rFonts w:ascii="Century" w:hAnsi="Century" w:cs="Times New Roman"/>
                <w:iCs/>
                <w:lang w:eastAsia="ja-JP"/>
              </w:rPr>
            </w:pPr>
            <w:r w:rsidRPr="000D195A">
              <w:rPr>
                <w:rFonts w:ascii="Century" w:eastAsia="MS PGothic" w:hAnsi="Century" w:cs="Tahoma"/>
                <w:sz w:val="20"/>
                <w:szCs w:val="20"/>
              </w:rPr>
              <w:t>128</w:t>
            </w:r>
          </w:p>
        </w:tc>
        <w:tc>
          <w:tcPr>
            <w:tcW w:w="1298" w:type="dxa"/>
            <w:vAlign w:val="bottom"/>
          </w:tcPr>
          <w:p w:rsidR="00D94E82" w:rsidRPr="000D195A" w:rsidRDefault="00D94E82"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2</w:t>
            </w:r>
          </w:p>
        </w:tc>
        <w:tc>
          <w:tcPr>
            <w:tcW w:w="1299" w:type="dxa"/>
            <w:vAlign w:val="bottom"/>
          </w:tcPr>
          <w:p w:rsidR="00D94E82" w:rsidRPr="000D195A" w:rsidRDefault="00D94E82"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0</w:t>
            </w:r>
          </w:p>
        </w:tc>
        <w:tc>
          <w:tcPr>
            <w:tcW w:w="1343" w:type="dxa"/>
            <w:vAlign w:val="bottom"/>
          </w:tcPr>
          <w:p w:rsidR="00D94E82" w:rsidRPr="000D195A" w:rsidRDefault="00D94E82" w:rsidP="006B4A50">
            <w:pPr>
              <w:pStyle w:val="NoSpacing"/>
              <w:spacing w:line="360" w:lineRule="auto"/>
              <w:jc w:val="both"/>
              <w:rPr>
                <w:rFonts w:ascii="Century" w:hAnsi="Century" w:cs="Times New Roman"/>
                <w:iCs/>
                <w:lang w:eastAsia="ja-JP"/>
              </w:rPr>
            </w:pPr>
            <w:r w:rsidRPr="000D195A">
              <w:rPr>
                <w:rFonts w:ascii="Century" w:eastAsia="MS PGothic" w:hAnsi="Century" w:cs="Tahoma"/>
                <w:sz w:val="20"/>
                <w:szCs w:val="20"/>
              </w:rPr>
              <w:t>128</w:t>
            </w:r>
          </w:p>
        </w:tc>
      </w:tr>
      <w:tr w:rsidR="00D94E82" w:rsidRPr="000D195A" w:rsidTr="004407B7">
        <w:tc>
          <w:tcPr>
            <w:tcW w:w="530" w:type="dxa"/>
            <w:shd w:val="clear" w:color="auto" w:fill="92D050"/>
          </w:tcPr>
          <w:p w:rsidR="00D94E82" w:rsidRPr="000D195A" w:rsidRDefault="00D94E82" w:rsidP="006B4A50">
            <w:pPr>
              <w:pStyle w:val="NoSpacing"/>
              <w:spacing w:line="360" w:lineRule="auto"/>
              <w:jc w:val="both"/>
              <w:rPr>
                <w:rFonts w:ascii="Century" w:hAnsi="Century" w:cs="Times New Roman"/>
              </w:rPr>
            </w:pPr>
          </w:p>
        </w:tc>
        <w:tc>
          <w:tcPr>
            <w:tcW w:w="2526" w:type="dxa"/>
            <w:shd w:val="clear" w:color="auto" w:fill="92D050"/>
            <w:vAlign w:val="bottom"/>
          </w:tcPr>
          <w:p w:rsidR="00D94E82" w:rsidRPr="000D195A" w:rsidRDefault="00D94E82" w:rsidP="006B4A50">
            <w:pPr>
              <w:pStyle w:val="NoSpacing"/>
              <w:spacing w:line="360" w:lineRule="auto"/>
              <w:jc w:val="both"/>
              <w:rPr>
                <w:rFonts w:ascii="Century" w:hAnsi="Century" w:cs="Times New Roman"/>
                <w:b/>
                <w:iCs/>
                <w:lang w:eastAsia="ja-JP"/>
              </w:rPr>
            </w:pPr>
            <w:r w:rsidRPr="000D195A">
              <w:rPr>
                <w:rFonts w:ascii="Century" w:hAnsi="Century" w:cs="Times New Roman"/>
                <w:b/>
                <w:iCs/>
                <w:lang w:eastAsia="ja-JP"/>
              </w:rPr>
              <w:t>Total</w:t>
            </w:r>
          </w:p>
        </w:tc>
        <w:tc>
          <w:tcPr>
            <w:tcW w:w="1303" w:type="dxa"/>
            <w:shd w:val="clear" w:color="auto" w:fill="92D050"/>
            <w:vAlign w:val="bottom"/>
          </w:tcPr>
          <w:p w:rsidR="00D94E82" w:rsidRPr="000D195A" w:rsidRDefault="00D94E82"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426</w:t>
            </w:r>
          </w:p>
        </w:tc>
        <w:tc>
          <w:tcPr>
            <w:tcW w:w="1298" w:type="dxa"/>
            <w:shd w:val="clear" w:color="auto" w:fill="92D050"/>
            <w:vAlign w:val="bottom"/>
          </w:tcPr>
          <w:p w:rsidR="00D94E82" w:rsidRPr="000D195A" w:rsidRDefault="00D94E82"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2</w:t>
            </w:r>
          </w:p>
        </w:tc>
        <w:tc>
          <w:tcPr>
            <w:tcW w:w="1299" w:type="dxa"/>
            <w:shd w:val="clear" w:color="auto" w:fill="92D050"/>
            <w:vAlign w:val="bottom"/>
          </w:tcPr>
          <w:p w:rsidR="00D94E82" w:rsidRPr="000D195A" w:rsidRDefault="00D94E82"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0</w:t>
            </w:r>
          </w:p>
        </w:tc>
        <w:tc>
          <w:tcPr>
            <w:tcW w:w="1343" w:type="dxa"/>
            <w:shd w:val="clear" w:color="auto" w:fill="92D050"/>
            <w:vAlign w:val="bottom"/>
          </w:tcPr>
          <w:p w:rsidR="00D94E82" w:rsidRPr="000D195A" w:rsidRDefault="00D94E82"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426</w:t>
            </w:r>
          </w:p>
        </w:tc>
      </w:tr>
    </w:tbl>
    <w:p w:rsidR="00D94E82" w:rsidRPr="000D195A" w:rsidRDefault="00101635" w:rsidP="006B4A50">
      <w:pPr>
        <w:pStyle w:val="Table5-1"/>
        <w:jc w:val="both"/>
        <w:rPr>
          <w:rFonts w:ascii="Century" w:hAnsi="Century"/>
        </w:rPr>
      </w:pPr>
      <w:r w:rsidRPr="000D195A">
        <w:rPr>
          <w:rFonts w:ascii="Century" w:hAnsi="Century"/>
        </w:rPr>
        <w:t xml:space="preserve"> Integration test report</w:t>
      </w:r>
    </w:p>
    <w:p w:rsidR="00D94E82" w:rsidRPr="000D195A" w:rsidRDefault="00D94E82" w:rsidP="006B4A50">
      <w:pPr>
        <w:pStyle w:val="Heading3"/>
        <w:jc w:val="both"/>
        <w:rPr>
          <w:rFonts w:ascii="Century" w:hAnsi="Century"/>
        </w:rPr>
      </w:pPr>
      <w:bookmarkStart w:id="5278" w:name="_Toc469404481"/>
      <w:r w:rsidRPr="000D195A">
        <w:rPr>
          <w:rFonts w:ascii="Century" w:hAnsi="Century"/>
        </w:rPr>
        <w:t>Test report</w:t>
      </w:r>
      <w:bookmarkEnd w:id="5278"/>
    </w:p>
    <w:tbl>
      <w:tblPr>
        <w:tblStyle w:val="TableGrid"/>
        <w:tblW w:w="8365" w:type="dxa"/>
        <w:tblLayout w:type="fixed"/>
        <w:tblLook w:val="04A0" w:firstRow="1" w:lastRow="0" w:firstColumn="1" w:lastColumn="0" w:noHBand="0" w:noVBand="1"/>
      </w:tblPr>
      <w:tblGrid>
        <w:gridCol w:w="497"/>
        <w:gridCol w:w="1658"/>
        <w:gridCol w:w="720"/>
        <w:gridCol w:w="630"/>
        <w:gridCol w:w="810"/>
        <w:gridCol w:w="450"/>
        <w:gridCol w:w="720"/>
        <w:gridCol w:w="720"/>
        <w:gridCol w:w="810"/>
        <w:gridCol w:w="630"/>
        <w:gridCol w:w="720"/>
      </w:tblGrid>
      <w:tr w:rsidR="00693711" w:rsidRPr="000D195A" w:rsidTr="001E0A13">
        <w:trPr>
          <w:trHeight w:val="395"/>
        </w:trPr>
        <w:tc>
          <w:tcPr>
            <w:tcW w:w="497" w:type="dxa"/>
            <w:vMerge w:val="restart"/>
            <w:shd w:val="clear" w:color="auto" w:fill="92D050"/>
          </w:tcPr>
          <w:p w:rsidR="00693711" w:rsidRPr="000D195A" w:rsidRDefault="00693711" w:rsidP="006B4A50">
            <w:pPr>
              <w:jc w:val="both"/>
              <w:rPr>
                <w:rFonts w:ascii="Century" w:hAnsi="Century" w:cs="Times New Roman"/>
                <w:b/>
              </w:rPr>
            </w:pPr>
            <w:r w:rsidRPr="000D195A">
              <w:rPr>
                <w:rFonts w:ascii="Century" w:hAnsi="Century" w:cs="Times New Roman"/>
                <w:b/>
              </w:rPr>
              <w:t>No</w:t>
            </w:r>
          </w:p>
        </w:tc>
        <w:tc>
          <w:tcPr>
            <w:tcW w:w="1658" w:type="dxa"/>
            <w:vMerge w:val="restart"/>
            <w:shd w:val="clear" w:color="auto" w:fill="92D050"/>
          </w:tcPr>
          <w:p w:rsidR="00693711" w:rsidRPr="000D195A" w:rsidRDefault="00693711" w:rsidP="006B4A50">
            <w:pPr>
              <w:jc w:val="both"/>
              <w:rPr>
                <w:rFonts w:ascii="Century" w:hAnsi="Century" w:cs="Times New Roman"/>
                <w:b/>
              </w:rPr>
            </w:pPr>
            <w:r w:rsidRPr="000D195A">
              <w:rPr>
                <w:rFonts w:ascii="Century" w:hAnsi="Century" w:cs="Times New Roman"/>
                <w:b/>
              </w:rPr>
              <w:t>Module Code</w:t>
            </w:r>
          </w:p>
        </w:tc>
        <w:tc>
          <w:tcPr>
            <w:tcW w:w="2610" w:type="dxa"/>
            <w:gridSpan w:val="4"/>
            <w:shd w:val="clear" w:color="auto" w:fill="92D050"/>
          </w:tcPr>
          <w:p w:rsidR="00693711" w:rsidRPr="000D195A" w:rsidRDefault="00693711" w:rsidP="006B4A50">
            <w:pPr>
              <w:jc w:val="both"/>
              <w:rPr>
                <w:rFonts w:ascii="Century" w:hAnsi="Century" w:cs="Times New Roman"/>
                <w:b/>
              </w:rPr>
            </w:pPr>
            <w:r w:rsidRPr="000D195A">
              <w:rPr>
                <w:rFonts w:ascii="Century" w:hAnsi="Century" w:cs="Times New Roman"/>
                <w:b/>
              </w:rPr>
              <w:t>Round 1</w:t>
            </w:r>
          </w:p>
        </w:tc>
        <w:tc>
          <w:tcPr>
            <w:tcW w:w="2880" w:type="dxa"/>
            <w:gridSpan w:val="4"/>
            <w:shd w:val="clear" w:color="auto" w:fill="92D050"/>
          </w:tcPr>
          <w:p w:rsidR="00693711" w:rsidRPr="000D195A" w:rsidRDefault="00693711" w:rsidP="006B4A50">
            <w:pPr>
              <w:jc w:val="both"/>
              <w:rPr>
                <w:rFonts w:ascii="Century" w:hAnsi="Century" w:cs="Times New Roman"/>
                <w:b/>
              </w:rPr>
            </w:pPr>
            <w:r w:rsidRPr="000D195A">
              <w:rPr>
                <w:rFonts w:ascii="Century" w:hAnsi="Century" w:cs="Times New Roman"/>
                <w:b/>
              </w:rPr>
              <w:t>Round 2</w:t>
            </w:r>
          </w:p>
        </w:tc>
        <w:tc>
          <w:tcPr>
            <w:tcW w:w="720" w:type="dxa"/>
            <w:vMerge w:val="restart"/>
            <w:shd w:val="clear" w:color="auto" w:fill="92D050"/>
          </w:tcPr>
          <w:p w:rsidR="00693711" w:rsidRPr="000D195A" w:rsidRDefault="00693711" w:rsidP="006B4A50">
            <w:pPr>
              <w:jc w:val="both"/>
              <w:rPr>
                <w:rFonts w:ascii="Century" w:hAnsi="Century" w:cs="Times New Roman"/>
                <w:b/>
              </w:rPr>
            </w:pPr>
            <w:r w:rsidRPr="000D195A">
              <w:rPr>
                <w:rFonts w:ascii="Century" w:hAnsi="Century" w:cs="Times New Roman"/>
                <w:b/>
              </w:rPr>
              <w:t>Final</w:t>
            </w:r>
          </w:p>
        </w:tc>
      </w:tr>
      <w:tr w:rsidR="001E0A13" w:rsidRPr="000D195A" w:rsidTr="001E0A13">
        <w:trPr>
          <w:trHeight w:val="70"/>
        </w:trPr>
        <w:tc>
          <w:tcPr>
            <w:tcW w:w="497" w:type="dxa"/>
            <w:vMerge/>
            <w:shd w:val="clear" w:color="auto" w:fill="92D050"/>
          </w:tcPr>
          <w:p w:rsidR="00717EDF" w:rsidRPr="000D195A" w:rsidRDefault="00717EDF" w:rsidP="006B4A50">
            <w:pPr>
              <w:jc w:val="both"/>
              <w:rPr>
                <w:rFonts w:ascii="Century" w:hAnsi="Century" w:cs="Times New Roman"/>
                <w:b/>
              </w:rPr>
            </w:pPr>
          </w:p>
        </w:tc>
        <w:tc>
          <w:tcPr>
            <w:tcW w:w="1658" w:type="dxa"/>
            <w:vMerge/>
            <w:shd w:val="clear" w:color="auto" w:fill="92D050"/>
          </w:tcPr>
          <w:p w:rsidR="00717EDF" w:rsidRPr="000D195A" w:rsidRDefault="00717EDF" w:rsidP="006B4A50">
            <w:pPr>
              <w:jc w:val="both"/>
              <w:rPr>
                <w:rFonts w:ascii="Century" w:hAnsi="Century" w:cs="Times New Roman"/>
                <w:b/>
              </w:rPr>
            </w:pPr>
          </w:p>
        </w:tc>
        <w:tc>
          <w:tcPr>
            <w:tcW w:w="720" w:type="dxa"/>
            <w:shd w:val="clear" w:color="auto" w:fill="FFFFFF" w:themeFill="background1"/>
          </w:tcPr>
          <w:p w:rsidR="00717EDF" w:rsidRPr="000D195A" w:rsidRDefault="00717EDF" w:rsidP="006B4A50">
            <w:pPr>
              <w:jc w:val="both"/>
              <w:rPr>
                <w:rFonts w:ascii="Century" w:hAnsi="Century" w:cs="Times New Roman"/>
              </w:rPr>
            </w:pPr>
            <w:r w:rsidRPr="000D195A">
              <w:rPr>
                <w:rFonts w:ascii="Century" w:hAnsi="Century" w:cs="Times New Roman"/>
              </w:rPr>
              <w:t>Pass</w:t>
            </w:r>
          </w:p>
        </w:tc>
        <w:tc>
          <w:tcPr>
            <w:tcW w:w="630" w:type="dxa"/>
            <w:shd w:val="clear" w:color="auto" w:fill="FFFFFF" w:themeFill="background1"/>
          </w:tcPr>
          <w:p w:rsidR="00717EDF" w:rsidRPr="000D195A" w:rsidRDefault="00717EDF" w:rsidP="006B4A50">
            <w:pPr>
              <w:jc w:val="both"/>
              <w:rPr>
                <w:rFonts w:ascii="Century" w:hAnsi="Century" w:cs="Times New Roman"/>
              </w:rPr>
            </w:pPr>
            <w:r w:rsidRPr="000D195A">
              <w:rPr>
                <w:rFonts w:ascii="Century" w:hAnsi="Century" w:cs="Times New Roman"/>
              </w:rPr>
              <w:t>Fail</w:t>
            </w:r>
          </w:p>
        </w:tc>
        <w:tc>
          <w:tcPr>
            <w:tcW w:w="810" w:type="dxa"/>
            <w:shd w:val="clear" w:color="auto" w:fill="FFFFFF" w:themeFill="background1"/>
          </w:tcPr>
          <w:p w:rsidR="00717EDF" w:rsidRPr="000D195A" w:rsidRDefault="00717EDF" w:rsidP="006B4A50">
            <w:pPr>
              <w:jc w:val="both"/>
              <w:rPr>
                <w:rFonts w:ascii="Century" w:hAnsi="Century" w:cs="Times New Roman"/>
              </w:rPr>
            </w:pPr>
            <w:r w:rsidRPr="000D195A">
              <w:rPr>
                <w:rFonts w:ascii="Century" w:hAnsi="Century" w:cs="Times New Roman"/>
              </w:rPr>
              <w:t>Untest</w:t>
            </w:r>
          </w:p>
        </w:tc>
        <w:tc>
          <w:tcPr>
            <w:tcW w:w="450" w:type="dxa"/>
            <w:shd w:val="clear" w:color="auto" w:fill="FFFFFF" w:themeFill="background1"/>
          </w:tcPr>
          <w:p w:rsidR="00717EDF" w:rsidRPr="000D195A" w:rsidRDefault="00717EDF" w:rsidP="006B4A50">
            <w:pPr>
              <w:jc w:val="both"/>
              <w:rPr>
                <w:rFonts w:ascii="Century" w:hAnsi="Century" w:cs="Times New Roman"/>
              </w:rPr>
            </w:pPr>
            <w:r w:rsidRPr="000D195A">
              <w:rPr>
                <w:rFonts w:ascii="Century" w:hAnsi="Century" w:cs="Times New Roman"/>
              </w:rPr>
              <w:t>N/A</w:t>
            </w:r>
          </w:p>
        </w:tc>
        <w:tc>
          <w:tcPr>
            <w:tcW w:w="720" w:type="dxa"/>
            <w:shd w:val="clear" w:color="auto" w:fill="FFFFFF" w:themeFill="background1"/>
          </w:tcPr>
          <w:p w:rsidR="00717EDF" w:rsidRPr="000D195A" w:rsidRDefault="00717EDF" w:rsidP="006B4A50">
            <w:pPr>
              <w:jc w:val="both"/>
              <w:rPr>
                <w:rFonts w:ascii="Century" w:hAnsi="Century" w:cs="Times New Roman"/>
              </w:rPr>
            </w:pPr>
            <w:r w:rsidRPr="000D195A">
              <w:rPr>
                <w:rFonts w:ascii="Century" w:hAnsi="Century" w:cs="Times New Roman"/>
              </w:rPr>
              <w:t>Pass</w:t>
            </w:r>
          </w:p>
        </w:tc>
        <w:tc>
          <w:tcPr>
            <w:tcW w:w="720" w:type="dxa"/>
            <w:shd w:val="clear" w:color="auto" w:fill="FFFFFF" w:themeFill="background1"/>
          </w:tcPr>
          <w:p w:rsidR="00717EDF" w:rsidRPr="000D195A" w:rsidRDefault="00717EDF" w:rsidP="006B4A50">
            <w:pPr>
              <w:jc w:val="both"/>
              <w:rPr>
                <w:rFonts w:ascii="Century" w:hAnsi="Century" w:cs="Times New Roman"/>
              </w:rPr>
            </w:pPr>
            <w:r w:rsidRPr="000D195A">
              <w:rPr>
                <w:rFonts w:ascii="Century" w:hAnsi="Century" w:cs="Times New Roman"/>
              </w:rPr>
              <w:t>Fail</w:t>
            </w:r>
          </w:p>
        </w:tc>
        <w:tc>
          <w:tcPr>
            <w:tcW w:w="810" w:type="dxa"/>
            <w:shd w:val="clear" w:color="auto" w:fill="auto"/>
          </w:tcPr>
          <w:p w:rsidR="00717EDF" w:rsidRPr="000D195A" w:rsidRDefault="00693711" w:rsidP="006B4A50">
            <w:pPr>
              <w:jc w:val="both"/>
              <w:rPr>
                <w:rFonts w:ascii="Century" w:hAnsi="Century" w:cs="Times New Roman"/>
              </w:rPr>
            </w:pPr>
            <w:r w:rsidRPr="000D195A">
              <w:rPr>
                <w:rFonts w:ascii="Century" w:hAnsi="Century" w:cs="Times New Roman"/>
              </w:rPr>
              <w:t>Untest</w:t>
            </w:r>
          </w:p>
        </w:tc>
        <w:tc>
          <w:tcPr>
            <w:tcW w:w="630" w:type="dxa"/>
            <w:shd w:val="clear" w:color="auto" w:fill="auto"/>
          </w:tcPr>
          <w:p w:rsidR="00717EDF" w:rsidRPr="000D195A" w:rsidRDefault="00693711" w:rsidP="006B4A50">
            <w:pPr>
              <w:jc w:val="both"/>
              <w:rPr>
                <w:rFonts w:ascii="Century" w:hAnsi="Century" w:cs="Times New Roman"/>
              </w:rPr>
            </w:pPr>
            <w:r w:rsidRPr="000D195A">
              <w:rPr>
                <w:rFonts w:ascii="Century" w:hAnsi="Century" w:cs="Times New Roman"/>
              </w:rPr>
              <w:t>N/A</w:t>
            </w:r>
          </w:p>
        </w:tc>
        <w:tc>
          <w:tcPr>
            <w:tcW w:w="720" w:type="dxa"/>
            <w:vMerge/>
            <w:shd w:val="clear" w:color="auto" w:fill="92D050"/>
          </w:tcPr>
          <w:p w:rsidR="00717EDF" w:rsidRPr="000D195A" w:rsidRDefault="00717EDF" w:rsidP="006B4A50">
            <w:pPr>
              <w:jc w:val="both"/>
              <w:rPr>
                <w:rFonts w:ascii="Century" w:hAnsi="Century" w:cs="Times New Roman"/>
                <w:b/>
              </w:rPr>
            </w:pPr>
          </w:p>
        </w:tc>
      </w:tr>
      <w:tr w:rsidR="001E0A13" w:rsidRPr="000D195A" w:rsidTr="001E0A13">
        <w:tc>
          <w:tcPr>
            <w:tcW w:w="497" w:type="dxa"/>
          </w:tcPr>
          <w:p w:rsidR="00693711" w:rsidRPr="000D195A" w:rsidRDefault="00693711" w:rsidP="006B4A50">
            <w:pPr>
              <w:pStyle w:val="NoSpacing"/>
              <w:spacing w:line="360" w:lineRule="auto"/>
              <w:jc w:val="both"/>
              <w:rPr>
                <w:rFonts w:ascii="Century" w:hAnsi="Century" w:cs="Times New Roman"/>
              </w:rPr>
            </w:pPr>
            <w:r w:rsidRPr="000D195A">
              <w:rPr>
                <w:rFonts w:ascii="Century" w:hAnsi="Century" w:cs="Times New Roman"/>
              </w:rPr>
              <w:t>1</w:t>
            </w:r>
          </w:p>
        </w:tc>
        <w:tc>
          <w:tcPr>
            <w:tcW w:w="1658" w:type="dxa"/>
            <w:vAlign w:val="bottom"/>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Times New Roman"/>
                <w:bCs/>
              </w:rPr>
              <w:t>Unit Test</w:t>
            </w:r>
          </w:p>
        </w:tc>
        <w:tc>
          <w:tcPr>
            <w:tcW w:w="720" w:type="dxa"/>
            <w:vAlign w:val="bottom"/>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Arial"/>
                <w:sz w:val="20"/>
                <w:szCs w:val="20"/>
              </w:rPr>
              <w:t>337</w:t>
            </w:r>
          </w:p>
        </w:tc>
        <w:tc>
          <w:tcPr>
            <w:tcW w:w="630" w:type="dxa"/>
            <w:vAlign w:val="bottom"/>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Arial"/>
                <w:sz w:val="20"/>
                <w:szCs w:val="20"/>
              </w:rPr>
              <w:t>3</w:t>
            </w:r>
          </w:p>
        </w:tc>
        <w:tc>
          <w:tcPr>
            <w:tcW w:w="810" w:type="dxa"/>
            <w:vAlign w:val="bottom"/>
          </w:tcPr>
          <w:p w:rsidR="00693711" w:rsidRPr="000D195A" w:rsidRDefault="00693711" w:rsidP="006B4A50">
            <w:pPr>
              <w:pStyle w:val="NoSpacing"/>
              <w:spacing w:line="360" w:lineRule="auto"/>
              <w:jc w:val="both"/>
              <w:rPr>
                <w:rFonts w:ascii="Century" w:hAnsi="Century" w:cs="Arial"/>
                <w:sz w:val="20"/>
                <w:szCs w:val="20"/>
              </w:rPr>
            </w:pPr>
            <w:r w:rsidRPr="000D195A">
              <w:rPr>
                <w:rFonts w:ascii="Century" w:hAnsi="Century" w:cs="Arial"/>
                <w:sz w:val="20"/>
                <w:szCs w:val="20"/>
              </w:rPr>
              <w:t>0</w:t>
            </w:r>
          </w:p>
        </w:tc>
        <w:tc>
          <w:tcPr>
            <w:tcW w:w="450" w:type="dxa"/>
            <w:vAlign w:val="bottom"/>
          </w:tcPr>
          <w:p w:rsidR="00693711" w:rsidRPr="000D195A" w:rsidRDefault="00693711" w:rsidP="006B4A50">
            <w:pPr>
              <w:pStyle w:val="NoSpacing"/>
              <w:spacing w:line="360" w:lineRule="auto"/>
              <w:jc w:val="both"/>
              <w:rPr>
                <w:rFonts w:ascii="Century" w:hAnsi="Century" w:cs="Arial"/>
                <w:sz w:val="20"/>
                <w:szCs w:val="20"/>
              </w:rPr>
            </w:pPr>
            <w:r w:rsidRPr="000D195A">
              <w:rPr>
                <w:rFonts w:ascii="Century" w:hAnsi="Century" w:cs="Arial"/>
                <w:sz w:val="20"/>
                <w:szCs w:val="20"/>
              </w:rPr>
              <w:t>0</w:t>
            </w:r>
          </w:p>
        </w:tc>
        <w:tc>
          <w:tcPr>
            <w:tcW w:w="720" w:type="dxa"/>
            <w:vAlign w:val="bottom"/>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Arial"/>
                <w:sz w:val="20"/>
                <w:szCs w:val="20"/>
              </w:rPr>
              <w:t>340</w:t>
            </w:r>
          </w:p>
        </w:tc>
        <w:tc>
          <w:tcPr>
            <w:tcW w:w="720" w:type="dxa"/>
            <w:vAlign w:val="center"/>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0</w:t>
            </w:r>
          </w:p>
        </w:tc>
        <w:tc>
          <w:tcPr>
            <w:tcW w:w="810" w:type="dxa"/>
            <w:vAlign w:val="bottom"/>
          </w:tcPr>
          <w:p w:rsidR="00693711" w:rsidRPr="000D195A" w:rsidRDefault="00693711" w:rsidP="006B4A50">
            <w:pPr>
              <w:pStyle w:val="NoSpacing"/>
              <w:spacing w:line="360" w:lineRule="auto"/>
              <w:jc w:val="both"/>
              <w:rPr>
                <w:rFonts w:ascii="Century" w:hAnsi="Century" w:cs="Arial"/>
                <w:sz w:val="20"/>
                <w:szCs w:val="20"/>
              </w:rPr>
            </w:pPr>
            <w:r w:rsidRPr="000D195A">
              <w:rPr>
                <w:rFonts w:ascii="Century" w:hAnsi="Century" w:cs="Arial"/>
                <w:sz w:val="20"/>
                <w:szCs w:val="20"/>
              </w:rPr>
              <w:t>0</w:t>
            </w:r>
          </w:p>
        </w:tc>
        <w:tc>
          <w:tcPr>
            <w:tcW w:w="630" w:type="dxa"/>
            <w:vAlign w:val="bottom"/>
          </w:tcPr>
          <w:p w:rsidR="00693711" w:rsidRPr="000D195A" w:rsidRDefault="00693711" w:rsidP="006B4A50">
            <w:pPr>
              <w:pStyle w:val="NoSpacing"/>
              <w:spacing w:line="360" w:lineRule="auto"/>
              <w:jc w:val="both"/>
              <w:rPr>
                <w:rFonts w:ascii="Century" w:hAnsi="Century" w:cs="Arial"/>
                <w:sz w:val="20"/>
                <w:szCs w:val="20"/>
              </w:rPr>
            </w:pPr>
            <w:r w:rsidRPr="000D195A">
              <w:rPr>
                <w:rFonts w:ascii="Century" w:hAnsi="Century" w:cs="Arial"/>
                <w:sz w:val="20"/>
                <w:szCs w:val="20"/>
              </w:rPr>
              <w:t>0</w:t>
            </w:r>
          </w:p>
        </w:tc>
        <w:tc>
          <w:tcPr>
            <w:tcW w:w="720" w:type="dxa"/>
            <w:vAlign w:val="bottom"/>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Arial"/>
                <w:sz w:val="20"/>
                <w:szCs w:val="20"/>
              </w:rPr>
              <w:t>340</w:t>
            </w:r>
          </w:p>
        </w:tc>
      </w:tr>
      <w:tr w:rsidR="001E0A13" w:rsidRPr="000D195A" w:rsidTr="001E0A13">
        <w:tc>
          <w:tcPr>
            <w:tcW w:w="497" w:type="dxa"/>
          </w:tcPr>
          <w:p w:rsidR="00693711" w:rsidRPr="000D195A" w:rsidRDefault="00693711" w:rsidP="006B4A50">
            <w:pPr>
              <w:pStyle w:val="NoSpacing"/>
              <w:spacing w:line="360" w:lineRule="auto"/>
              <w:jc w:val="both"/>
              <w:rPr>
                <w:rFonts w:ascii="Century" w:hAnsi="Century" w:cs="Times New Roman"/>
              </w:rPr>
            </w:pPr>
            <w:r w:rsidRPr="000D195A">
              <w:rPr>
                <w:rFonts w:ascii="Century" w:hAnsi="Century" w:cs="Times New Roman"/>
              </w:rPr>
              <w:t>2</w:t>
            </w:r>
          </w:p>
        </w:tc>
        <w:tc>
          <w:tcPr>
            <w:tcW w:w="1658" w:type="dxa"/>
            <w:vAlign w:val="bottom"/>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Times New Roman"/>
                <w:bCs/>
              </w:rPr>
              <w:t>Integration Test</w:t>
            </w:r>
          </w:p>
        </w:tc>
        <w:tc>
          <w:tcPr>
            <w:tcW w:w="720" w:type="dxa"/>
            <w:vAlign w:val="bottom"/>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Arial"/>
                <w:sz w:val="20"/>
                <w:szCs w:val="20"/>
              </w:rPr>
              <w:t>414</w:t>
            </w:r>
          </w:p>
        </w:tc>
        <w:tc>
          <w:tcPr>
            <w:tcW w:w="630" w:type="dxa"/>
            <w:vAlign w:val="bottom"/>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Arial"/>
                <w:sz w:val="20"/>
                <w:szCs w:val="20"/>
              </w:rPr>
              <w:t>13</w:t>
            </w:r>
          </w:p>
        </w:tc>
        <w:tc>
          <w:tcPr>
            <w:tcW w:w="810" w:type="dxa"/>
            <w:vAlign w:val="bottom"/>
          </w:tcPr>
          <w:p w:rsidR="00693711" w:rsidRPr="000D195A" w:rsidRDefault="00693711" w:rsidP="006B4A50">
            <w:pPr>
              <w:pStyle w:val="NoSpacing"/>
              <w:spacing w:line="360" w:lineRule="auto"/>
              <w:jc w:val="both"/>
              <w:rPr>
                <w:rFonts w:ascii="Century" w:hAnsi="Century" w:cs="Arial"/>
                <w:sz w:val="20"/>
                <w:szCs w:val="20"/>
              </w:rPr>
            </w:pPr>
            <w:r w:rsidRPr="000D195A">
              <w:rPr>
                <w:rFonts w:ascii="Century" w:hAnsi="Century" w:cs="Arial"/>
                <w:sz w:val="20"/>
                <w:szCs w:val="20"/>
              </w:rPr>
              <w:t>0</w:t>
            </w:r>
          </w:p>
        </w:tc>
        <w:tc>
          <w:tcPr>
            <w:tcW w:w="450" w:type="dxa"/>
            <w:vAlign w:val="bottom"/>
          </w:tcPr>
          <w:p w:rsidR="00693711" w:rsidRPr="000D195A" w:rsidRDefault="00693711" w:rsidP="006B4A50">
            <w:pPr>
              <w:pStyle w:val="NoSpacing"/>
              <w:spacing w:line="360" w:lineRule="auto"/>
              <w:jc w:val="both"/>
              <w:rPr>
                <w:rFonts w:ascii="Century" w:hAnsi="Century" w:cs="Arial"/>
                <w:sz w:val="20"/>
                <w:szCs w:val="20"/>
              </w:rPr>
            </w:pPr>
            <w:r w:rsidRPr="000D195A">
              <w:rPr>
                <w:rFonts w:ascii="Century" w:hAnsi="Century" w:cs="Arial"/>
                <w:sz w:val="20"/>
                <w:szCs w:val="20"/>
              </w:rPr>
              <w:t>0</w:t>
            </w:r>
          </w:p>
        </w:tc>
        <w:tc>
          <w:tcPr>
            <w:tcW w:w="720" w:type="dxa"/>
            <w:vAlign w:val="bottom"/>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Arial"/>
                <w:sz w:val="20"/>
                <w:szCs w:val="20"/>
              </w:rPr>
              <w:t>426</w:t>
            </w:r>
          </w:p>
        </w:tc>
        <w:tc>
          <w:tcPr>
            <w:tcW w:w="720" w:type="dxa"/>
            <w:vAlign w:val="center"/>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Times New Roman"/>
              </w:rPr>
              <w:t>0</w:t>
            </w:r>
          </w:p>
        </w:tc>
        <w:tc>
          <w:tcPr>
            <w:tcW w:w="810" w:type="dxa"/>
            <w:vAlign w:val="bottom"/>
          </w:tcPr>
          <w:p w:rsidR="00693711" w:rsidRPr="000D195A" w:rsidRDefault="00693711" w:rsidP="006B4A50">
            <w:pPr>
              <w:pStyle w:val="NoSpacing"/>
              <w:spacing w:line="360" w:lineRule="auto"/>
              <w:jc w:val="both"/>
              <w:rPr>
                <w:rFonts w:ascii="Century" w:hAnsi="Century" w:cs="Arial"/>
                <w:sz w:val="20"/>
                <w:szCs w:val="20"/>
              </w:rPr>
            </w:pPr>
            <w:r w:rsidRPr="000D195A">
              <w:rPr>
                <w:rFonts w:ascii="Century" w:hAnsi="Century" w:cs="Arial"/>
                <w:sz w:val="20"/>
                <w:szCs w:val="20"/>
              </w:rPr>
              <w:t>0</w:t>
            </w:r>
          </w:p>
        </w:tc>
        <w:tc>
          <w:tcPr>
            <w:tcW w:w="630" w:type="dxa"/>
            <w:vAlign w:val="bottom"/>
          </w:tcPr>
          <w:p w:rsidR="00693711" w:rsidRPr="000D195A" w:rsidRDefault="00693711" w:rsidP="006B4A50">
            <w:pPr>
              <w:pStyle w:val="NoSpacing"/>
              <w:spacing w:line="360" w:lineRule="auto"/>
              <w:jc w:val="both"/>
              <w:rPr>
                <w:rFonts w:ascii="Century" w:hAnsi="Century" w:cs="Arial"/>
                <w:sz w:val="20"/>
                <w:szCs w:val="20"/>
              </w:rPr>
            </w:pPr>
            <w:r w:rsidRPr="000D195A">
              <w:rPr>
                <w:rFonts w:ascii="Century" w:hAnsi="Century" w:cs="Arial"/>
                <w:sz w:val="20"/>
                <w:szCs w:val="20"/>
              </w:rPr>
              <w:t>0</w:t>
            </w:r>
          </w:p>
        </w:tc>
        <w:tc>
          <w:tcPr>
            <w:tcW w:w="720" w:type="dxa"/>
            <w:vAlign w:val="bottom"/>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Arial"/>
                <w:sz w:val="20"/>
                <w:szCs w:val="20"/>
              </w:rPr>
              <w:t>426</w:t>
            </w:r>
          </w:p>
        </w:tc>
      </w:tr>
      <w:tr w:rsidR="001E0A13" w:rsidRPr="000D195A" w:rsidTr="001E0A13">
        <w:tc>
          <w:tcPr>
            <w:tcW w:w="497" w:type="dxa"/>
          </w:tcPr>
          <w:p w:rsidR="00693711" w:rsidRPr="000D195A" w:rsidRDefault="00693711" w:rsidP="006B4A50">
            <w:pPr>
              <w:pStyle w:val="NoSpacing"/>
              <w:spacing w:line="360" w:lineRule="auto"/>
              <w:jc w:val="both"/>
              <w:rPr>
                <w:rFonts w:ascii="Century" w:hAnsi="Century" w:cs="Times New Roman"/>
              </w:rPr>
            </w:pPr>
            <w:r w:rsidRPr="000D195A">
              <w:rPr>
                <w:rFonts w:ascii="Century" w:hAnsi="Century" w:cs="Times New Roman"/>
              </w:rPr>
              <w:t>3</w:t>
            </w:r>
          </w:p>
        </w:tc>
        <w:tc>
          <w:tcPr>
            <w:tcW w:w="1658" w:type="dxa"/>
            <w:vAlign w:val="bottom"/>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Times New Roman"/>
                <w:bCs/>
              </w:rPr>
              <w:t>System Test</w:t>
            </w:r>
          </w:p>
        </w:tc>
        <w:tc>
          <w:tcPr>
            <w:tcW w:w="720" w:type="dxa"/>
            <w:vAlign w:val="bottom"/>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Arial"/>
                <w:sz w:val="20"/>
                <w:szCs w:val="20"/>
              </w:rPr>
              <w:t>510</w:t>
            </w:r>
          </w:p>
        </w:tc>
        <w:tc>
          <w:tcPr>
            <w:tcW w:w="630" w:type="dxa"/>
            <w:vAlign w:val="bottom"/>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Arial"/>
                <w:sz w:val="20"/>
                <w:szCs w:val="20"/>
              </w:rPr>
              <w:t>42</w:t>
            </w:r>
          </w:p>
        </w:tc>
        <w:tc>
          <w:tcPr>
            <w:tcW w:w="810" w:type="dxa"/>
            <w:vAlign w:val="bottom"/>
          </w:tcPr>
          <w:p w:rsidR="00693711" w:rsidRPr="000D195A" w:rsidRDefault="00693711" w:rsidP="006B4A50">
            <w:pPr>
              <w:pStyle w:val="NoSpacing"/>
              <w:spacing w:line="360" w:lineRule="auto"/>
              <w:jc w:val="both"/>
              <w:rPr>
                <w:rFonts w:ascii="Century" w:hAnsi="Century" w:cs="Arial"/>
                <w:sz w:val="20"/>
                <w:szCs w:val="20"/>
              </w:rPr>
            </w:pPr>
            <w:r w:rsidRPr="000D195A">
              <w:rPr>
                <w:rFonts w:ascii="Century" w:hAnsi="Century" w:cs="Arial"/>
                <w:sz w:val="20"/>
                <w:szCs w:val="20"/>
              </w:rPr>
              <w:t>6</w:t>
            </w:r>
          </w:p>
        </w:tc>
        <w:tc>
          <w:tcPr>
            <w:tcW w:w="450" w:type="dxa"/>
            <w:vAlign w:val="bottom"/>
          </w:tcPr>
          <w:p w:rsidR="00693711" w:rsidRPr="000D195A" w:rsidRDefault="00693711" w:rsidP="006B4A50">
            <w:pPr>
              <w:pStyle w:val="NoSpacing"/>
              <w:spacing w:line="360" w:lineRule="auto"/>
              <w:jc w:val="both"/>
              <w:rPr>
                <w:rFonts w:ascii="Century" w:hAnsi="Century" w:cs="Arial"/>
                <w:sz w:val="20"/>
                <w:szCs w:val="20"/>
              </w:rPr>
            </w:pPr>
            <w:r w:rsidRPr="000D195A">
              <w:rPr>
                <w:rFonts w:ascii="Century" w:hAnsi="Century" w:cs="Arial"/>
                <w:sz w:val="20"/>
                <w:szCs w:val="20"/>
              </w:rPr>
              <w:t>4</w:t>
            </w:r>
          </w:p>
        </w:tc>
        <w:tc>
          <w:tcPr>
            <w:tcW w:w="720" w:type="dxa"/>
            <w:vAlign w:val="bottom"/>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Arial"/>
                <w:sz w:val="20"/>
                <w:szCs w:val="20"/>
              </w:rPr>
              <w:t>536</w:t>
            </w:r>
          </w:p>
        </w:tc>
        <w:tc>
          <w:tcPr>
            <w:tcW w:w="720" w:type="dxa"/>
            <w:vAlign w:val="center"/>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Times New Roman"/>
              </w:rPr>
              <w:t>0</w:t>
            </w:r>
          </w:p>
        </w:tc>
        <w:tc>
          <w:tcPr>
            <w:tcW w:w="810" w:type="dxa"/>
            <w:vAlign w:val="bottom"/>
          </w:tcPr>
          <w:p w:rsidR="00693711" w:rsidRPr="000D195A" w:rsidRDefault="00693711" w:rsidP="006B4A50">
            <w:pPr>
              <w:pStyle w:val="NoSpacing"/>
              <w:spacing w:line="360" w:lineRule="auto"/>
              <w:jc w:val="both"/>
              <w:rPr>
                <w:rFonts w:ascii="Century" w:hAnsi="Century" w:cs="Arial"/>
                <w:sz w:val="20"/>
                <w:szCs w:val="20"/>
              </w:rPr>
            </w:pPr>
            <w:r w:rsidRPr="000D195A">
              <w:rPr>
                <w:rFonts w:ascii="Century" w:hAnsi="Century" w:cs="Arial"/>
                <w:sz w:val="20"/>
                <w:szCs w:val="20"/>
              </w:rPr>
              <w:t>0</w:t>
            </w:r>
          </w:p>
        </w:tc>
        <w:tc>
          <w:tcPr>
            <w:tcW w:w="630" w:type="dxa"/>
            <w:vAlign w:val="bottom"/>
          </w:tcPr>
          <w:p w:rsidR="00693711" w:rsidRPr="000D195A" w:rsidRDefault="00693711" w:rsidP="006B4A50">
            <w:pPr>
              <w:pStyle w:val="NoSpacing"/>
              <w:spacing w:line="360" w:lineRule="auto"/>
              <w:jc w:val="both"/>
              <w:rPr>
                <w:rFonts w:ascii="Century" w:hAnsi="Century" w:cs="Arial"/>
                <w:sz w:val="20"/>
                <w:szCs w:val="20"/>
              </w:rPr>
            </w:pPr>
            <w:r w:rsidRPr="000D195A">
              <w:rPr>
                <w:rFonts w:ascii="Century" w:hAnsi="Century" w:cs="Arial"/>
                <w:sz w:val="20"/>
                <w:szCs w:val="20"/>
              </w:rPr>
              <w:t>0</w:t>
            </w:r>
          </w:p>
        </w:tc>
        <w:tc>
          <w:tcPr>
            <w:tcW w:w="720" w:type="dxa"/>
            <w:vAlign w:val="bottom"/>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Arial"/>
                <w:sz w:val="20"/>
                <w:szCs w:val="20"/>
              </w:rPr>
              <w:t>536</w:t>
            </w:r>
          </w:p>
        </w:tc>
      </w:tr>
      <w:tr w:rsidR="001E0A13" w:rsidRPr="000D195A" w:rsidTr="001E0A13">
        <w:trPr>
          <w:trHeight w:val="296"/>
        </w:trPr>
        <w:tc>
          <w:tcPr>
            <w:tcW w:w="497" w:type="dxa"/>
            <w:shd w:val="clear" w:color="auto" w:fill="92D050"/>
          </w:tcPr>
          <w:p w:rsidR="00693711" w:rsidRPr="000D195A" w:rsidRDefault="00693711" w:rsidP="006B4A50">
            <w:pPr>
              <w:pStyle w:val="NoSpacing"/>
              <w:spacing w:line="360" w:lineRule="auto"/>
              <w:jc w:val="both"/>
              <w:rPr>
                <w:rFonts w:ascii="Century" w:hAnsi="Century" w:cs="Times New Roman"/>
              </w:rPr>
            </w:pPr>
          </w:p>
        </w:tc>
        <w:tc>
          <w:tcPr>
            <w:tcW w:w="1658" w:type="dxa"/>
            <w:shd w:val="clear" w:color="auto" w:fill="92D050"/>
            <w:vAlign w:val="bottom"/>
          </w:tcPr>
          <w:p w:rsidR="00693711" w:rsidRPr="000D195A" w:rsidRDefault="00693711" w:rsidP="006B4A50">
            <w:pPr>
              <w:pStyle w:val="NoSpacing"/>
              <w:spacing w:line="360" w:lineRule="auto"/>
              <w:jc w:val="both"/>
              <w:rPr>
                <w:rFonts w:ascii="Century" w:hAnsi="Century" w:cs="Times New Roman"/>
                <w:b/>
                <w:iCs/>
                <w:lang w:eastAsia="ja-JP"/>
              </w:rPr>
            </w:pPr>
            <w:r w:rsidRPr="000D195A">
              <w:rPr>
                <w:rFonts w:ascii="Century" w:hAnsi="Century" w:cs="Times New Roman"/>
                <w:b/>
                <w:iCs/>
                <w:lang w:eastAsia="ja-JP"/>
              </w:rPr>
              <w:t>Total</w:t>
            </w:r>
          </w:p>
        </w:tc>
        <w:tc>
          <w:tcPr>
            <w:tcW w:w="720" w:type="dxa"/>
            <w:shd w:val="clear" w:color="auto" w:fill="92D050"/>
            <w:vAlign w:val="bottom"/>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Arial"/>
                <w:sz w:val="20"/>
                <w:szCs w:val="20"/>
              </w:rPr>
              <w:t>1261</w:t>
            </w:r>
          </w:p>
        </w:tc>
        <w:tc>
          <w:tcPr>
            <w:tcW w:w="630" w:type="dxa"/>
            <w:shd w:val="clear" w:color="auto" w:fill="92D050"/>
            <w:vAlign w:val="bottom"/>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Arial"/>
                <w:sz w:val="20"/>
                <w:szCs w:val="20"/>
              </w:rPr>
              <w:t>58</w:t>
            </w:r>
          </w:p>
        </w:tc>
        <w:tc>
          <w:tcPr>
            <w:tcW w:w="810" w:type="dxa"/>
            <w:shd w:val="clear" w:color="auto" w:fill="92D050"/>
            <w:vAlign w:val="bottom"/>
          </w:tcPr>
          <w:p w:rsidR="00693711" w:rsidRPr="000D195A" w:rsidRDefault="00693711" w:rsidP="006B4A50">
            <w:pPr>
              <w:pStyle w:val="NoSpacing"/>
              <w:spacing w:line="360" w:lineRule="auto"/>
              <w:jc w:val="both"/>
              <w:rPr>
                <w:rFonts w:ascii="Century" w:hAnsi="Century" w:cs="Times New Roman"/>
              </w:rPr>
            </w:pPr>
            <w:r w:rsidRPr="000D195A">
              <w:rPr>
                <w:rFonts w:ascii="Century" w:hAnsi="Century" w:cs="Arial"/>
                <w:sz w:val="20"/>
                <w:szCs w:val="20"/>
              </w:rPr>
              <w:t>6</w:t>
            </w:r>
          </w:p>
        </w:tc>
        <w:tc>
          <w:tcPr>
            <w:tcW w:w="450" w:type="dxa"/>
            <w:shd w:val="clear" w:color="auto" w:fill="92D050"/>
            <w:vAlign w:val="bottom"/>
          </w:tcPr>
          <w:p w:rsidR="00693711" w:rsidRPr="000D195A" w:rsidRDefault="00693711" w:rsidP="006B4A50">
            <w:pPr>
              <w:pStyle w:val="NoSpacing"/>
              <w:spacing w:line="360" w:lineRule="auto"/>
              <w:jc w:val="both"/>
              <w:rPr>
                <w:rFonts w:ascii="Century" w:hAnsi="Century" w:cs="Times New Roman"/>
              </w:rPr>
            </w:pPr>
            <w:r w:rsidRPr="000D195A">
              <w:rPr>
                <w:rFonts w:ascii="Century" w:hAnsi="Century" w:cs="Arial"/>
                <w:sz w:val="20"/>
                <w:szCs w:val="20"/>
              </w:rPr>
              <w:t>4</w:t>
            </w:r>
          </w:p>
        </w:tc>
        <w:tc>
          <w:tcPr>
            <w:tcW w:w="720" w:type="dxa"/>
            <w:shd w:val="clear" w:color="auto" w:fill="92D050"/>
            <w:vAlign w:val="bottom"/>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Times New Roman"/>
              </w:rPr>
              <w:t>1302</w:t>
            </w:r>
          </w:p>
        </w:tc>
        <w:tc>
          <w:tcPr>
            <w:tcW w:w="720" w:type="dxa"/>
            <w:shd w:val="clear" w:color="auto" w:fill="92D050"/>
            <w:vAlign w:val="bottom"/>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Times New Roman"/>
              </w:rPr>
              <w:t>0</w:t>
            </w:r>
          </w:p>
        </w:tc>
        <w:tc>
          <w:tcPr>
            <w:tcW w:w="810" w:type="dxa"/>
            <w:shd w:val="clear" w:color="auto" w:fill="92D050"/>
          </w:tcPr>
          <w:p w:rsidR="00693711" w:rsidRPr="000D195A" w:rsidRDefault="00693711" w:rsidP="006B4A50">
            <w:pPr>
              <w:pStyle w:val="NoSpacing"/>
              <w:spacing w:line="360" w:lineRule="auto"/>
              <w:jc w:val="both"/>
              <w:rPr>
                <w:rFonts w:ascii="Century" w:hAnsi="Century" w:cs="Arial"/>
                <w:sz w:val="20"/>
                <w:szCs w:val="20"/>
              </w:rPr>
            </w:pPr>
          </w:p>
        </w:tc>
        <w:tc>
          <w:tcPr>
            <w:tcW w:w="630" w:type="dxa"/>
            <w:shd w:val="clear" w:color="auto" w:fill="92D050"/>
          </w:tcPr>
          <w:p w:rsidR="00693711" w:rsidRPr="000D195A" w:rsidRDefault="00693711" w:rsidP="006B4A50">
            <w:pPr>
              <w:pStyle w:val="NoSpacing"/>
              <w:spacing w:line="360" w:lineRule="auto"/>
              <w:jc w:val="both"/>
              <w:rPr>
                <w:rFonts w:ascii="Century" w:hAnsi="Century" w:cs="Arial"/>
                <w:sz w:val="20"/>
                <w:szCs w:val="20"/>
              </w:rPr>
            </w:pPr>
          </w:p>
        </w:tc>
        <w:tc>
          <w:tcPr>
            <w:tcW w:w="720" w:type="dxa"/>
            <w:shd w:val="clear" w:color="auto" w:fill="92D050"/>
            <w:vAlign w:val="bottom"/>
          </w:tcPr>
          <w:p w:rsidR="00693711" w:rsidRPr="000D195A" w:rsidRDefault="00693711" w:rsidP="006B4A50">
            <w:pPr>
              <w:pStyle w:val="NoSpacing"/>
              <w:spacing w:line="360" w:lineRule="auto"/>
              <w:jc w:val="both"/>
              <w:rPr>
                <w:rFonts w:ascii="Century" w:hAnsi="Century" w:cs="Times New Roman"/>
                <w:iCs/>
                <w:lang w:eastAsia="ja-JP"/>
              </w:rPr>
            </w:pPr>
            <w:r w:rsidRPr="000D195A">
              <w:rPr>
                <w:rFonts w:ascii="Century" w:hAnsi="Century" w:cs="Times New Roman"/>
                <w:iCs/>
                <w:lang w:eastAsia="ja-JP"/>
              </w:rPr>
              <w:t>1302</w:t>
            </w:r>
          </w:p>
        </w:tc>
      </w:tr>
    </w:tbl>
    <w:p w:rsidR="008A360C" w:rsidRPr="000D195A" w:rsidRDefault="00101635" w:rsidP="006B4A50">
      <w:pPr>
        <w:pStyle w:val="Table5-1"/>
        <w:jc w:val="both"/>
        <w:rPr>
          <w:rFonts w:ascii="Century" w:hAnsi="Century"/>
        </w:rPr>
      </w:pPr>
      <w:r w:rsidRPr="000D195A">
        <w:rPr>
          <w:rFonts w:ascii="Century" w:hAnsi="Century"/>
        </w:rPr>
        <w:t xml:space="preserve"> Test Report</w:t>
      </w:r>
    </w:p>
    <w:p w:rsidR="008A360C" w:rsidRPr="000D195A" w:rsidRDefault="008A360C" w:rsidP="006B4A50">
      <w:pPr>
        <w:pStyle w:val="Heading3"/>
        <w:jc w:val="both"/>
        <w:rPr>
          <w:rFonts w:ascii="Century" w:hAnsi="Century"/>
        </w:rPr>
      </w:pPr>
      <w:bookmarkStart w:id="5279" w:name="_Toc469404482"/>
      <w:r w:rsidRPr="000D195A">
        <w:rPr>
          <w:rFonts w:ascii="Century" w:hAnsi="Century"/>
        </w:rPr>
        <w:t>Defect report</w:t>
      </w:r>
      <w:bookmarkEnd w:id="5279"/>
    </w:p>
    <w:tbl>
      <w:tblPr>
        <w:tblStyle w:val="TableGrid"/>
        <w:tblW w:w="0" w:type="auto"/>
        <w:tblLook w:val="04A0" w:firstRow="1" w:lastRow="0" w:firstColumn="1" w:lastColumn="0" w:noHBand="0" w:noVBand="1"/>
      </w:tblPr>
      <w:tblGrid>
        <w:gridCol w:w="1659"/>
        <w:gridCol w:w="1660"/>
        <w:gridCol w:w="1660"/>
        <w:gridCol w:w="1660"/>
        <w:gridCol w:w="1660"/>
      </w:tblGrid>
      <w:tr w:rsidR="008A360C" w:rsidRPr="000D195A" w:rsidTr="004407B7">
        <w:tc>
          <w:tcPr>
            <w:tcW w:w="1659" w:type="dxa"/>
            <w:shd w:val="clear" w:color="auto" w:fill="92D050"/>
            <w:vAlign w:val="center"/>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b/>
                <w:bCs/>
              </w:rPr>
              <w:t>Defects</w:t>
            </w:r>
          </w:p>
        </w:tc>
        <w:tc>
          <w:tcPr>
            <w:tcW w:w="1660" w:type="dxa"/>
            <w:shd w:val="clear" w:color="auto" w:fill="92D050"/>
            <w:vAlign w:val="center"/>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b/>
                <w:bCs/>
              </w:rPr>
              <w:t>Logged</w:t>
            </w:r>
          </w:p>
        </w:tc>
        <w:tc>
          <w:tcPr>
            <w:tcW w:w="1660" w:type="dxa"/>
            <w:shd w:val="clear" w:color="auto" w:fill="92D050"/>
            <w:vAlign w:val="center"/>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b/>
                <w:bCs/>
              </w:rPr>
              <w:t>%Closed</w:t>
            </w:r>
          </w:p>
        </w:tc>
        <w:tc>
          <w:tcPr>
            <w:tcW w:w="1660" w:type="dxa"/>
            <w:shd w:val="clear" w:color="auto" w:fill="92D050"/>
            <w:vAlign w:val="center"/>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b/>
                <w:bCs/>
              </w:rPr>
              <w:t>%Invalid</w:t>
            </w:r>
          </w:p>
        </w:tc>
        <w:tc>
          <w:tcPr>
            <w:tcW w:w="1660" w:type="dxa"/>
            <w:shd w:val="clear" w:color="auto" w:fill="92D050"/>
            <w:vAlign w:val="center"/>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b/>
                <w:bCs/>
              </w:rPr>
              <w:t>%Open</w:t>
            </w:r>
          </w:p>
        </w:tc>
      </w:tr>
      <w:tr w:rsidR="008A360C" w:rsidRPr="000D195A" w:rsidTr="004407B7">
        <w:tc>
          <w:tcPr>
            <w:tcW w:w="1659" w:type="dxa"/>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b/>
                <w:bCs/>
              </w:rPr>
              <w:t>Critical</w:t>
            </w:r>
          </w:p>
        </w:tc>
        <w:tc>
          <w:tcPr>
            <w:tcW w:w="1660" w:type="dxa"/>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sz w:val="20"/>
                <w:szCs w:val="20"/>
              </w:rPr>
              <w:t>0</w:t>
            </w:r>
          </w:p>
        </w:tc>
        <w:tc>
          <w:tcPr>
            <w:tcW w:w="1660" w:type="dxa"/>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rPr>
              <w:t>0%</w:t>
            </w:r>
          </w:p>
        </w:tc>
        <w:tc>
          <w:tcPr>
            <w:tcW w:w="1660" w:type="dxa"/>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rPr>
              <w:t>0%</w:t>
            </w:r>
          </w:p>
        </w:tc>
        <w:tc>
          <w:tcPr>
            <w:tcW w:w="1660" w:type="dxa"/>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rPr>
              <w:t>0%</w:t>
            </w:r>
          </w:p>
        </w:tc>
      </w:tr>
      <w:tr w:rsidR="008A360C" w:rsidRPr="000D195A" w:rsidTr="004407B7">
        <w:tc>
          <w:tcPr>
            <w:tcW w:w="1659" w:type="dxa"/>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b/>
                <w:bCs/>
              </w:rPr>
              <w:t>High</w:t>
            </w:r>
          </w:p>
        </w:tc>
        <w:tc>
          <w:tcPr>
            <w:tcW w:w="1660" w:type="dxa"/>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Arial"/>
                <w:sz w:val="20"/>
                <w:szCs w:val="20"/>
              </w:rPr>
              <w:t>3</w:t>
            </w:r>
          </w:p>
        </w:tc>
        <w:tc>
          <w:tcPr>
            <w:tcW w:w="1660" w:type="dxa"/>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rPr>
              <w:t>0%</w:t>
            </w:r>
          </w:p>
        </w:tc>
        <w:tc>
          <w:tcPr>
            <w:tcW w:w="1660" w:type="dxa"/>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rPr>
              <w:t>0%</w:t>
            </w:r>
          </w:p>
        </w:tc>
        <w:tc>
          <w:tcPr>
            <w:tcW w:w="1660" w:type="dxa"/>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rPr>
              <w:t>0%</w:t>
            </w:r>
          </w:p>
        </w:tc>
      </w:tr>
      <w:tr w:rsidR="008A360C" w:rsidRPr="000D195A" w:rsidTr="004407B7">
        <w:tc>
          <w:tcPr>
            <w:tcW w:w="1659" w:type="dxa"/>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b/>
                <w:bCs/>
              </w:rPr>
              <w:t>Medium</w:t>
            </w:r>
          </w:p>
        </w:tc>
        <w:tc>
          <w:tcPr>
            <w:tcW w:w="1660" w:type="dxa"/>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Arial"/>
                <w:sz w:val="20"/>
                <w:szCs w:val="20"/>
              </w:rPr>
              <w:t>13</w:t>
            </w:r>
          </w:p>
        </w:tc>
        <w:tc>
          <w:tcPr>
            <w:tcW w:w="1660" w:type="dxa"/>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rPr>
              <w:t>100%</w:t>
            </w:r>
          </w:p>
        </w:tc>
        <w:tc>
          <w:tcPr>
            <w:tcW w:w="1660" w:type="dxa"/>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rPr>
              <w:t>0%</w:t>
            </w:r>
          </w:p>
        </w:tc>
        <w:tc>
          <w:tcPr>
            <w:tcW w:w="1660" w:type="dxa"/>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rPr>
              <w:t>0%</w:t>
            </w:r>
          </w:p>
        </w:tc>
      </w:tr>
      <w:tr w:rsidR="008A360C" w:rsidRPr="000D195A" w:rsidTr="004407B7">
        <w:tc>
          <w:tcPr>
            <w:tcW w:w="1659" w:type="dxa"/>
            <w:shd w:val="clear" w:color="auto" w:fill="FFFFFF" w:themeFill="background1"/>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b/>
                <w:bCs/>
              </w:rPr>
              <w:t>Low</w:t>
            </w:r>
          </w:p>
        </w:tc>
        <w:tc>
          <w:tcPr>
            <w:tcW w:w="1660" w:type="dxa"/>
            <w:shd w:val="clear" w:color="auto" w:fill="FFFFFF" w:themeFill="background1"/>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Arial"/>
                <w:sz w:val="20"/>
                <w:szCs w:val="20"/>
              </w:rPr>
              <w:t>42</w:t>
            </w:r>
          </w:p>
        </w:tc>
        <w:tc>
          <w:tcPr>
            <w:tcW w:w="1660" w:type="dxa"/>
            <w:shd w:val="clear" w:color="auto" w:fill="FFFFFF" w:themeFill="background1"/>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rPr>
              <w:t>100%</w:t>
            </w:r>
          </w:p>
        </w:tc>
        <w:tc>
          <w:tcPr>
            <w:tcW w:w="1660" w:type="dxa"/>
            <w:shd w:val="clear" w:color="auto" w:fill="FFFFFF" w:themeFill="background1"/>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rPr>
              <w:t>0%</w:t>
            </w:r>
          </w:p>
        </w:tc>
        <w:tc>
          <w:tcPr>
            <w:tcW w:w="1660" w:type="dxa"/>
            <w:shd w:val="clear" w:color="auto" w:fill="FFFFFF" w:themeFill="background1"/>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rPr>
              <w:t>0%</w:t>
            </w:r>
          </w:p>
        </w:tc>
      </w:tr>
      <w:tr w:rsidR="008A360C" w:rsidRPr="000D195A" w:rsidTr="004407B7">
        <w:tc>
          <w:tcPr>
            <w:tcW w:w="1659" w:type="dxa"/>
            <w:shd w:val="clear" w:color="auto" w:fill="92D050"/>
            <w:vAlign w:val="bottom"/>
          </w:tcPr>
          <w:p w:rsidR="008A360C" w:rsidRPr="000D195A" w:rsidRDefault="008A360C" w:rsidP="006B4A50">
            <w:pPr>
              <w:pStyle w:val="NoSpacing"/>
              <w:spacing w:line="360" w:lineRule="auto"/>
              <w:jc w:val="both"/>
              <w:rPr>
                <w:rFonts w:ascii="Century" w:hAnsi="Century" w:cs="Times New Roman"/>
                <w:b/>
                <w:bCs/>
              </w:rPr>
            </w:pPr>
            <w:r w:rsidRPr="000D195A">
              <w:rPr>
                <w:rFonts w:ascii="Century" w:hAnsi="Century" w:cs="Times New Roman"/>
                <w:b/>
                <w:bCs/>
              </w:rPr>
              <w:t>Total</w:t>
            </w:r>
          </w:p>
        </w:tc>
        <w:tc>
          <w:tcPr>
            <w:tcW w:w="1660" w:type="dxa"/>
            <w:shd w:val="clear" w:color="auto" w:fill="92D050"/>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Arial"/>
                <w:sz w:val="20"/>
                <w:szCs w:val="20"/>
              </w:rPr>
              <w:t>58</w:t>
            </w:r>
          </w:p>
        </w:tc>
        <w:tc>
          <w:tcPr>
            <w:tcW w:w="1660" w:type="dxa"/>
            <w:shd w:val="clear" w:color="auto" w:fill="92D050"/>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rPr>
              <w:t>100%</w:t>
            </w:r>
          </w:p>
        </w:tc>
        <w:tc>
          <w:tcPr>
            <w:tcW w:w="1660" w:type="dxa"/>
            <w:shd w:val="clear" w:color="auto" w:fill="92D050"/>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rPr>
              <w:t>0%</w:t>
            </w:r>
          </w:p>
        </w:tc>
        <w:tc>
          <w:tcPr>
            <w:tcW w:w="1660" w:type="dxa"/>
            <w:shd w:val="clear" w:color="auto" w:fill="92D050"/>
            <w:vAlign w:val="bottom"/>
          </w:tcPr>
          <w:p w:rsidR="008A360C" w:rsidRPr="000D195A" w:rsidRDefault="008A360C" w:rsidP="006B4A50">
            <w:pPr>
              <w:pStyle w:val="NoSpacing"/>
              <w:spacing w:line="360" w:lineRule="auto"/>
              <w:jc w:val="both"/>
              <w:rPr>
                <w:rFonts w:ascii="Century" w:hAnsi="Century" w:cs="Times New Roman"/>
              </w:rPr>
            </w:pPr>
            <w:r w:rsidRPr="000D195A">
              <w:rPr>
                <w:rFonts w:ascii="Century" w:hAnsi="Century" w:cs="Times New Roman"/>
              </w:rPr>
              <w:t>0%</w:t>
            </w:r>
          </w:p>
        </w:tc>
      </w:tr>
    </w:tbl>
    <w:p w:rsidR="00F1155F" w:rsidRDefault="00101635" w:rsidP="006B4A50">
      <w:pPr>
        <w:pStyle w:val="Table5-1"/>
        <w:jc w:val="both"/>
        <w:rPr>
          <w:rFonts w:ascii="Century" w:hAnsi="Century"/>
        </w:rPr>
      </w:pPr>
      <w:r w:rsidRPr="000D195A">
        <w:rPr>
          <w:rFonts w:ascii="Century" w:hAnsi="Century"/>
        </w:rPr>
        <w:lastRenderedPageBreak/>
        <w:t>Test Report</w:t>
      </w:r>
    </w:p>
    <w:p w:rsidR="00162FF0" w:rsidRPr="00162FF0" w:rsidRDefault="00162FF0" w:rsidP="006B4A50">
      <w:pPr>
        <w:jc w:val="both"/>
        <w:rPr>
          <w:rFonts w:ascii="Century" w:hAnsi="Century"/>
          <w:b/>
        </w:rPr>
      </w:pPr>
      <w:r>
        <w:rPr>
          <w:rFonts w:ascii="Century" w:hAnsi="Century"/>
        </w:rPr>
        <w:br w:type="page"/>
      </w:r>
    </w:p>
    <w:p w:rsidR="00C573A4" w:rsidRPr="000D195A" w:rsidRDefault="00BA3AA8" w:rsidP="006B4A50">
      <w:pPr>
        <w:pStyle w:val="Heading1"/>
        <w:jc w:val="both"/>
        <w:rPr>
          <w:rFonts w:ascii="Century" w:hAnsi="Century"/>
        </w:rPr>
      </w:pPr>
      <w:bookmarkStart w:id="5280" w:name="_Toc469404483"/>
      <w:r w:rsidRPr="000D195A">
        <w:rPr>
          <w:rFonts w:ascii="Century" w:hAnsi="Century"/>
        </w:rPr>
        <w:lastRenderedPageBreak/>
        <w:t>USER MANUAL</w:t>
      </w:r>
      <w:bookmarkEnd w:id="5280"/>
    </w:p>
    <w:p w:rsidR="004071AF" w:rsidRPr="000D195A" w:rsidRDefault="004071AF" w:rsidP="006B4A50">
      <w:pPr>
        <w:pStyle w:val="Heading2"/>
        <w:jc w:val="both"/>
        <w:rPr>
          <w:rFonts w:ascii="Century" w:hAnsi="Century"/>
        </w:rPr>
      </w:pPr>
      <w:bookmarkStart w:id="5281" w:name="_Toc469404484"/>
      <w:r w:rsidRPr="000D195A">
        <w:rPr>
          <w:rFonts w:ascii="Century" w:hAnsi="Century"/>
        </w:rPr>
        <w:t>Introduction</w:t>
      </w:r>
      <w:bookmarkEnd w:id="5281"/>
    </w:p>
    <w:p w:rsidR="004071AF" w:rsidRPr="000D195A" w:rsidRDefault="004071AF" w:rsidP="006B4A50">
      <w:pPr>
        <w:pStyle w:val="Heading3"/>
        <w:jc w:val="both"/>
        <w:rPr>
          <w:rFonts w:ascii="Century" w:hAnsi="Century"/>
        </w:rPr>
      </w:pPr>
      <w:bookmarkStart w:id="5282" w:name="_Toc469404485"/>
      <w:r w:rsidRPr="000D195A">
        <w:rPr>
          <w:rFonts w:ascii="Century" w:hAnsi="Century"/>
        </w:rPr>
        <w:t>Purpose</w:t>
      </w:r>
      <w:bookmarkEnd w:id="5282"/>
    </w:p>
    <w:p w:rsidR="004071AF" w:rsidRPr="000D195A" w:rsidRDefault="004071AF" w:rsidP="006B4A50">
      <w:pPr>
        <w:jc w:val="both"/>
        <w:rPr>
          <w:rFonts w:ascii="Century" w:hAnsi="Century" w:cs="Times New Roman"/>
        </w:rPr>
      </w:pPr>
      <w:r w:rsidRPr="000D195A">
        <w:rPr>
          <w:rFonts w:ascii="Century" w:hAnsi="Century" w:cs="Times New Roman"/>
        </w:rPr>
        <w:t>This document contains guide-lines step by step to deploy WS Web App to local IIS Web Server.</w:t>
      </w:r>
    </w:p>
    <w:p w:rsidR="004071AF" w:rsidRPr="000D195A" w:rsidRDefault="004071AF" w:rsidP="006B4A50">
      <w:pPr>
        <w:pStyle w:val="Heading3"/>
        <w:jc w:val="both"/>
        <w:rPr>
          <w:rFonts w:ascii="Century" w:hAnsi="Century"/>
        </w:rPr>
      </w:pPr>
      <w:bookmarkStart w:id="5283" w:name="_Toc469404486"/>
      <w:r w:rsidRPr="000D195A">
        <w:rPr>
          <w:rFonts w:ascii="Century" w:hAnsi="Century"/>
        </w:rPr>
        <w:t>Environment</w:t>
      </w:r>
      <w:bookmarkEnd w:id="5283"/>
    </w:p>
    <w:p w:rsidR="004071AF" w:rsidRPr="000D195A" w:rsidRDefault="004071AF" w:rsidP="006B4A50">
      <w:pPr>
        <w:pStyle w:val="NormalIndent"/>
        <w:jc w:val="both"/>
      </w:pPr>
      <w:r w:rsidRPr="000D195A">
        <w:t>Following are the software required to start the WS system:</w:t>
      </w:r>
    </w:p>
    <w:p w:rsidR="004071AF" w:rsidRPr="000D195A" w:rsidRDefault="004071AF" w:rsidP="006B4A50">
      <w:pPr>
        <w:pStyle w:val="NormalIndent"/>
        <w:numPr>
          <w:ilvl w:val="0"/>
          <w:numId w:val="142"/>
        </w:numPr>
        <w:jc w:val="both"/>
      </w:pPr>
      <w:r w:rsidRPr="000D195A">
        <w:t>Operating System: Windows 7,  Windows 8, Window 10</w:t>
      </w:r>
    </w:p>
    <w:p w:rsidR="004071AF" w:rsidRPr="000D195A" w:rsidRDefault="004071AF" w:rsidP="006B4A50">
      <w:pPr>
        <w:pStyle w:val="NormalIndent"/>
        <w:numPr>
          <w:ilvl w:val="0"/>
          <w:numId w:val="142"/>
        </w:numPr>
        <w:jc w:val="both"/>
      </w:pPr>
      <w:r w:rsidRPr="000D195A">
        <w:t>Browsers: Firefox 50, Chrome 53 or higher.</w:t>
      </w:r>
    </w:p>
    <w:p w:rsidR="004071AF" w:rsidRPr="000D195A" w:rsidRDefault="004071AF" w:rsidP="006B4A50">
      <w:pPr>
        <w:pStyle w:val="NormalIndent"/>
        <w:numPr>
          <w:ilvl w:val="0"/>
          <w:numId w:val="142"/>
        </w:numPr>
        <w:jc w:val="both"/>
      </w:pPr>
      <w:r w:rsidRPr="000D195A">
        <w:t>Database: SQL 2008 or higher</w:t>
      </w:r>
    </w:p>
    <w:p w:rsidR="004071AF" w:rsidRPr="000D195A" w:rsidRDefault="004071AF" w:rsidP="006B4A50">
      <w:pPr>
        <w:pStyle w:val="NormalIndent"/>
        <w:numPr>
          <w:ilvl w:val="0"/>
          <w:numId w:val="142"/>
        </w:numPr>
        <w:jc w:val="both"/>
      </w:pPr>
      <w:r w:rsidRPr="000D195A">
        <w:t>.NET Framework 4.5</w:t>
      </w:r>
    </w:p>
    <w:p w:rsidR="004071AF" w:rsidRPr="000D195A" w:rsidRDefault="004071AF" w:rsidP="006B4A50">
      <w:pPr>
        <w:pStyle w:val="Heading2"/>
        <w:jc w:val="both"/>
        <w:rPr>
          <w:rFonts w:ascii="Century" w:hAnsi="Century"/>
        </w:rPr>
      </w:pPr>
      <w:bookmarkStart w:id="5284" w:name="_Toc469404487"/>
      <w:r w:rsidRPr="000D195A">
        <w:rPr>
          <w:rFonts w:ascii="Century" w:hAnsi="Century"/>
        </w:rPr>
        <w:t>Installation Guideline</w:t>
      </w:r>
      <w:bookmarkEnd w:id="5284"/>
    </w:p>
    <w:p w:rsidR="004071AF" w:rsidRPr="000D195A" w:rsidRDefault="004071AF" w:rsidP="006B4A50">
      <w:pPr>
        <w:pStyle w:val="Heading3"/>
        <w:jc w:val="both"/>
        <w:rPr>
          <w:rFonts w:ascii="Century" w:hAnsi="Century"/>
        </w:rPr>
      </w:pPr>
      <w:bookmarkStart w:id="5285" w:name="_Toc469097637"/>
      <w:bookmarkStart w:id="5286" w:name="_Toc469404488"/>
      <w:r w:rsidRPr="000D195A">
        <w:rPr>
          <w:rFonts w:ascii="Century" w:hAnsi="Century"/>
        </w:rPr>
        <w:t>Installing IIS on Windows</w:t>
      </w:r>
      <w:bookmarkEnd w:id="5285"/>
      <w:bookmarkEnd w:id="5286"/>
    </w:p>
    <w:p w:rsidR="004071AF" w:rsidRPr="000D195A" w:rsidRDefault="004071AF" w:rsidP="006B4A50">
      <w:pPr>
        <w:jc w:val="both"/>
        <w:rPr>
          <w:rFonts w:ascii="Century" w:hAnsi="Century" w:cs="Times New Roman"/>
          <w:color w:val="333333"/>
          <w:shd w:val="clear" w:color="auto" w:fill="FFFFFF"/>
        </w:rPr>
      </w:pPr>
      <w:r w:rsidRPr="000D195A">
        <w:rPr>
          <w:rFonts w:ascii="Century" w:hAnsi="Century" w:cs="Times New Roman"/>
          <w:b/>
          <w:color w:val="333333"/>
          <w:shd w:val="clear" w:color="auto" w:fill="FFFFFF"/>
        </w:rPr>
        <w:t>Step 1:</w:t>
      </w:r>
      <w:r w:rsidRPr="000D195A">
        <w:rPr>
          <w:rFonts w:ascii="Century" w:hAnsi="Century" w:cs="Times New Roman"/>
          <w:color w:val="333333"/>
          <w:shd w:val="clear" w:color="auto" w:fill="FFFFFF"/>
        </w:rPr>
        <w:t xml:space="preserve"> Open Control Panel and click on “Programs” as shown in the figure below:</w:t>
      </w:r>
    </w:p>
    <w:p w:rsidR="004071AF" w:rsidRPr="000D195A" w:rsidRDefault="004071AF" w:rsidP="006B4A50">
      <w:pPr>
        <w:jc w:val="both"/>
        <w:rPr>
          <w:rFonts w:ascii="Century" w:hAnsi="Century"/>
        </w:rPr>
      </w:pPr>
      <w:r w:rsidRPr="000D195A">
        <w:rPr>
          <w:rFonts w:ascii="Century" w:hAnsi="Century"/>
          <w:noProof/>
          <w:lang w:eastAsia="en-US"/>
        </w:rPr>
        <w:drawing>
          <wp:inline distT="0" distB="0" distL="0" distR="0" wp14:anchorId="14403E2A" wp14:editId="7F9D8B19">
            <wp:extent cx="5276215" cy="3492500"/>
            <wp:effectExtent l="0" t="0" r="635" b="0"/>
            <wp:docPr id="67613" name="Picture 6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0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492500"/>
                    </a:xfrm>
                    <a:prstGeom prst="rect">
                      <a:avLst/>
                    </a:prstGeom>
                  </pic:spPr>
                </pic:pic>
              </a:graphicData>
            </a:graphic>
          </wp:inline>
        </w:drawing>
      </w:r>
    </w:p>
    <w:p w:rsidR="004071AF" w:rsidRPr="000D195A" w:rsidRDefault="004071AF" w:rsidP="006B4A50">
      <w:pPr>
        <w:pStyle w:val="Figure6-1"/>
        <w:jc w:val="both"/>
        <w:rPr>
          <w:rStyle w:val="Strong"/>
          <w:rFonts w:ascii="Century" w:hAnsi="Century"/>
          <w:b/>
          <w:bCs w:val="0"/>
        </w:rPr>
      </w:pPr>
      <w:r w:rsidRPr="000D195A">
        <w:rPr>
          <w:rStyle w:val="Strong"/>
          <w:rFonts w:ascii="Century" w:hAnsi="Century"/>
          <w:color w:val="333333"/>
          <w:shd w:val="clear" w:color="auto" w:fill="FFFFFF"/>
        </w:rPr>
        <w:t>Windows Control Panel</w:t>
      </w:r>
    </w:p>
    <w:p w:rsidR="004071AF" w:rsidRPr="000D195A" w:rsidRDefault="004071AF" w:rsidP="006B4A50">
      <w:pPr>
        <w:pStyle w:val="figurecaption"/>
        <w:numPr>
          <w:ilvl w:val="0"/>
          <w:numId w:val="0"/>
        </w:numPr>
        <w:jc w:val="both"/>
        <w:rPr>
          <w:rFonts w:ascii="Century" w:hAnsi="Century"/>
          <w:b w:val="0"/>
          <w:color w:val="333333"/>
          <w:shd w:val="clear" w:color="auto" w:fill="FFFFFF"/>
        </w:rPr>
      </w:pPr>
      <w:r w:rsidRPr="000D195A">
        <w:rPr>
          <w:rStyle w:val="Strong"/>
          <w:rFonts w:ascii="Century" w:hAnsi="Century"/>
          <w:color w:val="333333"/>
          <w:shd w:val="clear" w:color="auto" w:fill="FFFFFF"/>
        </w:rPr>
        <w:t xml:space="preserve">Step 2: </w:t>
      </w:r>
      <w:r w:rsidRPr="000D195A">
        <w:rPr>
          <w:rFonts w:ascii="Century" w:hAnsi="Century"/>
          <w:b w:val="0"/>
          <w:color w:val="333333"/>
          <w:shd w:val="clear" w:color="auto" w:fill="FFFFFF"/>
        </w:rPr>
        <w:t>Then click on “Turn Windows features on or off” from the Programs and Features dialog and select “Internet Information Services” from the list as shown in the figure below:</w:t>
      </w:r>
    </w:p>
    <w:p w:rsidR="004071AF" w:rsidRPr="000D195A" w:rsidRDefault="004071AF" w:rsidP="006B4A50">
      <w:pPr>
        <w:pStyle w:val="figurecaption"/>
        <w:numPr>
          <w:ilvl w:val="0"/>
          <w:numId w:val="0"/>
        </w:numPr>
        <w:jc w:val="both"/>
        <w:rPr>
          <w:rFonts w:ascii="Century" w:hAnsi="Century"/>
        </w:rPr>
      </w:pPr>
      <w:r w:rsidRPr="000D195A">
        <w:rPr>
          <w:rFonts w:ascii="Century" w:hAnsi="Century"/>
          <w:noProof/>
          <w:lang w:eastAsia="en-US"/>
        </w:rPr>
        <w:lastRenderedPageBreak/>
        <w:drawing>
          <wp:inline distT="0" distB="0" distL="0" distR="0" wp14:anchorId="59EE46FA" wp14:editId="2525B944">
            <wp:extent cx="4067743" cy="3572374"/>
            <wp:effectExtent l="0" t="0" r="9525" b="9525"/>
            <wp:docPr id="67614" name="Picture 6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03.png"/>
                    <pic:cNvPicPr/>
                  </pic:nvPicPr>
                  <pic:blipFill>
                    <a:blip r:embed="rId159">
                      <a:extLst>
                        <a:ext uri="{28A0092B-C50C-407E-A947-70E740481C1C}">
                          <a14:useLocalDpi xmlns:a14="http://schemas.microsoft.com/office/drawing/2010/main" val="0"/>
                        </a:ext>
                      </a:extLst>
                    </a:blip>
                    <a:stretch>
                      <a:fillRect/>
                    </a:stretch>
                  </pic:blipFill>
                  <pic:spPr>
                    <a:xfrm>
                      <a:off x="0" y="0"/>
                      <a:ext cx="4067743" cy="3572374"/>
                    </a:xfrm>
                    <a:prstGeom prst="rect">
                      <a:avLst/>
                    </a:prstGeom>
                  </pic:spPr>
                </pic:pic>
              </a:graphicData>
            </a:graphic>
          </wp:inline>
        </w:drawing>
      </w:r>
    </w:p>
    <w:p w:rsidR="004071AF" w:rsidRPr="000D195A" w:rsidRDefault="004071AF" w:rsidP="006B4A50">
      <w:pPr>
        <w:pStyle w:val="Figure6-1"/>
        <w:jc w:val="both"/>
        <w:rPr>
          <w:rStyle w:val="Strong"/>
          <w:rFonts w:ascii="Century" w:hAnsi="Century"/>
          <w:b/>
          <w:bCs w:val="0"/>
        </w:rPr>
      </w:pPr>
      <w:r w:rsidRPr="000D195A">
        <w:rPr>
          <w:rStyle w:val="Strong"/>
          <w:rFonts w:ascii="Century" w:hAnsi="Century"/>
          <w:color w:val="333333"/>
          <w:shd w:val="clear" w:color="auto" w:fill="FFFFFF"/>
        </w:rPr>
        <w:t>Windows Features dialog</w:t>
      </w:r>
    </w:p>
    <w:p w:rsidR="004071AF" w:rsidRPr="000D195A" w:rsidRDefault="004071AF" w:rsidP="006B4A50">
      <w:pPr>
        <w:pStyle w:val="figurecaption"/>
        <w:numPr>
          <w:ilvl w:val="0"/>
          <w:numId w:val="0"/>
        </w:numPr>
        <w:jc w:val="both"/>
        <w:rPr>
          <w:rFonts w:ascii="Century" w:hAnsi="Century"/>
          <w:b w:val="0"/>
          <w:color w:val="333333"/>
          <w:shd w:val="clear" w:color="auto" w:fill="FFFFFF"/>
        </w:rPr>
      </w:pPr>
      <w:r w:rsidRPr="000D195A">
        <w:rPr>
          <w:rStyle w:val="Strong"/>
          <w:rFonts w:ascii="Century" w:hAnsi="Century"/>
          <w:color w:val="333333"/>
          <w:shd w:val="clear" w:color="auto" w:fill="FFFFFF"/>
        </w:rPr>
        <w:t xml:space="preserve">Step 3: </w:t>
      </w:r>
      <w:r w:rsidRPr="000D195A">
        <w:rPr>
          <w:rFonts w:ascii="Century" w:hAnsi="Century"/>
          <w:b w:val="0"/>
          <w:color w:val="333333"/>
          <w:shd w:val="clear" w:color="auto" w:fill="FFFFFF"/>
        </w:rPr>
        <w:t>Expand IIS and check/enable all components under “World Wide Web Services” &gt; “Application Development Features” as shown in the figure below:</w:t>
      </w:r>
    </w:p>
    <w:p w:rsidR="004071AF" w:rsidRPr="000D195A" w:rsidRDefault="004071AF" w:rsidP="006B4A50">
      <w:pPr>
        <w:pStyle w:val="figurecaption"/>
        <w:numPr>
          <w:ilvl w:val="0"/>
          <w:numId w:val="0"/>
        </w:numPr>
        <w:jc w:val="both"/>
        <w:rPr>
          <w:rFonts w:ascii="Century" w:hAnsi="Century"/>
          <w:b w:val="0"/>
        </w:rPr>
      </w:pPr>
      <w:r w:rsidRPr="000D195A">
        <w:rPr>
          <w:rFonts w:ascii="Century" w:hAnsi="Century"/>
          <w:b w:val="0"/>
          <w:noProof/>
          <w:lang w:eastAsia="en-US"/>
        </w:rPr>
        <w:drawing>
          <wp:inline distT="0" distB="0" distL="0" distR="0" wp14:anchorId="33413461" wp14:editId="67833C6F">
            <wp:extent cx="4048690" cy="4505954"/>
            <wp:effectExtent l="0" t="0" r="9525" b="9525"/>
            <wp:docPr id="67615" name="Picture 6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04.png"/>
                    <pic:cNvPicPr/>
                  </pic:nvPicPr>
                  <pic:blipFill>
                    <a:blip r:embed="rId160">
                      <a:extLst>
                        <a:ext uri="{28A0092B-C50C-407E-A947-70E740481C1C}">
                          <a14:useLocalDpi xmlns:a14="http://schemas.microsoft.com/office/drawing/2010/main" val="0"/>
                        </a:ext>
                      </a:extLst>
                    </a:blip>
                    <a:stretch>
                      <a:fillRect/>
                    </a:stretch>
                  </pic:blipFill>
                  <pic:spPr>
                    <a:xfrm>
                      <a:off x="0" y="0"/>
                      <a:ext cx="4048690" cy="4505954"/>
                    </a:xfrm>
                    <a:prstGeom prst="rect">
                      <a:avLst/>
                    </a:prstGeom>
                  </pic:spPr>
                </pic:pic>
              </a:graphicData>
            </a:graphic>
          </wp:inline>
        </w:drawing>
      </w:r>
    </w:p>
    <w:p w:rsidR="004071AF" w:rsidRPr="000D195A" w:rsidRDefault="004071AF" w:rsidP="006B4A50">
      <w:pPr>
        <w:pStyle w:val="Figure6-1"/>
        <w:jc w:val="both"/>
        <w:rPr>
          <w:rStyle w:val="Strong"/>
          <w:rFonts w:ascii="Century" w:hAnsi="Century"/>
          <w:b/>
          <w:bCs w:val="0"/>
        </w:rPr>
      </w:pPr>
      <w:r w:rsidRPr="000D195A">
        <w:rPr>
          <w:rStyle w:val="Strong"/>
          <w:rFonts w:ascii="Century" w:hAnsi="Century"/>
          <w:color w:val="333333"/>
          <w:shd w:val="clear" w:color="auto" w:fill="FFFFFF"/>
        </w:rPr>
        <w:lastRenderedPageBreak/>
        <w:t>Windows Features dialog</w:t>
      </w:r>
    </w:p>
    <w:p w:rsidR="004071AF" w:rsidRPr="000D195A" w:rsidRDefault="004071AF" w:rsidP="006B4A50">
      <w:pPr>
        <w:pStyle w:val="figurecaption"/>
        <w:numPr>
          <w:ilvl w:val="0"/>
          <w:numId w:val="0"/>
        </w:numPr>
        <w:jc w:val="both"/>
        <w:rPr>
          <w:rFonts w:ascii="Century" w:hAnsi="Century"/>
          <w:b w:val="0"/>
        </w:rPr>
      </w:pPr>
      <w:r w:rsidRPr="000D195A">
        <w:rPr>
          <w:rStyle w:val="Strong"/>
          <w:rFonts w:ascii="Century" w:hAnsi="Century"/>
          <w:color w:val="333333"/>
          <w:shd w:val="clear" w:color="auto" w:fill="FFFFFF"/>
        </w:rPr>
        <w:t xml:space="preserve">Step 4: </w:t>
      </w:r>
      <w:r w:rsidRPr="000D195A">
        <w:rPr>
          <w:rFonts w:ascii="Century" w:hAnsi="Century"/>
          <w:b w:val="0"/>
          <w:color w:val="333333"/>
          <w:shd w:val="clear" w:color="auto" w:fill="FFFFFF"/>
        </w:rPr>
        <w:t>Click “OK” to let Windows install the required files. Once installed you may now close the dialog.</w:t>
      </w:r>
      <w:r w:rsidRPr="000D195A">
        <w:rPr>
          <w:rStyle w:val="apple-converted-space"/>
          <w:rFonts w:ascii="Century" w:hAnsi="Century"/>
          <w:color w:val="333333"/>
          <w:shd w:val="clear" w:color="auto" w:fill="FFFFFF"/>
        </w:rPr>
        <w:t> </w:t>
      </w:r>
    </w:p>
    <w:p w:rsidR="004071AF" w:rsidRPr="000D195A" w:rsidRDefault="004071AF" w:rsidP="006B4A50">
      <w:pPr>
        <w:pStyle w:val="Heading4"/>
        <w:jc w:val="both"/>
        <w:rPr>
          <w:rFonts w:ascii="Century" w:hAnsi="Century"/>
        </w:rPr>
      </w:pPr>
      <w:bookmarkStart w:id="5287" w:name="_Creating_the_SQL"/>
      <w:bookmarkStart w:id="5288" w:name="_Toc469097638"/>
      <w:bookmarkEnd w:id="5287"/>
      <w:r w:rsidRPr="000D195A">
        <w:rPr>
          <w:rFonts w:ascii="Century" w:hAnsi="Century"/>
        </w:rPr>
        <w:t>Creating Application Pool.</w:t>
      </w:r>
      <w:bookmarkEnd w:id="5288"/>
    </w:p>
    <w:p w:rsidR="004071AF" w:rsidRPr="000D195A" w:rsidRDefault="004071AF" w:rsidP="006B4A50">
      <w:pPr>
        <w:jc w:val="both"/>
        <w:rPr>
          <w:rFonts w:ascii="Century" w:hAnsi="Century" w:cs="Times New Roman"/>
          <w:color w:val="333333"/>
          <w:shd w:val="clear" w:color="auto" w:fill="FFFFFF"/>
        </w:rPr>
      </w:pPr>
      <w:r w:rsidRPr="000D195A">
        <w:rPr>
          <w:rFonts w:ascii="Century" w:hAnsi="Century" w:cs="Times New Roman"/>
          <w:color w:val="333333"/>
          <w:shd w:val="clear" w:color="auto" w:fill="FFFFFF"/>
        </w:rPr>
        <w:t>Open the Internet Information Services (IIS) Manager and follow the procedure given below:</w:t>
      </w:r>
      <w:r w:rsidRPr="000D195A">
        <w:rPr>
          <w:rFonts w:ascii="Century" w:hAnsi="Century" w:cs="Times New Roman"/>
          <w:color w:val="333333"/>
          <w:shd w:val="clear" w:color="auto" w:fill="FFFFFF"/>
        </w:rPr>
        <w:br/>
      </w:r>
      <w:r w:rsidRPr="000D195A">
        <w:rPr>
          <w:rFonts w:ascii="Century" w:hAnsi="Century" w:cs="Times New Roman"/>
          <w:b/>
          <w:color w:val="333333"/>
          <w:shd w:val="clear" w:color="auto" w:fill="FFFFFF"/>
        </w:rPr>
        <w:t>Step 1:</w:t>
      </w:r>
      <w:r w:rsidRPr="000D195A">
        <w:rPr>
          <w:rFonts w:ascii="Century" w:hAnsi="Century" w:cs="Times New Roman"/>
          <w:color w:val="333333"/>
          <w:shd w:val="clear" w:color="auto" w:fill="FFFFFF"/>
        </w:rPr>
        <w:t xml:space="preserve"> Select Application Pools -&gt; add new 2 Application Pools is : ASP.NET v4.0 (select Integrated) and ASP.NET v4.0 Classic (select Classic) all  .NET Framework select v4.0.30319.</w:t>
      </w:r>
    </w:p>
    <w:p w:rsidR="004071AF" w:rsidRPr="000D195A" w:rsidRDefault="004071AF" w:rsidP="006B4A50">
      <w:pPr>
        <w:jc w:val="both"/>
        <w:rPr>
          <w:rFonts w:ascii="Century" w:hAnsi="Century" w:cs="Segoe UI"/>
          <w:color w:val="333333"/>
          <w:shd w:val="clear" w:color="auto" w:fill="FFFFFF"/>
        </w:rPr>
      </w:pPr>
      <w:r w:rsidRPr="000D195A">
        <w:rPr>
          <w:rFonts w:ascii="Century" w:hAnsi="Century"/>
          <w:noProof/>
          <w:lang w:eastAsia="en-US"/>
        </w:rPr>
        <w:drawing>
          <wp:inline distT="0" distB="0" distL="0" distR="0" wp14:anchorId="30B26E4E" wp14:editId="483E631A">
            <wp:extent cx="5276215" cy="2886075"/>
            <wp:effectExtent l="0" t="0" r="635" b="9525"/>
            <wp:docPr id="67616" name="Picture 6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2886075"/>
                    </a:xfrm>
                    <a:prstGeom prst="rect">
                      <a:avLst/>
                    </a:prstGeom>
                  </pic:spPr>
                </pic:pic>
              </a:graphicData>
            </a:graphic>
          </wp:inline>
        </w:drawing>
      </w:r>
    </w:p>
    <w:p w:rsidR="004071AF" w:rsidRPr="000D195A" w:rsidRDefault="004071AF" w:rsidP="006B4A50">
      <w:pPr>
        <w:jc w:val="both"/>
        <w:rPr>
          <w:rFonts w:ascii="Century" w:hAnsi="Century" w:cs="Segoe UI"/>
          <w:color w:val="333333"/>
          <w:shd w:val="clear" w:color="auto" w:fill="FFFFFF"/>
        </w:rPr>
      </w:pPr>
    </w:p>
    <w:p w:rsidR="004071AF" w:rsidRPr="000D195A" w:rsidRDefault="004071AF" w:rsidP="006B4A50">
      <w:pPr>
        <w:jc w:val="both"/>
        <w:rPr>
          <w:rFonts w:ascii="Century" w:hAnsi="Century" w:cs="Times New Roman"/>
          <w:color w:val="333333"/>
          <w:shd w:val="clear" w:color="auto" w:fill="FFFFFF"/>
        </w:rPr>
      </w:pPr>
      <w:r w:rsidRPr="000D195A">
        <w:rPr>
          <w:rFonts w:ascii="Century" w:hAnsi="Century" w:cs="Times New Roman"/>
          <w:b/>
          <w:color w:val="333333"/>
          <w:shd w:val="clear" w:color="auto" w:fill="FFFFFF"/>
        </w:rPr>
        <w:t>Step 2:</w:t>
      </w:r>
      <w:r w:rsidRPr="000D195A">
        <w:rPr>
          <w:rFonts w:ascii="Century" w:hAnsi="Century" w:cs="Times New Roman"/>
          <w:color w:val="333333"/>
          <w:shd w:val="clear" w:color="auto" w:fill="FFFFFF"/>
        </w:rPr>
        <w:t xml:space="preserve"> Close IIS. After, go to Run enter: </w:t>
      </w:r>
    </w:p>
    <w:p w:rsidR="004071AF" w:rsidRPr="000D195A" w:rsidRDefault="004071AF" w:rsidP="006B4A50">
      <w:pPr>
        <w:jc w:val="both"/>
        <w:rPr>
          <w:rFonts w:ascii="Century" w:hAnsi="Century" w:cs="Times New Roman"/>
          <w:color w:val="333333"/>
          <w:shd w:val="clear" w:color="auto" w:fill="FFFFFF"/>
        </w:rPr>
      </w:pPr>
      <w:r w:rsidRPr="000D195A">
        <w:rPr>
          <w:rFonts w:ascii="Century" w:hAnsi="Century" w:cs="Times New Roman"/>
          <w:color w:val="333333"/>
          <w:shd w:val="clear" w:color="auto" w:fill="FFFFFF"/>
        </w:rPr>
        <w:t>%windir%\Microsoft.NET\Framework\v4.0.30319\aspnet _regiis.exe -i</w:t>
      </w:r>
    </w:p>
    <w:p w:rsidR="004071AF" w:rsidRPr="000D195A" w:rsidRDefault="004071AF" w:rsidP="006B4A50">
      <w:pPr>
        <w:jc w:val="both"/>
        <w:rPr>
          <w:rFonts w:ascii="Century" w:hAnsi="Century" w:cs="Times New Roman"/>
          <w:color w:val="333333"/>
          <w:shd w:val="clear" w:color="auto" w:fill="FFFFFF"/>
        </w:rPr>
      </w:pPr>
      <w:r w:rsidRPr="000D195A">
        <w:rPr>
          <w:rFonts w:ascii="Century" w:hAnsi="Century" w:cs="Times New Roman"/>
          <w:color w:val="333333"/>
          <w:shd w:val="clear" w:color="auto" w:fill="FFFFFF"/>
        </w:rPr>
        <w:t xml:space="preserve">Open IIS select ISAPI and CGI Restrictions as figure below: </w:t>
      </w:r>
    </w:p>
    <w:p w:rsidR="004071AF" w:rsidRPr="000D195A" w:rsidRDefault="004071AF" w:rsidP="006B4A50">
      <w:pPr>
        <w:jc w:val="both"/>
        <w:rPr>
          <w:rFonts w:ascii="Century" w:hAnsi="Century" w:cs="Segoe UI"/>
          <w:color w:val="333333"/>
          <w:shd w:val="clear" w:color="auto" w:fill="FFFFFF"/>
        </w:rPr>
      </w:pPr>
      <w:r w:rsidRPr="000D195A">
        <w:rPr>
          <w:rFonts w:ascii="Century" w:hAnsi="Century"/>
          <w:noProof/>
          <w:lang w:eastAsia="en-US"/>
        </w:rPr>
        <w:drawing>
          <wp:inline distT="0" distB="0" distL="0" distR="0" wp14:anchorId="1C6CC233" wp14:editId="1362EBA2">
            <wp:extent cx="5276215" cy="2958465"/>
            <wp:effectExtent l="0" t="0" r="635" b="0"/>
            <wp:docPr id="67617" name="Picture 6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6215" cy="2958465"/>
                    </a:xfrm>
                    <a:prstGeom prst="rect">
                      <a:avLst/>
                    </a:prstGeom>
                  </pic:spPr>
                </pic:pic>
              </a:graphicData>
            </a:graphic>
          </wp:inline>
        </w:drawing>
      </w:r>
    </w:p>
    <w:p w:rsidR="004071AF" w:rsidRPr="000D195A" w:rsidRDefault="004071AF" w:rsidP="006B4A50">
      <w:pPr>
        <w:jc w:val="both"/>
        <w:rPr>
          <w:rFonts w:ascii="Century" w:hAnsi="Century" w:cs="Segoe UI"/>
          <w:color w:val="333333"/>
          <w:shd w:val="clear" w:color="auto" w:fill="FFFFFF"/>
        </w:rPr>
      </w:pPr>
    </w:p>
    <w:p w:rsidR="004071AF" w:rsidRPr="000D195A" w:rsidRDefault="004071AF" w:rsidP="006B4A50">
      <w:pPr>
        <w:jc w:val="both"/>
        <w:rPr>
          <w:rFonts w:ascii="Century" w:hAnsi="Century" w:cs="Times New Roman"/>
          <w:color w:val="333333"/>
          <w:shd w:val="clear" w:color="auto" w:fill="FFFFFF"/>
        </w:rPr>
      </w:pPr>
      <w:r w:rsidRPr="000D195A">
        <w:rPr>
          <w:rFonts w:ascii="Century" w:hAnsi="Century" w:cs="Times New Roman"/>
          <w:b/>
          <w:color w:val="333333"/>
          <w:shd w:val="clear" w:color="auto" w:fill="FFFFFF"/>
        </w:rPr>
        <w:t>Step 3:</w:t>
      </w:r>
      <w:r w:rsidRPr="000D195A">
        <w:rPr>
          <w:rFonts w:ascii="Century" w:hAnsi="Century" w:cs="Times New Roman"/>
          <w:color w:val="333333"/>
          <w:shd w:val="clear" w:color="auto" w:fill="FFFFFF"/>
        </w:rPr>
        <w:t xml:space="preserve"> Allowed 2 items ASP.NET v4.0.</w:t>
      </w:r>
    </w:p>
    <w:p w:rsidR="004071AF" w:rsidRPr="000D195A" w:rsidRDefault="004071AF" w:rsidP="006B4A50">
      <w:pPr>
        <w:jc w:val="both"/>
        <w:rPr>
          <w:rFonts w:ascii="Century" w:hAnsi="Century" w:cs="Times New Roman"/>
          <w:color w:val="333333"/>
          <w:shd w:val="clear" w:color="auto" w:fill="FFFFFF"/>
        </w:rPr>
      </w:pPr>
      <w:r w:rsidRPr="000D195A">
        <w:rPr>
          <w:rFonts w:ascii="Century" w:hAnsi="Century" w:cs="Times New Roman"/>
          <w:b/>
          <w:color w:val="333333"/>
          <w:shd w:val="clear" w:color="auto" w:fill="FFFFFF"/>
        </w:rPr>
        <w:t>Step 4:</w:t>
      </w:r>
      <w:r w:rsidRPr="000D195A">
        <w:rPr>
          <w:rFonts w:ascii="Century" w:hAnsi="Century" w:cs="Times New Roman"/>
          <w:color w:val="333333"/>
          <w:shd w:val="clear" w:color="auto" w:fill="FFFFFF"/>
        </w:rPr>
        <w:t xml:space="preserve"> Select “Application Pools” and select “ASP.NET v4.0” from the list since our app uses this default application pool. If you are using a different application pool for your app then select that instead. On the left panel, select the link “Advance Settings” as shown in the figure below:</w:t>
      </w:r>
    </w:p>
    <w:p w:rsidR="004071AF" w:rsidRPr="000D195A" w:rsidRDefault="004071AF" w:rsidP="006B4A50">
      <w:pPr>
        <w:jc w:val="both"/>
        <w:rPr>
          <w:rFonts w:ascii="Century" w:hAnsi="Century" w:cs="Times New Roman"/>
          <w:color w:val="333333"/>
          <w:shd w:val="clear" w:color="auto" w:fill="FFFFFF"/>
        </w:rPr>
      </w:pPr>
      <w:r w:rsidRPr="000D195A">
        <w:rPr>
          <w:rFonts w:ascii="Century" w:hAnsi="Century"/>
          <w:noProof/>
          <w:lang w:eastAsia="en-US"/>
        </w:rPr>
        <w:drawing>
          <wp:inline distT="0" distB="0" distL="0" distR="0" wp14:anchorId="54F655CE" wp14:editId="0946A345">
            <wp:extent cx="5276215" cy="3177540"/>
            <wp:effectExtent l="0" t="0" r="635" b="3810"/>
            <wp:docPr id="67618" name="Picture 6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215" cy="3177540"/>
                    </a:xfrm>
                    <a:prstGeom prst="rect">
                      <a:avLst/>
                    </a:prstGeom>
                  </pic:spPr>
                </pic:pic>
              </a:graphicData>
            </a:graphic>
          </wp:inline>
        </w:drawing>
      </w:r>
    </w:p>
    <w:p w:rsidR="004071AF" w:rsidRPr="000D195A" w:rsidRDefault="004071AF" w:rsidP="006B4A50">
      <w:pPr>
        <w:jc w:val="both"/>
        <w:rPr>
          <w:rFonts w:ascii="Century" w:hAnsi="Century" w:cs="Times New Roman"/>
          <w:color w:val="333333"/>
          <w:shd w:val="clear" w:color="auto" w:fill="FFFFFF"/>
        </w:rPr>
      </w:pPr>
      <w:r w:rsidRPr="000D195A">
        <w:rPr>
          <w:rFonts w:ascii="Century" w:hAnsi="Century" w:cs="Times New Roman"/>
          <w:b/>
          <w:color w:val="333333"/>
          <w:shd w:val="clear" w:color="auto" w:fill="FFFFFF"/>
        </w:rPr>
        <w:t>Step 5:</w:t>
      </w:r>
      <w:r w:rsidRPr="000D195A">
        <w:rPr>
          <w:rFonts w:ascii="Century" w:hAnsi="Century" w:cs="Times New Roman"/>
          <w:color w:val="333333"/>
          <w:shd w:val="clear" w:color="auto" w:fill="FFFFFF"/>
        </w:rPr>
        <w:t xml:space="preserve"> Make sure that you select “Local System” as the Identity from the Advance Settings dialog as shown in the figure below:</w:t>
      </w:r>
    </w:p>
    <w:p w:rsidR="004071AF" w:rsidRPr="000D195A" w:rsidRDefault="004071AF" w:rsidP="006B4A50">
      <w:pPr>
        <w:jc w:val="both"/>
        <w:rPr>
          <w:rFonts w:ascii="Century" w:hAnsi="Century" w:cs="Times New Roman"/>
          <w:color w:val="333333"/>
          <w:shd w:val="clear" w:color="auto" w:fill="FFFFFF"/>
        </w:rPr>
      </w:pPr>
      <w:r w:rsidRPr="000D195A">
        <w:rPr>
          <w:rFonts w:ascii="Century" w:hAnsi="Century"/>
          <w:noProof/>
          <w:lang w:eastAsia="en-US"/>
        </w:rPr>
        <w:drawing>
          <wp:inline distT="0" distB="0" distL="0" distR="0" wp14:anchorId="75F242F6" wp14:editId="69FFE0B5">
            <wp:extent cx="5276215" cy="3103245"/>
            <wp:effectExtent l="0" t="0" r="635" b="1905"/>
            <wp:docPr id="67619" name="Picture 6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6215" cy="3103245"/>
                    </a:xfrm>
                    <a:prstGeom prst="rect">
                      <a:avLst/>
                    </a:prstGeom>
                  </pic:spPr>
                </pic:pic>
              </a:graphicData>
            </a:graphic>
          </wp:inline>
        </w:drawing>
      </w:r>
    </w:p>
    <w:p w:rsidR="004071AF" w:rsidRDefault="004071AF" w:rsidP="006B4A50">
      <w:pPr>
        <w:jc w:val="both"/>
        <w:rPr>
          <w:rFonts w:ascii="Century" w:hAnsi="Century"/>
        </w:rPr>
      </w:pPr>
    </w:p>
    <w:p w:rsidR="00E07066" w:rsidRDefault="00E07066" w:rsidP="006B4A50">
      <w:pPr>
        <w:jc w:val="both"/>
        <w:rPr>
          <w:rFonts w:ascii="Century" w:hAnsi="Century"/>
        </w:rPr>
      </w:pPr>
    </w:p>
    <w:p w:rsidR="00E07066" w:rsidRDefault="00E07066" w:rsidP="006B4A50">
      <w:pPr>
        <w:jc w:val="both"/>
        <w:rPr>
          <w:rFonts w:ascii="Century" w:hAnsi="Century"/>
        </w:rPr>
      </w:pPr>
    </w:p>
    <w:p w:rsidR="00E07066" w:rsidRDefault="00E07066" w:rsidP="006B4A50">
      <w:pPr>
        <w:jc w:val="both"/>
        <w:rPr>
          <w:rFonts w:ascii="Century" w:hAnsi="Century"/>
        </w:rPr>
      </w:pPr>
    </w:p>
    <w:p w:rsidR="00E07066" w:rsidRPr="000D195A" w:rsidRDefault="00E07066" w:rsidP="006B4A50">
      <w:pPr>
        <w:jc w:val="both"/>
        <w:rPr>
          <w:rFonts w:ascii="Century" w:hAnsi="Century"/>
        </w:rPr>
      </w:pPr>
    </w:p>
    <w:p w:rsidR="004071AF" w:rsidRPr="000D195A" w:rsidRDefault="004071AF" w:rsidP="006B4A50">
      <w:pPr>
        <w:pStyle w:val="Heading3"/>
        <w:jc w:val="both"/>
        <w:rPr>
          <w:rFonts w:ascii="Century" w:hAnsi="Century"/>
        </w:rPr>
      </w:pPr>
      <w:bookmarkStart w:id="5289" w:name="_Toc469097639"/>
      <w:bookmarkStart w:id="5290" w:name="_Toc469404489"/>
      <w:r w:rsidRPr="000D195A">
        <w:rPr>
          <w:rFonts w:ascii="Century" w:hAnsi="Century"/>
        </w:rPr>
        <w:t>Add WingS web app into IIS.</w:t>
      </w:r>
      <w:bookmarkEnd w:id="5289"/>
      <w:bookmarkEnd w:id="5290"/>
    </w:p>
    <w:p w:rsidR="004071AF" w:rsidRPr="000D195A" w:rsidRDefault="004071AF" w:rsidP="006B4A50">
      <w:pPr>
        <w:jc w:val="both"/>
        <w:rPr>
          <w:rFonts w:ascii="Century" w:hAnsi="Century" w:cs="Times New Roman"/>
        </w:rPr>
      </w:pPr>
      <w:r w:rsidRPr="000D195A">
        <w:rPr>
          <w:rFonts w:ascii="Century" w:hAnsi="Century" w:cs="Times New Roman"/>
          <w:b/>
        </w:rPr>
        <w:t xml:space="preserve">Step 1: </w:t>
      </w:r>
      <w:r w:rsidRPr="000D195A">
        <w:rPr>
          <w:rFonts w:ascii="Century" w:hAnsi="Century" w:cs="Times New Roman"/>
        </w:rPr>
        <w:t>Right click on “Sites -&gt; select Add website…”</w:t>
      </w:r>
    </w:p>
    <w:p w:rsidR="004071AF" w:rsidRPr="000D195A" w:rsidRDefault="004071AF" w:rsidP="006B4A50">
      <w:pPr>
        <w:jc w:val="both"/>
        <w:rPr>
          <w:rFonts w:ascii="Century" w:hAnsi="Century"/>
        </w:rPr>
      </w:pPr>
      <w:r w:rsidRPr="000D195A">
        <w:rPr>
          <w:rFonts w:ascii="Century" w:hAnsi="Century"/>
          <w:noProof/>
          <w:lang w:eastAsia="en-US"/>
        </w:rPr>
        <w:drawing>
          <wp:inline distT="0" distB="0" distL="0" distR="0" wp14:anchorId="185C7E03" wp14:editId="2F5AEF0A">
            <wp:extent cx="5276215" cy="2948940"/>
            <wp:effectExtent l="0" t="0" r="635" b="3810"/>
            <wp:docPr id="67620" name="Picture 6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948940"/>
                    </a:xfrm>
                    <a:prstGeom prst="rect">
                      <a:avLst/>
                    </a:prstGeom>
                  </pic:spPr>
                </pic:pic>
              </a:graphicData>
            </a:graphic>
          </wp:inline>
        </w:drawing>
      </w:r>
    </w:p>
    <w:p w:rsidR="004071AF" w:rsidRPr="000D195A" w:rsidRDefault="004071AF" w:rsidP="006B4A50">
      <w:pPr>
        <w:jc w:val="both"/>
        <w:rPr>
          <w:rFonts w:ascii="Century" w:hAnsi="Century" w:cs="Times New Roman"/>
        </w:rPr>
      </w:pPr>
      <w:r w:rsidRPr="000D195A">
        <w:rPr>
          <w:rFonts w:ascii="Century" w:hAnsi="Century" w:cs="Times New Roman"/>
          <w:b/>
        </w:rPr>
        <w:t>Step 2:</w:t>
      </w:r>
      <w:r w:rsidRPr="000D195A">
        <w:rPr>
          <w:rFonts w:ascii="Century" w:hAnsi="Century" w:cs="Times New Roman"/>
        </w:rPr>
        <w:t xml:space="preserve"> Enter Site name and Select pool is ASP.NET v4.0.</w:t>
      </w:r>
    </w:p>
    <w:p w:rsidR="004071AF" w:rsidRPr="000D195A" w:rsidRDefault="004071AF" w:rsidP="006B4A50">
      <w:pPr>
        <w:jc w:val="both"/>
        <w:rPr>
          <w:rFonts w:ascii="Century" w:hAnsi="Century"/>
        </w:rPr>
      </w:pPr>
      <w:r w:rsidRPr="000D195A">
        <w:rPr>
          <w:rFonts w:ascii="Century" w:hAnsi="Century"/>
          <w:noProof/>
          <w:lang w:eastAsia="en-US"/>
        </w:rPr>
        <w:drawing>
          <wp:inline distT="0" distB="0" distL="0" distR="0" wp14:anchorId="4E912414" wp14:editId="3121FE1D">
            <wp:extent cx="5276215" cy="3913505"/>
            <wp:effectExtent l="0" t="0" r="635" b="0"/>
            <wp:docPr id="67621" name="Picture 6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6215" cy="3913505"/>
                    </a:xfrm>
                    <a:prstGeom prst="rect">
                      <a:avLst/>
                    </a:prstGeom>
                  </pic:spPr>
                </pic:pic>
              </a:graphicData>
            </a:graphic>
          </wp:inline>
        </w:drawing>
      </w:r>
    </w:p>
    <w:p w:rsidR="004071AF" w:rsidRPr="000D195A" w:rsidRDefault="004071AF" w:rsidP="006B4A50">
      <w:pPr>
        <w:jc w:val="both"/>
        <w:rPr>
          <w:rFonts w:ascii="Century" w:hAnsi="Century" w:cs="Times New Roman"/>
        </w:rPr>
      </w:pPr>
      <w:r w:rsidRPr="000D195A">
        <w:rPr>
          <w:rFonts w:ascii="Century" w:hAnsi="Century" w:cs="Times New Roman"/>
          <w:b/>
        </w:rPr>
        <w:t>Step 3:</w:t>
      </w:r>
      <w:r w:rsidRPr="000D195A">
        <w:rPr>
          <w:rFonts w:ascii="Century" w:hAnsi="Century" w:cs="Times New Roman"/>
        </w:rPr>
        <w:t xml:space="preserve"> Select Physical path (location store wings web app ) ,change default Port to 2710 and click “OK”.</w:t>
      </w:r>
    </w:p>
    <w:p w:rsidR="004071AF" w:rsidRPr="000D195A" w:rsidRDefault="004071AF" w:rsidP="006B4A50">
      <w:pPr>
        <w:jc w:val="both"/>
        <w:rPr>
          <w:rFonts w:ascii="Century" w:hAnsi="Century"/>
        </w:rPr>
      </w:pPr>
      <w:r w:rsidRPr="000D195A">
        <w:rPr>
          <w:rFonts w:ascii="Century" w:hAnsi="Century"/>
          <w:noProof/>
          <w:lang w:eastAsia="en-US"/>
        </w:rPr>
        <w:lastRenderedPageBreak/>
        <w:drawing>
          <wp:inline distT="0" distB="0" distL="0" distR="0" wp14:anchorId="001E7921" wp14:editId="2C198B41">
            <wp:extent cx="5276215" cy="3763645"/>
            <wp:effectExtent l="0" t="0" r="635" b="8255"/>
            <wp:docPr id="67622" name="Picture 6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6215" cy="3763645"/>
                    </a:xfrm>
                    <a:prstGeom prst="rect">
                      <a:avLst/>
                    </a:prstGeom>
                  </pic:spPr>
                </pic:pic>
              </a:graphicData>
            </a:graphic>
          </wp:inline>
        </w:drawing>
      </w:r>
    </w:p>
    <w:p w:rsidR="004071AF" w:rsidRPr="000D195A" w:rsidRDefault="004071AF" w:rsidP="006B4A50">
      <w:pPr>
        <w:jc w:val="both"/>
        <w:rPr>
          <w:rFonts w:ascii="Century" w:hAnsi="Century" w:cs="Times New Roman"/>
        </w:rPr>
      </w:pPr>
      <w:r w:rsidRPr="000D195A">
        <w:rPr>
          <w:rFonts w:ascii="Century" w:hAnsi="Century" w:cs="Times New Roman"/>
          <w:b/>
        </w:rPr>
        <w:t xml:space="preserve">Step 4: </w:t>
      </w:r>
      <w:r w:rsidRPr="000D195A">
        <w:rPr>
          <w:rFonts w:ascii="Century" w:hAnsi="Century" w:cs="Times New Roman"/>
        </w:rPr>
        <w:t>Right click WingS (Site name is created), select “Manage Website -&gt; Browse”.</w:t>
      </w:r>
    </w:p>
    <w:p w:rsidR="004071AF" w:rsidRPr="000D195A" w:rsidRDefault="004071AF" w:rsidP="006B4A50">
      <w:pPr>
        <w:jc w:val="both"/>
        <w:rPr>
          <w:rFonts w:ascii="Century" w:hAnsi="Century" w:cs="Times New Roman"/>
        </w:rPr>
      </w:pPr>
      <w:r w:rsidRPr="000D195A">
        <w:rPr>
          <w:rFonts w:ascii="Century" w:hAnsi="Century"/>
          <w:noProof/>
          <w:lang w:eastAsia="en-US"/>
        </w:rPr>
        <w:drawing>
          <wp:inline distT="0" distB="0" distL="0" distR="0" wp14:anchorId="6B001328" wp14:editId="7CEBC5E3">
            <wp:extent cx="5276215" cy="3186430"/>
            <wp:effectExtent l="0" t="0" r="635" b="0"/>
            <wp:docPr id="67623" name="Picture 6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0.png"/>
                    <pic:cNvPicPr/>
                  </pic:nvPicPr>
                  <pic:blipFill>
                    <a:blip r:embed="rId168">
                      <a:extLst>
                        <a:ext uri="{28A0092B-C50C-407E-A947-70E740481C1C}">
                          <a14:useLocalDpi xmlns:a14="http://schemas.microsoft.com/office/drawing/2010/main" val="0"/>
                        </a:ext>
                      </a:extLst>
                    </a:blip>
                    <a:stretch>
                      <a:fillRect/>
                    </a:stretch>
                  </pic:blipFill>
                  <pic:spPr>
                    <a:xfrm>
                      <a:off x="0" y="0"/>
                      <a:ext cx="5276215" cy="3186430"/>
                    </a:xfrm>
                    <a:prstGeom prst="rect">
                      <a:avLst/>
                    </a:prstGeom>
                  </pic:spPr>
                </pic:pic>
              </a:graphicData>
            </a:graphic>
          </wp:inline>
        </w:drawing>
      </w:r>
    </w:p>
    <w:p w:rsidR="004407B7" w:rsidRPr="000D195A" w:rsidRDefault="004407B7" w:rsidP="006B4A50">
      <w:pPr>
        <w:jc w:val="both"/>
        <w:rPr>
          <w:rFonts w:ascii="Century" w:hAnsi="Century" w:cs="Times New Roman"/>
        </w:rPr>
      </w:pPr>
    </w:p>
    <w:p w:rsidR="004407B7" w:rsidRPr="000D195A" w:rsidRDefault="004407B7" w:rsidP="006B4A50">
      <w:pPr>
        <w:jc w:val="both"/>
        <w:rPr>
          <w:rFonts w:ascii="Century" w:hAnsi="Century" w:cs="Times New Roman"/>
        </w:rPr>
      </w:pPr>
    </w:p>
    <w:p w:rsidR="004407B7" w:rsidRPr="000D195A" w:rsidRDefault="004407B7" w:rsidP="006B4A50">
      <w:pPr>
        <w:jc w:val="both"/>
        <w:rPr>
          <w:rFonts w:ascii="Century" w:hAnsi="Century" w:cs="Times New Roman"/>
        </w:rPr>
      </w:pPr>
    </w:p>
    <w:p w:rsidR="004407B7" w:rsidRPr="000D195A" w:rsidRDefault="004407B7" w:rsidP="006B4A50">
      <w:pPr>
        <w:jc w:val="both"/>
        <w:rPr>
          <w:rFonts w:ascii="Century" w:hAnsi="Century" w:cs="Times New Roman"/>
        </w:rPr>
      </w:pPr>
    </w:p>
    <w:p w:rsidR="004407B7" w:rsidRPr="000D195A" w:rsidRDefault="004407B7" w:rsidP="006B4A50">
      <w:pPr>
        <w:pStyle w:val="Heading2"/>
        <w:jc w:val="both"/>
        <w:rPr>
          <w:rFonts w:ascii="Century" w:hAnsi="Century"/>
        </w:rPr>
      </w:pPr>
      <w:bookmarkStart w:id="5291" w:name="_Toc469404490"/>
      <w:r w:rsidRPr="000D195A">
        <w:rPr>
          <w:rFonts w:ascii="Century" w:hAnsi="Century"/>
        </w:rPr>
        <w:lastRenderedPageBreak/>
        <w:t>User Guideline</w:t>
      </w:r>
      <w:bookmarkEnd w:id="5291"/>
    </w:p>
    <w:p w:rsidR="00973F3C" w:rsidRPr="000D195A" w:rsidRDefault="00973F3C" w:rsidP="006B4A50">
      <w:pPr>
        <w:pStyle w:val="Heading3"/>
        <w:jc w:val="both"/>
        <w:rPr>
          <w:rFonts w:ascii="Century" w:hAnsi="Century"/>
        </w:rPr>
      </w:pPr>
      <w:bookmarkStart w:id="5292" w:name="_Toc469404491"/>
      <w:r w:rsidRPr="000D195A">
        <w:rPr>
          <w:rFonts w:ascii="Century" w:hAnsi="Century"/>
        </w:rPr>
        <w:t>User</w:t>
      </w:r>
      <w:bookmarkEnd w:id="5292"/>
    </w:p>
    <w:p w:rsidR="004407B7" w:rsidRPr="000D195A" w:rsidRDefault="004407B7" w:rsidP="006B4A50">
      <w:pPr>
        <w:pStyle w:val="Heading4"/>
        <w:jc w:val="both"/>
        <w:rPr>
          <w:rFonts w:ascii="Century" w:hAnsi="Century"/>
        </w:rPr>
      </w:pPr>
      <w:bookmarkStart w:id="5293" w:name="_Toc468819233"/>
      <w:r w:rsidRPr="000D195A">
        <w:rPr>
          <w:rFonts w:ascii="Century" w:hAnsi="Century"/>
        </w:rPr>
        <w:t>Register</w:t>
      </w:r>
      <w:bookmarkEnd w:id="5293"/>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t>This is the first page which user will see. From this page the user can go to every page they want.</w:t>
      </w:r>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t>To register account on website, the users do the steps below:</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 xml:space="preserve">Step 1: Open browser and enter to the address bar: </w:t>
      </w:r>
      <w:hyperlink r:id="rId169" w:history="1">
        <w:r w:rsidRPr="000D195A">
          <w:rPr>
            <w:rStyle w:val="Hyperlink"/>
            <w:rFonts w:ascii="Century" w:hAnsi="Century" w:cs="Times New Roman"/>
          </w:rPr>
          <w:t>http://wings.com/</w:t>
        </w:r>
      </w:hyperlink>
      <w:r w:rsidRPr="000D195A">
        <w:rPr>
          <w:rFonts w:ascii="Century" w:hAnsi="Century" w:cs="Times New Roman"/>
        </w:rPr>
        <w:t>.  Homepage is displayed.</w:t>
      </w:r>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t xml:space="preserve">Step 2: Click on “ăng nhập -&gt; </w:t>
      </w:r>
      <w:r w:rsidRPr="000D195A">
        <w:rPr>
          <w:rFonts w:ascii="Century" w:hAnsi="Century" w:cs="Century"/>
        </w:rPr>
        <w:t>Đă</w:t>
      </w:r>
      <w:r w:rsidRPr="000D195A">
        <w:rPr>
          <w:rFonts w:ascii="Century" w:hAnsi="Century" w:cs="Times New Roman"/>
        </w:rPr>
        <w:t>ng ký</w:t>
      </w:r>
      <w:r w:rsidRPr="000D195A">
        <w:rPr>
          <w:rFonts w:ascii="Century" w:hAnsi="Century" w:cs="Century"/>
        </w:rPr>
        <w:t>”</w:t>
      </w:r>
      <w:r w:rsidRPr="000D195A">
        <w:rPr>
          <w:rFonts w:ascii="Century" w:hAnsi="Century" w:cs="Times New Roman"/>
        </w:rPr>
        <w:t xml:space="preserve"> button in header. Users will go to Register page.</w:t>
      </w:r>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Enter information and click on  Đăng ký button or User can register by choose Login with Facebook.</w:t>
      </w:r>
    </w:p>
    <w:p w:rsidR="004407B7" w:rsidRPr="000D195A" w:rsidRDefault="004407B7" w:rsidP="006B4A50">
      <w:pPr>
        <w:tabs>
          <w:tab w:val="left" w:pos="450"/>
        </w:tabs>
        <w:spacing w:line="276" w:lineRule="auto"/>
        <w:jc w:val="both"/>
        <w:rPr>
          <w:rFonts w:ascii="Century" w:hAnsi="Century"/>
          <w:b/>
        </w:rPr>
      </w:pPr>
      <w:r w:rsidRPr="000D195A">
        <w:rPr>
          <w:rFonts w:ascii="Century" w:hAnsi="Century"/>
          <w:noProof/>
          <w:lang w:eastAsia="en-US"/>
        </w:rPr>
        <w:drawing>
          <wp:inline distT="0" distB="0" distL="0" distR="0" wp14:anchorId="7C138614" wp14:editId="140BADC5">
            <wp:extent cx="5276215" cy="4220845"/>
            <wp:effectExtent l="0" t="0" r="635" b="8255"/>
            <wp:docPr id="67624" name="Picture 6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6215" cy="4220845"/>
                    </a:xfrm>
                    <a:prstGeom prst="rect">
                      <a:avLst/>
                    </a:prstGeom>
                  </pic:spPr>
                </pic:pic>
              </a:graphicData>
            </a:graphic>
          </wp:inline>
        </w:drawing>
      </w:r>
    </w:p>
    <w:p w:rsidR="004407B7" w:rsidRPr="000D195A" w:rsidRDefault="004407B7" w:rsidP="006B4A50">
      <w:pPr>
        <w:pStyle w:val="Figure6-1"/>
        <w:jc w:val="both"/>
        <w:rPr>
          <w:rStyle w:val="figurecaptionChar"/>
          <w:rFonts w:ascii="Century" w:hAnsi="Century"/>
          <w:b/>
          <w:bCs w:val="0"/>
          <w:iCs w:val="0"/>
        </w:rPr>
      </w:pPr>
      <w:r w:rsidRPr="000D195A">
        <w:rPr>
          <w:rFonts w:ascii="Century" w:hAnsi="Century"/>
        </w:rPr>
        <w:t>R</w:t>
      </w:r>
      <w:r w:rsidRPr="000D195A">
        <w:rPr>
          <w:rStyle w:val="figurecaptionChar"/>
          <w:rFonts w:ascii="Century" w:hAnsi="Century"/>
        </w:rPr>
        <w:t>egister screen</w:t>
      </w:r>
    </w:p>
    <w:p w:rsidR="004407B7" w:rsidRPr="000D195A" w:rsidRDefault="004407B7" w:rsidP="006B4A50">
      <w:pPr>
        <w:jc w:val="both"/>
        <w:rPr>
          <w:rFonts w:ascii="Century" w:hAnsi="Century" w:cs="Times New Roman"/>
          <w:b/>
          <w:bCs/>
          <w:iCs/>
        </w:rPr>
      </w:pPr>
      <w:r w:rsidRPr="000D195A">
        <w:rPr>
          <w:rStyle w:val="figurecaptionChar"/>
          <w:rFonts w:ascii="Century" w:hAnsi="Century"/>
        </w:rPr>
        <w:br w:type="page"/>
      </w:r>
    </w:p>
    <w:p w:rsidR="004407B7" w:rsidRPr="000D195A" w:rsidRDefault="004407B7" w:rsidP="006B4A50">
      <w:pPr>
        <w:pStyle w:val="Heading4"/>
        <w:jc w:val="both"/>
        <w:rPr>
          <w:rFonts w:ascii="Century" w:hAnsi="Century"/>
        </w:rPr>
      </w:pPr>
      <w:bookmarkStart w:id="5294" w:name="_Toc468819234"/>
      <w:r w:rsidRPr="000D195A">
        <w:rPr>
          <w:rFonts w:ascii="Century" w:hAnsi="Century"/>
        </w:rPr>
        <w:lastRenderedPageBreak/>
        <w:t>Login</w:t>
      </w:r>
      <w:bookmarkEnd w:id="5294"/>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t>To login account on website, the users do the steps below:</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 xml:space="preserve">Step 1: Open browser and enter to the address bar: </w:t>
      </w:r>
      <w:hyperlink r:id="rId171" w:history="1">
        <w:r w:rsidRPr="000D195A">
          <w:rPr>
            <w:rStyle w:val="Hyperlink"/>
            <w:rFonts w:ascii="Century" w:hAnsi="Century" w:cs="Times New Roman"/>
          </w:rPr>
          <w:t>http://wings.com/</w:t>
        </w:r>
      </w:hyperlink>
      <w:r w:rsidRPr="000D195A">
        <w:rPr>
          <w:rFonts w:ascii="Century" w:hAnsi="Century" w:cs="Times New Roman"/>
        </w:rPr>
        <w:t>.  Homepage is displayed.</w:t>
      </w:r>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t>Step 2: Click on “Đăng nh</w:t>
      </w:r>
      <w:r w:rsidRPr="000D195A">
        <w:rPr>
          <w:rFonts w:ascii="Cambria" w:hAnsi="Cambria" w:cs="Cambria"/>
        </w:rPr>
        <w:t>ậ</w:t>
      </w:r>
      <w:r w:rsidRPr="000D195A">
        <w:rPr>
          <w:rFonts w:ascii="Century" w:hAnsi="Century" w:cs="Times New Roman"/>
        </w:rPr>
        <w:t>p” button in header. User will go to Login page.</w:t>
      </w:r>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t>Step 3: User can choose Login with Facebook.</w:t>
      </w:r>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t>Step 3: User can choose Login with WS’account:</w:t>
      </w:r>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tab/>
        <w:t>Step 3.1: User enter username and password</w:t>
      </w:r>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tab/>
        <w:t>Step 3.2: Click on Login button</w:t>
      </w:r>
    </w:p>
    <w:p w:rsidR="004407B7" w:rsidRPr="000D195A" w:rsidRDefault="004407B7" w:rsidP="006B4A50">
      <w:pPr>
        <w:tabs>
          <w:tab w:val="left" w:pos="450"/>
        </w:tabs>
        <w:spacing w:line="276" w:lineRule="auto"/>
        <w:jc w:val="both"/>
        <w:rPr>
          <w:rFonts w:ascii="Century" w:hAnsi="Century" w:cs="Times New Roman"/>
        </w:rPr>
      </w:pP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1F1625D3" wp14:editId="2FB5DF87">
            <wp:extent cx="5276215" cy="3413760"/>
            <wp:effectExtent l="0" t="0" r="635" b="0"/>
            <wp:docPr id="67625" name="Picture 6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6215" cy="3413760"/>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Login</w:t>
      </w:r>
      <w:r w:rsidRPr="000D195A">
        <w:rPr>
          <w:rStyle w:val="figurecaptionChar"/>
          <w:rFonts w:ascii="Century" w:hAnsi="Century"/>
        </w:rPr>
        <w:t xml:space="preserve"> page</w:t>
      </w:r>
    </w:p>
    <w:p w:rsidR="004407B7" w:rsidRPr="000D195A" w:rsidRDefault="004407B7" w:rsidP="006B4A50">
      <w:pPr>
        <w:jc w:val="both"/>
        <w:rPr>
          <w:rFonts w:ascii="Century" w:hAnsi="Century"/>
        </w:rPr>
      </w:pPr>
    </w:p>
    <w:p w:rsidR="004407B7" w:rsidRPr="000D195A" w:rsidRDefault="004407B7" w:rsidP="006B4A50">
      <w:pPr>
        <w:jc w:val="both"/>
        <w:rPr>
          <w:rFonts w:ascii="Century" w:hAnsi="Century"/>
        </w:rPr>
      </w:pPr>
      <w:r w:rsidRPr="000D195A">
        <w:rPr>
          <w:rFonts w:ascii="Century" w:hAnsi="Century"/>
        </w:rPr>
        <w:br w:type="page"/>
      </w:r>
    </w:p>
    <w:p w:rsidR="004407B7" w:rsidRPr="000D195A" w:rsidRDefault="004407B7" w:rsidP="006B4A50">
      <w:pPr>
        <w:pStyle w:val="Heading4"/>
        <w:jc w:val="both"/>
        <w:rPr>
          <w:rFonts w:ascii="Century" w:hAnsi="Century"/>
        </w:rPr>
      </w:pPr>
      <w:bookmarkStart w:id="5295" w:name="_Toc468819235"/>
      <w:r w:rsidRPr="000D195A">
        <w:rPr>
          <w:rFonts w:ascii="Century" w:hAnsi="Century"/>
        </w:rPr>
        <w:lastRenderedPageBreak/>
        <w:t>Search</w:t>
      </w:r>
      <w:bookmarkEnd w:id="5295"/>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t>To use search function on website, the users do the steps below:</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Step 1: In Home page,  click “Tìm kiếm</w:t>
      </w:r>
      <w:r w:rsidRPr="000D195A">
        <w:rPr>
          <w:rFonts w:ascii="Century" w:hAnsi="Century" w:cs="Century"/>
        </w:rPr>
        <w:t>”</w:t>
      </w:r>
      <w:r w:rsidRPr="000D195A">
        <w:rPr>
          <w:rFonts w:ascii="Century" w:hAnsi="Century" w:cs="Times New Roman"/>
        </w:rPr>
        <w:t xml:space="preserve"> button in header. User will go to Search page.</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Step 2: Choose type search follow: Tài khoản, Cá nhân, Bài vi</w:t>
      </w:r>
      <w:r w:rsidRPr="000D195A">
        <w:rPr>
          <w:rFonts w:ascii="Century" w:hAnsi="Century" w:cs="Century"/>
        </w:rPr>
        <w:t>ê</w:t>
      </w:r>
      <w:r w:rsidRPr="000D195A">
        <w:rPr>
          <w:rFonts w:ascii="Century" w:hAnsi="Century" w:cs="Times New Roman"/>
        </w:rPr>
        <w:t>́t,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 T</w:t>
      </w:r>
      <w:r w:rsidRPr="000D195A">
        <w:rPr>
          <w:rFonts w:ascii="Century" w:hAnsi="Century" w:cs="Century"/>
        </w:rPr>
        <w:t>ô</w:t>
      </w:r>
      <w:r w:rsidRPr="000D195A">
        <w:rPr>
          <w:rFonts w:ascii="Century" w:hAnsi="Century" w:cs="Times New Roman"/>
        </w:rPr>
        <w:t>̉ ch</w:t>
      </w:r>
      <w:r w:rsidRPr="000D195A">
        <w:rPr>
          <w:rFonts w:ascii="Cambria" w:hAnsi="Cambria" w:cs="Cambria"/>
        </w:rPr>
        <w:t>ư</w:t>
      </w:r>
      <w:r w:rsidRPr="000D195A">
        <w:rPr>
          <w:rFonts w:ascii="Century" w:hAnsi="Century" w:cs="Times New Roman"/>
        </w:rPr>
        <w:t xml:space="preserve">́c. Enter key word into text filed and click </w:t>
      </w:r>
      <w:r w:rsidRPr="000D195A">
        <w:rPr>
          <w:rFonts w:ascii="Century" w:hAnsi="Century" w:cs="Century"/>
        </w:rPr>
        <w:t>“</w:t>
      </w:r>
      <w:r w:rsidRPr="000D195A">
        <w:rPr>
          <w:rFonts w:ascii="Century" w:hAnsi="Century" w:cs="Times New Roman"/>
        </w:rPr>
        <w:t>Tìm ki</w:t>
      </w:r>
      <w:r w:rsidRPr="000D195A">
        <w:rPr>
          <w:rFonts w:ascii="Century" w:hAnsi="Century" w:cs="Century"/>
        </w:rPr>
        <w:t>ê</w:t>
      </w:r>
      <w:r w:rsidRPr="000D195A">
        <w:rPr>
          <w:rFonts w:ascii="Century" w:hAnsi="Century" w:cs="Times New Roman"/>
        </w:rPr>
        <w:t>́m</w:t>
      </w:r>
      <w:r w:rsidRPr="000D195A">
        <w:rPr>
          <w:rFonts w:ascii="Century" w:hAnsi="Century" w:cs="Century"/>
        </w:rPr>
        <w:t>”</w:t>
      </w:r>
      <w:r w:rsidRPr="000D195A">
        <w:rPr>
          <w:rFonts w:ascii="Century" w:hAnsi="Century" w:cs="Times New Roman"/>
        </w:rPr>
        <w:t xml:space="preserve"> button or press enter.</w:t>
      </w: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6F4D09A5" wp14:editId="7977E358">
            <wp:extent cx="5276215" cy="2100580"/>
            <wp:effectExtent l="0" t="0" r="635" b="0"/>
            <wp:docPr id="67626" name="Picture 6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173">
                      <a:extLst>
                        <a:ext uri="{28A0092B-C50C-407E-A947-70E740481C1C}">
                          <a14:useLocalDpi xmlns:a14="http://schemas.microsoft.com/office/drawing/2010/main" val="0"/>
                        </a:ext>
                      </a:extLst>
                    </a:blip>
                    <a:stretch>
                      <a:fillRect/>
                    </a:stretch>
                  </pic:blipFill>
                  <pic:spPr>
                    <a:xfrm>
                      <a:off x="0" y="0"/>
                      <a:ext cx="5276215" cy="2100580"/>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Search page</w:t>
      </w:r>
    </w:p>
    <w:p w:rsidR="004407B7" w:rsidRPr="000D195A" w:rsidRDefault="004407B7" w:rsidP="006B4A50">
      <w:pPr>
        <w:jc w:val="both"/>
        <w:rPr>
          <w:rFonts w:ascii="Century" w:hAnsi="Century"/>
        </w:rPr>
      </w:pPr>
      <w:r w:rsidRPr="000D195A">
        <w:rPr>
          <w:rFonts w:ascii="Century" w:hAnsi="Century"/>
        </w:rPr>
        <w:t>Step3: Search result page is displayed.</w:t>
      </w: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07599019" wp14:editId="11F9BC91">
            <wp:extent cx="5276215" cy="4053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6215" cy="4053840"/>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Search “Tài khoản</w:t>
      </w:r>
      <w:r w:rsidRPr="000D195A">
        <w:rPr>
          <w:rFonts w:ascii="Century" w:hAnsi="Century" w:cs="Century"/>
        </w:rPr>
        <w:t>”</w:t>
      </w:r>
      <w:r w:rsidRPr="000D195A">
        <w:rPr>
          <w:rFonts w:ascii="Century" w:hAnsi="Century"/>
        </w:rPr>
        <w:t xml:space="preserve"> result</w:t>
      </w:r>
    </w:p>
    <w:p w:rsidR="004407B7" w:rsidRPr="000D195A" w:rsidRDefault="004407B7" w:rsidP="006B4A50">
      <w:pPr>
        <w:pStyle w:val="Heading4"/>
        <w:jc w:val="both"/>
        <w:rPr>
          <w:rFonts w:ascii="Century" w:hAnsi="Century"/>
        </w:rPr>
      </w:pPr>
      <w:bookmarkStart w:id="5296" w:name="_Toc468819236"/>
      <w:r w:rsidRPr="000D195A">
        <w:rPr>
          <w:rFonts w:ascii="Century" w:hAnsi="Century"/>
        </w:rPr>
        <w:t>Create thread</w:t>
      </w:r>
      <w:bookmarkEnd w:id="5296"/>
      <w:r w:rsidRPr="000D195A">
        <w:rPr>
          <w:rFonts w:ascii="Century" w:hAnsi="Century"/>
        </w:rPr>
        <w:tab/>
      </w:r>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t xml:space="preserve">In this page, user can create a new thread to discussion…  </w:t>
      </w:r>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lastRenderedPageBreak/>
        <w:t>Go to Create thread page, the user do the steps below:</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Step 1: Go to Homepage.</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Step 2: Click on “Tạo thảo lu</w:t>
      </w:r>
      <w:r w:rsidRPr="000D195A">
        <w:rPr>
          <w:rFonts w:ascii="Century" w:hAnsi="Century" w:cs="Century"/>
        </w:rPr>
        <w:t>â</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 System will go to Create thread page.</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User enter information</w:t>
      </w:r>
    </w:p>
    <w:p w:rsidR="004407B7" w:rsidRPr="000D195A" w:rsidRDefault="004407B7" w:rsidP="006B4A50">
      <w:pPr>
        <w:spacing w:line="276" w:lineRule="auto"/>
        <w:jc w:val="both"/>
        <w:rPr>
          <w:rFonts w:ascii="Century" w:hAnsi="Century"/>
        </w:rPr>
      </w:pPr>
      <w:r w:rsidRPr="000D195A">
        <w:rPr>
          <w:rFonts w:ascii="Century" w:hAnsi="Century" w:cs="Times New Roman"/>
        </w:rPr>
        <w:t>Step 4:  Click on “Tạo thảo lu</w:t>
      </w:r>
      <w:r w:rsidRPr="000D195A">
        <w:rPr>
          <w:rFonts w:ascii="Century" w:hAnsi="Century" w:cs="Century"/>
        </w:rPr>
        <w:t>â</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w:t>
      </w: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34C3C3F8" wp14:editId="5541CAE6">
            <wp:extent cx="5276215" cy="572198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6215" cy="5721985"/>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Create thread screen</w:t>
      </w:r>
      <w:r w:rsidRPr="000D195A">
        <w:rPr>
          <w:rFonts w:ascii="Century" w:hAnsi="Century"/>
        </w:rPr>
        <w:br w:type="page"/>
      </w:r>
    </w:p>
    <w:p w:rsidR="004407B7" w:rsidRPr="000D195A" w:rsidRDefault="004407B7" w:rsidP="006B4A50">
      <w:pPr>
        <w:pStyle w:val="Heading4"/>
        <w:jc w:val="both"/>
        <w:rPr>
          <w:rFonts w:ascii="Century" w:hAnsi="Century"/>
        </w:rPr>
      </w:pPr>
      <w:bookmarkStart w:id="5297" w:name="_Toc468819237"/>
      <w:r w:rsidRPr="000D195A">
        <w:rPr>
          <w:rFonts w:ascii="Century" w:hAnsi="Century"/>
        </w:rPr>
        <w:lastRenderedPageBreak/>
        <w:t>Thread</w:t>
      </w:r>
      <w:bookmarkEnd w:id="5297"/>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t>In this page, user can view thread list, view number likes, number comments…</w:t>
      </w:r>
      <w:r w:rsidRPr="000D195A">
        <w:rPr>
          <w:rFonts w:ascii="Century" w:hAnsi="Century" w:cs="Times New Roman"/>
        </w:rPr>
        <w:br/>
        <w:t>Go to Thread page, the user do the steps below:</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Step 1: Go to Homepage.</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Step 2: Click on “Thảo lu</w:t>
      </w:r>
      <w:r w:rsidRPr="000D195A">
        <w:rPr>
          <w:rFonts w:ascii="Century" w:hAnsi="Century" w:cs="Century"/>
        </w:rPr>
        <w:t>â</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 in header</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Thread page is displayed and allow user can view. Thread list ordered by create date.</w:t>
      </w:r>
    </w:p>
    <w:p w:rsidR="004407B7" w:rsidRPr="000D195A" w:rsidRDefault="004407B7" w:rsidP="006B4A50">
      <w:pPr>
        <w:jc w:val="both"/>
        <w:rPr>
          <w:rFonts w:ascii="Century" w:hAnsi="Century"/>
        </w:rPr>
      </w:pP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5811B02C" wp14:editId="39A060ED">
            <wp:extent cx="5276215" cy="5276215"/>
            <wp:effectExtent l="0" t="0" r="635" b="635"/>
            <wp:docPr id="67627" name="Picture 6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6215" cy="5276215"/>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Thread page</w:t>
      </w:r>
    </w:p>
    <w:p w:rsidR="004407B7" w:rsidRPr="000D195A" w:rsidRDefault="004407B7" w:rsidP="006B4A50">
      <w:pPr>
        <w:jc w:val="both"/>
        <w:rPr>
          <w:rFonts w:ascii="Century" w:hAnsi="Century"/>
        </w:rPr>
      </w:pPr>
    </w:p>
    <w:p w:rsidR="004407B7" w:rsidRPr="000D195A" w:rsidRDefault="004407B7" w:rsidP="006B4A50">
      <w:pPr>
        <w:jc w:val="both"/>
        <w:rPr>
          <w:rFonts w:ascii="Century" w:eastAsiaTheme="majorEastAsia" w:hAnsi="Century" w:cstheme="majorBidi"/>
          <w:b/>
          <w:color w:val="5B9BD5" w:themeColor="accent1"/>
          <w:sz w:val="28"/>
          <w:szCs w:val="26"/>
        </w:rPr>
      </w:pPr>
      <w:r w:rsidRPr="000D195A">
        <w:rPr>
          <w:rFonts w:ascii="Century" w:hAnsi="Century"/>
        </w:rPr>
        <w:br w:type="page"/>
      </w:r>
    </w:p>
    <w:p w:rsidR="004407B7" w:rsidRPr="000D195A" w:rsidRDefault="004407B7" w:rsidP="006B4A50">
      <w:pPr>
        <w:pStyle w:val="Heading4"/>
        <w:jc w:val="both"/>
        <w:rPr>
          <w:rFonts w:ascii="Century" w:hAnsi="Century"/>
        </w:rPr>
      </w:pPr>
      <w:bookmarkStart w:id="5298" w:name="_Toc468819238"/>
      <w:r w:rsidRPr="000D195A">
        <w:rPr>
          <w:rFonts w:ascii="Century" w:hAnsi="Century"/>
        </w:rPr>
        <w:lastRenderedPageBreak/>
        <w:t>Thread detail</w:t>
      </w:r>
      <w:bookmarkEnd w:id="5298"/>
    </w:p>
    <w:p w:rsidR="004407B7" w:rsidRPr="000D195A" w:rsidRDefault="004407B7" w:rsidP="006B4A50">
      <w:pPr>
        <w:jc w:val="both"/>
        <w:rPr>
          <w:rFonts w:ascii="Century" w:hAnsi="Century"/>
        </w:rPr>
      </w:pPr>
      <w:r w:rsidRPr="000D195A">
        <w:rPr>
          <w:rFonts w:ascii="Century" w:hAnsi="Century"/>
        </w:rPr>
        <w:t>In this page user can view details project. And user also can like, share,  comment, report.</w:t>
      </w:r>
    </w:p>
    <w:p w:rsidR="004407B7" w:rsidRPr="000D195A" w:rsidRDefault="004407B7" w:rsidP="006B4A50">
      <w:pPr>
        <w:jc w:val="both"/>
        <w:rPr>
          <w:rFonts w:ascii="Century" w:hAnsi="Century"/>
        </w:rPr>
      </w:pPr>
      <w:r w:rsidRPr="000D195A">
        <w:rPr>
          <w:rFonts w:ascii="Century" w:hAnsi="Century"/>
        </w:rPr>
        <w:t>Go to the Thread detail page, user can click any into image of thread or “Xem thêm” link in thread list.</w:t>
      </w: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58B32EE0" wp14:editId="6D1A2BDA">
            <wp:extent cx="5276215" cy="3975735"/>
            <wp:effectExtent l="0" t="0" r="63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6215" cy="3975735"/>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 xml:space="preserve"> Thread detail screen</w:t>
      </w:r>
    </w:p>
    <w:p w:rsidR="004407B7" w:rsidRPr="000D195A" w:rsidRDefault="004407B7" w:rsidP="006B4A50">
      <w:pPr>
        <w:pStyle w:val="Heading5"/>
        <w:jc w:val="both"/>
        <w:rPr>
          <w:rFonts w:ascii="Century" w:hAnsi="Century"/>
        </w:rPr>
      </w:pPr>
      <w:r w:rsidRPr="000D195A">
        <w:rPr>
          <w:rFonts w:ascii="Century" w:hAnsi="Century"/>
        </w:rPr>
        <w:t>Report thread</w:t>
      </w:r>
    </w:p>
    <w:p w:rsidR="004407B7" w:rsidRPr="000D195A" w:rsidRDefault="004407B7" w:rsidP="006B4A50">
      <w:pPr>
        <w:jc w:val="both"/>
        <w:rPr>
          <w:rFonts w:ascii="Century" w:hAnsi="Century"/>
        </w:rPr>
      </w:pPr>
      <w:r w:rsidRPr="000D195A">
        <w:rPr>
          <w:rFonts w:ascii="Century" w:hAnsi="Century"/>
        </w:rPr>
        <w:t>To sent report  about thread user do the step below:</w:t>
      </w:r>
    </w:p>
    <w:p w:rsidR="004407B7" w:rsidRPr="000D195A" w:rsidRDefault="004407B7" w:rsidP="006B4A50">
      <w:pPr>
        <w:jc w:val="both"/>
        <w:rPr>
          <w:rFonts w:ascii="Century" w:hAnsi="Century"/>
        </w:rPr>
      </w:pPr>
      <w:r w:rsidRPr="000D195A">
        <w:rPr>
          <w:rFonts w:ascii="Century" w:hAnsi="Century"/>
        </w:rPr>
        <w:t>Step 1: Go to thread detail of a thread.</w:t>
      </w:r>
    </w:p>
    <w:p w:rsidR="004407B7" w:rsidRPr="000D195A" w:rsidRDefault="004407B7" w:rsidP="006B4A50">
      <w:pPr>
        <w:jc w:val="both"/>
        <w:rPr>
          <w:rFonts w:ascii="Century" w:hAnsi="Century"/>
        </w:rPr>
      </w:pPr>
      <w:r w:rsidRPr="000D195A">
        <w:rPr>
          <w:rFonts w:ascii="Century" w:hAnsi="Century"/>
        </w:rPr>
        <w:t xml:space="preserve">Step 2: Click </w:t>
      </w:r>
      <w:r w:rsidRPr="000D195A">
        <w:rPr>
          <w:rFonts w:ascii="Century" w:hAnsi="Century"/>
          <w:noProof/>
          <w:lang w:eastAsia="en-US"/>
        </w:rPr>
        <w:drawing>
          <wp:inline distT="0" distB="0" distL="0" distR="0" wp14:anchorId="20113A4A" wp14:editId="4FF5F888">
            <wp:extent cx="190500" cy="171450"/>
            <wp:effectExtent l="0" t="0" r="0" b="0"/>
            <wp:docPr id="67628" name="Picture 6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0500" cy="171450"/>
                    </a:xfrm>
                    <a:prstGeom prst="rect">
                      <a:avLst/>
                    </a:prstGeom>
                  </pic:spPr>
                </pic:pic>
              </a:graphicData>
            </a:graphic>
          </wp:inline>
        </w:drawing>
      </w:r>
      <w:r w:rsidRPr="000D195A">
        <w:rPr>
          <w:rFonts w:ascii="Century" w:hAnsi="Century"/>
        </w:rPr>
        <w:t xml:space="preserve"> in thread detail page. System will display:</w:t>
      </w:r>
    </w:p>
    <w:p w:rsidR="004407B7" w:rsidRPr="000D195A" w:rsidRDefault="004407B7" w:rsidP="006B4A50">
      <w:pPr>
        <w:jc w:val="both"/>
        <w:rPr>
          <w:rFonts w:ascii="Century" w:hAnsi="Century"/>
        </w:rPr>
      </w:pPr>
      <w:r w:rsidRPr="000D195A">
        <w:rPr>
          <w:rFonts w:ascii="Century" w:hAnsi="Century"/>
        </w:rPr>
        <w:tab/>
      </w:r>
      <w:r w:rsidRPr="000D195A">
        <w:rPr>
          <w:rFonts w:ascii="Century" w:hAnsi="Century"/>
          <w:noProof/>
          <w:lang w:eastAsia="en-US"/>
        </w:rPr>
        <w:drawing>
          <wp:inline distT="0" distB="0" distL="0" distR="0" wp14:anchorId="2A4C5678" wp14:editId="4D9E03FF">
            <wp:extent cx="1219200" cy="76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219200" cy="762000"/>
                    </a:xfrm>
                    <a:prstGeom prst="rect">
                      <a:avLst/>
                    </a:prstGeom>
                  </pic:spPr>
                </pic:pic>
              </a:graphicData>
            </a:graphic>
          </wp:inline>
        </w:drawing>
      </w:r>
    </w:p>
    <w:p w:rsidR="004407B7" w:rsidRPr="000D195A" w:rsidRDefault="004407B7" w:rsidP="006B4A50">
      <w:pPr>
        <w:jc w:val="both"/>
        <w:rPr>
          <w:rFonts w:ascii="Century" w:hAnsi="Century"/>
        </w:rPr>
      </w:pPr>
      <w:r w:rsidRPr="000D195A">
        <w:rPr>
          <w:rFonts w:ascii="Century" w:hAnsi="Century"/>
        </w:rPr>
        <w:t>Step 3: Click on “Báo cáo</w:t>
      </w:r>
      <w:r w:rsidRPr="000D195A">
        <w:rPr>
          <w:rFonts w:ascii="Century" w:hAnsi="Century" w:cs="Century"/>
        </w:rPr>
        <w:t>”</w:t>
      </w:r>
      <w:r w:rsidRPr="000D195A">
        <w:rPr>
          <w:rFonts w:ascii="Century" w:hAnsi="Century"/>
        </w:rPr>
        <w:t>.  Dialog Report will display :</w:t>
      </w:r>
    </w:p>
    <w:p w:rsidR="004407B7" w:rsidRPr="000D195A" w:rsidRDefault="004407B7" w:rsidP="006B4A50">
      <w:pPr>
        <w:jc w:val="both"/>
        <w:rPr>
          <w:rFonts w:ascii="Century" w:hAnsi="Century"/>
        </w:rPr>
      </w:pPr>
    </w:p>
    <w:p w:rsidR="004407B7" w:rsidRPr="000D195A" w:rsidRDefault="004407B7" w:rsidP="006B4A50">
      <w:pPr>
        <w:jc w:val="both"/>
        <w:rPr>
          <w:rFonts w:ascii="Century" w:hAnsi="Century"/>
        </w:rPr>
      </w:pPr>
      <w:r w:rsidRPr="000D195A">
        <w:rPr>
          <w:rFonts w:ascii="Century" w:hAnsi="Century"/>
          <w:noProof/>
          <w:lang w:eastAsia="en-US"/>
        </w:rPr>
        <w:lastRenderedPageBreak/>
        <w:drawing>
          <wp:inline distT="0" distB="0" distL="0" distR="0" wp14:anchorId="420C35A3" wp14:editId="69728C8C">
            <wp:extent cx="5276215" cy="3046095"/>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6215" cy="3046095"/>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Dialog report</w:t>
      </w:r>
    </w:p>
    <w:p w:rsidR="004407B7" w:rsidRPr="000D195A" w:rsidRDefault="004407B7" w:rsidP="006B4A50">
      <w:pPr>
        <w:pStyle w:val="figurecaption"/>
        <w:numPr>
          <w:ilvl w:val="0"/>
          <w:numId w:val="0"/>
        </w:numPr>
        <w:jc w:val="both"/>
        <w:rPr>
          <w:rFonts w:ascii="Century" w:hAnsi="Century"/>
        </w:rPr>
      </w:pPr>
    </w:p>
    <w:p w:rsidR="004407B7" w:rsidRPr="000D195A" w:rsidRDefault="004407B7" w:rsidP="006B4A50">
      <w:pPr>
        <w:jc w:val="both"/>
        <w:rPr>
          <w:rFonts w:ascii="Century" w:hAnsi="Century"/>
        </w:rPr>
      </w:pPr>
      <w:r w:rsidRPr="000D195A">
        <w:rPr>
          <w:rFonts w:ascii="Century" w:hAnsi="Century"/>
        </w:rPr>
        <w:t>Step 4: Choose a reason which you want see and click on “G</w:t>
      </w:r>
      <w:r w:rsidRPr="000D195A">
        <w:rPr>
          <w:rFonts w:ascii="Cambria" w:hAnsi="Cambria" w:cs="Cambria"/>
        </w:rPr>
        <w:t>ư</w:t>
      </w:r>
      <w:r w:rsidRPr="000D195A">
        <w:rPr>
          <w:rFonts w:ascii="Century" w:hAnsi="Century"/>
        </w:rPr>
        <w:t>̉i báo cáo</w:t>
      </w:r>
      <w:r w:rsidRPr="000D195A">
        <w:rPr>
          <w:rFonts w:ascii="Century" w:hAnsi="Century" w:cs="Century"/>
        </w:rPr>
        <w:t>”</w:t>
      </w:r>
      <w:r w:rsidRPr="000D195A">
        <w:rPr>
          <w:rFonts w:ascii="Century" w:hAnsi="Century"/>
        </w:rPr>
        <w:t xml:space="preserve"> button.</w:t>
      </w:r>
    </w:p>
    <w:p w:rsidR="004407B7" w:rsidRPr="000D195A" w:rsidRDefault="004407B7" w:rsidP="006B4A50">
      <w:pPr>
        <w:pStyle w:val="Heading5"/>
        <w:jc w:val="both"/>
        <w:rPr>
          <w:rFonts w:ascii="Century" w:hAnsi="Century"/>
        </w:rPr>
      </w:pPr>
      <w:r w:rsidRPr="000D195A">
        <w:rPr>
          <w:rFonts w:ascii="Century" w:hAnsi="Century"/>
        </w:rPr>
        <w:t>Comment thread</w:t>
      </w:r>
    </w:p>
    <w:p w:rsidR="004407B7" w:rsidRPr="000D195A" w:rsidRDefault="004407B7" w:rsidP="006B4A50">
      <w:pPr>
        <w:jc w:val="both"/>
        <w:rPr>
          <w:rFonts w:ascii="Century" w:hAnsi="Century"/>
        </w:rPr>
      </w:pPr>
      <w:r w:rsidRPr="000D195A">
        <w:rPr>
          <w:rFonts w:ascii="Century" w:hAnsi="Century"/>
        </w:rPr>
        <w:t>User can comment all of things relate about thread</w:t>
      </w: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6A86CAFF" wp14:editId="5026874E">
            <wp:extent cx="5276215" cy="1597660"/>
            <wp:effectExtent l="0" t="0" r="63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6215" cy="1597660"/>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Comment  screen</w:t>
      </w:r>
    </w:p>
    <w:p w:rsidR="004407B7" w:rsidRPr="000D195A" w:rsidRDefault="004407B7" w:rsidP="006B4A50">
      <w:pPr>
        <w:pStyle w:val="Heading4"/>
        <w:jc w:val="both"/>
        <w:rPr>
          <w:rFonts w:ascii="Century" w:hAnsi="Century"/>
        </w:rPr>
      </w:pPr>
      <w:bookmarkStart w:id="5299" w:name="_Toc468819239"/>
      <w:r w:rsidRPr="000D195A">
        <w:rPr>
          <w:rFonts w:ascii="Century" w:hAnsi="Century"/>
        </w:rPr>
        <w:t>Edit thread</w:t>
      </w:r>
      <w:bookmarkEnd w:id="5299"/>
    </w:p>
    <w:p w:rsidR="004407B7" w:rsidRPr="000D195A" w:rsidRDefault="004407B7" w:rsidP="006B4A50">
      <w:pPr>
        <w:jc w:val="both"/>
        <w:rPr>
          <w:rFonts w:ascii="Century" w:hAnsi="Century"/>
        </w:rPr>
      </w:pPr>
      <w:r w:rsidRPr="000D195A">
        <w:rPr>
          <w:rFonts w:ascii="Century" w:hAnsi="Century"/>
        </w:rPr>
        <w:t>To edit thread user do the step below:</w:t>
      </w:r>
    </w:p>
    <w:p w:rsidR="004407B7" w:rsidRPr="000D195A" w:rsidRDefault="004407B7" w:rsidP="006B4A50">
      <w:pPr>
        <w:jc w:val="both"/>
        <w:rPr>
          <w:rFonts w:ascii="Century" w:hAnsi="Century"/>
        </w:rPr>
      </w:pPr>
      <w:r w:rsidRPr="000D195A">
        <w:rPr>
          <w:rFonts w:ascii="Century" w:hAnsi="Century"/>
        </w:rPr>
        <w:t>Step 1: Go to thread detail page .</w:t>
      </w:r>
    </w:p>
    <w:p w:rsidR="004407B7" w:rsidRPr="000D195A" w:rsidRDefault="004407B7" w:rsidP="006B4A50">
      <w:pPr>
        <w:jc w:val="both"/>
        <w:rPr>
          <w:rFonts w:ascii="Century" w:hAnsi="Century"/>
        </w:rPr>
      </w:pPr>
      <w:r w:rsidRPr="000D195A">
        <w:rPr>
          <w:rFonts w:ascii="Century" w:hAnsi="Century"/>
        </w:rPr>
        <w:t xml:space="preserve">Step 2: Click </w:t>
      </w:r>
      <w:r w:rsidRPr="000D195A">
        <w:rPr>
          <w:rFonts w:ascii="Century" w:hAnsi="Century"/>
          <w:noProof/>
          <w:lang w:eastAsia="en-US"/>
        </w:rPr>
        <w:drawing>
          <wp:inline distT="0" distB="0" distL="0" distR="0" wp14:anchorId="7121A009" wp14:editId="32057E45">
            <wp:extent cx="190500" cy="171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0500" cy="171450"/>
                    </a:xfrm>
                    <a:prstGeom prst="rect">
                      <a:avLst/>
                    </a:prstGeom>
                  </pic:spPr>
                </pic:pic>
              </a:graphicData>
            </a:graphic>
          </wp:inline>
        </w:drawing>
      </w:r>
      <w:r w:rsidRPr="000D195A">
        <w:rPr>
          <w:rFonts w:ascii="Century" w:hAnsi="Century"/>
        </w:rPr>
        <w:t xml:space="preserve"> in thread detail page. System will display:</w:t>
      </w:r>
    </w:p>
    <w:p w:rsidR="004407B7" w:rsidRPr="000D195A" w:rsidRDefault="004407B7" w:rsidP="006B4A50">
      <w:pPr>
        <w:jc w:val="both"/>
        <w:rPr>
          <w:rFonts w:ascii="Century" w:hAnsi="Century"/>
        </w:rPr>
      </w:pPr>
      <w:r w:rsidRPr="000D195A">
        <w:rPr>
          <w:rFonts w:ascii="Century" w:hAnsi="Century"/>
        </w:rPr>
        <w:tab/>
      </w:r>
      <w:r w:rsidRPr="000D195A">
        <w:rPr>
          <w:rFonts w:ascii="Century" w:hAnsi="Century"/>
          <w:noProof/>
          <w:lang w:eastAsia="en-US"/>
        </w:rPr>
        <w:drawing>
          <wp:inline distT="0" distB="0" distL="0" distR="0" wp14:anchorId="17C9E06E" wp14:editId="36B39AC0">
            <wp:extent cx="1219200" cy="762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219200" cy="762000"/>
                    </a:xfrm>
                    <a:prstGeom prst="rect">
                      <a:avLst/>
                    </a:prstGeom>
                  </pic:spPr>
                </pic:pic>
              </a:graphicData>
            </a:graphic>
          </wp:inline>
        </w:drawing>
      </w:r>
    </w:p>
    <w:p w:rsidR="004407B7" w:rsidRPr="000D195A" w:rsidRDefault="004407B7" w:rsidP="006B4A50">
      <w:pPr>
        <w:jc w:val="both"/>
        <w:rPr>
          <w:rFonts w:ascii="Century" w:hAnsi="Century"/>
        </w:rPr>
      </w:pPr>
      <w:r w:rsidRPr="000D195A">
        <w:rPr>
          <w:rFonts w:ascii="Century" w:hAnsi="Century"/>
        </w:rPr>
        <w:t>Step 3: Click on “S</w:t>
      </w:r>
      <w:r w:rsidRPr="000D195A">
        <w:rPr>
          <w:rFonts w:ascii="Cambria" w:hAnsi="Cambria" w:cs="Cambria"/>
        </w:rPr>
        <w:t>ư</w:t>
      </w:r>
      <w:r w:rsidRPr="000D195A">
        <w:rPr>
          <w:rFonts w:ascii="Century" w:hAnsi="Century"/>
        </w:rPr>
        <w:t>̉a th</w:t>
      </w:r>
      <w:r w:rsidRPr="000D195A">
        <w:rPr>
          <w:rFonts w:ascii="Century" w:hAnsi="Century" w:cs="Century"/>
        </w:rPr>
        <w:t>ô</w:t>
      </w:r>
      <w:r w:rsidRPr="000D195A">
        <w:rPr>
          <w:rFonts w:ascii="Century" w:hAnsi="Century"/>
        </w:rPr>
        <w:t>ng tin</w:t>
      </w:r>
      <w:r w:rsidRPr="000D195A">
        <w:rPr>
          <w:rFonts w:ascii="Century" w:hAnsi="Century" w:cs="Century"/>
        </w:rPr>
        <w:t>”</w:t>
      </w:r>
      <w:r w:rsidRPr="000D195A">
        <w:rPr>
          <w:rFonts w:ascii="Century" w:hAnsi="Century"/>
        </w:rPr>
        <w:t>.  User go to edit thread page.</w:t>
      </w:r>
    </w:p>
    <w:p w:rsidR="004407B7" w:rsidRPr="000D195A" w:rsidRDefault="004407B7" w:rsidP="006B4A50">
      <w:pPr>
        <w:jc w:val="both"/>
        <w:rPr>
          <w:rFonts w:ascii="Century" w:hAnsi="Century"/>
        </w:rPr>
      </w:pPr>
      <w:r w:rsidRPr="000D195A">
        <w:rPr>
          <w:rFonts w:ascii="Century" w:hAnsi="Century"/>
          <w:noProof/>
          <w:lang w:eastAsia="en-US"/>
        </w:rPr>
        <w:lastRenderedPageBreak/>
        <w:drawing>
          <wp:inline distT="0" distB="0" distL="0" distR="0" wp14:anchorId="234499D5" wp14:editId="19CE514E">
            <wp:extent cx="5276215" cy="5447030"/>
            <wp:effectExtent l="0" t="0" r="635" b="1270"/>
            <wp:docPr id="67629" name="Picture 6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6215" cy="5447030"/>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Edit thread screen</w:t>
      </w:r>
    </w:p>
    <w:p w:rsidR="004407B7" w:rsidRPr="000D195A" w:rsidRDefault="004407B7" w:rsidP="006B4A50">
      <w:pPr>
        <w:jc w:val="both"/>
        <w:rPr>
          <w:rFonts w:ascii="Century" w:hAnsi="Century"/>
        </w:rPr>
      </w:pPr>
      <w:r w:rsidRPr="000D195A">
        <w:rPr>
          <w:rFonts w:ascii="Century" w:hAnsi="Century"/>
        </w:rPr>
        <w:t>Step 4: Edit information and click “L</w:t>
      </w:r>
      <w:r w:rsidRPr="000D195A">
        <w:rPr>
          <w:rFonts w:ascii="Cambria" w:hAnsi="Cambria" w:cs="Cambria"/>
        </w:rPr>
        <w:t>ư</w:t>
      </w:r>
      <w:r w:rsidRPr="000D195A">
        <w:rPr>
          <w:rFonts w:ascii="Century" w:hAnsi="Century"/>
        </w:rPr>
        <w:t>u</w:t>
      </w:r>
      <w:r w:rsidRPr="000D195A">
        <w:rPr>
          <w:rFonts w:ascii="Century" w:hAnsi="Century" w:cs="Century"/>
        </w:rPr>
        <w:t>”</w:t>
      </w:r>
      <w:r w:rsidRPr="000D195A">
        <w:rPr>
          <w:rFonts w:ascii="Century" w:hAnsi="Century"/>
        </w:rPr>
        <w:t xml:space="preserve"> button.</w:t>
      </w:r>
    </w:p>
    <w:p w:rsidR="004407B7" w:rsidRPr="000D195A" w:rsidRDefault="004407B7" w:rsidP="006B4A50">
      <w:pPr>
        <w:pStyle w:val="Heading4"/>
        <w:jc w:val="both"/>
        <w:rPr>
          <w:rFonts w:ascii="Century" w:hAnsi="Century"/>
        </w:rPr>
      </w:pPr>
      <w:bookmarkStart w:id="5300" w:name="_Toc468819240"/>
      <w:r w:rsidRPr="000D195A">
        <w:rPr>
          <w:rFonts w:ascii="Century" w:hAnsi="Century"/>
        </w:rPr>
        <w:t>Create Event</w:t>
      </w:r>
      <w:bookmarkEnd w:id="5300"/>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t xml:space="preserve">In this page, user can create a new event to raise Donate.  </w:t>
      </w:r>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t>Go to Create event  page, the user do the steps below:</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Step 1: Go to Homepage.</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Step 2: Click on “Tạo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 User will go to Create event page.</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User enter information</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Step 4:  Click on “Tạo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w:t>
      </w:r>
    </w:p>
    <w:p w:rsidR="004407B7" w:rsidRPr="000D195A" w:rsidRDefault="004407B7" w:rsidP="006B4A50">
      <w:pPr>
        <w:spacing w:line="276" w:lineRule="auto"/>
        <w:jc w:val="both"/>
        <w:rPr>
          <w:rFonts w:ascii="Century" w:hAnsi="Century"/>
        </w:rPr>
      </w:pPr>
      <w:r w:rsidRPr="000D195A">
        <w:rPr>
          <w:rFonts w:ascii="Century" w:hAnsi="Century"/>
          <w:noProof/>
          <w:lang w:eastAsia="en-US"/>
        </w:rPr>
        <w:lastRenderedPageBreak/>
        <w:drawing>
          <wp:inline distT="0" distB="0" distL="0" distR="0" wp14:anchorId="1B11D768" wp14:editId="168181DB">
            <wp:extent cx="3686175" cy="5800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86175" cy="5800725"/>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Create Event screen</w:t>
      </w:r>
    </w:p>
    <w:p w:rsidR="004407B7" w:rsidRPr="000D195A" w:rsidRDefault="004407B7" w:rsidP="006B4A50">
      <w:pPr>
        <w:jc w:val="both"/>
        <w:rPr>
          <w:rFonts w:ascii="Century" w:hAnsi="Century"/>
        </w:rPr>
      </w:pPr>
    </w:p>
    <w:p w:rsidR="004407B7" w:rsidRPr="000D195A" w:rsidRDefault="004407B7" w:rsidP="006B4A50">
      <w:pPr>
        <w:pStyle w:val="Heading4"/>
        <w:jc w:val="both"/>
        <w:rPr>
          <w:rFonts w:ascii="Century" w:hAnsi="Century"/>
        </w:rPr>
      </w:pPr>
      <w:bookmarkStart w:id="5301" w:name="_Toc468819241"/>
      <w:r w:rsidRPr="000D195A">
        <w:rPr>
          <w:rFonts w:ascii="Century" w:hAnsi="Century"/>
        </w:rPr>
        <w:t>Event</w:t>
      </w:r>
      <w:bookmarkEnd w:id="5301"/>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t xml:space="preserve">In this page, user can view event list and filter event by create date, point, type…  </w:t>
      </w:r>
      <w:r w:rsidRPr="000D195A">
        <w:rPr>
          <w:rFonts w:ascii="Century" w:hAnsi="Century" w:cs="Times New Roman"/>
        </w:rPr>
        <w:br/>
        <w:t>Go to Event page, the user do the steps below:</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Step 1: Go to Homepage.</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Step 2: Click on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 in header</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Event page is displayed and allow user can view.</w:t>
      </w:r>
    </w:p>
    <w:p w:rsidR="004407B7" w:rsidRPr="000D195A" w:rsidRDefault="004407B7" w:rsidP="006B4A50">
      <w:pPr>
        <w:jc w:val="both"/>
        <w:rPr>
          <w:rFonts w:ascii="Century" w:hAnsi="Century"/>
        </w:rPr>
      </w:pPr>
      <w:r w:rsidRPr="000D195A">
        <w:rPr>
          <w:rFonts w:ascii="Century" w:hAnsi="Century"/>
          <w:noProof/>
          <w:lang w:eastAsia="en-US"/>
        </w:rPr>
        <w:lastRenderedPageBreak/>
        <w:drawing>
          <wp:inline distT="0" distB="0" distL="0" distR="0" wp14:anchorId="015F7692" wp14:editId="46546182">
            <wp:extent cx="5276215" cy="3705225"/>
            <wp:effectExtent l="0" t="0" r="63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6215" cy="3705225"/>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Event page screen</w:t>
      </w:r>
    </w:p>
    <w:p w:rsidR="004407B7" w:rsidRPr="000D195A" w:rsidRDefault="004407B7" w:rsidP="006B4A50">
      <w:pPr>
        <w:pStyle w:val="Heading4"/>
        <w:jc w:val="both"/>
        <w:rPr>
          <w:rFonts w:ascii="Century" w:hAnsi="Century"/>
        </w:rPr>
      </w:pPr>
      <w:bookmarkStart w:id="5302" w:name="_Toc468819242"/>
      <w:r w:rsidRPr="000D195A">
        <w:rPr>
          <w:rFonts w:ascii="Century" w:hAnsi="Century"/>
        </w:rPr>
        <w:t>Event Detail</w:t>
      </w:r>
      <w:bookmarkEnd w:id="5302"/>
    </w:p>
    <w:p w:rsidR="004407B7" w:rsidRPr="000D195A" w:rsidRDefault="004407B7" w:rsidP="006B4A50">
      <w:pPr>
        <w:jc w:val="both"/>
        <w:rPr>
          <w:rFonts w:ascii="Century" w:hAnsi="Century"/>
        </w:rPr>
      </w:pPr>
      <w:r w:rsidRPr="000D195A">
        <w:rPr>
          <w:rFonts w:ascii="Century" w:hAnsi="Century"/>
        </w:rPr>
        <w:t>In this page user can view details event. And user also can like, share, comment, report, Donate, Chat room, see video, process of Donate.</w:t>
      </w:r>
    </w:p>
    <w:p w:rsidR="004407B7" w:rsidRPr="000D195A" w:rsidRDefault="004407B7" w:rsidP="006B4A50">
      <w:pPr>
        <w:jc w:val="both"/>
        <w:rPr>
          <w:rFonts w:ascii="Century" w:hAnsi="Century"/>
        </w:rPr>
      </w:pPr>
      <w:r w:rsidRPr="000D195A">
        <w:rPr>
          <w:rFonts w:ascii="Century" w:hAnsi="Century"/>
        </w:rPr>
        <w:t>Go to the Event detail page, user can click any into image of event or “Xem chi tiết</w:t>
      </w:r>
      <w:r w:rsidRPr="000D195A">
        <w:rPr>
          <w:rFonts w:ascii="Century" w:hAnsi="Century" w:cs="Century"/>
        </w:rPr>
        <w:t>”</w:t>
      </w:r>
      <w:r w:rsidRPr="000D195A">
        <w:rPr>
          <w:rFonts w:ascii="Century" w:hAnsi="Century"/>
        </w:rPr>
        <w:t xml:space="preserve"> link in event list.</w:t>
      </w:r>
    </w:p>
    <w:p w:rsidR="004407B7" w:rsidRPr="000D195A" w:rsidRDefault="004407B7" w:rsidP="006B4A50">
      <w:pPr>
        <w:jc w:val="both"/>
        <w:rPr>
          <w:rFonts w:ascii="Century" w:hAnsi="Century"/>
        </w:rPr>
      </w:pPr>
    </w:p>
    <w:p w:rsidR="004407B7" w:rsidRPr="000D195A" w:rsidRDefault="004407B7" w:rsidP="006B4A50">
      <w:pPr>
        <w:pStyle w:val="figurecaption"/>
        <w:numPr>
          <w:ilvl w:val="0"/>
          <w:numId w:val="0"/>
        </w:numPr>
        <w:jc w:val="both"/>
        <w:rPr>
          <w:rFonts w:ascii="Century" w:hAnsi="Century"/>
        </w:rPr>
      </w:pPr>
      <w:r w:rsidRPr="000D195A">
        <w:rPr>
          <w:rFonts w:ascii="Century" w:hAnsi="Century"/>
          <w:noProof/>
          <w:lang w:eastAsia="en-US"/>
        </w:rPr>
        <w:lastRenderedPageBreak/>
        <w:drawing>
          <wp:inline distT="0" distB="0" distL="0" distR="0" wp14:anchorId="2E2D80FC" wp14:editId="22BA10CD">
            <wp:extent cx="3724275" cy="58293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24275" cy="5829300"/>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Event Detail Screen</w:t>
      </w:r>
    </w:p>
    <w:p w:rsidR="004407B7" w:rsidRPr="000D195A" w:rsidRDefault="004407B7" w:rsidP="006B4A50">
      <w:pPr>
        <w:pStyle w:val="Heading5"/>
        <w:jc w:val="both"/>
        <w:rPr>
          <w:rFonts w:ascii="Century" w:hAnsi="Century"/>
        </w:rPr>
      </w:pPr>
      <w:r w:rsidRPr="000D195A">
        <w:rPr>
          <w:rFonts w:ascii="Century" w:hAnsi="Century"/>
        </w:rPr>
        <w:t>Report event</w:t>
      </w:r>
    </w:p>
    <w:p w:rsidR="004407B7" w:rsidRPr="000D195A" w:rsidRDefault="004407B7" w:rsidP="006B4A50">
      <w:pPr>
        <w:jc w:val="both"/>
        <w:rPr>
          <w:rFonts w:ascii="Century" w:hAnsi="Century"/>
        </w:rPr>
      </w:pPr>
      <w:r w:rsidRPr="000D195A">
        <w:rPr>
          <w:rFonts w:ascii="Century" w:hAnsi="Century"/>
        </w:rPr>
        <w:t>To send report about event, user do the step below:</w:t>
      </w:r>
    </w:p>
    <w:p w:rsidR="004407B7" w:rsidRPr="000D195A" w:rsidRDefault="004407B7" w:rsidP="006B4A50">
      <w:pPr>
        <w:jc w:val="both"/>
        <w:rPr>
          <w:rFonts w:ascii="Century" w:hAnsi="Century"/>
        </w:rPr>
      </w:pPr>
      <w:r w:rsidRPr="000D195A">
        <w:rPr>
          <w:rFonts w:ascii="Century" w:hAnsi="Century"/>
        </w:rPr>
        <w:t>Step 1: Go to event detail of a event.</w:t>
      </w:r>
    </w:p>
    <w:p w:rsidR="004407B7" w:rsidRPr="000D195A" w:rsidRDefault="004407B7" w:rsidP="006B4A50">
      <w:pPr>
        <w:jc w:val="both"/>
        <w:rPr>
          <w:rFonts w:ascii="Century" w:hAnsi="Century"/>
        </w:rPr>
      </w:pPr>
      <w:r w:rsidRPr="000D195A">
        <w:rPr>
          <w:rFonts w:ascii="Century" w:hAnsi="Century"/>
        </w:rPr>
        <w:t xml:space="preserve">Step 2: Click </w:t>
      </w:r>
      <w:r w:rsidRPr="000D195A">
        <w:rPr>
          <w:rFonts w:ascii="Century" w:hAnsi="Century"/>
          <w:noProof/>
          <w:lang w:eastAsia="en-US"/>
        </w:rPr>
        <w:drawing>
          <wp:inline distT="0" distB="0" distL="0" distR="0" wp14:anchorId="5723465D" wp14:editId="7F4F38F8">
            <wp:extent cx="190500" cy="171450"/>
            <wp:effectExtent l="0" t="0" r="0" b="0"/>
            <wp:docPr id="67630" name="Picture 6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0500" cy="171450"/>
                    </a:xfrm>
                    <a:prstGeom prst="rect">
                      <a:avLst/>
                    </a:prstGeom>
                  </pic:spPr>
                </pic:pic>
              </a:graphicData>
            </a:graphic>
          </wp:inline>
        </w:drawing>
      </w:r>
      <w:r w:rsidRPr="000D195A">
        <w:rPr>
          <w:rFonts w:ascii="Century" w:hAnsi="Century"/>
        </w:rPr>
        <w:t xml:space="preserve"> in event detail page. System will display:</w:t>
      </w:r>
    </w:p>
    <w:p w:rsidR="004407B7" w:rsidRPr="000D195A" w:rsidRDefault="004407B7" w:rsidP="006B4A50">
      <w:pPr>
        <w:jc w:val="both"/>
        <w:rPr>
          <w:rFonts w:ascii="Century" w:hAnsi="Century"/>
        </w:rPr>
      </w:pPr>
      <w:r w:rsidRPr="000D195A">
        <w:rPr>
          <w:rFonts w:ascii="Century" w:hAnsi="Century"/>
        </w:rPr>
        <w:tab/>
      </w:r>
      <w:r w:rsidRPr="000D195A">
        <w:rPr>
          <w:rFonts w:ascii="Century" w:hAnsi="Century"/>
          <w:noProof/>
          <w:lang w:eastAsia="en-US"/>
        </w:rPr>
        <w:drawing>
          <wp:inline distT="0" distB="0" distL="0" distR="0" wp14:anchorId="1D498479" wp14:editId="286BCB88">
            <wp:extent cx="1219200" cy="762000"/>
            <wp:effectExtent l="0" t="0" r="0" b="0"/>
            <wp:docPr id="67631" name="Picture 6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219200" cy="762000"/>
                    </a:xfrm>
                    <a:prstGeom prst="rect">
                      <a:avLst/>
                    </a:prstGeom>
                  </pic:spPr>
                </pic:pic>
              </a:graphicData>
            </a:graphic>
          </wp:inline>
        </w:drawing>
      </w:r>
    </w:p>
    <w:p w:rsidR="004407B7" w:rsidRPr="000D195A" w:rsidRDefault="004407B7" w:rsidP="006B4A50">
      <w:pPr>
        <w:jc w:val="both"/>
        <w:rPr>
          <w:rFonts w:ascii="Century" w:hAnsi="Century"/>
        </w:rPr>
      </w:pPr>
      <w:r w:rsidRPr="000D195A">
        <w:rPr>
          <w:rFonts w:ascii="Century" w:hAnsi="Century"/>
        </w:rPr>
        <w:t>Step 3: Click on “Báo cáo</w:t>
      </w:r>
      <w:r w:rsidRPr="000D195A">
        <w:rPr>
          <w:rFonts w:ascii="Century" w:hAnsi="Century" w:cs="Century"/>
        </w:rPr>
        <w:t>”</w:t>
      </w:r>
      <w:r w:rsidRPr="000D195A">
        <w:rPr>
          <w:rFonts w:ascii="Century" w:hAnsi="Century"/>
        </w:rPr>
        <w:t>.  Dialog Report will display :</w:t>
      </w:r>
    </w:p>
    <w:p w:rsidR="004407B7" w:rsidRPr="000D195A" w:rsidRDefault="004407B7" w:rsidP="006B4A50">
      <w:pPr>
        <w:jc w:val="both"/>
        <w:rPr>
          <w:rFonts w:ascii="Century" w:hAnsi="Century"/>
        </w:rPr>
      </w:pPr>
      <w:r w:rsidRPr="000D195A">
        <w:rPr>
          <w:rFonts w:ascii="Century" w:hAnsi="Century"/>
          <w:noProof/>
          <w:lang w:eastAsia="en-US"/>
        </w:rPr>
        <w:lastRenderedPageBreak/>
        <w:drawing>
          <wp:inline distT="0" distB="0" distL="0" distR="0" wp14:anchorId="4A6BF560" wp14:editId="2AB13CF7">
            <wp:extent cx="5276215" cy="2827655"/>
            <wp:effectExtent l="0" t="0" r="635" b="0"/>
            <wp:docPr id="67632" name="Picture 6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6215" cy="2827655"/>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 xml:space="preserve">Dialog report event </w:t>
      </w:r>
    </w:p>
    <w:p w:rsidR="004407B7" w:rsidRPr="000D195A" w:rsidRDefault="004407B7" w:rsidP="006B4A50">
      <w:pPr>
        <w:jc w:val="both"/>
        <w:rPr>
          <w:rFonts w:ascii="Century" w:hAnsi="Century"/>
        </w:rPr>
      </w:pPr>
      <w:r w:rsidRPr="000D195A">
        <w:rPr>
          <w:rFonts w:ascii="Century" w:hAnsi="Century"/>
        </w:rPr>
        <w:t>Step 4: Choose a reason which you want see and click on “G</w:t>
      </w:r>
      <w:r w:rsidRPr="000D195A">
        <w:rPr>
          <w:rFonts w:ascii="Cambria" w:hAnsi="Cambria" w:cs="Cambria"/>
        </w:rPr>
        <w:t>ư</w:t>
      </w:r>
      <w:r w:rsidRPr="000D195A">
        <w:rPr>
          <w:rFonts w:ascii="Century" w:hAnsi="Century"/>
        </w:rPr>
        <w:t>̉i báo cáo</w:t>
      </w:r>
      <w:r w:rsidRPr="000D195A">
        <w:rPr>
          <w:rFonts w:ascii="Century" w:hAnsi="Century" w:cs="Century"/>
        </w:rPr>
        <w:t>”</w:t>
      </w:r>
      <w:r w:rsidRPr="000D195A">
        <w:rPr>
          <w:rFonts w:ascii="Century" w:hAnsi="Century"/>
        </w:rPr>
        <w:t xml:space="preserve"> button.</w:t>
      </w:r>
    </w:p>
    <w:p w:rsidR="004407B7" w:rsidRPr="000D195A" w:rsidRDefault="004407B7" w:rsidP="006B4A50">
      <w:pPr>
        <w:pStyle w:val="Heading5"/>
        <w:jc w:val="both"/>
        <w:rPr>
          <w:rFonts w:ascii="Century" w:hAnsi="Century"/>
        </w:rPr>
      </w:pPr>
      <w:r w:rsidRPr="000D195A">
        <w:rPr>
          <w:rFonts w:ascii="Century" w:hAnsi="Century"/>
        </w:rPr>
        <w:t>Comment event</w:t>
      </w:r>
    </w:p>
    <w:p w:rsidR="004407B7" w:rsidRPr="000D195A" w:rsidRDefault="004407B7" w:rsidP="006B4A50">
      <w:pPr>
        <w:jc w:val="both"/>
        <w:rPr>
          <w:rFonts w:ascii="Century" w:hAnsi="Century"/>
        </w:rPr>
      </w:pPr>
      <w:r w:rsidRPr="000D195A">
        <w:rPr>
          <w:rFonts w:ascii="Century" w:hAnsi="Century"/>
        </w:rPr>
        <w:t>User can comment all of things relate about event.</w:t>
      </w:r>
    </w:p>
    <w:p w:rsidR="004407B7" w:rsidRPr="000D195A" w:rsidRDefault="004407B7" w:rsidP="006B4A50">
      <w:pPr>
        <w:pStyle w:val="figurecaption"/>
        <w:numPr>
          <w:ilvl w:val="0"/>
          <w:numId w:val="0"/>
        </w:numPr>
        <w:jc w:val="both"/>
        <w:rPr>
          <w:rFonts w:ascii="Century" w:hAnsi="Century"/>
        </w:rPr>
      </w:pPr>
      <w:r w:rsidRPr="000D195A">
        <w:rPr>
          <w:rFonts w:ascii="Century" w:hAnsi="Century"/>
          <w:noProof/>
          <w:lang w:eastAsia="en-US"/>
        </w:rPr>
        <w:drawing>
          <wp:inline distT="0" distB="0" distL="0" distR="0" wp14:anchorId="6C7CA871" wp14:editId="0556F9A8">
            <wp:extent cx="5276215" cy="1597660"/>
            <wp:effectExtent l="0" t="0" r="635" b="2540"/>
            <wp:docPr id="67633" name="Picture 6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6215" cy="1597660"/>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Comment event screen</w:t>
      </w:r>
    </w:p>
    <w:p w:rsidR="004407B7" w:rsidRPr="000D195A" w:rsidRDefault="004407B7" w:rsidP="006B4A50">
      <w:pPr>
        <w:pStyle w:val="Heading5"/>
        <w:jc w:val="both"/>
        <w:rPr>
          <w:rFonts w:ascii="Century" w:hAnsi="Century"/>
        </w:rPr>
      </w:pPr>
      <w:r w:rsidRPr="000D195A">
        <w:rPr>
          <w:rFonts w:ascii="Century" w:hAnsi="Century"/>
        </w:rPr>
        <w:lastRenderedPageBreak/>
        <w:t>Chat room</w:t>
      </w:r>
    </w:p>
    <w:p w:rsidR="004407B7" w:rsidRPr="000D195A" w:rsidRDefault="004407B7" w:rsidP="006B4A50">
      <w:pPr>
        <w:jc w:val="both"/>
        <w:rPr>
          <w:rFonts w:ascii="Century" w:hAnsi="Century"/>
        </w:rPr>
      </w:pPr>
      <w:r w:rsidRPr="000D195A">
        <w:rPr>
          <w:rFonts w:ascii="Century" w:hAnsi="Century"/>
        </w:rPr>
        <w:t>User can chat any thing about event.</w:t>
      </w:r>
      <w:r w:rsidRPr="000D195A">
        <w:rPr>
          <w:rFonts w:ascii="Century" w:hAnsi="Century"/>
        </w:rPr>
        <w:br/>
      </w:r>
      <w:r w:rsidRPr="000D195A">
        <w:rPr>
          <w:rFonts w:ascii="Century" w:hAnsi="Century"/>
          <w:noProof/>
          <w:lang w:eastAsia="en-US"/>
        </w:rPr>
        <w:drawing>
          <wp:inline distT="0" distB="0" distL="0" distR="0" wp14:anchorId="74B44638" wp14:editId="42F6C848">
            <wp:extent cx="5276215" cy="3927475"/>
            <wp:effectExtent l="0" t="0" r="635" b="0"/>
            <wp:docPr id="67634" name="Picture 6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6215" cy="3927475"/>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Chat room screen</w:t>
      </w:r>
    </w:p>
    <w:p w:rsidR="004407B7" w:rsidRPr="000D195A" w:rsidRDefault="004407B7" w:rsidP="006B4A50">
      <w:pPr>
        <w:pStyle w:val="figurecaption"/>
        <w:numPr>
          <w:ilvl w:val="0"/>
          <w:numId w:val="0"/>
        </w:numPr>
        <w:jc w:val="both"/>
        <w:rPr>
          <w:rFonts w:ascii="Century" w:hAnsi="Century"/>
        </w:rPr>
      </w:pPr>
    </w:p>
    <w:p w:rsidR="004407B7" w:rsidRPr="000D195A" w:rsidRDefault="004407B7" w:rsidP="006B4A50">
      <w:pPr>
        <w:pStyle w:val="Heading4"/>
        <w:jc w:val="both"/>
        <w:rPr>
          <w:rFonts w:ascii="Century" w:hAnsi="Century"/>
        </w:rPr>
      </w:pPr>
      <w:bookmarkStart w:id="5303" w:name="_Toc468819243"/>
      <w:r w:rsidRPr="000D195A">
        <w:rPr>
          <w:rFonts w:ascii="Century" w:hAnsi="Century"/>
        </w:rPr>
        <w:t>Edit Event</w:t>
      </w:r>
      <w:bookmarkEnd w:id="5303"/>
    </w:p>
    <w:p w:rsidR="004407B7" w:rsidRPr="000D195A" w:rsidRDefault="004407B7" w:rsidP="006B4A50">
      <w:pPr>
        <w:jc w:val="both"/>
        <w:rPr>
          <w:rFonts w:ascii="Century" w:hAnsi="Century"/>
        </w:rPr>
      </w:pPr>
      <w:r w:rsidRPr="000D195A">
        <w:rPr>
          <w:rFonts w:ascii="Century" w:hAnsi="Century"/>
        </w:rPr>
        <w:t>To edit event user do the step below:</w:t>
      </w:r>
    </w:p>
    <w:p w:rsidR="004407B7" w:rsidRPr="000D195A" w:rsidRDefault="004407B7" w:rsidP="006B4A50">
      <w:pPr>
        <w:jc w:val="both"/>
        <w:rPr>
          <w:rFonts w:ascii="Century" w:hAnsi="Century"/>
        </w:rPr>
      </w:pPr>
      <w:r w:rsidRPr="000D195A">
        <w:rPr>
          <w:rFonts w:ascii="Century" w:hAnsi="Century"/>
        </w:rPr>
        <w:t>Step 1: Go to event detail page .</w:t>
      </w:r>
    </w:p>
    <w:p w:rsidR="004407B7" w:rsidRPr="000D195A" w:rsidRDefault="004407B7" w:rsidP="006B4A50">
      <w:pPr>
        <w:jc w:val="both"/>
        <w:rPr>
          <w:rFonts w:ascii="Century" w:hAnsi="Century"/>
        </w:rPr>
      </w:pPr>
      <w:r w:rsidRPr="000D195A">
        <w:rPr>
          <w:rFonts w:ascii="Century" w:hAnsi="Century"/>
        </w:rPr>
        <w:t xml:space="preserve">Step 2: Click </w:t>
      </w:r>
      <w:r w:rsidRPr="000D195A">
        <w:rPr>
          <w:rFonts w:ascii="Century" w:hAnsi="Century"/>
          <w:noProof/>
          <w:lang w:eastAsia="en-US"/>
        </w:rPr>
        <w:drawing>
          <wp:inline distT="0" distB="0" distL="0" distR="0" wp14:anchorId="106E4867" wp14:editId="71DC4D83">
            <wp:extent cx="190500" cy="171450"/>
            <wp:effectExtent l="0" t="0" r="0" b="0"/>
            <wp:docPr id="67635" name="Picture 6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0500" cy="171450"/>
                    </a:xfrm>
                    <a:prstGeom prst="rect">
                      <a:avLst/>
                    </a:prstGeom>
                  </pic:spPr>
                </pic:pic>
              </a:graphicData>
            </a:graphic>
          </wp:inline>
        </w:drawing>
      </w:r>
      <w:r w:rsidRPr="000D195A">
        <w:rPr>
          <w:rFonts w:ascii="Century" w:hAnsi="Century"/>
        </w:rPr>
        <w:t xml:space="preserve"> in event detail page. System will display:</w:t>
      </w:r>
    </w:p>
    <w:p w:rsidR="004407B7" w:rsidRPr="000D195A" w:rsidRDefault="004407B7" w:rsidP="006B4A50">
      <w:pPr>
        <w:jc w:val="both"/>
        <w:rPr>
          <w:rFonts w:ascii="Century" w:hAnsi="Century"/>
        </w:rPr>
      </w:pPr>
      <w:r w:rsidRPr="000D195A">
        <w:rPr>
          <w:rFonts w:ascii="Century" w:hAnsi="Century"/>
        </w:rPr>
        <w:tab/>
      </w:r>
      <w:r w:rsidRPr="000D195A">
        <w:rPr>
          <w:rFonts w:ascii="Century" w:hAnsi="Century"/>
          <w:noProof/>
          <w:lang w:eastAsia="en-US"/>
        </w:rPr>
        <w:drawing>
          <wp:inline distT="0" distB="0" distL="0" distR="0" wp14:anchorId="2B96A057" wp14:editId="4C91E5EC">
            <wp:extent cx="1219200" cy="762000"/>
            <wp:effectExtent l="0" t="0" r="0" b="0"/>
            <wp:docPr id="67636" name="Picture 6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219200" cy="762000"/>
                    </a:xfrm>
                    <a:prstGeom prst="rect">
                      <a:avLst/>
                    </a:prstGeom>
                  </pic:spPr>
                </pic:pic>
              </a:graphicData>
            </a:graphic>
          </wp:inline>
        </w:drawing>
      </w:r>
    </w:p>
    <w:p w:rsidR="004407B7" w:rsidRPr="000D195A" w:rsidRDefault="004407B7" w:rsidP="006B4A50">
      <w:pPr>
        <w:jc w:val="both"/>
        <w:rPr>
          <w:rFonts w:ascii="Century" w:hAnsi="Century"/>
        </w:rPr>
      </w:pPr>
      <w:r w:rsidRPr="000D195A">
        <w:rPr>
          <w:rFonts w:ascii="Century" w:hAnsi="Century"/>
        </w:rPr>
        <w:t>Step 3: Click on “S</w:t>
      </w:r>
      <w:r w:rsidRPr="000D195A">
        <w:rPr>
          <w:rFonts w:ascii="Cambria" w:hAnsi="Cambria" w:cs="Cambria"/>
        </w:rPr>
        <w:t>ư</w:t>
      </w:r>
      <w:r w:rsidRPr="000D195A">
        <w:rPr>
          <w:rFonts w:ascii="Century" w:hAnsi="Century"/>
        </w:rPr>
        <w:t>̉a th</w:t>
      </w:r>
      <w:r w:rsidRPr="000D195A">
        <w:rPr>
          <w:rFonts w:ascii="Century" w:hAnsi="Century" w:cs="Century"/>
        </w:rPr>
        <w:t>ô</w:t>
      </w:r>
      <w:r w:rsidRPr="000D195A">
        <w:rPr>
          <w:rFonts w:ascii="Century" w:hAnsi="Century"/>
        </w:rPr>
        <w:t>ng tin</w:t>
      </w:r>
      <w:r w:rsidRPr="000D195A">
        <w:rPr>
          <w:rFonts w:ascii="Century" w:hAnsi="Century" w:cs="Century"/>
        </w:rPr>
        <w:t>”</w:t>
      </w:r>
      <w:r w:rsidRPr="000D195A">
        <w:rPr>
          <w:rFonts w:ascii="Century" w:hAnsi="Century"/>
        </w:rPr>
        <w:t>.  User go to edit event page.</w:t>
      </w:r>
    </w:p>
    <w:p w:rsidR="004407B7" w:rsidRPr="000D195A" w:rsidRDefault="004407B7" w:rsidP="006B4A50">
      <w:pPr>
        <w:jc w:val="both"/>
        <w:rPr>
          <w:rFonts w:ascii="Century" w:hAnsi="Century"/>
        </w:rPr>
      </w:pPr>
      <w:r w:rsidRPr="000D195A">
        <w:rPr>
          <w:rFonts w:ascii="Century" w:hAnsi="Century"/>
          <w:noProof/>
          <w:lang w:eastAsia="en-US"/>
        </w:rPr>
        <w:lastRenderedPageBreak/>
        <w:drawing>
          <wp:inline distT="0" distB="0" distL="0" distR="0" wp14:anchorId="142E710B" wp14:editId="54B37276">
            <wp:extent cx="3695700" cy="5715000"/>
            <wp:effectExtent l="0" t="0" r="0" b="0"/>
            <wp:docPr id="67637" name="Picture 6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95700" cy="5715000"/>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Edit Event screen</w:t>
      </w:r>
    </w:p>
    <w:p w:rsidR="004407B7" w:rsidRPr="000D195A" w:rsidRDefault="004407B7" w:rsidP="006B4A50">
      <w:pPr>
        <w:jc w:val="both"/>
        <w:rPr>
          <w:rFonts w:ascii="Century" w:hAnsi="Century"/>
        </w:rPr>
      </w:pPr>
      <w:r w:rsidRPr="000D195A">
        <w:rPr>
          <w:rFonts w:ascii="Century" w:hAnsi="Century"/>
        </w:rPr>
        <w:t>Step 4: Edit information and click “L</w:t>
      </w:r>
      <w:r w:rsidRPr="000D195A">
        <w:rPr>
          <w:rFonts w:ascii="Cambria" w:hAnsi="Cambria" w:cs="Cambria"/>
        </w:rPr>
        <w:t>ư</w:t>
      </w:r>
      <w:r w:rsidRPr="000D195A">
        <w:rPr>
          <w:rFonts w:ascii="Century" w:hAnsi="Century"/>
        </w:rPr>
        <w:t>u</w:t>
      </w:r>
      <w:r w:rsidRPr="000D195A">
        <w:rPr>
          <w:rFonts w:ascii="Century" w:hAnsi="Century" w:cs="Century"/>
        </w:rPr>
        <w:t>”</w:t>
      </w:r>
      <w:r w:rsidRPr="000D195A">
        <w:rPr>
          <w:rFonts w:ascii="Century" w:hAnsi="Century"/>
        </w:rPr>
        <w:t xml:space="preserve"> button.</w:t>
      </w:r>
    </w:p>
    <w:p w:rsidR="004407B7" w:rsidRPr="000D195A" w:rsidRDefault="004407B7" w:rsidP="006B4A50">
      <w:pPr>
        <w:pStyle w:val="Heading4"/>
        <w:jc w:val="both"/>
        <w:rPr>
          <w:rFonts w:ascii="Century" w:hAnsi="Century"/>
        </w:rPr>
      </w:pPr>
      <w:bookmarkStart w:id="5304" w:name="_Toc468819244"/>
      <w:r w:rsidRPr="000D195A">
        <w:rPr>
          <w:rFonts w:ascii="Century" w:hAnsi="Century"/>
        </w:rPr>
        <w:t>Create organization</w:t>
      </w:r>
      <w:bookmarkEnd w:id="5304"/>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t xml:space="preserve">In this page, user can create a new organization to create events.  </w:t>
      </w:r>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t>Go to Create organization  page, the user do the steps below:</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Step 1: Go to Homepage.</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Step 2: Click on “Tạo t</w:t>
      </w:r>
      <w:r w:rsidRPr="000D195A">
        <w:rPr>
          <w:rFonts w:ascii="Century" w:hAnsi="Century" w:cs="Century"/>
        </w:rPr>
        <w:t>ô</w:t>
      </w:r>
      <w:r w:rsidRPr="000D195A">
        <w:rPr>
          <w:rFonts w:ascii="Century" w:hAnsi="Century" w:cs="Times New Roman"/>
        </w:rPr>
        <w:t>̉ ch</w:t>
      </w:r>
      <w:r w:rsidRPr="000D195A">
        <w:rPr>
          <w:rFonts w:ascii="Cambria" w:hAnsi="Cambria" w:cs="Cambria"/>
        </w:rPr>
        <w:t>ư</w:t>
      </w:r>
      <w:r w:rsidRPr="000D195A">
        <w:rPr>
          <w:rFonts w:ascii="Century" w:hAnsi="Century" w:cs="Times New Roman"/>
        </w:rPr>
        <w:t>́c</w:t>
      </w:r>
      <w:r w:rsidRPr="000D195A">
        <w:rPr>
          <w:rFonts w:ascii="Century" w:hAnsi="Century" w:cs="Century"/>
        </w:rPr>
        <w:t>”</w:t>
      </w:r>
      <w:r w:rsidRPr="000D195A">
        <w:rPr>
          <w:rFonts w:ascii="Century" w:hAnsi="Century" w:cs="Times New Roman"/>
        </w:rPr>
        <w:t xml:space="preserve"> button. User will go to create organization page.</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User enter information</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Step 4:  Click on “Tạo t</w:t>
      </w:r>
      <w:r w:rsidRPr="000D195A">
        <w:rPr>
          <w:rFonts w:ascii="Century" w:hAnsi="Century" w:cs="Century"/>
        </w:rPr>
        <w:t>ô</w:t>
      </w:r>
      <w:r w:rsidRPr="000D195A">
        <w:rPr>
          <w:rFonts w:ascii="Century" w:hAnsi="Century" w:cs="Times New Roman"/>
        </w:rPr>
        <w:t>̉ ch</w:t>
      </w:r>
      <w:r w:rsidRPr="000D195A">
        <w:rPr>
          <w:rFonts w:ascii="Cambria" w:hAnsi="Cambria" w:cs="Cambria"/>
        </w:rPr>
        <w:t>ư</w:t>
      </w:r>
      <w:r w:rsidRPr="000D195A">
        <w:rPr>
          <w:rFonts w:ascii="Century" w:hAnsi="Century" w:cs="Times New Roman"/>
        </w:rPr>
        <w:t>́c</w:t>
      </w:r>
      <w:r w:rsidRPr="000D195A">
        <w:rPr>
          <w:rFonts w:ascii="Century" w:hAnsi="Century" w:cs="Century"/>
        </w:rPr>
        <w:t>”</w:t>
      </w:r>
      <w:r w:rsidRPr="000D195A">
        <w:rPr>
          <w:rFonts w:ascii="Century" w:hAnsi="Century" w:cs="Times New Roman"/>
        </w:rPr>
        <w:t xml:space="preserve"> button.</w:t>
      </w:r>
    </w:p>
    <w:p w:rsidR="004407B7" w:rsidRPr="000D195A" w:rsidRDefault="004407B7" w:rsidP="006B4A50">
      <w:pPr>
        <w:spacing w:line="276" w:lineRule="auto"/>
        <w:jc w:val="both"/>
        <w:rPr>
          <w:rFonts w:ascii="Century" w:hAnsi="Century" w:cs="Times New Roman"/>
        </w:rPr>
      </w:pPr>
      <w:r w:rsidRPr="000D195A">
        <w:rPr>
          <w:rFonts w:ascii="Century" w:hAnsi="Century"/>
          <w:noProof/>
          <w:lang w:eastAsia="en-US"/>
        </w:rPr>
        <w:lastRenderedPageBreak/>
        <w:drawing>
          <wp:inline distT="0" distB="0" distL="0" distR="0" wp14:anchorId="033AECF1" wp14:editId="06A08563">
            <wp:extent cx="3714750" cy="5229225"/>
            <wp:effectExtent l="0" t="0" r="0" b="9525"/>
            <wp:docPr id="67638" name="Picture 6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14750" cy="5229225"/>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Create organization screen</w:t>
      </w:r>
    </w:p>
    <w:p w:rsidR="004407B7" w:rsidRPr="000D195A" w:rsidRDefault="004407B7" w:rsidP="006B4A50">
      <w:pPr>
        <w:pStyle w:val="Heading4"/>
        <w:jc w:val="both"/>
        <w:rPr>
          <w:rFonts w:ascii="Century" w:hAnsi="Century"/>
        </w:rPr>
      </w:pPr>
      <w:bookmarkStart w:id="5305" w:name="_Toc468819245"/>
      <w:r w:rsidRPr="000D195A">
        <w:rPr>
          <w:rFonts w:ascii="Century" w:hAnsi="Century"/>
        </w:rPr>
        <w:t>Organization</w:t>
      </w:r>
      <w:bookmarkEnd w:id="5305"/>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t>In this page, user can view organization list.</w:t>
      </w:r>
      <w:r w:rsidRPr="000D195A">
        <w:rPr>
          <w:rFonts w:ascii="Century" w:hAnsi="Century" w:cs="Times New Roman"/>
        </w:rPr>
        <w:br/>
        <w:t>Go to Organization page, the user do the steps below:</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Step 1: Go to Homepage.</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Step 2: Click on “Tổ ch</w:t>
      </w:r>
      <w:r w:rsidRPr="000D195A">
        <w:rPr>
          <w:rFonts w:ascii="Cambria" w:hAnsi="Cambria" w:cs="Cambria"/>
        </w:rPr>
        <w:t>ư</w:t>
      </w:r>
      <w:r w:rsidRPr="000D195A">
        <w:rPr>
          <w:rFonts w:ascii="Century" w:hAnsi="Century" w:cs="Times New Roman"/>
        </w:rPr>
        <w:t>́c</w:t>
      </w:r>
      <w:r w:rsidRPr="000D195A">
        <w:rPr>
          <w:rFonts w:ascii="Century" w:hAnsi="Century" w:cs="Century"/>
        </w:rPr>
        <w:t>”</w:t>
      </w:r>
      <w:r w:rsidRPr="000D195A">
        <w:rPr>
          <w:rFonts w:ascii="Century" w:hAnsi="Century" w:cs="Times New Roman"/>
        </w:rPr>
        <w:t xml:space="preserve"> button in header</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 xml:space="preserve">Organization page is displayed and allow user can view. </w:t>
      </w:r>
    </w:p>
    <w:p w:rsidR="004407B7" w:rsidRPr="000D195A" w:rsidRDefault="004407B7" w:rsidP="006B4A50">
      <w:pPr>
        <w:pStyle w:val="figurecaption"/>
        <w:numPr>
          <w:ilvl w:val="0"/>
          <w:numId w:val="0"/>
        </w:numPr>
        <w:jc w:val="both"/>
        <w:rPr>
          <w:rFonts w:ascii="Century" w:hAnsi="Century"/>
        </w:rPr>
      </w:pPr>
      <w:r w:rsidRPr="000D195A">
        <w:rPr>
          <w:rFonts w:ascii="Century" w:hAnsi="Century"/>
          <w:noProof/>
          <w:lang w:eastAsia="en-US"/>
        </w:rPr>
        <w:lastRenderedPageBreak/>
        <w:drawing>
          <wp:inline distT="0" distB="0" distL="0" distR="0" wp14:anchorId="5729E468" wp14:editId="7D2C5883">
            <wp:extent cx="5276215" cy="5194300"/>
            <wp:effectExtent l="0" t="0" r="635" b="6350"/>
            <wp:docPr id="67639" name="Picture 6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6215" cy="5194300"/>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Organization screen</w:t>
      </w:r>
    </w:p>
    <w:p w:rsidR="004407B7" w:rsidRPr="000D195A" w:rsidRDefault="004407B7" w:rsidP="006B4A50">
      <w:pPr>
        <w:pStyle w:val="Heading4"/>
        <w:jc w:val="both"/>
        <w:rPr>
          <w:rFonts w:ascii="Century" w:hAnsi="Century"/>
        </w:rPr>
      </w:pPr>
      <w:bookmarkStart w:id="5306" w:name="_Toc468819246"/>
      <w:r w:rsidRPr="000D195A">
        <w:rPr>
          <w:rFonts w:ascii="Century" w:hAnsi="Century"/>
        </w:rPr>
        <w:t>Organization detail</w:t>
      </w:r>
      <w:bookmarkEnd w:id="5306"/>
    </w:p>
    <w:p w:rsidR="004407B7" w:rsidRPr="000D195A" w:rsidRDefault="004407B7" w:rsidP="006B4A50">
      <w:pPr>
        <w:jc w:val="both"/>
        <w:rPr>
          <w:rFonts w:ascii="Century" w:hAnsi="Century"/>
        </w:rPr>
      </w:pPr>
      <w:r w:rsidRPr="000D195A">
        <w:rPr>
          <w:rFonts w:ascii="Century" w:hAnsi="Century"/>
        </w:rPr>
        <w:t>In this page user can view details organization. And user also can inbox, report.</w:t>
      </w:r>
    </w:p>
    <w:p w:rsidR="004407B7" w:rsidRPr="000D195A" w:rsidRDefault="004407B7" w:rsidP="006B4A50">
      <w:pPr>
        <w:jc w:val="both"/>
        <w:rPr>
          <w:rFonts w:ascii="Century" w:hAnsi="Century"/>
        </w:rPr>
      </w:pPr>
      <w:r w:rsidRPr="000D195A">
        <w:rPr>
          <w:rFonts w:ascii="Century" w:hAnsi="Century"/>
        </w:rPr>
        <w:t>Go to the Organization detail page, user can click any into image of organization or “Xem chi tiết</w:t>
      </w:r>
      <w:r w:rsidRPr="000D195A">
        <w:rPr>
          <w:rFonts w:ascii="Century" w:hAnsi="Century" w:cs="Century"/>
        </w:rPr>
        <w:t>”</w:t>
      </w:r>
      <w:r w:rsidRPr="000D195A">
        <w:rPr>
          <w:rFonts w:ascii="Century" w:hAnsi="Century"/>
        </w:rPr>
        <w:t xml:space="preserve"> link in organization list.</w:t>
      </w:r>
    </w:p>
    <w:p w:rsidR="004407B7" w:rsidRPr="000D195A" w:rsidRDefault="004407B7" w:rsidP="006B4A50">
      <w:pPr>
        <w:jc w:val="both"/>
        <w:rPr>
          <w:rFonts w:ascii="Century" w:hAnsi="Century"/>
        </w:rPr>
      </w:pPr>
      <w:r w:rsidRPr="000D195A">
        <w:rPr>
          <w:rFonts w:ascii="Century" w:hAnsi="Century"/>
          <w:noProof/>
          <w:lang w:eastAsia="en-US"/>
        </w:rPr>
        <w:lastRenderedPageBreak/>
        <w:drawing>
          <wp:inline distT="0" distB="0" distL="0" distR="0" wp14:anchorId="294C9C57" wp14:editId="7B168E18">
            <wp:extent cx="5276215" cy="5872480"/>
            <wp:effectExtent l="0" t="0" r="635" b="0"/>
            <wp:docPr id="67640" name="Picture 6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6215" cy="5872480"/>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Organization detail screen</w:t>
      </w:r>
    </w:p>
    <w:p w:rsidR="004407B7" w:rsidRPr="000D195A" w:rsidRDefault="004407B7" w:rsidP="006B4A50">
      <w:pPr>
        <w:pStyle w:val="Heading5"/>
        <w:jc w:val="both"/>
        <w:rPr>
          <w:rFonts w:ascii="Century" w:hAnsi="Century"/>
        </w:rPr>
      </w:pPr>
      <w:r w:rsidRPr="000D195A">
        <w:rPr>
          <w:rFonts w:ascii="Century" w:hAnsi="Century"/>
        </w:rPr>
        <w:t>Report organization</w:t>
      </w:r>
    </w:p>
    <w:p w:rsidR="004407B7" w:rsidRPr="000D195A" w:rsidRDefault="004407B7" w:rsidP="006B4A50">
      <w:pPr>
        <w:jc w:val="both"/>
        <w:rPr>
          <w:rFonts w:ascii="Century" w:hAnsi="Century"/>
        </w:rPr>
      </w:pPr>
      <w:r w:rsidRPr="000D195A">
        <w:rPr>
          <w:rFonts w:ascii="Century" w:hAnsi="Century"/>
        </w:rPr>
        <w:t>To send report about organization, user do the step below:</w:t>
      </w:r>
    </w:p>
    <w:p w:rsidR="004407B7" w:rsidRPr="000D195A" w:rsidRDefault="004407B7" w:rsidP="006B4A50">
      <w:pPr>
        <w:jc w:val="both"/>
        <w:rPr>
          <w:rFonts w:ascii="Century" w:hAnsi="Century"/>
        </w:rPr>
      </w:pPr>
      <w:r w:rsidRPr="000D195A">
        <w:rPr>
          <w:rFonts w:ascii="Century" w:hAnsi="Century"/>
        </w:rPr>
        <w:t>Step 1: Go to organization detail of organization.</w:t>
      </w:r>
    </w:p>
    <w:p w:rsidR="004407B7" w:rsidRPr="000D195A" w:rsidRDefault="004407B7" w:rsidP="006B4A50">
      <w:pPr>
        <w:jc w:val="both"/>
        <w:rPr>
          <w:rFonts w:ascii="Century" w:hAnsi="Century"/>
        </w:rPr>
      </w:pPr>
      <w:r w:rsidRPr="000D195A">
        <w:rPr>
          <w:rFonts w:ascii="Century" w:hAnsi="Century"/>
        </w:rPr>
        <w:t xml:space="preserve">Step 2: Click </w:t>
      </w:r>
      <w:r w:rsidRPr="000D195A">
        <w:rPr>
          <w:rFonts w:ascii="Century" w:hAnsi="Century"/>
          <w:noProof/>
        </w:rPr>
        <w:t>“Báo cáo</w:t>
      </w:r>
      <w:r w:rsidRPr="000D195A">
        <w:rPr>
          <w:rFonts w:ascii="Century" w:hAnsi="Century" w:cs="Century"/>
          <w:noProof/>
        </w:rPr>
        <w:t>”</w:t>
      </w:r>
      <w:r w:rsidRPr="000D195A">
        <w:rPr>
          <w:rFonts w:ascii="Century" w:hAnsi="Century"/>
          <w:noProof/>
        </w:rPr>
        <w:t xml:space="preserve"> button </w:t>
      </w:r>
      <w:r w:rsidRPr="000D195A">
        <w:rPr>
          <w:rFonts w:ascii="Century" w:hAnsi="Century"/>
        </w:rPr>
        <w:t>in organization detail page. Dialog Report will display:</w:t>
      </w:r>
    </w:p>
    <w:p w:rsidR="004407B7" w:rsidRPr="000D195A" w:rsidRDefault="004407B7" w:rsidP="006B4A50">
      <w:pPr>
        <w:jc w:val="both"/>
        <w:rPr>
          <w:rFonts w:ascii="Century" w:hAnsi="Century"/>
        </w:rPr>
      </w:pPr>
      <w:r w:rsidRPr="000D195A">
        <w:rPr>
          <w:rFonts w:ascii="Century" w:hAnsi="Century"/>
          <w:noProof/>
          <w:lang w:eastAsia="en-US"/>
        </w:rPr>
        <w:lastRenderedPageBreak/>
        <w:drawing>
          <wp:inline distT="0" distB="0" distL="0" distR="0" wp14:anchorId="2B561C6A" wp14:editId="218CE55A">
            <wp:extent cx="5276215" cy="2496820"/>
            <wp:effectExtent l="0" t="0" r="635" b="0"/>
            <wp:docPr id="67641" name="Picture 6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6215" cy="2496820"/>
                    </a:xfrm>
                    <a:prstGeom prst="rect">
                      <a:avLst/>
                    </a:prstGeom>
                  </pic:spPr>
                </pic:pic>
              </a:graphicData>
            </a:graphic>
          </wp:inline>
        </w:drawing>
      </w:r>
    </w:p>
    <w:p w:rsidR="004407B7" w:rsidRPr="000D195A" w:rsidRDefault="004407B7" w:rsidP="006B4A50">
      <w:pPr>
        <w:pStyle w:val="figurecaption"/>
        <w:numPr>
          <w:ilvl w:val="0"/>
          <w:numId w:val="195"/>
        </w:numPr>
        <w:ind w:left="3960"/>
        <w:jc w:val="both"/>
        <w:rPr>
          <w:rFonts w:ascii="Century" w:hAnsi="Century"/>
        </w:rPr>
      </w:pPr>
      <w:r w:rsidRPr="000D195A">
        <w:rPr>
          <w:rFonts w:ascii="Century" w:hAnsi="Century"/>
        </w:rPr>
        <w:t xml:space="preserve">Dialog report organization </w:t>
      </w:r>
    </w:p>
    <w:p w:rsidR="004407B7" w:rsidRPr="000D195A" w:rsidRDefault="004407B7" w:rsidP="006B4A50">
      <w:pPr>
        <w:jc w:val="both"/>
        <w:rPr>
          <w:rFonts w:ascii="Century" w:hAnsi="Century"/>
        </w:rPr>
      </w:pPr>
      <w:r w:rsidRPr="000D195A">
        <w:rPr>
          <w:rFonts w:ascii="Century" w:hAnsi="Century"/>
        </w:rPr>
        <w:t>Step 3: Choose a reason which you want see and click on “G</w:t>
      </w:r>
      <w:r w:rsidRPr="000D195A">
        <w:rPr>
          <w:rFonts w:ascii="Cambria" w:hAnsi="Cambria" w:cs="Cambria"/>
        </w:rPr>
        <w:t>ư</w:t>
      </w:r>
      <w:r w:rsidRPr="000D195A">
        <w:rPr>
          <w:rFonts w:ascii="Century" w:hAnsi="Century"/>
        </w:rPr>
        <w:t>̉i báo cáo</w:t>
      </w:r>
      <w:r w:rsidRPr="000D195A">
        <w:rPr>
          <w:rFonts w:ascii="Century" w:hAnsi="Century" w:cs="Century"/>
        </w:rPr>
        <w:t>”</w:t>
      </w:r>
      <w:r w:rsidRPr="000D195A">
        <w:rPr>
          <w:rFonts w:ascii="Century" w:hAnsi="Century"/>
        </w:rPr>
        <w:t xml:space="preserve"> button.</w:t>
      </w:r>
    </w:p>
    <w:p w:rsidR="004407B7" w:rsidRPr="000D195A" w:rsidRDefault="004407B7" w:rsidP="006B4A50">
      <w:pPr>
        <w:pStyle w:val="Heading5"/>
        <w:jc w:val="both"/>
        <w:rPr>
          <w:rFonts w:ascii="Century" w:hAnsi="Century"/>
        </w:rPr>
      </w:pPr>
      <w:r w:rsidRPr="000D195A">
        <w:rPr>
          <w:rFonts w:ascii="Century" w:hAnsi="Century"/>
        </w:rPr>
        <w:t>Send message to Organization</w:t>
      </w:r>
    </w:p>
    <w:p w:rsidR="004407B7" w:rsidRPr="000D195A" w:rsidRDefault="004407B7" w:rsidP="006B4A50">
      <w:pPr>
        <w:jc w:val="both"/>
        <w:rPr>
          <w:rFonts w:ascii="Century" w:hAnsi="Century"/>
        </w:rPr>
      </w:pPr>
      <w:r w:rsidRPr="000D195A">
        <w:rPr>
          <w:rFonts w:ascii="Century" w:hAnsi="Century"/>
        </w:rPr>
        <w:t>To send message to organization, user do the step below:</w:t>
      </w:r>
    </w:p>
    <w:p w:rsidR="004407B7" w:rsidRPr="000D195A" w:rsidRDefault="004407B7" w:rsidP="006B4A50">
      <w:pPr>
        <w:jc w:val="both"/>
        <w:rPr>
          <w:rFonts w:ascii="Century" w:hAnsi="Century"/>
        </w:rPr>
      </w:pPr>
      <w:r w:rsidRPr="000D195A">
        <w:rPr>
          <w:rFonts w:ascii="Century" w:hAnsi="Century"/>
        </w:rPr>
        <w:t>Step 1: Go to organization detail of organization.</w:t>
      </w:r>
    </w:p>
    <w:p w:rsidR="004407B7" w:rsidRPr="000D195A" w:rsidRDefault="004407B7" w:rsidP="006B4A50">
      <w:pPr>
        <w:jc w:val="both"/>
        <w:rPr>
          <w:rFonts w:ascii="Century" w:hAnsi="Century"/>
        </w:rPr>
      </w:pPr>
      <w:r w:rsidRPr="000D195A">
        <w:rPr>
          <w:rFonts w:ascii="Century" w:hAnsi="Century"/>
        </w:rPr>
        <w:t xml:space="preserve">Step 2: Click </w:t>
      </w:r>
      <w:r w:rsidRPr="000D195A">
        <w:rPr>
          <w:rFonts w:ascii="Century" w:hAnsi="Century"/>
          <w:noProof/>
        </w:rPr>
        <w:t>“Nhắn tin</w:t>
      </w:r>
      <w:r w:rsidRPr="000D195A">
        <w:rPr>
          <w:rFonts w:ascii="Century" w:hAnsi="Century" w:cs="Century"/>
          <w:noProof/>
        </w:rPr>
        <w:t>”</w:t>
      </w:r>
      <w:r w:rsidRPr="000D195A">
        <w:rPr>
          <w:rFonts w:ascii="Century" w:hAnsi="Century"/>
          <w:noProof/>
        </w:rPr>
        <w:t xml:space="preserve"> button </w:t>
      </w:r>
      <w:r w:rsidRPr="000D195A">
        <w:rPr>
          <w:rFonts w:ascii="Century" w:hAnsi="Century"/>
        </w:rPr>
        <w:t>in organization detail page. Dialog Message will display:</w:t>
      </w:r>
    </w:p>
    <w:p w:rsidR="004407B7" w:rsidRPr="000D195A" w:rsidRDefault="004407B7" w:rsidP="006B4A50">
      <w:pPr>
        <w:pStyle w:val="figurecaption"/>
        <w:numPr>
          <w:ilvl w:val="0"/>
          <w:numId w:val="0"/>
        </w:numPr>
        <w:jc w:val="both"/>
        <w:rPr>
          <w:rFonts w:ascii="Century" w:hAnsi="Century"/>
        </w:rPr>
      </w:pPr>
      <w:r w:rsidRPr="000D195A">
        <w:rPr>
          <w:rFonts w:ascii="Century" w:hAnsi="Century"/>
          <w:noProof/>
          <w:lang w:eastAsia="en-US"/>
        </w:rPr>
        <w:drawing>
          <wp:inline distT="0" distB="0" distL="0" distR="0" wp14:anchorId="3547752E" wp14:editId="11672421">
            <wp:extent cx="5276215" cy="3656330"/>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6215" cy="3656330"/>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Dialog message screen</w:t>
      </w:r>
    </w:p>
    <w:p w:rsidR="004407B7" w:rsidRPr="000D195A" w:rsidRDefault="004407B7" w:rsidP="006B4A50">
      <w:pPr>
        <w:jc w:val="both"/>
        <w:rPr>
          <w:rFonts w:ascii="Century" w:hAnsi="Century"/>
        </w:rPr>
      </w:pPr>
      <w:r w:rsidRPr="000D195A">
        <w:rPr>
          <w:rFonts w:ascii="Century" w:hAnsi="Century"/>
        </w:rPr>
        <w:t>Step 3: Enter content what you want message to organization, and click “G</w:t>
      </w:r>
      <w:r w:rsidRPr="000D195A">
        <w:rPr>
          <w:rFonts w:ascii="Cambria" w:hAnsi="Cambria" w:cs="Cambria"/>
        </w:rPr>
        <w:t>ư</w:t>
      </w:r>
      <w:r w:rsidRPr="000D195A">
        <w:rPr>
          <w:rFonts w:ascii="Century" w:hAnsi="Century"/>
        </w:rPr>
        <w:t>̉i tin nh</w:t>
      </w:r>
      <w:r w:rsidRPr="000D195A">
        <w:rPr>
          <w:rFonts w:ascii="Century" w:hAnsi="Century" w:cs="Century"/>
        </w:rPr>
        <w:t>ă</w:t>
      </w:r>
      <w:r w:rsidRPr="000D195A">
        <w:rPr>
          <w:rFonts w:ascii="Century" w:hAnsi="Century"/>
        </w:rPr>
        <w:t>́n</w:t>
      </w:r>
      <w:r w:rsidRPr="000D195A">
        <w:rPr>
          <w:rFonts w:ascii="Century" w:hAnsi="Century" w:cs="Century"/>
        </w:rPr>
        <w:t>”</w:t>
      </w:r>
      <w:r w:rsidRPr="000D195A">
        <w:rPr>
          <w:rFonts w:ascii="Century" w:hAnsi="Century"/>
        </w:rPr>
        <w:t xml:space="preserve"> button.</w:t>
      </w:r>
    </w:p>
    <w:p w:rsidR="004407B7" w:rsidRPr="000D195A" w:rsidRDefault="004407B7" w:rsidP="006B4A50">
      <w:pPr>
        <w:pStyle w:val="Heading4"/>
        <w:jc w:val="both"/>
        <w:rPr>
          <w:rFonts w:ascii="Century" w:hAnsi="Century"/>
        </w:rPr>
      </w:pPr>
      <w:bookmarkStart w:id="5307" w:name="_Toc468819247"/>
      <w:r w:rsidRPr="000D195A">
        <w:rPr>
          <w:rFonts w:ascii="Century" w:hAnsi="Century"/>
        </w:rPr>
        <w:lastRenderedPageBreak/>
        <w:t>Edit Organization</w:t>
      </w:r>
      <w:bookmarkEnd w:id="5307"/>
    </w:p>
    <w:p w:rsidR="004407B7" w:rsidRPr="000D195A" w:rsidRDefault="004407B7" w:rsidP="006B4A50">
      <w:pPr>
        <w:jc w:val="both"/>
        <w:rPr>
          <w:rFonts w:ascii="Century" w:hAnsi="Century"/>
        </w:rPr>
      </w:pPr>
      <w:r w:rsidRPr="000D195A">
        <w:rPr>
          <w:rFonts w:ascii="Century" w:hAnsi="Century"/>
        </w:rPr>
        <w:t>To edit organization user do the step below:</w:t>
      </w:r>
    </w:p>
    <w:p w:rsidR="004407B7" w:rsidRPr="000D195A" w:rsidRDefault="004407B7" w:rsidP="006B4A50">
      <w:pPr>
        <w:jc w:val="both"/>
        <w:rPr>
          <w:rFonts w:ascii="Century" w:hAnsi="Century"/>
        </w:rPr>
      </w:pPr>
      <w:r w:rsidRPr="000D195A">
        <w:rPr>
          <w:rFonts w:ascii="Century" w:hAnsi="Century"/>
        </w:rPr>
        <w:t xml:space="preserve">Step 1: Click   </w:t>
      </w:r>
      <w:r w:rsidRPr="000D195A">
        <w:rPr>
          <w:rFonts w:ascii="Century" w:hAnsi="Century"/>
          <w:noProof/>
          <w:lang w:eastAsia="en-US"/>
        </w:rPr>
        <w:drawing>
          <wp:inline distT="0" distB="0" distL="0" distR="0" wp14:anchorId="3CE1C53A" wp14:editId="3C582799">
            <wp:extent cx="295275" cy="266700"/>
            <wp:effectExtent l="0" t="0" r="9525" b="0"/>
            <wp:docPr id="67642" name="Picture 6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5275" cy="266700"/>
                    </a:xfrm>
                    <a:prstGeom prst="rect">
                      <a:avLst/>
                    </a:prstGeom>
                  </pic:spPr>
                </pic:pic>
              </a:graphicData>
            </a:graphic>
          </wp:inline>
        </w:drawing>
      </w:r>
      <w:r w:rsidRPr="000D195A">
        <w:rPr>
          <w:rFonts w:ascii="Century" w:hAnsi="Century"/>
        </w:rPr>
        <w:t xml:space="preserve"> in header. System will display:</w:t>
      </w: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1CF3F725" wp14:editId="565D02C2">
            <wp:extent cx="981212" cy="828791"/>
            <wp:effectExtent l="0" t="0" r="9525" b="9525"/>
            <wp:docPr id="67643" name="Picture 6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png"/>
                    <pic:cNvPicPr/>
                  </pic:nvPicPr>
                  <pic:blipFill>
                    <a:blip r:embed="rId195">
                      <a:extLst>
                        <a:ext uri="{28A0092B-C50C-407E-A947-70E740481C1C}">
                          <a14:useLocalDpi xmlns:a14="http://schemas.microsoft.com/office/drawing/2010/main" val="0"/>
                        </a:ext>
                      </a:extLst>
                    </a:blip>
                    <a:stretch>
                      <a:fillRect/>
                    </a:stretch>
                  </pic:blipFill>
                  <pic:spPr>
                    <a:xfrm>
                      <a:off x="0" y="0"/>
                      <a:ext cx="981212" cy="828791"/>
                    </a:xfrm>
                    <a:prstGeom prst="rect">
                      <a:avLst/>
                    </a:prstGeom>
                  </pic:spPr>
                </pic:pic>
              </a:graphicData>
            </a:graphic>
          </wp:inline>
        </w:drawing>
      </w:r>
    </w:p>
    <w:p w:rsidR="004407B7" w:rsidRPr="000D195A" w:rsidRDefault="004407B7" w:rsidP="006B4A50">
      <w:pPr>
        <w:jc w:val="both"/>
        <w:rPr>
          <w:rFonts w:ascii="Century" w:hAnsi="Century"/>
        </w:rPr>
      </w:pPr>
      <w:r w:rsidRPr="000D195A">
        <w:rPr>
          <w:rFonts w:ascii="Century" w:hAnsi="Century"/>
        </w:rPr>
        <w:t>Step 2: Click on “Tổ ch</w:t>
      </w:r>
      <w:r w:rsidRPr="000D195A">
        <w:rPr>
          <w:rFonts w:ascii="Cambria" w:hAnsi="Cambria" w:cs="Cambria"/>
        </w:rPr>
        <w:t>ư</w:t>
      </w:r>
      <w:r w:rsidRPr="000D195A">
        <w:rPr>
          <w:rFonts w:ascii="Century" w:hAnsi="Century"/>
        </w:rPr>
        <w:t>́c của bạn</w:t>
      </w:r>
      <w:r w:rsidRPr="000D195A">
        <w:rPr>
          <w:rFonts w:ascii="Century" w:hAnsi="Century" w:cs="Century"/>
        </w:rPr>
        <w:t>”</w:t>
      </w:r>
      <w:r w:rsidRPr="000D195A">
        <w:rPr>
          <w:rFonts w:ascii="Century" w:hAnsi="Century"/>
        </w:rPr>
        <w:t xml:space="preserve">.  User go to organization detail page, and click on </w:t>
      </w:r>
      <w:r w:rsidRPr="000D195A">
        <w:rPr>
          <w:rFonts w:ascii="Century" w:hAnsi="Century" w:cs="Century"/>
        </w:rPr>
        <w:t>“</w:t>
      </w:r>
      <w:r w:rsidRPr="000D195A">
        <w:rPr>
          <w:rFonts w:ascii="Century" w:hAnsi="Century"/>
        </w:rPr>
        <w:t>S</w:t>
      </w:r>
      <w:r w:rsidRPr="000D195A">
        <w:rPr>
          <w:rFonts w:ascii="Cambria" w:hAnsi="Cambria" w:cs="Cambria"/>
        </w:rPr>
        <w:t>ư</w:t>
      </w:r>
      <w:r w:rsidRPr="000D195A">
        <w:rPr>
          <w:rFonts w:ascii="Century" w:hAnsi="Century"/>
        </w:rPr>
        <w:t>̉a th</w:t>
      </w:r>
      <w:r w:rsidRPr="000D195A">
        <w:rPr>
          <w:rFonts w:ascii="Century" w:hAnsi="Century" w:cs="Century"/>
        </w:rPr>
        <w:t>ô</w:t>
      </w:r>
      <w:r w:rsidRPr="000D195A">
        <w:rPr>
          <w:rFonts w:ascii="Century" w:hAnsi="Century"/>
        </w:rPr>
        <w:t>ng tin</w:t>
      </w:r>
      <w:r w:rsidRPr="000D195A">
        <w:rPr>
          <w:rFonts w:ascii="Century" w:hAnsi="Century" w:cs="Century"/>
        </w:rPr>
        <w:t>”</w:t>
      </w:r>
      <w:r w:rsidRPr="000D195A">
        <w:rPr>
          <w:rFonts w:ascii="Century" w:hAnsi="Century"/>
        </w:rPr>
        <w:t xml:space="preserve"> button. User will go to Edit Organization page:</w:t>
      </w:r>
      <w:r w:rsidRPr="000D195A">
        <w:rPr>
          <w:rFonts w:ascii="Century" w:hAnsi="Century"/>
        </w:rPr>
        <w:br/>
      </w:r>
      <w:r w:rsidRPr="000D195A">
        <w:rPr>
          <w:rFonts w:ascii="Century" w:hAnsi="Century"/>
          <w:noProof/>
          <w:lang w:eastAsia="en-US"/>
        </w:rPr>
        <w:drawing>
          <wp:inline distT="0" distB="0" distL="0" distR="0" wp14:anchorId="493FAEC8" wp14:editId="2B21147C">
            <wp:extent cx="3686175" cy="4876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86175" cy="4876800"/>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Edit Organization screen</w:t>
      </w:r>
    </w:p>
    <w:p w:rsidR="004407B7" w:rsidRPr="000D195A" w:rsidRDefault="004407B7" w:rsidP="006B4A50">
      <w:pPr>
        <w:jc w:val="both"/>
        <w:rPr>
          <w:rFonts w:ascii="Century" w:hAnsi="Century"/>
        </w:rPr>
      </w:pPr>
      <w:r w:rsidRPr="000D195A">
        <w:rPr>
          <w:rFonts w:ascii="Century" w:hAnsi="Century"/>
        </w:rPr>
        <w:t>Step 3: Enter information and click on “L</w:t>
      </w:r>
      <w:r w:rsidRPr="000D195A">
        <w:rPr>
          <w:rFonts w:ascii="Cambria" w:hAnsi="Cambria" w:cs="Cambria"/>
        </w:rPr>
        <w:t>ư</w:t>
      </w:r>
      <w:r w:rsidRPr="000D195A">
        <w:rPr>
          <w:rFonts w:ascii="Century" w:hAnsi="Century"/>
        </w:rPr>
        <w:t>u</w:t>
      </w:r>
      <w:r w:rsidRPr="000D195A">
        <w:rPr>
          <w:rFonts w:ascii="Century" w:hAnsi="Century" w:cs="Century"/>
        </w:rPr>
        <w:t>”</w:t>
      </w:r>
      <w:r w:rsidRPr="000D195A">
        <w:rPr>
          <w:rFonts w:ascii="Century" w:hAnsi="Century"/>
        </w:rPr>
        <w:t xml:space="preserve"> button.</w:t>
      </w:r>
    </w:p>
    <w:p w:rsidR="004407B7" w:rsidRPr="000D195A" w:rsidRDefault="004407B7" w:rsidP="006B4A50">
      <w:pPr>
        <w:pStyle w:val="Heading4"/>
        <w:jc w:val="both"/>
        <w:rPr>
          <w:rFonts w:ascii="Century" w:hAnsi="Century"/>
        </w:rPr>
      </w:pPr>
      <w:bookmarkStart w:id="5308" w:name="_Toc468819248"/>
      <w:r w:rsidRPr="000D195A">
        <w:rPr>
          <w:rFonts w:ascii="Century" w:hAnsi="Century"/>
        </w:rPr>
        <w:t>Donate Event</w:t>
      </w:r>
      <w:bookmarkEnd w:id="5308"/>
    </w:p>
    <w:p w:rsidR="004407B7" w:rsidRPr="000D195A" w:rsidRDefault="004407B7" w:rsidP="006B4A50">
      <w:pPr>
        <w:jc w:val="both"/>
        <w:rPr>
          <w:rFonts w:ascii="Century" w:hAnsi="Century"/>
          <w:noProof/>
        </w:rPr>
      </w:pPr>
      <w:r w:rsidRPr="000D195A">
        <w:rPr>
          <w:rFonts w:ascii="Century" w:hAnsi="Century"/>
          <w:noProof/>
        </w:rPr>
        <w:t>This is the most importance feature. To use this fearture user do the steps below:</w:t>
      </w:r>
    </w:p>
    <w:p w:rsidR="004407B7" w:rsidRPr="000D195A" w:rsidRDefault="004407B7" w:rsidP="006B4A50">
      <w:pPr>
        <w:jc w:val="both"/>
        <w:rPr>
          <w:rFonts w:ascii="Century" w:hAnsi="Century"/>
          <w:noProof/>
        </w:rPr>
      </w:pPr>
      <w:r w:rsidRPr="000D195A">
        <w:rPr>
          <w:rFonts w:ascii="Century" w:hAnsi="Century"/>
          <w:noProof/>
        </w:rPr>
        <w:t>Step 1: From event details  page, click on “Quyên góp</w:t>
      </w:r>
      <w:r w:rsidRPr="000D195A">
        <w:rPr>
          <w:rFonts w:ascii="Century" w:hAnsi="Century" w:cs="Century"/>
          <w:noProof/>
        </w:rPr>
        <w:t>”</w:t>
      </w:r>
      <w:r w:rsidRPr="000D195A">
        <w:rPr>
          <w:rFonts w:ascii="Century" w:hAnsi="Century"/>
          <w:noProof/>
        </w:rPr>
        <w:t xml:space="preserve"> link. System go to donate project page.</w:t>
      </w:r>
    </w:p>
    <w:p w:rsidR="004407B7" w:rsidRPr="000D195A" w:rsidRDefault="004407B7" w:rsidP="006B4A50">
      <w:pPr>
        <w:jc w:val="both"/>
        <w:rPr>
          <w:rFonts w:ascii="Century" w:hAnsi="Century"/>
          <w:noProof/>
        </w:rPr>
      </w:pPr>
      <w:r w:rsidRPr="000D195A">
        <w:rPr>
          <w:rFonts w:ascii="Century" w:hAnsi="Century"/>
          <w:noProof/>
        </w:rPr>
        <w:lastRenderedPageBreak/>
        <w:t>Step 2: Choose payment methods,  numbers of money , enter content and click on “Thanh toán</w:t>
      </w:r>
      <w:r w:rsidRPr="000D195A">
        <w:rPr>
          <w:rFonts w:ascii="Century" w:hAnsi="Century" w:cs="Century"/>
          <w:noProof/>
        </w:rPr>
        <w:t>”</w:t>
      </w:r>
      <w:r w:rsidRPr="000D195A">
        <w:rPr>
          <w:rFonts w:ascii="Century" w:hAnsi="Century"/>
          <w:noProof/>
        </w:rPr>
        <w:t xml:space="preserve"> button.  System go to the Ngân l</w:t>
      </w:r>
      <w:r w:rsidRPr="000D195A">
        <w:rPr>
          <w:rFonts w:ascii="Cambria" w:hAnsi="Cambria" w:cs="Cambria"/>
          <w:noProof/>
        </w:rPr>
        <w:t>ươ</w:t>
      </w:r>
      <w:r w:rsidRPr="000D195A">
        <w:rPr>
          <w:rFonts w:ascii="Century" w:hAnsi="Century"/>
          <w:noProof/>
        </w:rPr>
        <w:t>̣ng and backer complete some of step in Ng</w:t>
      </w:r>
      <w:r w:rsidRPr="000D195A">
        <w:rPr>
          <w:rFonts w:ascii="Century" w:hAnsi="Century" w:cs="Century"/>
          <w:noProof/>
        </w:rPr>
        <w:t>â</w:t>
      </w:r>
      <w:r w:rsidRPr="000D195A">
        <w:rPr>
          <w:rFonts w:ascii="Century" w:hAnsi="Century"/>
          <w:noProof/>
        </w:rPr>
        <w:t>n l</w:t>
      </w:r>
      <w:r w:rsidRPr="000D195A">
        <w:rPr>
          <w:rFonts w:ascii="Cambria" w:hAnsi="Cambria" w:cs="Cambria"/>
          <w:noProof/>
        </w:rPr>
        <w:t>ươ</w:t>
      </w:r>
      <w:r w:rsidRPr="000D195A">
        <w:rPr>
          <w:rFonts w:ascii="Century" w:hAnsi="Century"/>
          <w:noProof/>
        </w:rPr>
        <w:t>̣ng to donate success event.</w:t>
      </w:r>
    </w:p>
    <w:p w:rsidR="004407B7" w:rsidRPr="000D195A" w:rsidRDefault="004407B7" w:rsidP="006B4A50">
      <w:pPr>
        <w:jc w:val="both"/>
        <w:rPr>
          <w:rFonts w:ascii="Century" w:hAnsi="Century"/>
          <w:noProof/>
        </w:rPr>
      </w:pP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2F1BAD1E" wp14:editId="53CD2A18">
            <wp:extent cx="5276215" cy="598297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6215" cy="5982970"/>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Donate event screen</w:t>
      </w:r>
      <w:r w:rsidRPr="000D195A">
        <w:rPr>
          <w:rFonts w:ascii="Century" w:hAnsi="Century"/>
        </w:rPr>
        <w:br w:type="page"/>
      </w:r>
    </w:p>
    <w:p w:rsidR="004407B7" w:rsidRPr="000D195A" w:rsidRDefault="004407B7" w:rsidP="006B4A50">
      <w:pPr>
        <w:pStyle w:val="Heading4"/>
        <w:jc w:val="both"/>
        <w:rPr>
          <w:rFonts w:ascii="Century" w:hAnsi="Century"/>
        </w:rPr>
      </w:pPr>
      <w:bookmarkStart w:id="5309" w:name="_Toc468819249"/>
      <w:r w:rsidRPr="000D195A">
        <w:rPr>
          <w:rFonts w:ascii="Century" w:hAnsi="Century"/>
        </w:rPr>
        <w:lastRenderedPageBreak/>
        <w:t>Message</w:t>
      </w:r>
      <w:bookmarkEnd w:id="5309"/>
    </w:p>
    <w:p w:rsidR="004407B7" w:rsidRPr="000D195A" w:rsidRDefault="004407B7" w:rsidP="006B4A50">
      <w:pPr>
        <w:jc w:val="both"/>
        <w:rPr>
          <w:rFonts w:ascii="Century" w:hAnsi="Century"/>
        </w:rPr>
      </w:pPr>
      <w:r w:rsidRPr="000D195A">
        <w:rPr>
          <w:rFonts w:ascii="Century" w:hAnsi="Century"/>
        </w:rPr>
        <w:t>In this page user can view messages to create new message, view message.</w:t>
      </w: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00D4BE87" wp14:editId="7C9DF26B">
            <wp:extent cx="5276215" cy="3921125"/>
            <wp:effectExtent l="0" t="0" r="635" b="3175"/>
            <wp:docPr id="67644" name="Picture 6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6215" cy="3921125"/>
                    </a:xfrm>
                    <a:prstGeom prst="rect">
                      <a:avLst/>
                    </a:prstGeom>
                  </pic:spPr>
                </pic:pic>
              </a:graphicData>
            </a:graphic>
          </wp:inline>
        </w:drawing>
      </w:r>
    </w:p>
    <w:p w:rsidR="004407B7" w:rsidRDefault="004407B7" w:rsidP="006B4A50">
      <w:pPr>
        <w:pStyle w:val="Figure6-1"/>
        <w:jc w:val="both"/>
        <w:rPr>
          <w:rFonts w:ascii="Century" w:hAnsi="Century"/>
        </w:rPr>
      </w:pPr>
      <w:r w:rsidRPr="000D195A">
        <w:rPr>
          <w:rFonts w:ascii="Century" w:hAnsi="Century"/>
        </w:rPr>
        <w:t xml:space="preserve">Message screen </w:t>
      </w: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Pr="000D195A" w:rsidRDefault="00162FF0" w:rsidP="006B4A50">
      <w:pPr>
        <w:pStyle w:val="Figure6-1"/>
        <w:numPr>
          <w:ilvl w:val="0"/>
          <w:numId w:val="0"/>
        </w:numPr>
        <w:ind w:left="720" w:hanging="360"/>
        <w:jc w:val="both"/>
        <w:rPr>
          <w:rFonts w:ascii="Century" w:hAnsi="Century"/>
        </w:rPr>
      </w:pPr>
    </w:p>
    <w:p w:rsidR="004407B7" w:rsidRPr="000D195A" w:rsidRDefault="004407B7" w:rsidP="006B4A50">
      <w:pPr>
        <w:pStyle w:val="Heading5"/>
        <w:jc w:val="both"/>
        <w:rPr>
          <w:rFonts w:ascii="Century" w:hAnsi="Century"/>
        </w:rPr>
      </w:pPr>
      <w:r w:rsidRPr="000D195A">
        <w:rPr>
          <w:rFonts w:ascii="Century" w:hAnsi="Century"/>
        </w:rPr>
        <w:t>Sent message</w:t>
      </w:r>
    </w:p>
    <w:p w:rsidR="004407B7" w:rsidRPr="000D195A" w:rsidRDefault="004407B7" w:rsidP="006B4A50">
      <w:pPr>
        <w:jc w:val="both"/>
        <w:rPr>
          <w:rFonts w:ascii="Century" w:hAnsi="Century"/>
        </w:rPr>
      </w:pPr>
      <w:r w:rsidRPr="000D195A">
        <w:rPr>
          <w:rFonts w:ascii="Century" w:hAnsi="Century"/>
        </w:rPr>
        <w:t>To sent message user do the steps below:</w:t>
      </w:r>
    </w:p>
    <w:p w:rsidR="004407B7" w:rsidRPr="000D195A" w:rsidRDefault="004407B7" w:rsidP="006B4A50">
      <w:pPr>
        <w:jc w:val="both"/>
        <w:rPr>
          <w:rFonts w:ascii="Century" w:hAnsi="Century"/>
        </w:rPr>
      </w:pPr>
      <w:r w:rsidRPr="000D195A">
        <w:rPr>
          <w:rFonts w:ascii="Century" w:hAnsi="Century"/>
        </w:rPr>
        <w:lastRenderedPageBreak/>
        <w:t>Step 1: Click o</w:t>
      </w:r>
      <w:r w:rsidR="00162FF0">
        <w:rPr>
          <w:rFonts w:ascii="Century" w:hAnsi="Century"/>
        </w:rPr>
        <w:t xml:space="preserve">n avatar in header, then click </w:t>
      </w:r>
      <w:r w:rsidRPr="000D195A">
        <w:rPr>
          <w:rFonts w:ascii="Century" w:hAnsi="Century"/>
        </w:rPr>
        <w:t>on “Tin nh</w:t>
      </w:r>
      <w:r w:rsidRPr="000D195A">
        <w:rPr>
          <w:rFonts w:ascii="Cambria" w:hAnsi="Cambria" w:cs="Cambria"/>
        </w:rPr>
        <w:t>ắ</w:t>
      </w:r>
      <w:r w:rsidRPr="000D195A">
        <w:rPr>
          <w:rFonts w:ascii="Century" w:hAnsi="Century"/>
        </w:rPr>
        <w:t>n” link. System go to message page.</w:t>
      </w:r>
    </w:p>
    <w:p w:rsidR="004407B7" w:rsidRPr="000D195A" w:rsidRDefault="004407B7" w:rsidP="006B4A50">
      <w:pPr>
        <w:jc w:val="both"/>
        <w:rPr>
          <w:rFonts w:ascii="Century" w:hAnsi="Century"/>
        </w:rPr>
      </w:pPr>
      <w:r w:rsidRPr="000D195A">
        <w:rPr>
          <w:rFonts w:ascii="Century" w:hAnsi="Century"/>
        </w:rPr>
        <w:t>Step 2: Click on “So</w:t>
      </w:r>
      <w:r w:rsidRPr="000D195A">
        <w:rPr>
          <w:rFonts w:ascii="Cambria" w:hAnsi="Cambria" w:cs="Cambria"/>
        </w:rPr>
        <w:t>ạ</w:t>
      </w:r>
      <w:r w:rsidRPr="000D195A">
        <w:rPr>
          <w:rFonts w:ascii="Century" w:hAnsi="Century"/>
        </w:rPr>
        <w:t>n tin nh</w:t>
      </w:r>
      <w:r w:rsidRPr="000D195A">
        <w:rPr>
          <w:rFonts w:ascii="Cambria" w:hAnsi="Cambria" w:cs="Cambria"/>
        </w:rPr>
        <w:t>ắ</w:t>
      </w:r>
      <w:r w:rsidRPr="000D195A">
        <w:rPr>
          <w:rFonts w:ascii="Century" w:hAnsi="Century"/>
        </w:rPr>
        <w:t>n” button.</w:t>
      </w:r>
    </w:p>
    <w:p w:rsidR="004407B7" w:rsidRPr="000D195A" w:rsidRDefault="004407B7" w:rsidP="006B4A50">
      <w:pPr>
        <w:jc w:val="both"/>
        <w:rPr>
          <w:rFonts w:ascii="Century" w:hAnsi="Century"/>
        </w:rPr>
      </w:pPr>
      <w:r w:rsidRPr="000D195A">
        <w:rPr>
          <w:rFonts w:ascii="Century" w:hAnsi="Century"/>
        </w:rPr>
        <w:t>Step 3: Enter information and click sent button.</w:t>
      </w: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5269E79C" wp14:editId="43E730E6">
            <wp:extent cx="5276215" cy="3150235"/>
            <wp:effectExtent l="0" t="0" r="635" b="0"/>
            <wp:docPr id="67645" name="Picture 6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6215" cy="3150235"/>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Sent message</w:t>
      </w:r>
    </w:p>
    <w:p w:rsidR="004407B7" w:rsidRPr="000D195A" w:rsidRDefault="004407B7" w:rsidP="006B4A50">
      <w:pPr>
        <w:jc w:val="both"/>
        <w:rPr>
          <w:rFonts w:ascii="Century" w:eastAsiaTheme="majorEastAsia" w:hAnsi="Century" w:cstheme="majorBidi"/>
          <w:b/>
          <w:color w:val="5B9BD5" w:themeColor="accent1"/>
          <w:sz w:val="24"/>
          <w:szCs w:val="24"/>
        </w:rPr>
      </w:pPr>
      <w:r w:rsidRPr="000D195A">
        <w:rPr>
          <w:rFonts w:ascii="Century" w:hAnsi="Century"/>
        </w:rPr>
        <w:br w:type="page"/>
      </w:r>
    </w:p>
    <w:p w:rsidR="004407B7" w:rsidRPr="000D195A" w:rsidRDefault="004407B7" w:rsidP="006B4A50">
      <w:pPr>
        <w:pStyle w:val="Heading5"/>
        <w:jc w:val="both"/>
        <w:rPr>
          <w:rFonts w:ascii="Century" w:hAnsi="Century"/>
        </w:rPr>
      </w:pPr>
      <w:r w:rsidRPr="000D195A">
        <w:rPr>
          <w:rFonts w:ascii="Century" w:hAnsi="Century"/>
        </w:rPr>
        <w:lastRenderedPageBreak/>
        <w:t>Message view</w:t>
      </w:r>
    </w:p>
    <w:p w:rsidR="004407B7" w:rsidRPr="000D195A" w:rsidRDefault="004407B7" w:rsidP="006B4A50">
      <w:pPr>
        <w:jc w:val="both"/>
        <w:rPr>
          <w:rFonts w:ascii="Century" w:hAnsi="Century"/>
        </w:rPr>
      </w:pPr>
      <w:r w:rsidRPr="000D195A">
        <w:rPr>
          <w:rFonts w:ascii="Century" w:hAnsi="Century"/>
        </w:rPr>
        <w:t>In this page, user can sent and receive message create a conversation. To view conversation user do the steps below:</w:t>
      </w:r>
    </w:p>
    <w:p w:rsidR="004407B7" w:rsidRPr="000D195A" w:rsidRDefault="004407B7" w:rsidP="006B4A50">
      <w:pPr>
        <w:jc w:val="both"/>
        <w:rPr>
          <w:rFonts w:ascii="Century" w:hAnsi="Century"/>
        </w:rPr>
      </w:pPr>
      <w:r w:rsidRPr="000D195A">
        <w:rPr>
          <w:rFonts w:ascii="Century" w:hAnsi="Century"/>
        </w:rPr>
        <w:t>Step 1: Click on avatar in header, then click on “Tin nh</w:t>
      </w:r>
      <w:r w:rsidRPr="000D195A">
        <w:rPr>
          <w:rFonts w:ascii="Cambria" w:hAnsi="Cambria" w:cs="Cambria"/>
        </w:rPr>
        <w:t>ắ</w:t>
      </w:r>
      <w:r w:rsidRPr="000D195A">
        <w:rPr>
          <w:rFonts w:ascii="Century" w:hAnsi="Century"/>
        </w:rPr>
        <w:t>n” link. System go to message page.</w:t>
      </w:r>
    </w:p>
    <w:p w:rsidR="004407B7" w:rsidRPr="000D195A" w:rsidRDefault="004407B7" w:rsidP="006B4A50">
      <w:pPr>
        <w:jc w:val="both"/>
        <w:rPr>
          <w:rFonts w:ascii="Century" w:hAnsi="Century"/>
        </w:rPr>
      </w:pPr>
      <w:r w:rsidRPr="000D195A">
        <w:rPr>
          <w:rFonts w:ascii="Century" w:hAnsi="Century"/>
        </w:rPr>
        <w:t>Step 2: Click on a message to view conversation.</w:t>
      </w: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174BD09B" wp14:editId="528E971C">
            <wp:extent cx="5276215" cy="4163695"/>
            <wp:effectExtent l="0" t="0" r="63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6215" cy="4163695"/>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Message view screen</w:t>
      </w:r>
    </w:p>
    <w:p w:rsidR="004407B7" w:rsidRPr="000D195A" w:rsidRDefault="004407B7" w:rsidP="006B4A50">
      <w:pPr>
        <w:jc w:val="both"/>
        <w:rPr>
          <w:rFonts w:ascii="Century" w:hAnsi="Century" w:cs="Times New Roman"/>
          <w:b/>
          <w:bCs/>
          <w:iCs/>
        </w:rPr>
      </w:pPr>
      <w:r w:rsidRPr="000D195A">
        <w:rPr>
          <w:rFonts w:ascii="Century" w:hAnsi="Century"/>
        </w:rPr>
        <w:br w:type="page"/>
      </w:r>
    </w:p>
    <w:p w:rsidR="004407B7" w:rsidRPr="000D195A" w:rsidRDefault="004407B7" w:rsidP="006B4A50">
      <w:pPr>
        <w:pStyle w:val="Heading4"/>
        <w:jc w:val="both"/>
        <w:rPr>
          <w:rFonts w:ascii="Century" w:hAnsi="Century"/>
        </w:rPr>
      </w:pPr>
      <w:bookmarkStart w:id="5310" w:name="_Toc468819250"/>
      <w:r w:rsidRPr="000D195A">
        <w:rPr>
          <w:rFonts w:ascii="Century" w:hAnsi="Century"/>
        </w:rPr>
        <w:lastRenderedPageBreak/>
        <w:t>Account management</w:t>
      </w:r>
      <w:bookmarkEnd w:id="5310"/>
    </w:p>
    <w:p w:rsidR="004407B7" w:rsidRPr="000D195A" w:rsidRDefault="004407B7" w:rsidP="006B4A50">
      <w:pPr>
        <w:pStyle w:val="Heading5"/>
        <w:jc w:val="both"/>
        <w:rPr>
          <w:rFonts w:ascii="Century" w:hAnsi="Century"/>
        </w:rPr>
      </w:pPr>
      <w:r w:rsidRPr="000D195A">
        <w:rPr>
          <w:rFonts w:ascii="Century" w:hAnsi="Century"/>
        </w:rPr>
        <w:t>Change password</w:t>
      </w:r>
    </w:p>
    <w:p w:rsidR="004407B7" w:rsidRPr="000D195A" w:rsidRDefault="004407B7" w:rsidP="006B4A50">
      <w:pPr>
        <w:jc w:val="both"/>
        <w:rPr>
          <w:rFonts w:ascii="Century" w:hAnsi="Century"/>
        </w:rPr>
      </w:pPr>
      <w:r w:rsidRPr="000D195A">
        <w:rPr>
          <w:rFonts w:ascii="Century" w:hAnsi="Century"/>
        </w:rPr>
        <w:t>To change password user do the steps below:</w:t>
      </w:r>
    </w:p>
    <w:p w:rsidR="004407B7" w:rsidRPr="000D195A" w:rsidRDefault="004407B7" w:rsidP="006B4A50">
      <w:pPr>
        <w:jc w:val="both"/>
        <w:rPr>
          <w:rFonts w:ascii="Century" w:hAnsi="Century"/>
        </w:rPr>
      </w:pPr>
      <w:r w:rsidRPr="000D195A">
        <w:rPr>
          <w:rFonts w:ascii="Century" w:hAnsi="Century"/>
        </w:rPr>
        <w:t>Step 1: Click on avatar in header, then click on “Thông tin tài kho</w:t>
      </w:r>
      <w:r w:rsidRPr="000D195A">
        <w:rPr>
          <w:rFonts w:ascii="Cambria" w:hAnsi="Cambria" w:cs="Cambria"/>
        </w:rPr>
        <w:t>ả</w:t>
      </w:r>
      <w:r w:rsidRPr="000D195A">
        <w:rPr>
          <w:rFonts w:ascii="Century" w:hAnsi="Century"/>
        </w:rPr>
        <w:t>n” button. System will go to account detail page.</w:t>
      </w:r>
    </w:p>
    <w:p w:rsidR="004407B7" w:rsidRPr="000D195A" w:rsidRDefault="004407B7" w:rsidP="006B4A50">
      <w:pPr>
        <w:jc w:val="both"/>
        <w:rPr>
          <w:rFonts w:ascii="Century" w:hAnsi="Century"/>
        </w:rPr>
      </w:pPr>
      <w:r w:rsidRPr="000D195A">
        <w:rPr>
          <w:rFonts w:ascii="Century" w:hAnsi="Century"/>
        </w:rPr>
        <w:t>Step 2: Click on “Đ</w:t>
      </w:r>
      <w:r w:rsidRPr="000D195A">
        <w:rPr>
          <w:rFonts w:ascii="Cambria" w:hAnsi="Cambria" w:cs="Cambria"/>
        </w:rPr>
        <w:t>ổ</w:t>
      </w:r>
      <w:r w:rsidRPr="000D195A">
        <w:rPr>
          <w:rFonts w:ascii="Century" w:hAnsi="Century"/>
        </w:rPr>
        <w:t>i m</w:t>
      </w:r>
      <w:r w:rsidRPr="000D195A">
        <w:rPr>
          <w:rFonts w:ascii="Cambria" w:hAnsi="Cambria" w:cs="Cambria"/>
        </w:rPr>
        <w:t>ậ</w:t>
      </w:r>
      <w:r w:rsidRPr="000D195A">
        <w:rPr>
          <w:rFonts w:ascii="Century" w:hAnsi="Century"/>
        </w:rPr>
        <w:t>t kh</w:t>
      </w:r>
      <w:r w:rsidRPr="000D195A">
        <w:rPr>
          <w:rFonts w:ascii="Cambria" w:hAnsi="Cambria" w:cs="Cambria"/>
        </w:rPr>
        <w:t>ẩ</w:t>
      </w:r>
      <w:r w:rsidRPr="000D195A">
        <w:rPr>
          <w:rFonts w:ascii="Century" w:hAnsi="Century"/>
        </w:rPr>
        <w:t>u” tab</w:t>
      </w:r>
    </w:p>
    <w:p w:rsidR="004407B7" w:rsidRPr="000D195A" w:rsidRDefault="004407B7" w:rsidP="006B4A50">
      <w:pPr>
        <w:jc w:val="both"/>
        <w:rPr>
          <w:rFonts w:ascii="Century" w:hAnsi="Century"/>
        </w:rPr>
      </w:pPr>
      <w:r w:rsidRPr="000D195A">
        <w:rPr>
          <w:rFonts w:ascii="Century" w:hAnsi="Century"/>
        </w:rPr>
        <w:t>Step 3: Enter username, old pass, new pass, confirm new pass.</w:t>
      </w:r>
    </w:p>
    <w:p w:rsidR="004407B7" w:rsidRPr="000D195A" w:rsidRDefault="004407B7" w:rsidP="006B4A50">
      <w:pPr>
        <w:jc w:val="both"/>
        <w:rPr>
          <w:rFonts w:ascii="Century" w:hAnsi="Century"/>
        </w:rPr>
      </w:pPr>
      <w:r w:rsidRPr="000D195A">
        <w:rPr>
          <w:rFonts w:ascii="Century" w:hAnsi="Century"/>
        </w:rPr>
        <w:t>Step 4: Click “Đổi m</w:t>
      </w:r>
      <w:r w:rsidRPr="000D195A">
        <w:rPr>
          <w:rFonts w:ascii="Century" w:hAnsi="Century" w:cs="Century"/>
        </w:rPr>
        <w:t>â</w:t>
      </w:r>
      <w:r w:rsidRPr="000D195A">
        <w:rPr>
          <w:rFonts w:ascii="Century" w:hAnsi="Century"/>
        </w:rPr>
        <w:t>̣t kh</w:t>
      </w:r>
      <w:r w:rsidRPr="000D195A">
        <w:rPr>
          <w:rFonts w:ascii="Century" w:hAnsi="Century" w:cs="Century"/>
        </w:rPr>
        <w:t>â</w:t>
      </w:r>
      <w:r w:rsidRPr="000D195A">
        <w:rPr>
          <w:rFonts w:ascii="Century" w:hAnsi="Century"/>
        </w:rPr>
        <w:t>̉u</w:t>
      </w:r>
      <w:r w:rsidRPr="000D195A">
        <w:rPr>
          <w:rFonts w:ascii="Century" w:hAnsi="Century" w:cs="Century"/>
        </w:rPr>
        <w:t>”</w:t>
      </w:r>
      <w:r w:rsidRPr="000D195A">
        <w:rPr>
          <w:rFonts w:ascii="Century" w:hAnsi="Century"/>
        </w:rPr>
        <w:t xml:space="preserve"> button.</w:t>
      </w: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4347EDFB" wp14:editId="398183BC">
            <wp:extent cx="5276215" cy="4092575"/>
            <wp:effectExtent l="0" t="0" r="63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6215" cy="4092575"/>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Change pass screen</w:t>
      </w:r>
    </w:p>
    <w:p w:rsidR="004407B7" w:rsidRDefault="004407B7" w:rsidP="006B4A50">
      <w:pPr>
        <w:pStyle w:val="figurecaption"/>
        <w:numPr>
          <w:ilvl w:val="0"/>
          <w:numId w:val="0"/>
        </w:numPr>
        <w:jc w:val="both"/>
        <w:rPr>
          <w:rFonts w:ascii="Century" w:hAnsi="Century"/>
        </w:rPr>
      </w:pPr>
    </w:p>
    <w:p w:rsidR="00162FF0" w:rsidRDefault="00162FF0" w:rsidP="006B4A50">
      <w:pPr>
        <w:pStyle w:val="figurecaption"/>
        <w:numPr>
          <w:ilvl w:val="0"/>
          <w:numId w:val="0"/>
        </w:numPr>
        <w:jc w:val="both"/>
        <w:rPr>
          <w:rFonts w:ascii="Century" w:hAnsi="Century"/>
        </w:rPr>
      </w:pPr>
    </w:p>
    <w:p w:rsidR="00162FF0" w:rsidRDefault="00162FF0" w:rsidP="006B4A50">
      <w:pPr>
        <w:pStyle w:val="figurecaption"/>
        <w:numPr>
          <w:ilvl w:val="0"/>
          <w:numId w:val="0"/>
        </w:numPr>
        <w:jc w:val="both"/>
        <w:rPr>
          <w:rFonts w:ascii="Century" w:hAnsi="Century"/>
        </w:rPr>
      </w:pPr>
    </w:p>
    <w:p w:rsidR="00162FF0" w:rsidRDefault="00162FF0" w:rsidP="006B4A50">
      <w:pPr>
        <w:pStyle w:val="figurecaption"/>
        <w:numPr>
          <w:ilvl w:val="0"/>
          <w:numId w:val="0"/>
        </w:numPr>
        <w:jc w:val="both"/>
        <w:rPr>
          <w:rFonts w:ascii="Century" w:hAnsi="Century"/>
        </w:rPr>
      </w:pPr>
    </w:p>
    <w:p w:rsidR="00162FF0" w:rsidRDefault="00162FF0" w:rsidP="006B4A50">
      <w:pPr>
        <w:pStyle w:val="figurecaption"/>
        <w:numPr>
          <w:ilvl w:val="0"/>
          <w:numId w:val="0"/>
        </w:numPr>
        <w:jc w:val="both"/>
        <w:rPr>
          <w:rFonts w:ascii="Century" w:hAnsi="Century"/>
        </w:rPr>
      </w:pPr>
    </w:p>
    <w:p w:rsidR="00162FF0" w:rsidRDefault="00162FF0" w:rsidP="006B4A50">
      <w:pPr>
        <w:pStyle w:val="figurecaption"/>
        <w:numPr>
          <w:ilvl w:val="0"/>
          <w:numId w:val="0"/>
        </w:numPr>
        <w:jc w:val="both"/>
        <w:rPr>
          <w:rFonts w:ascii="Century" w:hAnsi="Century"/>
        </w:rPr>
      </w:pPr>
    </w:p>
    <w:p w:rsidR="00162FF0" w:rsidRPr="000D195A" w:rsidRDefault="00162FF0" w:rsidP="006B4A50">
      <w:pPr>
        <w:pStyle w:val="figurecaption"/>
        <w:numPr>
          <w:ilvl w:val="0"/>
          <w:numId w:val="0"/>
        </w:numPr>
        <w:jc w:val="both"/>
        <w:rPr>
          <w:rFonts w:ascii="Century" w:hAnsi="Century"/>
        </w:rPr>
      </w:pPr>
    </w:p>
    <w:p w:rsidR="004407B7" w:rsidRPr="000D195A" w:rsidRDefault="004407B7" w:rsidP="006B4A50">
      <w:pPr>
        <w:pStyle w:val="Heading5"/>
        <w:jc w:val="both"/>
        <w:rPr>
          <w:rFonts w:ascii="Century" w:hAnsi="Century"/>
        </w:rPr>
      </w:pPr>
      <w:r w:rsidRPr="000D195A">
        <w:rPr>
          <w:rFonts w:ascii="Century" w:hAnsi="Century"/>
        </w:rPr>
        <w:t>Public profile</w:t>
      </w:r>
    </w:p>
    <w:p w:rsidR="004407B7" w:rsidRPr="000D195A" w:rsidRDefault="004407B7" w:rsidP="006B4A50">
      <w:pPr>
        <w:jc w:val="both"/>
        <w:rPr>
          <w:rFonts w:ascii="Century" w:hAnsi="Century"/>
          <w:noProof/>
        </w:rPr>
      </w:pPr>
      <w:r w:rsidRPr="000D195A">
        <w:rPr>
          <w:rFonts w:ascii="Century" w:hAnsi="Century"/>
        </w:rPr>
        <w:t>User can view public profile.</w:t>
      </w:r>
    </w:p>
    <w:p w:rsidR="004407B7" w:rsidRPr="000D195A" w:rsidRDefault="004407B7" w:rsidP="006B4A50">
      <w:pPr>
        <w:jc w:val="both"/>
        <w:rPr>
          <w:rFonts w:ascii="Century" w:hAnsi="Century"/>
        </w:rPr>
      </w:pPr>
      <w:r w:rsidRPr="000D195A">
        <w:rPr>
          <w:rFonts w:ascii="Century" w:hAnsi="Century"/>
          <w:noProof/>
          <w:lang w:eastAsia="en-US"/>
        </w:rPr>
        <w:lastRenderedPageBreak/>
        <w:drawing>
          <wp:inline distT="0" distB="0" distL="0" distR="0" wp14:anchorId="38A79D10" wp14:editId="11413985">
            <wp:extent cx="5276215" cy="421576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6215" cy="4215765"/>
                    </a:xfrm>
                    <a:prstGeom prst="rect">
                      <a:avLst/>
                    </a:prstGeom>
                  </pic:spPr>
                </pic:pic>
              </a:graphicData>
            </a:graphic>
          </wp:inline>
        </w:drawing>
      </w:r>
    </w:p>
    <w:p w:rsidR="004407B7" w:rsidRDefault="004407B7" w:rsidP="006B4A50">
      <w:pPr>
        <w:pStyle w:val="Figure6-1"/>
        <w:jc w:val="both"/>
        <w:rPr>
          <w:rFonts w:ascii="Century" w:hAnsi="Century"/>
        </w:rPr>
      </w:pPr>
      <w:r w:rsidRPr="000D195A">
        <w:rPr>
          <w:rFonts w:ascii="Century" w:hAnsi="Century"/>
        </w:rPr>
        <w:t>Public profile screen</w:t>
      </w: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Pr="000D195A" w:rsidRDefault="00162FF0" w:rsidP="006B4A50">
      <w:pPr>
        <w:pStyle w:val="Figure6-1"/>
        <w:numPr>
          <w:ilvl w:val="0"/>
          <w:numId w:val="0"/>
        </w:numPr>
        <w:ind w:left="720" w:hanging="360"/>
        <w:jc w:val="both"/>
        <w:rPr>
          <w:rFonts w:ascii="Century" w:hAnsi="Century"/>
        </w:rPr>
      </w:pPr>
    </w:p>
    <w:p w:rsidR="004407B7" w:rsidRPr="000D195A" w:rsidRDefault="004407B7" w:rsidP="006B4A50">
      <w:pPr>
        <w:pStyle w:val="Heading5"/>
        <w:jc w:val="both"/>
        <w:rPr>
          <w:rFonts w:ascii="Century" w:hAnsi="Century"/>
        </w:rPr>
      </w:pPr>
      <w:r w:rsidRPr="000D195A">
        <w:rPr>
          <w:rFonts w:ascii="Century" w:hAnsi="Century"/>
        </w:rPr>
        <w:t>Donated history</w:t>
      </w:r>
    </w:p>
    <w:p w:rsidR="004407B7" w:rsidRPr="000D195A" w:rsidRDefault="004407B7" w:rsidP="006B4A50">
      <w:pPr>
        <w:jc w:val="both"/>
        <w:rPr>
          <w:rFonts w:ascii="Century" w:hAnsi="Century"/>
          <w:noProof/>
        </w:rPr>
      </w:pPr>
      <w:r w:rsidRPr="000D195A">
        <w:rPr>
          <w:rFonts w:ascii="Century" w:hAnsi="Century"/>
        </w:rPr>
        <w:t>User can view donate history.</w:t>
      </w:r>
    </w:p>
    <w:p w:rsidR="004407B7" w:rsidRPr="000D195A" w:rsidRDefault="004407B7" w:rsidP="006B4A50">
      <w:pPr>
        <w:jc w:val="both"/>
        <w:rPr>
          <w:rFonts w:ascii="Century" w:hAnsi="Century"/>
          <w:noProof/>
        </w:rPr>
      </w:pPr>
      <w:r w:rsidRPr="000D195A">
        <w:rPr>
          <w:rFonts w:ascii="Century" w:hAnsi="Century"/>
          <w:noProof/>
          <w:lang w:eastAsia="en-US"/>
        </w:rPr>
        <w:lastRenderedPageBreak/>
        <w:drawing>
          <wp:inline distT="0" distB="0" distL="0" distR="0" wp14:anchorId="0E485A78" wp14:editId="08C35516">
            <wp:extent cx="5276215" cy="3133090"/>
            <wp:effectExtent l="0" t="0" r="635" b="0"/>
            <wp:docPr id="67646" name="Picture 6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6215" cy="3133090"/>
                    </a:xfrm>
                    <a:prstGeom prst="rect">
                      <a:avLst/>
                    </a:prstGeom>
                  </pic:spPr>
                </pic:pic>
              </a:graphicData>
            </a:graphic>
          </wp:inline>
        </w:drawing>
      </w:r>
    </w:p>
    <w:p w:rsidR="004407B7" w:rsidRPr="000D195A" w:rsidRDefault="004407B7" w:rsidP="006B4A50">
      <w:pPr>
        <w:pStyle w:val="Table7-1"/>
        <w:jc w:val="both"/>
        <w:rPr>
          <w:rFonts w:ascii="Century" w:hAnsi="Century"/>
          <w:noProof/>
        </w:rPr>
      </w:pPr>
      <w:r w:rsidRPr="000D195A">
        <w:rPr>
          <w:rFonts w:ascii="Century" w:hAnsi="Century"/>
          <w:noProof/>
        </w:rPr>
        <w:t>Donated history</w:t>
      </w:r>
    </w:p>
    <w:p w:rsidR="004407B7" w:rsidRPr="000D195A" w:rsidRDefault="004407B7" w:rsidP="006B4A50">
      <w:pPr>
        <w:pStyle w:val="Heading5"/>
        <w:jc w:val="both"/>
        <w:rPr>
          <w:rFonts w:ascii="Century" w:hAnsi="Century"/>
        </w:rPr>
      </w:pPr>
      <w:r w:rsidRPr="000D195A">
        <w:rPr>
          <w:rFonts w:ascii="Century" w:hAnsi="Century"/>
        </w:rPr>
        <w:t>Created thread</w:t>
      </w:r>
    </w:p>
    <w:p w:rsidR="004407B7" w:rsidRPr="000D195A" w:rsidRDefault="004407B7" w:rsidP="006B4A50">
      <w:pPr>
        <w:jc w:val="both"/>
        <w:rPr>
          <w:rFonts w:ascii="Century" w:hAnsi="Century"/>
          <w:noProof/>
        </w:rPr>
      </w:pPr>
      <w:r w:rsidRPr="000D195A">
        <w:rPr>
          <w:rFonts w:ascii="Century" w:hAnsi="Century"/>
        </w:rPr>
        <w:t>User can view created thread.</w:t>
      </w:r>
    </w:p>
    <w:p w:rsidR="004407B7" w:rsidRPr="000D195A" w:rsidRDefault="004407B7" w:rsidP="006B4A50">
      <w:pPr>
        <w:jc w:val="both"/>
        <w:rPr>
          <w:rFonts w:ascii="Century" w:hAnsi="Century"/>
          <w:noProof/>
        </w:rPr>
      </w:pPr>
      <w:r w:rsidRPr="000D195A">
        <w:rPr>
          <w:rFonts w:ascii="Century" w:hAnsi="Century"/>
          <w:noProof/>
          <w:lang w:eastAsia="en-US"/>
        </w:rPr>
        <w:drawing>
          <wp:inline distT="0" distB="0" distL="0" distR="0" wp14:anchorId="48A3D5E7" wp14:editId="5051DF80">
            <wp:extent cx="5276215" cy="3465195"/>
            <wp:effectExtent l="0" t="0" r="635" b="1905"/>
            <wp:docPr id="67647" name="Picture 6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6215" cy="3465195"/>
                    </a:xfrm>
                    <a:prstGeom prst="rect">
                      <a:avLst/>
                    </a:prstGeom>
                  </pic:spPr>
                </pic:pic>
              </a:graphicData>
            </a:graphic>
          </wp:inline>
        </w:drawing>
      </w:r>
    </w:p>
    <w:p w:rsidR="004407B7" w:rsidRPr="000D195A" w:rsidRDefault="004407B7" w:rsidP="006B4A50">
      <w:pPr>
        <w:pStyle w:val="Table7-1"/>
        <w:jc w:val="both"/>
        <w:rPr>
          <w:rFonts w:ascii="Century" w:hAnsi="Century"/>
          <w:noProof/>
        </w:rPr>
      </w:pPr>
      <w:r w:rsidRPr="000D195A">
        <w:rPr>
          <w:rFonts w:ascii="Century" w:hAnsi="Century"/>
          <w:noProof/>
        </w:rPr>
        <w:t>Created thread</w:t>
      </w:r>
    </w:p>
    <w:p w:rsidR="004407B7" w:rsidRPr="000D195A" w:rsidRDefault="004407B7" w:rsidP="006B4A50">
      <w:pPr>
        <w:pStyle w:val="Heading5"/>
        <w:jc w:val="both"/>
        <w:rPr>
          <w:rFonts w:ascii="Century" w:hAnsi="Century"/>
        </w:rPr>
      </w:pPr>
      <w:r w:rsidRPr="000D195A">
        <w:rPr>
          <w:rFonts w:ascii="Century" w:hAnsi="Century"/>
        </w:rPr>
        <w:t>Edit profile</w:t>
      </w:r>
    </w:p>
    <w:p w:rsidR="004407B7" w:rsidRPr="000D195A" w:rsidRDefault="004407B7" w:rsidP="006B4A50">
      <w:pPr>
        <w:jc w:val="both"/>
        <w:rPr>
          <w:rFonts w:ascii="Century" w:hAnsi="Century"/>
        </w:rPr>
      </w:pPr>
      <w:r w:rsidRPr="000D195A">
        <w:rPr>
          <w:rFonts w:ascii="Century" w:hAnsi="Century"/>
        </w:rPr>
        <w:t>To change info of user do the steps below:</w:t>
      </w:r>
    </w:p>
    <w:p w:rsidR="004407B7" w:rsidRPr="000D195A" w:rsidRDefault="004407B7" w:rsidP="006B4A50">
      <w:pPr>
        <w:jc w:val="both"/>
        <w:rPr>
          <w:rFonts w:ascii="Century" w:hAnsi="Century"/>
        </w:rPr>
      </w:pPr>
      <w:r w:rsidRPr="000D195A">
        <w:rPr>
          <w:rFonts w:ascii="Century" w:hAnsi="Century"/>
        </w:rPr>
        <w:t>Step 1: Click on avatar in header, then click on “Thông tin tài kho</w:t>
      </w:r>
      <w:r w:rsidRPr="000D195A">
        <w:rPr>
          <w:rFonts w:ascii="Cambria" w:hAnsi="Cambria" w:cs="Cambria"/>
        </w:rPr>
        <w:t>ả</w:t>
      </w:r>
      <w:r w:rsidRPr="000D195A">
        <w:rPr>
          <w:rFonts w:ascii="Century" w:hAnsi="Century"/>
        </w:rPr>
        <w:t>n” link. System will go to account detail page.</w:t>
      </w:r>
    </w:p>
    <w:p w:rsidR="004407B7" w:rsidRPr="000D195A" w:rsidRDefault="004407B7" w:rsidP="006B4A50">
      <w:pPr>
        <w:jc w:val="both"/>
        <w:rPr>
          <w:rFonts w:ascii="Century" w:hAnsi="Century"/>
        </w:rPr>
      </w:pPr>
      <w:r w:rsidRPr="000D195A">
        <w:rPr>
          <w:rFonts w:ascii="Century" w:hAnsi="Century"/>
        </w:rPr>
        <w:t>Step 2: Click on “S</w:t>
      </w:r>
      <w:r w:rsidRPr="000D195A">
        <w:rPr>
          <w:rFonts w:ascii="Cambria" w:hAnsi="Cambria" w:cs="Cambria"/>
        </w:rPr>
        <w:t>ử</w:t>
      </w:r>
      <w:r w:rsidRPr="000D195A">
        <w:rPr>
          <w:rFonts w:ascii="Century" w:hAnsi="Century"/>
        </w:rPr>
        <w:t>a thông tin” button</w:t>
      </w:r>
    </w:p>
    <w:p w:rsidR="004407B7" w:rsidRPr="000D195A" w:rsidRDefault="004407B7" w:rsidP="006B4A50">
      <w:pPr>
        <w:jc w:val="both"/>
        <w:rPr>
          <w:rFonts w:ascii="Century" w:hAnsi="Century"/>
        </w:rPr>
      </w:pPr>
      <w:r w:rsidRPr="000D195A">
        <w:rPr>
          <w:rFonts w:ascii="Century" w:hAnsi="Century"/>
        </w:rPr>
        <w:lastRenderedPageBreak/>
        <w:t>Step 3: Enter information.</w:t>
      </w:r>
    </w:p>
    <w:p w:rsidR="004407B7" w:rsidRPr="000D195A" w:rsidRDefault="004407B7" w:rsidP="006B4A50">
      <w:pPr>
        <w:jc w:val="both"/>
        <w:rPr>
          <w:rFonts w:ascii="Century" w:hAnsi="Century"/>
        </w:rPr>
      </w:pPr>
      <w:r w:rsidRPr="000D195A">
        <w:rPr>
          <w:rFonts w:ascii="Century" w:hAnsi="Century"/>
        </w:rPr>
        <w:t>Step 4: Click “L</w:t>
      </w:r>
      <w:r w:rsidRPr="000D195A">
        <w:rPr>
          <w:rFonts w:ascii="Cambria" w:hAnsi="Cambria" w:cs="Cambria"/>
        </w:rPr>
        <w:t>ư</w:t>
      </w:r>
      <w:r w:rsidRPr="000D195A">
        <w:rPr>
          <w:rFonts w:ascii="Century" w:hAnsi="Century"/>
        </w:rPr>
        <w:t>u</w:t>
      </w:r>
      <w:r w:rsidRPr="000D195A">
        <w:rPr>
          <w:rFonts w:ascii="Century" w:hAnsi="Century" w:cs="Century"/>
        </w:rPr>
        <w:t>”</w:t>
      </w:r>
      <w:r w:rsidRPr="000D195A">
        <w:rPr>
          <w:rFonts w:ascii="Century" w:hAnsi="Century"/>
        </w:rPr>
        <w:t xml:space="preserve"> button.</w:t>
      </w: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6FF81082" wp14:editId="1A9E315B">
            <wp:extent cx="5276215" cy="42291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6215" cy="4229100"/>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Edit profile screen</w:t>
      </w:r>
    </w:p>
    <w:p w:rsidR="004407B7" w:rsidRPr="000D195A" w:rsidRDefault="004407B7" w:rsidP="006B4A50">
      <w:pPr>
        <w:pStyle w:val="Heading3"/>
        <w:jc w:val="both"/>
        <w:rPr>
          <w:rFonts w:ascii="Century" w:hAnsi="Century"/>
        </w:rPr>
      </w:pPr>
      <w:bookmarkStart w:id="5311" w:name="_Toc468819251"/>
      <w:bookmarkStart w:id="5312" w:name="_Toc469404492"/>
      <w:r w:rsidRPr="000D195A">
        <w:rPr>
          <w:rFonts w:ascii="Century" w:hAnsi="Century"/>
        </w:rPr>
        <w:lastRenderedPageBreak/>
        <w:t>ADMIN</w:t>
      </w:r>
      <w:bookmarkEnd w:id="5311"/>
      <w:bookmarkEnd w:id="5312"/>
    </w:p>
    <w:p w:rsidR="004407B7" w:rsidRPr="000D195A" w:rsidRDefault="004407B7" w:rsidP="006B4A50">
      <w:pPr>
        <w:pStyle w:val="Heading4"/>
        <w:jc w:val="both"/>
        <w:rPr>
          <w:rFonts w:ascii="Century" w:hAnsi="Century"/>
        </w:rPr>
      </w:pPr>
      <w:r w:rsidRPr="000D195A">
        <w:rPr>
          <w:rFonts w:ascii="Century" w:hAnsi="Century"/>
        </w:rPr>
        <w:t>Login</w:t>
      </w: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41D839B7" wp14:editId="1F2AEA2A">
            <wp:extent cx="5276215" cy="357187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6215" cy="3571875"/>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Login screen</w:t>
      </w:r>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t>To login admin account, the users do the steps below:</w:t>
      </w:r>
    </w:p>
    <w:p w:rsidR="004407B7" w:rsidRPr="000D195A" w:rsidRDefault="004407B7" w:rsidP="006B4A50">
      <w:pPr>
        <w:spacing w:line="276" w:lineRule="auto"/>
        <w:jc w:val="both"/>
        <w:rPr>
          <w:rFonts w:ascii="Century" w:hAnsi="Century" w:cs="Times New Roman"/>
        </w:rPr>
      </w:pPr>
      <w:r w:rsidRPr="000D195A">
        <w:rPr>
          <w:rFonts w:ascii="Century" w:hAnsi="Century" w:cs="Times New Roman"/>
        </w:rPr>
        <w:t xml:space="preserve">Step 1: Open browser and enter to the address bar: </w:t>
      </w:r>
      <w:hyperlink r:id="rId207" w:history="1">
        <w:r w:rsidRPr="000D195A">
          <w:rPr>
            <w:rStyle w:val="Hyperlink"/>
            <w:rFonts w:ascii="Century" w:hAnsi="Century" w:cs="Times New Roman"/>
          </w:rPr>
          <w:t>http://wings.com/admin/</w:t>
        </w:r>
      </w:hyperlink>
      <w:r w:rsidRPr="000D195A">
        <w:rPr>
          <w:rFonts w:ascii="Century" w:hAnsi="Century" w:cs="Times New Roman"/>
        </w:rPr>
        <w:t xml:space="preserve">.  </w:t>
      </w:r>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t>Step 2: User enter username and password</w:t>
      </w:r>
    </w:p>
    <w:p w:rsidR="004407B7" w:rsidRPr="000D195A" w:rsidRDefault="004407B7" w:rsidP="006B4A50">
      <w:pPr>
        <w:tabs>
          <w:tab w:val="left" w:pos="450"/>
        </w:tabs>
        <w:spacing w:line="276" w:lineRule="auto"/>
        <w:jc w:val="both"/>
        <w:rPr>
          <w:rFonts w:ascii="Century" w:hAnsi="Century" w:cs="Times New Roman"/>
        </w:rPr>
      </w:pPr>
      <w:r w:rsidRPr="000D195A">
        <w:rPr>
          <w:rFonts w:ascii="Century" w:hAnsi="Century" w:cs="Times New Roman"/>
        </w:rPr>
        <w:t>Step 3: Click on “Đăng nhập</w:t>
      </w:r>
      <w:r w:rsidRPr="000D195A">
        <w:rPr>
          <w:rFonts w:ascii="Century" w:hAnsi="Century" w:cs="Century"/>
        </w:rPr>
        <w:t>”</w:t>
      </w:r>
      <w:r w:rsidRPr="000D195A">
        <w:rPr>
          <w:rFonts w:ascii="Century" w:hAnsi="Century" w:cs="Times New Roman"/>
        </w:rPr>
        <w:t xml:space="preserve"> button</w:t>
      </w:r>
    </w:p>
    <w:p w:rsidR="004407B7" w:rsidRPr="000D195A" w:rsidRDefault="004407B7" w:rsidP="006B4A50">
      <w:pPr>
        <w:jc w:val="both"/>
        <w:rPr>
          <w:rFonts w:ascii="Century" w:hAnsi="Century" w:cs="Times New Roman"/>
          <w:b/>
          <w:bCs/>
          <w:iCs/>
        </w:rPr>
      </w:pPr>
      <w:r w:rsidRPr="000D195A">
        <w:rPr>
          <w:rFonts w:ascii="Century" w:hAnsi="Century"/>
        </w:rPr>
        <w:br w:type="page"/>
      </w:r>
    </w:p>
    <w:p w:rsidR="004407B7" w:rsidRPr="000D195A" w:rsidRDefault="004407B7" w:rsidP="006B4A50">
      <w:pPr>
        <w:pStyle w:val="Heading4"/>
        <w:jc w:val="both"/>
        <w:rPr>
          <w:rFonts w:ascii="Century" w:hAnsi="Century"/>
        </w:rPr>
      </w:pPr>
      <w:r w:rsidRPr="000D195A">
        <w:rPr>
          <w:rFonts w:ascii="Century" w:hAnsi="Century"/>
        </w:rPr>
        <w:lastRenderedPageBreak/>
        <w:t>Dashboard</w:t>
      </w:r>
    </w:p>
    <w:p w:rsidR="004407B7" w:rsidRPr="000D195A" w:rsidRDefault="004407B7" w:rsidP="006B4A50">
      <w:pPr>
        <w:jc w:val="both"/>
        <w:rPr>
          <w:rFonts w:ascii="Century" w:hAnsi="Century"/>
        </w:rPr>
      </w:pPr>
      <w:r w:rsidRPr="000D195A">
        <w:rPr>
          <w:rFonts w:ascii="Century" w:hAnsi="Century"/>
        </w:rPr>
        <w:t>At this page, Admin can view overview about user, organization, thread, event.</w:t>
      </w: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4C660813" wp14:editId="0150B14D">
            <wp:extent cx="5276215" cy="246316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6215" cy="2463165"/>
                    </a:xfrm>
                    <a:prstGeom prst="rect">
                      <a:avLst/>
                    </a:prstGeom>
                  </pic:spPr>
                </pic:pic>
              </a:graphicData>
            </a:graphic>
          </wp:inline>
        </w:drawing>
      </w:r>
    </w:p>
    <w:p w:rsidR="004407B7" w:rsidRPr="000D195A" w:rsidRDefault="004407B7" w:rsidP="006B4A50">
      <w:pPr>
        <w:pStyle w:val="Table7-1"/>
        <w:jc w:val="both"/>
        <w:rPr>
          <w:rFonts w:ascii="Century" w:hAnsi="Century"/>
        </w:rPr>
      </w:pPr>
      <w:r w:rsidRPr="000D195A">
        <w:rPr>
          <w:rFonts w:ascii="Century" w:hAnsi="Century"/>
        </w:rPr>
        <w:t xml:space="preserve"> Dashboard 1</w:t>
      </w: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0FAE75C5" wp14:editId="32E8D325">
            <wp:extent cx="5276215" cy="27057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6215" cy="2705735"/>
                    </a:xfrm>
                    <a:prstGeom prst="rect">
                      <a:avLst/>
                    </a:prstGeom>
                  </pic:spPr>
                </pic:pic>
              </a:graphicData>
            </a:graphic>
          </wp:inline>
        </w:drawing>
      </w:r>
    </w:p>
    <w:p w:rsidR="004407B7" w:rsidRPr="000D195A" w:rsidRDefault="004407B7" w:rsidP="006B4A50">
      <w:pPr>
        <w:pStyle w:val="Table7-1"/>
        <w:jc w:val="both"/>
        <w:rPr>
          <w:rFonts w:ascii="Century" w:hAnsi="Century"/>
        </w:rPr>
      </w:pPr>
      <w:r w:rsidRPr="000D195A">
        <w:rPr>
          <w:rFonts w:ascii="Century" w:hAnsi="Century"/>
        </w:rPr>
        <w:t xml:space="preserve"> Dash board 2</w:t>
      </w:r>
    </w:p>
    <w:p w:rsidR="004407B7" w:rsidRPr="000D195A" w:rsidRDefault="004407B7" w:rsidP="006B4A50">
      <w:pPr>
        <w:pStyle w:val="Heading4"/>
        <w:jc w:val="both"/>
        <w:rPr>
          <w:rFonts w:ascii="Century" w:hAnsi="Century"/>
        </w:rPr>
      </w:pPr>
      <w:r w:rsidRPr="000D195A">
        <w:rPr>
          <w:rFonts w:ascii="Century" w:hAnsi="Century"/>
        </w:rPr>
        <w:t>Users</w:t>
      </w:r>
    </w:p>
    <w:p w:rsidR="004407B7" w:rsidRPr="000D195A" w:rsidRDefault="004407B7" w:rsidP="006B4A50">
      <w:pPr>
        <w:jc w:val="both"/>
        <w:rPr>
          <w:rFonts w:ascii="Century" w:hAnsi="Century"/>
        </w:rPr>
      </w:pPr>
      <w:r w:rsidRPr="000D195A">
        <w:rPr>
          <w:rFonts w:ascii="Century" w:hAnsi="Century"/>
        </w:rPr>
        <w:t>To lock/unlock a account. Admin do the step below:</w:t>
      </w:r>
    </w:p>
    <w:p w:rsidR="004407B7" w:rsidRPr="000D195A" w:rsidRDefault="004407B7" w:rsidP="006B4A50">
      <w:pPr>
        <w:jc w:val="both"/>
        <w:rPr>
          <w:rFonts w:ascii="Century" w:hAnsi="Century"/>
        </w:rPr>
      </w:pPr>
      <w:r w:rsidRPr="000D195A">
        <w:rPr>
          <w:rFonts w:ascii="Century" w:hAnsi="Century"/>
        </w:rPr>
        <w:t>Step 1: Go to Admin page, Click on “Thành vi</w:t>
      </w:r>
      <w:r w:rsidRPr="000D195A">
        <w:rPr>
          <w:rFonts w:ascii="Century" w:hAnsi="Century" w:cs="Century"/>
        </w:rPr>
        <w:t>ê</w:t>
      </w:r>
      <w:r w:rsidRPr="000D195A">
        <w:rPr>
          <w:rFonts w:ascii="Century" w:hAnsi="Century"/>
        </w:rPr>
        <w:t>n -&gt; Danh sách thành vi</w:t>
      </w:r>
      <w:r w:rsidRPr="000D195A">
        <w:rPr>
          <w:rFonts w:ascii="Century" w:hAnsi="Century" w:cs="Century"/>
        </w:rPr>
        <w:t>ê</w:t>
      </w:r>
      <w:r w:rsidRPr="000D195A">
        <w:rPr>
          <w:rFonts w:ascii="Century" w:hAnsi="Century"/>
        </w:rPr>
        <w:t>n</w:t>
      </w:r>
      <w:r w:rsidRPr="000D195A">
        <w:rPr>
          <w:rFonts w:ascii="Century" w:hAnsi="Century" w:cs="Century"/>
        </w:rPr>
        <w:t>”</w:t>
      </w:r>
      <w:r w:rsidRPr="000D195A">
        <w:rPr>
          <w:rFonts w:ascii="Century" w:hAnsi="Century"/>
        </w:rPr>
        <w:t xml:space="preserve"> link. System return list account.</w:t>
      </w:r>
    </w:p>
    <w:p w:rsidR="004407B7" w:rsidRPr="000D195A" w:rsidRDefault="004407B7" w:rsidP="006B4A50">
      <w:pPr>
        <w:jc w:val="both"/>
        <w:rPr>
          <w:rFonts w:ascii="Century" w:hAnsi="Century"/>
        </w:rPr>
      </w:pPr>
      <w:r w:rsidRPr="000D195A">
        <w:rPr>
          <w:rFonts w:ascii="Century" w:hAnsi="Century"/>
        </w:rPr>
        <w:t>Step 2: Choose account and click on “Trạng thái</w:t>
      </w:r>
      <w:r w:rsidRPr="000D195A">
        <w:rPr>
          <w:rFonts w:ascii="Century" w:hAnsi="Century" w:cs="Century"/>
        </w:rPr>
        <w:t>”</w:t>
      </w:r>
      <w:r w:rsidRPr="000D195A">
        <w:rPr>
          <w:rFonts w:ascii="Century" w:hAnsi="Century"/>
        </w:rPr>
        <w:t xml:space="preserve"> column to lock/unlock account.</w:t>
      </w:r>
    </w:p>
    <w:p w:rsidR="004407B7" w:rsidRPr="000D195A" w:rsidRDefault="004407B7" w:rsidP="006B4A50">
      <w:pPr>
        <w:jc w:val="both"/>
        <w:rPr>
          <w:rFonts w:ascii="Century" w:hAnsi="Century"/>
        </w:rPr>
      </w:pPr>
      <w:r w:rsidRPr="000D195A">
        <w:rPr>
          <w:rFonts w:ascii="Century" w:hAnsi="Century"/>
          <w:noProof/>
          <w:lang w:eastAsia="en-US"/>
        </w:rPr>
        <w:lastRenderedPageBreak/>
        <w:drawing>
          <wp:inline distT="0" distB="0" distL="0" distR="0" wp14:anchorId="28F909D9" wp14:editId="74FB8C07">
            <wp:extent cx="5276215" cy="2551430"/>
            <wp:effectExtent l="0" t="0" r="635" b="1270"/>
            <wp:docPr id="216448" name="Picture 21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6215" cy="2551430"/>
                    </a:xfrm>
                    <a:prstGeom prst="rect">
                      <a:avLst/>
                    </a:prstGeom>
                  </pic:spPr>
                </pic:pic>
              </a:graphicData>
            </a:graphic>
          </wp:inline>
        </w:drawing>
      </w:r>
    </w:p>
    <w:p w:rsidR="004407B7" w:rsidRPr="000D195A" w:rsidRDefault="004407B7" w:rsidP="006B4A50">
      <w:pPr>
        <w:pStyle w:val="Table7-1"/>
        <w:jc w:val="both"/>
        <w:rPr>
          <w:rFonts w:ascii="Century" w:hAnsi="Century"/>
        </w:rPr>
      </w:pPr>
      <w:r w:rsidRPr="000D195A">
        <w:rPr>
          <w:rFonts w:ascii="Century" w:hAnsi="Century"/>
        </w:rPr>
        <w:t>Users list screen</w:t>
      </w:r>
    </w:p>
    <w:p w:rsidR="004407B7" w:rsidRPr="000D195A" w:rsidRDefault="004407B7" w:rsidP="006B4A50">
      <w:pPr>
        <w:jc w:val="both"/>
        <w:rPr>
          <w:rFonts w:ascii="Century" w:hAnsi="Century"/>
        </w:rPr>
      </w:pPr>
    </w:p>
    <w:p w:rsidR="004407B7" w:rsidRPr="000D195A" w:rsidRDefault="004407B7" w:rsidP="006B4A50">
      <w:pPr>
        <w:jc w:val="both"/>
        <w:rPr>
          <w:rFonts w:ascii="Century" w:eastAsiaTheme="majorEastAsia" w:hAnsi="Century" w:cstheme="majorBidi"/>
          <w:b/>
          <w:color w:val="5B9BD5" w:themeColor="accent1"/>
          <w:sz w:val="24"/>
          <w:szCs w:val="24"/>
        </w:rPr>
      </w:pPr>
      <w:r w:rsidRPr="000D195A">
        <w:rPr>
          <w:rFonts w:ascii="Century" w:hAnsi="Century"/>
        </w:rPr>
        <w:br w:type="page"/>
      </w:r>
    </w:p>
    <w:p w:rsidR="004407B7" w:rsidRPr="000D195A" w:rsidRDefault="004407B7" w:rsidP="006B4A50">
      <w:pPr>
        <w:pStyle w:val="Heading4"/>
        <w:jc w:val="both"/>
        <w:rPr>
          <w:rFonts w:ascii="Century" w:hAnsi="Century"/>
        </w:rPr>
      </w:pPr>
      <w:r w:rsidRPr="000D195A">
        <w:rPr>
          <w:rFonts w:ascii="Century" w:hAnsi="Century"/>
        </w:rPr>
        <w:lastRenderedPageBreak/>
        <w:t>Event</w:t>
      </w:r>
    </w:p>
    <w:p w:rsidR="004407B7" w:rsidRPr="000D195A" w:rsidRDefault="004407B7" w:rsidP="006B4A50">
      <w:pPr>
        <w:jc w:val="both"/>
        <w:rPr>
          <w:rFonts w:ascii="Century" w:hAnsi="Century"/>
        </w:rPr>
      </w:pPr>
      <w:r w:rsidRPr="000D195A">
        <w:rPr>
          <w:rFonts w:ascii="Century" w:hAnsi="Century"/>
        </w:rPr>
        <w:t>To lock/unlock event. Admin do the step below:</w:t>
      </w:r>
    </w:p>
    <w:p w:rsidR="004407B7" w:rsidRPr="000D195A" w:rsidRDefault="004407B7" w:rsidP="006B4A50">
      <w:pPr>
        <w:jc w:val="both"/>
        <w:rPr>
          <w:rFonts w:ascii="Century" w:hAnsi="Century"/>
        </w:rPr>
      </w:pPr>
      <w:r w:rsidRPr="000D195A">
        <w:rPr>
          <w:rFonts w:ascii="Century" w:hAnsi="Century"/>
        </w:rPr>
        <w:t>Step 1: Go to Admin page, Click on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 -&gt; Danh sách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w:t>
      </w:r>
      <w:r w:rsidRPr="000D195A">
        <w:rPr>
          <w:rFonts w:ascii="Century" w:hAnsi="Century" w:cs="Century"/>
        </w:rPr>
        <w:t>”</w:t>
      </w:r>
      <w:r w:rsidRPr="000D195A">
        <w:rPr>
          <w:rFonts w:ascii="Century" w:hAnsi="Century"/>
        </w:rPr>
        <w:t>. System returns list event.</w:t>
      </w:r>
    </w:p>
    <w:p w:rsidR="004407B7" w:rsidRPr="000D195A" w:rsidRDefault="004407B7" w:rsidP="006B4A50">
      <w:pPr>
        <w:jc w:val="both"/>
        <w:rPr>
          <w:rFonts w:ascii="Century" w:hAnsi="Century"/>
        </w:rPr>
      </w:pPr>
      <w:r w:rsidRPr="000D195A">
        <w:rPr>
          <w:rFonts w:ascii="Century" w:hAnsi="Century"/>
        </w:rPr>
        <w:t>Step 2: Choose event  and click on “Trạng thái</w:t>
      </w:r>
      <w:r w:rsidRPr="000D195A">
        <w:rPr>
          <w:rFonts w:ascii="Century" w:hAnsi="Century" w:cs="Century"/>
        </w:rPr>
        <w:t>”</w:t>
      </w:r>
      <w:r w:rsidRPr="000D195A">
        <w:rPr>
          <w:rFonts w:ascii="Century" w:hAnsi="Century"/>
        </w:rPr>
        <w:t xml:space="preserve"> column to lock/unlock event when status of event is : “Đang diễn ra</w:t>
      </w:r>
      <w:r w:rsidRPr="000D195A">
        <w:rPr>
          <w:rFonts w:ascii="Century" w:hAnsi="Century" w:cs="Century"/>
        </w:rPr>
        <w:t>”</w:t>
      </w:r>
      <w:r w:rsidRPr="000D195A">
        <w:rPr>
          <w:rFonts w:ascii="Century" w:hAnsi="Century"/>
        </w:rPr>
        <w:t xml:space="preserve"> or </w:t>
      </w:r>
      <w:r w:rsidRPr="000D195A">
        <w:rPr>
          <w:rFonts w:ascii="Century" w:hAnsi="Century" w:cs="Century"/>
        </w:rPr>
        <w:t>“</w:t>
      </w:r>
      <w:r w:rsidRPr="000D195A">
        <w:rPr>
          <w:rFonts w:ascii="Century" w:hAnsi="Century"/>
        </w:rPr>
        <w:t>Bị c</w:t>
      </w:r>
      <w:r w:rsidRPr="000D195A">
        <w:rPr>
          <w:rFonts w:ascii="Century" w:hAnsi="Century" w:cs="Century"/>
        </w:rPr>
        <w:t>â</w:t>
      </w:r>
      <w:r w:rsidRPr="000D195A">
        <w:rPr>
          <w:rFonts w:ascii="Century" w:hAnsi="Century"/>
        </w:rPr>
        <w:t>́m</w:t>
      </w:r>
      <w:r w:rsidRPr="000D195A">
        <w:rPr>
          <w:rFonts w:ascii="Century" w:hAnsi="Century" w:cs="Century"/>
        </w:rPr>
        <w:t>”</w:t>
      </w:r>
      <w:r w:rsidRPr="000D195A">
        <w:rPr>
          <w:rFonts w:ascii="Century" w:hAnsi="Century"/>
        </w:rPr>
        <w:t>. System go to project detail page.</w:t>
      </w: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7137E7F5" wp14:editId="08CA8A88">
            <wp:extent cx="5276215" cy="2569845"/>
            <wp:effectExtent l="0" t="0" r="635" b="1905"/>
            <wp:docPr id="216449" name="Picture 21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6215" cy="2569845"/>
                    </a:xfrm>
                    <a:prstGeom prst="rect">
                      <a:avLst/>
                    </a:prstGeom>
                  </pic:spPr>
                </pic:pic>
              </a:graphicData>
            </a:graphic>
          </wp:inline>
        </w:drawing>
      </w:r>
    </w:p>
    <w:p w:rsidR="004407B7" w:rsidRPr="000D195A" w:rsidRDefault="004407B7" w:rsidP="006B4A50">
      <w:pPr>
        <w:pStyle w:val="Table7-1"/>
        <w:jc w:val="both"/>
        <w:rPr>
          <w:rFonts w:ascii="Century" w:hAnsi="Century"/>
        </w:rPr>
      </w:pPr>
      <w:r w:rsidRPr="000D195A">
        <w:rPr>
          <w:rFonts w:ascii="Century" w:hAnsi="Century"/>
        </w:rPr>
        <w:t>Projects list screen</w:t>
      </w:r>
    </w:p>
    <w:p w:rsidR="004407B7" w:rsidRPr="000D195A" w:rsidRDefault="004407B7" w:rsidP="006B4A50">
      <w:pPr>
        <w:pStyle w:val="Heading5"/>
        <w:jc w:val="both"/>
        <w:rPr>
          <w:rFonts w:ascii="Century" w:hAnsi="Century"/>
        </w:rPr>
      </w:pPr>
      <w:r w:rsidRPr="000D195A">
        <w:rPr>
          <w:rFonts w:ascii="Century" w:hAnsi="Century"/>
        </w:rPr>
        <w:t>Add event type</w:t>
      </w:r>
    </w:p>
    <w:p w:rsidR="004407B7" w:rsidRPr="000D195A" w:rsidRDefault="004407B7" w:rsidP="006B4A50">
      <w:pPr>
        <w:jc w:val="both"/>
        <w:rPr>
          <w:rFonts w:ascii="Century" w:hAnsi="Century"/>
        </w:rPr>
      </w:pPr>
      <w:r w:rsidRPr="000D195A">
        <w:rPr>
          <w:rFonts w:ascii="Century" w:hAnsi="Century"/>
        </w:rPr>
        <w:t xml:space="preserve">Admin can add new event type or lock/unlock event type. </w:t>
      </w:r>
    </w:p>
    <w:p w:rsidR="004407B7" w:rsidRPr="000D195A" w:rsidRDefault="004407B7" w:rsidP="006B4A50">
      <w:pPr>
        <w:jc w:val="both"/>
        <w:rPr>
          <w:rFonts w:ascii="Century" w:hAnsi="Century"/>
        </w:rPr>
      </w:pPr>
      <w:r w:rsidRPr="000D195A">
        <w:rPr>
          <w:rFonts w:ascii="Century" w:hAnsi="Century"/>
        </w:rPr>
        <w:t>Adding new event type, admin do the step below:</w:t>
      </w:r>
    </w:p>
    <w:p w:rsidR="004407B7" w:rsidRPr="000D195A" w:rsidRDefault="004407B7" w:rsidP="006B4A50">
      <w:pPr>
        <w:jc w:val="both"/>
        <w:rPr>
          <w:rFonts w:ascii="Century" w:hAnsi="Century"/>
        </w:rPr>
      </w:pPr>
      <w:r w:rsidRPr="000D195A">
        <w:rPr>
          <w:rFonts w:ascii="Century" w:hAnsi="Century"/>
        </w:rPr>
        <w:t>Step 1: Go to Admin page, Click on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 -&gt; Th</w:t>
      </w:r>
      <w:r w:rsidRPr="000D195A">
        <w:rPr>
          <w:rFonts w:ascii="Century" w:hAnsi="Century" w:cs="Century"/>
        </w:rPr>
        <w:t>ê</w:t>
      </w:r>
      <w:r w:rsidRPr="000D195A">
        <w:rPr>
          <w:rFonts w:ascii="Century" w:hAnsi="Century"/>
        </w:rPr>
        <w:t>̉ loại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w:t>
      </w:r>
      <w:r w:rsidRPr="000D195A">
        <w:rPr>
          <w:rFonts w:ascii="Century" w:hAnsi="Century" w:cs="Century"/>
        </w:rPr>
        <w:t>”</w:t>
      </w:r>
      <w:r w:rsidRPr="000D195A">
        <w:rPr>
          <w:rFonts w:ascii="Century" w:hAnsi="Century"/>
        </w:rPr>
        <w:t>. System returns event type page.</w:t>
      </w:r>
    </w:p>
    <w:p w:rsidR="004407B7" w:rsidRPr="000D195A" w:rsidRDefault="004407B7" w:rsidP="006B4A50">
      <w:pPr>
        <w:jc w:val="both"/>
        <w:rPr>
          <w:rStyle w:val="Strong"/>
          <w:rFonts w:ascii="Century" w:hAnsi="Century"/>
          <w:b w:val="0"/>
          <w:bCs w:val="0"/>
        </w:rPr>
      </w:pPr>
      <w:r w:rsidRPr="000D195A">
        <w:rPr>
          <w:rFonts w:ascii="Century" w:hAnsi="Century"/>
        </w:rPr>
        <w:t>Step 2: Click on “Thêm thể loại</w:t>
      </w:r>
      <w:r w:rsidRPr="000D195A">
        <w:rPr>
          <w:rFonts w:ascii="Century" w:hAnsi="Century" w:cs="Century"/>
        </w:rPr>
        <w:t>”</w:t>
      </w:r>
      <w:r w:rsidRPr="000D195A">
        <w:rPr>
          <w:rFonts w:ascii="Century" w:hAnsi="Century"/>
        </w:rPr>
        <w:t xml:space="preserve"> button in header.  Dialog event type will display:</w:t>
      </w:r>
      <w:r w:rsidRPr="000D195A">
        <w:rPr>
          <w:rFonts w:ascii="Century" w:hAnsi="Century"/>
        </w:rPr>
        <w:br/>
      </w:r>
      <w:r w:rsidRPr="000D195A">
        <w:rPr>
          <w:rFonts w:ascii="Century" w:hAnsi="Century"/>
          <w:noProof/>
          <w:lang w:eastAsia="en-US"/>
        </w:rPr>
        <w:drawing>
          <wp:inline distT="0" distB="0" distL="0" distR="0" wp14:anchorId="5D3145DE" wp14:editId="465233E8">
            <wp:extent cx="5276215" cy="1854200"/>
            <wp:effectExtent l="0" t="0" r="635" b="0"/>
            <wp:docPr id="216450" name="Picture 21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6215" cy="1854200"/>
                    </a:xfrm>
                    <a:prstGeom prst="rect">
                      <a:avLst/>
                    </a:prstGeom>
                  </pic:spPr>
                </pic:pic>
              </a:graphicData>
            </a:graphic>
          </wp:inline>
        </w:drawing>
      </w:r>
    </w:p>
    <w:p w:rsidR="004407B7" w:rsidRPr="000D195A" w:rsidRDefault="004407B7" w:rsidP="006B4A50">
      <w:pPr>
        <w:jc w:val="both"/>
        <w:rPr>
          <w:rFonts w:ascii="Century" w:hAnsi="Century"/>
        </w:rPr>
      </w:pPr>
      <w:r w:rsidRPr="000D195A">
        <w:rPr>
          <w:rFonts w:ascii="Century" w:hAnsi="Century"/>
        </w:rPr>
        <w:t>Step 3: Enter information, and click “Thêm” button to add.</w:t>
      </w:r>
    </w:p>
    <w:p w:rsidR="004407B7" w:rsidRPr="000D195A" w:rsidRDefault="004407B7" w:rsidP="006B4A50">
      <w:pPr>
        <w:jc w:val="both"/>
        <w:rPr>
          <w:rFonts w:ascii="Century" w:hAnsi="Century"/>
        </w:rPr>
      </w:pPr>
      <w:r w:rsidRPr="000D195A">
        <w:rPr>
          <w:rFonts w:ascii="Century" w:hAnsi="Century"/>
        </w:rPr>
        <w:t>Lock/unlock event type, admin do the step below:</w:t>
      </w:r>
    </w:p>
    <w:p w:rsidR="004407B7" w:rsidRPr="000D195A" w:rsidRDefault="004407B7" w:rsidP="006B4A50">
      <w:pPr>
        <w:jc w:val="both"/>
        <w:rPr>
          <w:rFonts w:ascii="Century" w:hAnsi="Century"/>
        </w:rPr>
      </w:pPr>
      <w:r w:rsidRPr="000D195A">
        <w:rPr>
          <w:rFonts w:ascii="Century" w:hAnsi="Century"/>
        </w:rPr>
        <w:t>Step 1: Go to Admin page, Click on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 -&gt; Th</w:t>
      </w:r>
      <w:r w:rsidRPr="000D195A">
        <w:rPr>
          <w:rFonts w:ascii="Century" w:hAnsi="Century" w:cs="Century"/>
        </w:rPr>
        <w:t>ê</w:t>
      </w:r>
      <w:r w:rsidRPr="000D195A">
        <w:rPr>
          <w:rFonts w:ascii="Century" w:hAnsi="Century"/>
        </w:rPr>
        <w:t>̉ loại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w:t>
      </w:r>
      <w:r w:rsidRPr="000D195A">
        <w:rPr>
          <w:rFonts w:ascii="Century" w:hAnsi="Century" w:cs="Century"/>
        </w:rPr>
        <w:t>”</w:t>
      </w:r>
      <w:r w:rsidRPr="000D195A">
        <w:rPr>
          <w:rFonts w:ascii="Century" w:hAnsi="Century"/>
        </w:rPr>
        <w:t>. System returns event type page.</w:t>
      </w:r>
    </w:p>
    <w:p w:rsidR="004407B7" w:rsidRPr="000D195A" w:rsidRDefault="004407B7" w:rsidP="006B4A50">
      <w:pPr>
        <w:jc w:val="both"/>
        <w:rPr>
          <w:rFonts w:ascii="Century" w:hAnsi="Century"/>
        </w:rPr>
      </w:pPr>
      <w:r w:rsidRPr="000D195A">
        <w:rPr>
          <w:rFonts w:ascii="Century" w:hAnsi="Century"/>
        </w:rPr>
        <w:t>Step 2: Choose event type and click on “Trạng thái</w:t>
      </w:r>
      <w:r w:rsidRPr="000D195A">
        <w:rPr>
          <w:rFonts w:ascii="Century" w:hAnsi="Century" w:cs="Century"/>
        </w:rPr>
        <w:t>”</w:t>
      </w:r>
      <w:r w:rsidRPr="000D195A">
        <w:rPr>
          <w:rFonts w:ascii="Century" w:hAnsi="Century"/>
        </w:rPr>
        <w:t xml:space="preserve"> column to lock/unlock event type.</w:t>
      </w:r>
    </w:p>
    <w:p w:rsidR="004407B7" w:rsidRPr="000D195A" w:rsidRDefault="004407B7" w:rsidP="006B4A50">
      <w:pPr>
        <w:pStyle w:val="Heading4"/>
        <w:jc w:val="both"/>
        <w:rPr>
          <w:rFonts w:ascii="Century" w:hAnsi="Century"/>
        </w:rPr>
      </w:pPr>
      <w:r w:rsidRPr="000D195A">
        <w:rPr>
          <w:rFonts w:ascii="Century" w:hAnsi="Century"/>
        </w:rPr>
        <w:lastRenderedPageBreak/>
        <w:t>Thread</w:t>
      </w:r>
    </w:p>
    <w:p w:rsidR="004407B7" w:rsidRPr="000D195A" w:rsidRDefault="004407B7" w:rsidP="006B4A50">
      <w:pPr>
        <w:jc w:val="both"/>
        <w:rPr>
          <w:rFonts w:ascii="Century" w:hAnsi="Century"/>
        </w:rPr>
      </w:pPr>
      <w:r w:rsidRPr="000D195A">
        <w:rPr>
          <w:rFonts w:ascii="Century" w:hAnsi="Century"/>
        </w:rPr>
        <w:t>To lock/unlock a thread. Admin do the step below:</w:t>
      </w:r>
    </w:p>
    <w:p w:rsidR="004407B7" w:rsidRPr="000D195A" w:rsidRDefault="004407B7" w:rsidP="006B4A50">
      <w:pPr>
        <w:jc w:val="both"/>
        <w:rPr>
          <w:rFonts w:ascii="Century" w:hAnsi="Century"/>
        </w:rPr>
      </w:pPr>
      <w:r w:rsidRPr="000D195A">
        <w:rPr>
          <w:rFonts w:ascii="Century" w:hAnsi="Century"/>
        </w:rPr>
        <w:t>Step 1: Go to Admin page, Click on “Bài vi</w:t>
      </w:r>
      <w:r w:rsidRPr="000D195A">
        <w:rPr>
          <w:rFonts w:ascii="Century" w:hAnsi="Century" w:cs="Century"/>
        </w:rPr>
        <w:t>ê</w:t>
      </w:r>
      <w:r w:rsidRPr="000D195A">
        <w:rPr>
          <w:rFonts w:ascii="Century" w:hAnsi="Century"/>
        </w:rPr>
        <w:t>́t -&gt; Danh sách bài vi</w:t>
      </w:r>
      <w:r w:rsidRPr="000D195A">
        <w:rPr>
          <w:rFonts w:ascii="Century" w:hAnsi="Century" w:cs="Century"/>
        </w:rPr>
        <w:t>ê</w:t>
      </w:r>
      <w:r w:rsidRPr="000D195A">
        <w:rPr>
          <w:rFonts w:ascii="Century" w:hAnsi="Century"/>
        </w:rPr>
        <w:t>́t</w:t>
      </w:r>
      <w:r w:rsidRPr="000D195A">
        <w:rPr>
          <w:rFonts w:ascii="Century" w:hAnsi="Century" w:cs="Century"/>
        </w:rPr>
        <w:t>”</w:t>
      </w:r>
      <w:r w:rsidRPr="000D195A">
        <w:rPr>
          <w:rFonts w:ascii="Century" w:hAnsi="Century"/>
        </w:rPr>
        <w:t xml:space="preserve"> link. System return list thread.</w:t>
      </w:r>
    </w:p>
    <w:p w:rsidR="004407B7" w:rsidRPr="000D195A" w:rsidRDefault="004407B7" w:rsidP="006B4A50">
      <w:pPr>
        <w:jc w:val="both"/>
        <w:rPr>
          <w:rFonts w:ascii="Century" w:hAnsi="Century"/>
        </w:rPr>
      </w:pPr>
      <w:r w:rsidRPr="000D195A">
        <w:rPr>
          <w:rFonts w:ascii="Century" w:hAnsi="Century"/>
        </w:rPr>
        <w:t>Step 2: Choose thread and click on “Trạng thái</w:t>
      </w:r>
      <w:r w:rsidRPr="000D195A">
        <w:rPr>
          <w:rFonts w:ascii="Century" w:hAnsi="Century" w:cs="Century"/>
        </w:rPr>
        <w:t>”</w:t>
      </w:r>
      <w:r w:rsidRPr="000D195A">
        <w:rPr>
          <w:rFonts w:ascii="Century" w:hAnsi="Century"/>
        </w:rPr>
        <w:t xml:space="preserve"> column to lock/unlock account.</w:t>
      </w: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5A9E3873" wp14:editId="02E88692">
            <wp:extent cx="5276215" cy="2538730"/>
            <wp:effectExtent l="0" t="0" r="635" b="0"/>
            <wp:docPr id="216451" name="Picture 21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6215" cy="2538730"/>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 xml:space="preserve"> Thread list screen</w:t>
      </w:r>
    </w:p>
    <w:p w:rsidR="004407B7" w:rsidRPr="000D195A" w:rsidRDefault="004407B7" w:rsidP="006B4A50">
      <w:pPr>
        <w:pStyle w:val="Heading4"/>
        <w:jc w:val="both"/>
        <w:rPr>
          <w:rFonts w:ascii="Century" w:hAnsi="Century"/>
        </w:rPr>
      </w:pPr>
      <w:r w:rsidRPr="000D195A">
        <w:rPr>
          <w:rFonts w:ascii="Century" w:hAnsi="Century"/>
        </w:rPr>
        <w:t>Organization</w:t>
      </w:r>
    </w:p>
    <w:p w:rsidR="004407B7" w:rsidRPr="000D195A" w:rsidRDefault="004407B7" w:rsidP="006B4A50">
      <w:pPr>
        <w:pStyle w:val="Heading5"/>
        <w:jc w:val="both"/>
        <w:rPr>
          <w:rFonts w:ascii="Century" w:hAnsi="Century"/>
        </w:rPr>
      </w:pPr>
      <w:r w:rsidRPr="000D195A">
        <w:rPr>
          <w:rFonts w:ascii="Century" w:hAnsi="Century"/>
        </w:rPr>
        <w:t>Organization register list</w:t>
      </w:r>
    </w:p>
    <w:p w:rsidR="004407B7" w:rsidRPr="000D195A" w:rsidRDefault="004407B7" w:rsidP="006B4A50">
      <w:pPr>
        <w:jc w:val="both"/>
        <w:rPr>
          <w:rFonts w:ascii="Century" w:hAnsi="Century"/>
        </w:rPr>
      </w:pPr>
      <w:r w:rsidRPr="000D195A">
        <w:rPr>
          <w:rFonts w:ascii="Century" w:hAnsi="Century"/>
        </w:rPr>
        <w:t>To accept/refuse a request create an organization from user. Admin do the step below:</w:t>
      </w:r>
    </w:p>
    <w:p w:rsidR="004407B7" w:rsidRPr="000D195A" w:rsidRDefault="004407B7" w:rsidP="006B4A50">
      <w:pPr>
        <w:jc w:val="both"/>
        <w:rPr>
          <w:rFonts w:ascii="Century" w:hAnsi="Century"/>
        </w:rPr>
      </w:pPr>
      <w:r w:rsidRPr="000D195A">
        <w:rPr>
          <w:rFonts w:ascii="Century" w:hAnsi="Century"/>
        </w:rPr>
        <w:t>Step 1: Go to Admin page, Click on “Tổ ch</w:t>
      </w:r>
      <w:r w:rsidRPr="000D195A">
        <w:rPr>
          <w:rFonts w:ascii="Cambria" w:hAnsi="Cambria" w:cs="Cambria"/>
        </w:rPr>
        <w:t>ư</w:t>
      </w:r>
      <w:r w:rsidRPr="000D195A">
        <w:rPr>
          <w:rFonts w:ascii="Century" w:hAnsi="Century"/>
        </w:rPr>
        <w:t xml:space="preserve">́c -&gt; Danh sách </w:t>
      </w:r>
      <w:r w:rsidRPr="000D195A">
        <w:rPr>
          <w:rFonts w:ascii="Century" w:hAnsi="Century" w:cs="Century"/>
        </w:rPr>
        <w:t>đă</w:t>
      </w:r>
      <w:r w:rsidRPr="000D195A">
        <w:rPr>
          <w:rFonts w:ascii="Century" w:hAnsi="Century"/>
        </w:rPr>
        <w:t>ng ký</w:t>
      </w:r>
      <w:r w:rsidRPr="000D195A">
        <w:rPr>
          <w:rFonts w:ascii="Century" w:hAnsi="Century" w:cs="Century"/>
        </w:rPr>
        <w:t>”</w:t>
      </w:r>
      <w:r w:rsidRPr="000D195A">
        <w:rPr>
          <w:rFonts w:ascii="Century" w:hAnsi="Century"/>
        </w:rPr>
        <w:t xml:space="preserve"> link. System return organization register list.</w:t>
      </w:r>
    </w:p>
    <w:p w:rsidR="004407B7" w:rsidRPr="000D195A" w:rsidRDefault="004407B7" w:rsidP="006B4A50">
      <w:pPr>
        <w:jc w:val="both"/>
        <w:rPr>
          <w:rFonts w:ascii="Century" w:hAnsi="Century"/>
        </w:rPr>
      </w:pPr>
      <w:r w:rsidRPr="000D195A">
        <w:rPr>
          <w:rFonts w:ascii="Century" w:hAnsi="Century"/>
        </w:rPr>
        <w:t>Step 2: Choose organizarion and click on “Đồng ý</w:t>
      </w:r>
      <w:r w:rsidRPr="000D195A">
        <w:rPr>
          <w:rFonts w:ascii="Century" w:hAnsi="Century" w:cs="Century"/>
        </w:rPr>
        <w:t>”</w:t>
      </w:r>
      <w:r w:rsidRPr="000D195A">
        <w:rPr>
          <w:rFonts w:ascii="Century" w:hAnsi="Century"/>
        </w:rPr>
        <w:t xml:space="preserve"> or </w:t>
      </w:r>
      <w:r w:rsidRPr="000D195A">
        <w:rPr>
          <w:rFonts w:ascii="Century" w:hAnsi="Century" w:cs="Century"/>
        </w:rPr>
        <w:t>“</w:t>
      </w:r>
      <w:r w:rsidRPr="000D195A">
        <w:rPr>
          <w:rFonts w:ascii="Century" w:hAnsi="Century"/>
        </w:rPr>
        <w:t>T</w:t>
      </w:r>
      <w:r w:rsidRPr="000D195A">
        <w:rPr>
          <w:rFonts w:ascii="Cambria" w:hAnsi="Cambria" w:cs="Cambria"/>
        </w:rPr>
        <w:t>ư</w:t>
      </w:r>
      <w:r w:rsidRPr="000D195A">
        <w:rPr>
          <w:rFonts w:ascii="Century" w:hAnsi="Century"/>
        </w:rPr>
        <w:t>̀ ch</w:t>
      </w:r>
      <w:r w:rsidRPr="000D195A">
        <w:rPr>
          <w:rFonts w:ascii="Century" w:hAnsi="Century" w:cs="Century"/>
        </w:rPr>
        <w:t>ô</w:t>
      </w:r>
      <w:r w:rsidRPr="000D195A">
        <w:rPr>
          <w:rFonts w:ascii="Century" w:hAnsi="Century"/>
        </w:rPr>
        <w:t>́i</w:t>
      </w:r>
      <w:r w:rsidRPr="000D195A">
        <w:rPr>
          <w:rFonts w:ascii="Century" w:hAnsi="Century" w:cs="Century"/>
        </w:rPr>
        <w:t>”</w:t>
      </w:r>
      <w:r w:rsidRPr="000D195A">
        <w:rPr>
          <w:rFonts w:ascii="Century" w:hAnsi="Century"/>
        </w:rPr>
        <w:t xml:space="preserve"> button to accept/refuse organizarion.</w:t>
      </w: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2D7F4D02" wp14:editId="07BA0187">
            <wp:extent cx="5276215" cy="2065020"/>
            <wp:effectExtent l="0" t="0" r="635" b="0"/>
            <wp:docPr id="216452" name="Picture 21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6215" cy="2065020"/>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 xml:space="preserve"> Organization register list</w:t>
      </w:r>
    </w:p>
    <w:p w:rsidR="004407B7" w:rsidRPr="000D195A" w:rsidRDefault="004407B7" w:rsidP="006B4A50">
      <w:pPr>
        <w:pStyle w:val="Heading5"/>
        <w:jc w:val="both"/>
        <w:rPr>
          <w:rFonts w:ascii="Century" w:hAnsi="Century"/>
        </w:rPr>
      </w:pPr>
      <w:r w:rsidRPr="000D195A">
        <w:rPr>
          <w:rFonts w:ascii="Century" w:hAnsi="Century"/>
        </w:rPr>
        <w:t>Organization list</w:t>
      </w:r>
    </w:p>
    <w:p w:rsidR="004407B7" w:rsidRPr="000D195A" w:rsidRDefault="004407B7" w:rsidP="006B4A50">
      <w:pPr>
        <w:jc w:val="both"/>
        <w:rPr>
          <w:rFonts w:ascii="Century" w:hAnsi="Century"/>
        </w:rPr>
      </w:pPr>
      <w:r w:rsidRPr="000D195A">
        <w:rPr>
          <w:rFonts w:ascii="Century" w:hAnsi="Century"/>
        </w:rPr>
        <w:t>To lock/unlock a organization. Admin do the step below:</w:t>
      </w:r>
    </w:p>
    <w:p w:rsidR="004407B7" w:rsidRPr="000D195A" w:rsidRDefault="004407B7" w:rsidP="006B4A50">
      <w:pPr>
        <w:jc w:val="both"/>
        <w:rPr>
          <w:rFonts w:ascii="Century" w:hAnsi="Century"/>
        </w:rPr>
      </w:pPr>
      <w:r w:rsidRPr="000D195A">
        <w:rPr>
          <w:rFonts w:ascii="Century" w:hAnsi="Century"/>
        </w:rPr>
        <w:lastRenderedPageBreak/>
        <w:t>Step 1: Go to Admin page, Click on “Tổ ch</w:t>
      </w:r>
      <w:r w:rsidRPr="000D195A">
        <w:rPr>
          <w:rFonts w:ascii="Cambria" w:hAnsi="Cambria" w:cs="Cambria"/>
        </w:rPr>
        <w:t>ư</w:t>
      </w:r>
      <w:r w:rsidRPr="000D195A">
        <w:rPr>
          <w:rFonts w:ascii="Century" w:hAnsi="Century"/>
        </w:rPr>
        <w:t>́c -&gt; Danh sách t</w:t>
      </w:r>
      <w:r w:rsidRPr="000D195A">
        <w:rPr>
          <w:rFonts w:ascii="Century" w:hAnsi="Century" w:cs="Century"/>
        </w:rPr>
        <w:t>ô</w:t>
      </w:r>
      <w:r w:rsidRPr="000D195A">
        <w:rPr>
          <w:rFonts w:ascii="Century" w:hAnsi="Century"/>
        </w:rPr>
        <w:t>̉ ch</w:t>
      </w:r>
      <w:r w:rsidRPr="000D195A">
        <w:rPr>
          <w:rFonts w:ascii="Cambria" w:hAnsi="Cambria" w:cs="Cambria"/>
        </w:rPr>
        <w:t>ư</w:t>
      </w:r>
      <w:r w:rsidRPr="000D195A">
        <w:rPr>
          <w:rFonts w:ascii="Century" w:hAnsi="Century"/>
        </w:rPr>
        <w:t>́c</w:t>
      </w:r>
      <w:r w:rsidRPr="000D195A">
        <w:rPr>
          <w:rFonts w:ascii="Century" w:hAnsi="Century" w:cs="Century"/>
        </w:rPr>
        <w:t>”</w:t>
      </w:r>
      <w:r w:rsidRPr="000D195A">
        <w:rPr>
          <w:rFonts w:ascii="Century" w:hAnsi="Century"/>
        </w:rPr>
        <w:t xml:space="preserve"> link. System return list organization.</w:t>
      </w:r>
    </w:p>
    <w:p w:rsidR="004407B7" w:rsidRPr="000D195A" w:rsidRDefault="004407B7" w:rsidP="006B4A50">
      <w:pPr>
        <w:jc w:val="both"/>
        <w:rPr>
          <w:rFonts w:ascii="Century" w:hAnsi="Century"/>
        </w:rPr>
      </w:pPr>
      <w:r w:rsidRPr="000D195A">
        <w:rPr>
          <w:rFonts w:ascii="Century" w:hAnsi="Century"/>
        </w:rPr>
        <w:t>Step 2: Choose organization and click on “Trạng thái</w:t>
      </w:r>
      <w:r w:rsidRPr="000D195A">
        <w:rPr>
          <w:rFonts w:ascii="Century" w:hAnsi="Century" w:cs="Century"/>
        </w:rPr>
        <w:t>”</w:t>
      </w:r>
      <w:r w:rsidRPr="000D195A">
        <w:rPr>
          <w:rFonts w:ascii="Century" w:hAnsi="Century"/>
        </w:rPr>
        <w:t xml:space="preserve"> column to lock/unlock organization.</w:t>
      </w: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05D93A37" wp14:editId="799AFCDC">
            <wp:extent cx="5276215" cy="2517140"/>
            <wp:effectExtent l="0" t="0" r="635" b="0"/>
            <wp:docPr id="216453" name="Picture 21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6215" cy="2517140"/>
                    </a:xfrm>
                    <a:prstGeom prst="rect">
                      <a:avLst/>
                    </a:prstGeom>
                  </pic:spPr>
                </pic:pic>
              </a:graphicData>
            </a:graphic>
          </wp:inline>
        </w:drawing>
      </w:r>
    </w:p>
    <w:p w:rsidR="004407B7" w:rsidRDefault="004407B7" w:rsidP="006B4A50">
      <w:pPr>
        <w:pStyle w:val="Figure6-1"/>
        <w:jc w:val="both"/>
        <w:rPr>
          <w:rFonts w:ascii="Century" w:hAnsi="Century"/>
        </w:rPr>
      </w:pPr>
      <w:r w:rsidRPr="000D195A">
        <w:rPr>
          <w:rFonts w:ascii="Century" w:hAnsi="Century"/>
        </w:rPr>
        <w:t xml:space="preserve"> Organization list screen</w:t>
      </w: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Default="00162FF0" w:rsidP="006B4A50">
      <w:pPr>
        <w:pStyle w:val="Figure6-1"/>
        <w:numPr>
          <w:ilvl w:val="0"/>
          <w:numId w:val="0"/>
        </w:numPr>
        <w:ind w:left="720" w:hanging="360"/>
        <w:jc w:val="both"/>
        <w:rPr>
          <w:rFonts w:ascii="Century" w:hAnsi="Century"/>
        </w:rPr>
      </w:pPr>
    </w:p>
    <w:p w:rsidR="00162FF0" w:rsidRPr="000D195A" w:rsidRDefault="00162FF0" w:rsidP="006B4A50">
      <w:pPr>
        <w:pStyle w:val="Figure6-1"/>
        <w:numPr>
          <w:ilvl w:val="0"/>
          <w:numId w:val="0"/>
        </w:numPr>
        <w:ind w:left="720" w:hanging="360"/>
        <w:jc w:val="both"/>
        <w:rPr>
          <w:rFonts w:ascii="Century" w:hAnsi="Century"/>
        </w:rPr>
      </w:pPr>
    </w:p>
    <w:p w:rsidR="004407B7" w:rsidRPr="000D195A" w:rsidRDefault="004407B7" w:rsidP="006B4A50">
      <w:pPr>
        <w:pStyle w:val="Heading4"/>
        <w:jc w:val="both"/>
        <w:rPr>
          <w:rFonts w:ascii="Century" w:hAnsi="Century"/>
        </w:rPr>
      </w:pPr>
      <w:r w:rsidRPr="000D195A">
        <w:rPr>
          <w:rFonts w:ascii="Century" w:hAnsi="Century"/>
        </w:rPr>
        <w:t>Donation</w:t>
      </w:r>
    </w:p>
    <w:p w:rsidR="004407B7" w:rsidRPr="000D195A" w:rsidRDefault="004407B7" w:rsidP="006B4A50">
      <w:pPr>
        <w:jc w:val="both"/>
        <w:rPr>
          <w:rFonts w:ascii="Century" w:hAnsi="Century"/>
        </w:rPr>
      </w:pPr>
      <w:r w:rsidRPr="000D195A">
        <w:rPr>
          <w:rFonts w:ascii="Century" w:hAnsi="Century"/>
        </w:rPr>
        <w:t>Admin can manage list banker.</w:t>
      </w: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49E37C8E" wp14:editId="372E3E82">
            <wp:extent cx="5276215" cy="2158365"/>
            <wp:effectExtent l="0" t="0" r="635" b="0"/>
            <wp:docPr id="216454" name="Picture 2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6215" cy="2158365"/>
                    </a:xfrm>
                    <a:prstGeom prst="rect">
                      <a:avLst/>
                    </a:prstGeom>
                  </pic:spPr>
                </pic:pic>
              </a:graphicData>
            </a:graphic>
          </wp:inline>
        </w:drawing>
      </w:r>
    </w:p>
    <w:p w:rsidR="004407B7" w:rsidRDefault="00162FF0" w:rsidP="006B4A50">
      <w:pPr>
        <w:pStyle w:val="Figure6-1"/>
        <w:jc w:val="both"/>
        <w:rPr>
          <w:rFonts w:ascii="Century" w:hAnsi="Century"/>
        </w:rPr>
      </w:pPr>
      <w:r>
        <w:rPr>
          <w:rFonts w:ascii="Century" w:hAnsi="Century"/>
        </w:rPr>
        <w:t>Backing list  screen</w:t>
      </w:r>
    </w:p>
    <w:p w:rsidR="00162FF0" w:rsidRDefault="00162FF0" w:rsidP="006B4A50">
      <w:pPr>
        <w:pStyle w:val="Figure6-1"/>
        <w:numPr>
          <w:ilvl w:val="0"/>
          <w:numId w:val="0"/>
        </w:numPr>
        <w:ind w:left="720" w:hanging="360"/>
        <w:jc w:val="both"/>
        <w:rPr>
          <w:rFonts w:ascii="Century" w:hAnsi="Century"/>
        </w:rPr>
      </w:pPr>
    </w:p>
    <w:p w:rsidR="00162FF0" w:rsidRPr="000D195A" w:rsidRDefault="00162FF0" w:rsidP="006B4A50">
      <w:pPr>
        <w:pStyle w:val="Figure6-1"/>
        <w:numPr>
          <w:ilvl w:val="0"/>
          <w:numId w:val="0"/>
        </w:numPr>
        <w:ind w:left="720" w:hanging="360"/>
        <w:jc w:val="both"/>
        <w:rPr>
          <w:rFonts w:ascii="Century" w:hAnsi="Century"/>
        </w:rPr>
      </w:pPr>
    </w:p>
    <w:p w:rsidR="004407B7" w:rsidRPr="000D195A" w:rsidRDefault="004407B7" w:rsidP="006B4A50">
      <w:pPr>
        <w:pStyle w:val="Heading4"/>
        <w:jc w:val="both"/>
        <w:rPr>
          <w:rFonts w:ascii="Century" w:hAnsi="Century"/>
        </w:rPr>
      </w:pPr>
      <w:r w:rsidRPr="000D195A">
        <w:rPr>
          <w:rFonts w:ascii="Century" w:hAnsi="Century"/>
        </w:rPr>
        <w:lastRenderedPageBreak/>
        <w:t>Message</w:t>
      </w:r>
    </w:p>
    <w:p w:rsidR="004407B7" w:rsidRPr="000D195A" w:rsidRDefault="004407B7" w:rsidP="006B4A50">
      <w:pPr>
        <w:jc w:val="both"/>
        <w:rPr>
          <w:rFonts w:ascii="Century" w:hAnsi="Century"/>
        </w:rPr>
      </w:pPr>
      <w:r w:rsidRPr="000D195A">
        <w:rPr>
          <w:rFonts w:ascii="Century" w:hAnsi="Century"/>
        </w:rPr>
        <w:t>Admin can manage message (send, receive message).</w:t>
      </w:r>
      <w:r w:rsidRPr="000D195A">
        <w:rPr>
          <w:rFonts w:ascii="Century" w:hAnsi="Century"/>
        </w:rPr>
        <w:br/>
      </w: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0420E2CA" wp14:editId="7CA8FF86">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217">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Message screen</w:t>
      </w:r>
      <w:r w:rsidRPr="000D195A">
        <w:rPr>
          <w:rFonts w:ascii="Century" w:hAnsi="Century"/>
        </w:rPr>
        <w:br w:type="page"/>
      </w:r>
    </w:p>
    <w:p w:rsidR="004407B7" w:rsidRPr="000D195A" w:rsidRDefault="004407B7" w:rsidP="006B4A50">
      <w:pPr>
        <w:pStyle w:val="Heading4"/>
        <w:jc w:val="both"/>
        <w:rPr>
          <w:rFonts w:ascii="Century" w:hAnsi="Century"/>
        </w:rPr>
      </w:pPr>
      <w:r w:rsidRPr="000D195A">
        <w:rPr>
          <w:rFonts w:ascii="Century" w:hAnsi="Century"/>
        </w:rPr>
        <w:lastRenderedPageBreak/>
        <w:t>Report</w:t>
      </w:r>
    </w:p>
    <w:p w:rsidR="004407B7" w:rsidRPr="000D195A" w:rsidRDefault="004407B7" w:rsidP="006B4A50">
      <w:pPr>
        <w:pStyle w:val="Heading5"/>
        <w:jc w:val="both"/>
        <w:rPr>
          <w:rFonts w:ascii="Century" w:hAnsi="Century"/>
        </w:rPr>
      </w:pPr>
      <w:r w:rsidRPr="000D195A">
        <w:rPr>
          <w:rFonts w:ascii="Century" w:hAnsi="Century"/>
        </w:rPr>
        <w:t>Report user</w:t>
      </w:r>
    </w:p>
    <w:p w:rsidR="004407B7" w:rsidRPr="000D195A" w:rsidRDefault="004407B7" w:rsidP="006B4A50">
      <w:pPr>
        <w:jc w:val="both"/>
        <w:rPr>
          <w:rFonts w:ascii="Century" w:hAnsi="Century"/>
        </w:rPr>
      </w:pPr>
      <w:r w:rsidRPr="000D195A">
        <w:rPr>
          <w:rFonts w:ascii="Century" w:hAnsi="Century"/>
        </w:rPr>
        <w:t>Step 1: Go to Admin page , click on ”Báo cáo -&gt; Thành vi</w:t>
      </w:r>
      <w:r w:rsidRPr="000D195A">
        <w:rPr>
          <w:rFonts w:ascii="Century" w:hAnsi="Century" w:cs="Century"/>
        </w:rPr>
        <w:t>ê</w:t>
      </w:r>
      <w:r w:rsidRPr="000D195A">
        <w:rPr>
          <w:rFonts w:ascii="Century" w:hAnsi="Century"/>
        </w:rPr>
        <w:t>n</w:t>
      </w:r>
      <w:r w:rsidRPr="000D195A">
        <w:rPr>
          <w:rFonts w:ascii="Century" w:hAnsi="Century" w:cs="Century"/>
        </w:rPr>
        <w:t>”</w:t>
      </w:r>
      <w:r w:rsidRPr="000D195A">
        <w:rPr>
          <w:rFonts w:ascii="Century" w:hAnsi="Century"/>
        </w:rPr>
        <w:t xml:space="preserve"> link. System will display  user list has been report.</w:t>
      </w: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7A5FB4F5" wp14:editId="44AE0FD1">
            <wp:extent cx="5276215" cy="2221230"/>
            <wp:effectExtent l="0" t="0" r="635" b="7620"/>
            <wp:docPr id="216455" name="Picture 21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6215" cy="2221230"/>
                    </a:xfrm>
                    <a:prstGeom prst="rect">
                      <a:avLst/>
                    </a:prstGeom>
                  </pic:spPr>
                </pic:pic>
              </a:graphicData>
            </a:graphic>
          </wp:inline>
        </w:drawing>
      </w:r>
    </w:p>
    <w:p w:rsidR="004407B7" w:rsidRPr="000D195A" w:rsidRDefault="004407B7" w:rsidP="006B4A50">
      <w:pPr>
        <w:pStyle w:val="Figure6-1"/>
        <w:jc w:val="both"/>
        <w:rPr>
          <w:rFonts w:ascii="Century" w:hAnsi="Century"/>
        </w:rPr>
      </w:pPr>
      <w:r w:rsidRPr="000D195A">
        <w:rPr>
          <w:rFonts w:ascii="Century" w:hAnsi="Century"/>
        </w:rPr>
        <w:t xml:space="preserve"> User list has been report screen</w:t>
      </w:r>
    </w:p>
    <w:p w:rsidR="004407B7" w:rsidRPr="000D195A" w:rsidRDefault="004407B7" w:rsidP="006B4A50">
      <w:pPr>
        <w:jc w:val="both"/>
        <w:rPr>
          <w:rFonts w:ascii="Century" w:hAnsi="Century"/>
        </w:rPr>
      </w:pPr>
      <w:r w:rsidRPr="000D195A">
        <w:rPr>
          <w:rFonts w:ascii="Century" w:hAnsi="Century"/>
        </w:rPr>
        <w:t>Step 2: Click on ”Xem chi tiết</w:t>
      </w:r>
      <w:r w:rsidRPr="000D195A">
        <w:rPr>
          <w:rFonts w:ascii="Century" w:hAnsi="Century" w:cs="Century"/>
        </w:rPr>
        <w:t>”</w:t>
      </w:r>
      <w:r w:rsidRPr="000D195A">
        <w:rPr>
          <w:rFonts w:ascii="Century" w:hAnsi="Century"/>
        </w:rPr>
        <w:t xml:space="preserve"> button, system will redirect report detail page.</w:t>
      </w:r>
    </w:p>
    <w:p w:rsidR="004407B7" w:rsidRPr="000D195A" w:rsidRDefault="004407B7" w:rsidP="006B4A50">
      <w:pPr>
        <w:jc w:val="both"/>
        <w:rPr>
          <w:rFonts w:ascii="Century" w:hAnsi="Century"/>
        </w:rPr>
      </w:pPr>
      <w:r w:rsidRPr="000D195A">
        <w:rPr>
          <w:rFonts w:ascii="Century" w:hAnsi="Century"/>
        </w:rPr>
        <w:t>Step 3: Click on “Khóa tài khoản này</w:t>
      </w:r>
      <w:r w:rsidRPr="000D195A">
        <w:rPr>
          <w:rFonts w:ascii="Century" w:hAnsi="Century" w:cs="Century"/>
        </w:rPr>
        <w:t>”</w:t>
      </w:r>
      <w:r w:rsidRPr="000D195A">
        <w:rPr>
          <w:rFonts w:ascii="Century" w:hAnsi="Century"/>
        </w:rPr>
        <w:t xml:space="preserve"> to lock account of user.</w:t>
      </w:r>
    </w:p>
    <w:p w:rsidR="004407B7" w:rsidRPr="000D195A" w:rsidRDefault="004407B7" w:rsidP="006B4A50">
      <w:pPr>
        <w:jc w:val="both"/>
        <w:rPr>
          <w:rFonts w:ascii="Century" w:hAnsi="Century"/>
        </w:rPr>
      </w:pPr>
      <w:r w:rsidRPr="000D195A">
        <w:rPr>
          <w:rFonts w:ascii="Century" w:hAnsi="Century"/>
          <w:noProof/>
          <w:lang w:eastAsia="en-US"/>
        </w:rPr>
        <w:drawing>
          <wp:inline distT="0" distB="0" distL="0" distR="0" wp14:anchorId="64A1A5A8" wp14:editId="285D0AFB">
            <wp:extent cx="5276215" cy="2324100"/>
            <wp:effectExtent l="0" t="0" r="635" b="0"/>
            <wp:docPr id="216456" name="Picture 21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6215" cy="2324100"/>
                    </a:xfrm>
                    <a:prstGeom prst="rect">
                      <a:avLst/>
                    </a:prstGeom>
                  </pic:spPr>
                </pic:pic>
              </a:graphicData>
            </a:graphic>
          </wp:inline>
        </w:drawing>
      </w:r>
    </w:p>
    <w:p w:rsidR="004407B7" w:rsidRPr="000D195A" w:rsidRDefault="004407B7" w:rsidP="006B4A50">
      <w:pPr>
        <w:jc w:val="both"/>
        <w:rPr>
          <w:rFonts w:ascii="Century" w:hAnsi="Century"/>
        </w:rPr>
      </w:pPr>
    </w:p>
    <w:p w:rsidR="004407B7" w:rsidRPr="000D195A" w:rsidRDefault="004407B7" w:rsidP="006B4A50">
      <w:pPr>
        <w:pStyle w:val="Figure6-1"/>
        <w:jc w:val="both"/>
        <w:rPr>
          <w:rFonts w:ascii="Century" w:hAnsi="Century"/>
        </w:rPr>
      </w:pPr>
      <w:r w:rsidRPr="000D195A">
        <w:rPr>
          <w:rFonts w:ascii="Century" w:hAnsi="Century"/>
        </w:rPr>
        <w:t xml:space="preserve"> Report Detail page screen</w:t>
      </w:r>
    </w:p>
    <w:p w:rsidR="004407B7" w:rsidRPr="000D195A" w:rsidRDefault="004407B7" w:rsidP="006B4A50">
      <w:pPr>
        <w:pStyle w:val="Heading5"/>
        <w:jc w:val="both"/>
        <w:rPr>
          <w:rFonts w:ascii="Century" w:hAnsi="Century"/>
        </w:rPr>
      </w:pPr>
      <w:r w:rsidRPr="000D195A">
        <w:rPr>
          <w:rFonts w:ascii="Century" w:hAnsi="Century"/>
        </w:rPr>
        <w:t>Report organization</w:t>
      </w:r>
    </w:p>
    <w:p w:rsidR="004407B7" w:rsidRPr="000D195A" w:rsidRDefault="004407B7" w:rsidP="006B4A50">
      <w:pPr>
        <w:jc w:val="both"/>
        <w:rPr>
          <w:rFonts w:ascii="Century" w:hAnsi="Century"/>
        </w:rPr>
      </w:pPr>
      <w:r w:rsidRPr="000D195A">
        <w:rPr>
          <w:rFonts w:ascii="Century" w:hAnsi="Century"/>
        </w:rPr>
        <w:t>Perform the same steps at Report user.</w:t>
      </w:r>
    </w:p>
    <w:p w:rsidR="004407B7" w:rsidRPr="000D195A" w:rsidRDefault="004407B7" w:rsidP="006B4A50">
      <w:pPr>
        <w:pStyle w:val="Heading5"/>
        <w:jc w:val="both"/>
        <w:rPr>
          <w:rFonts w:ascii="Century" w:hAnsi="Century"/>
        </w:rPr>
      </w:pPr>
      <w:r w:rsidRPr="000D195A">
        <w:rPr>
          <w:rFonts w:ascii="Century" w:hAnsi="Century"/>
        </w:rPr>
        <w:t>Report thread</w:t>
      </w:r>
    </w:p>
    <w:p w:rsidR="004407B7" w:rsidRPr="000D195A" w:rsidRDefault="004407B7" w:rsidP="006B4A50">
      <w:pPr>
        <w:jc w:val="both"/>
        <w:rPr>
          <w:rFonts w:ascii="Century" w:hAnsi="Century"/>
        </w:rPr>
      </w:pPr>
      <w:r w:rsidRPr="000D195A">
        <w:rPr>
          <w:rFonts w:ascii="Century" w:hAnsi="Century"/>
        </w:rPr>
        <w:t>Perform the same steps at Report user.</w:t>
      </w:r>
    </w:p>
    <w:p w:rsidR="004407B7" w:rsidRPr="000D195A" w:rsidRDefault="004407B7" w:rsidP="006B4A50">
      <w:pPr>
        <w:pStyle w:val="Heading5"/>
        <w:jc w:val="both"/>
        <w:rPr>
          <w:rFonts w:ascii="Century" w:hAnsi="Century"/>
        </w:rPr>
      </w:pPr>
      <w:r w:rsidRPr="000D195A">
        <w:rPr>
          <w:rFonts w:ascii="Century" w:hAnsi="Century"/>
        </w:rPr>
        <w:t>Report event</w:t>
      </w:r>
    </w:p>
    <w:p w:rsidR="004071AF" w:rsidRPr="000D195A" w:rsidRDefault="004407B7" w:rsidP="006B4A50">
      <w:pPr>
        <w:jc w:val="both"/>
        <w:rPr>
          <w:rFonts w:ascii="Century" w:hAnsi="Century"/>
        </w:rPr>
      </w:pPr>
      <w:r w:rsidRPr="000D195A">
        <w:rPr>
          <w:rFonts w:ascii="Century" w:hAnsi="Century"/>
        </w:rPr>
        <w:t>Perform the same steps at Report user.</w:t>
      </w:r>
    </w:p>
    <w:p w:rsidR="004D0D78" w:rsidRPr="000D195A" w:rsidRDefault="004D0D78" w:rsidP="006B4A50">
      <w:pPr>
        <w:pStyle w:val="Heading1"/>
        <w:jc w:val="both"/>
        <w:rPr>
          <w:rFonts w:ascii="Century" w:hAnsi="Century"/>
        </w:rPr>
      </w:pPr>
      <w:bookmarkStart w:id="5313" w:name="_Toc469404493"/>
      <w:r w:rsidRPr="000D195A">
        <w:rPr>
          <w:rFonts w:ascii="Century" w:hAnsi="Century"/>
        </w:rPr>
        <w:lastRenderedPageBreak/>
        <w:t>PROJECT RESULT REPORT</w:t>
      </w:r>
      <w:bookmarkEnd w:id="5313"/>
    </w:p>
    <w:p w:rsidR="0086371B" w:rsidRPr="000D195A" w:rsidRDefault="0086371B" w:rsidP="006B4A50">
      <w:pPr>
        <w:pStyle w:val="Heading2"/>
        <w:jc w:val="both"/>
        <w:rPr>
          <w:rFonts w:ascii="Century" w:hAnsi="Century"/>
        </w:rPr>
      </w:pPr>
      <w:bookmarkStart w:id="5314" w:name="_Toc469404494"/>
      <w:r w:rsidRPr="000D195A">
        <w:rPr>
          <w:rFonts w:ascii="Century" w:hAnsi="Century"/>
        </w:rPr>
        <w:t>Product Judging</w:t>
      </w:r>
      <w:bookmarkEnd w:id="5314"/>
    </w:p>
    <w:p w:rsidR="0086371B" w:rsidRPr="000D195A" w:rsidRDefault="0086371B" w:rsidP="006B4A50">
      <w:pPr>
        <w:pStyle w:val="Heading3"/>
        <w:jc w:val="both"/>
        <w:rPr>
          <w:rFonts w:ascii="Century" w:hAnsi="Century"/>
        </w:rPr>
      </w:pPr>
      <w:bookmarkStart w:id="5315" w:name="_Toc469404495"/>
      <w:r w:rsidRPr="000D195A">
        <w:rPr>
          <w:rFonts w:ascii="Century" w:hAnsi="Century"/>
        </w:rPr>
        <w:t>Advantage of Dandelion system</w:t>
      </w:r>
      <w:bookmarkEnd w:id="5315"/>
    </w:p>
    <w:p w:rsidR="00B171FA" w:rsidRPr="000D195A" w:rsidRDefault="00B171FA" w:rsidP="006B4A50">
      <w:pPr>
        <w:tabs>
          <w:tab w:val="left" w:leader="dot" w:pos="9356"/>
        </w:tabs>
        <w:spacing w:before="120" w:after="120"/>
        <w:jc w:val="both"/>
        <w:rPr>
          <w:rFonts w:ascii="Century" w:eastAsiaTheme="majorEastAsia" w:hAnsi="Century" w:cs="Times New Roman"/>
          <w:bCs/>
        </w:rPr>
      </w:pPr>
      <w:r w:rsidRPr="000D195A">
        <w:rPr>
          <w:rFonts w:ascii="Century" w:eastAsiaTheme="majorEastAsia" w:hAnsi="Century" w:cs="Times New Roman"/>
          <w:bCs/>
        </w:rPr>
        <w:t>WS makes connections that enable people to help themselves and each other. Website allows users (who created organization) create charity topics or event as long as it follows our rules to help other people. Donors can also take part in a event by donating money through a single donation or supporting event as a regular donor publicly or privately, not to profit financially. Instead, charity topic creators offer rewards to thank backers for their support. We hope our event can help as much people as we can in our country.</w:t>
      </w:r>
    </w:p>
    <w:p w:rsidR="0086371B" w:rsidRPr="000D195A" w:rsidRDefault="0086371B" w:rsidP="006B4A50">
      <w:pPr>
        <w:jc w:val="both"/>
        <w:rPr>
          <w:rFonts w:ascii="Century" w:hAnsi="Century" w:cs="Times New Roman"/>
          <w:color w:val="141823"/>
          <w:shd w:val="clear" w:color="auto" w:fill="FFFFFF"/>
        </w:rPr>
      </w:pPr>
      <w:r w:rsidRPr="000D195A">
        <w:rPr>
          <w:rFonts w:ascii="Century" w:hAnsi="Century" w:cs="Times New Roman"/>
          <w:color w:val="141823"/>
          <w:shd w:val="clear" w:color="auto" w:fill="FFFFFF"/>
        </w:rPr>
        <w:t xml:space="preserve">As the goals that we have set before started project, the </w:t>
      </w:r>
      <w:r w:rsidR="00B171FA" w:rsidRPr="000D195A">
        <w:rPr>
          <w:rFonts w:ascii="Century" w:hAnsi="Century" w:cs="Times New Roman"/>
          <w:color w:val="141823"/>
          <w:shd w:val="clear" w:color="auto" w:fill="FFFFFF"/>
        </w:rPr>
        <w:t>WingS</w:t>
      </w:r>
      <w:r w:rsidRPr="000D195A">
        <w:rPr>
          <w:rFonts w:ascii="Century" w:hAnsi="Century" w:cs="Times New Roman"/>
          <w:color w:val="141823"/>
          <w:shd w:val="clear" w:color="auto" w:fill="FFFFFF"/>
        </w:rPr>
        <w:t xml:space="preserve"> system has been developed in right direction. And what it provides to users is listed below:</w:t>
      </w:r>
    </w:p>
    <w:p w:rsidR="0086371B" w:rsidRPr="000D195A" w:rsidRDefault="0086371B" w:rsidP="006B4A50">
      <w:pPr>
        <w:pStyle w:val="ListParagraph"/>
        <w:rPr>
          <w:rFonts w:ascii="Century" w:hAnsi="Century"/>
          <w:color w:val="141823"/>
          <w:shd w:val="clear" w:color="auto" w:fill="FFFFFF"/>
        </w:rPr>
      </w:pPr>
      <w:r w:rsidRPr="000D195A">
        <w:rPr>
          <w:rFonts w:ascii="Century" w:hAnsi="Century"/>
          <w:color w:val="141823"/>
          <w:shd w:val="clear" w:color="auto" w:fill="FFFFFF"/>
        </w:rPr>
        <w:t xml:space="preserve">Guest: guest can search, view </w:t>
      </w:r>
      <w:r w:rsidR="00301C5F" w:rsidRPr="000D195A">
        <w:rPr>
          <w:rFonts w:ascii="Century" w:hAnsi="Century"/>
          <w:color w:val="141823"/>
          <w:shd w:val="clear" w:color="auto" w:fill="FFFFFF"/>
        </w:rPr>
        <w:t>event</w:t>
      </w:r>
      <w:r w:rsidRPr="000D195A">
        <w:rPr>
          <w:rFonts w:ascii="Century" w:hAnsi="Century"/>
          <w:color w:val="141823"/>
          <w:shd w:val="clear" w:color="auto" w:fill="FFFFFF"/>
        </w:rPr>
        <w:t xml:space="preserve"> which is </w:t>
      </w:r>
      <w:r w:rsidR="00C21117" w:rsidRPr="000D195A">
        <w:rPr>
          <w:rFonts w:ascii="Century" w:hAnsi="Century"/>
          <w:color w:val="141823"/>
          <w:shd w:val="clear" w:color="auto" w:fill="FFFFFF"/>
        </w:rPr>
        <w:t>created</w:t>
      </w:r>
      <w:r w:rsidRPr="000D195A">
        <w:rPr>
          <w:rFonts w:ascii="Century" w:hAnsi="Century"/>
          <w:color w:val="141823"/>
          <w:shd w:val="clear" w:color="auto" w:fill="FFFFFF"/>
        </w:rPr>
        <w:t xml:space="preserve"> on </w:t>
      </w:r>
      <w:r w:rsidR="00C21117" w:rsidRPr="000D195A">
        <w:rPr>
          <w:rFonts w:ascii="Century" w:hAnsi="Century"/>
          <w:color w:val="141823"/>
          <w:shd w:val="clear" w:color="auto" w:fill="FFFFFF"/>
        </w:rPr>
        <w:t>WingS</w:t>
      </w:r>
      <w:r w:rsidRPr="000D195A">
        <w:rPr>
          <w:rFonts w:ascii="Century" w:hAnsi="Century"/>
          <w:color w:val="141823"/>
          <w:shd w:val="clear" w:color="auto" w:fill="FFFFFF"/>
        </w:rPr>
        <w:t xml:space="preserve"> with friendly interface.</w:t>
      </w:r>
    </w:p>
    <w:p w:rsidR="0086371B" w:rsidRPr="000D195A" w:rsidRDefault="0086371B" w:rsidP="006B4A50">
      <w:pPr>
        <w:pStyle w:val="ListParagraph"/>
        <w:spacing w:before="0" w:after="0"/>
        <w:contextualSpacing w:val="0"/>
        <w:rPr>
          <w:rFonts w:ascii="Century" w:hAnsi="Century"/>
          <w:b/>
          <w:color w:val="000000" w:themeColor="text1"/>
        </w:rPr>
      </w:pPr>
      <w:r w:rsidRPr="000D195A">
        <w:rPr>
          <w:rFonts w:ascii="Century" w:hAnsi="Century"/>
          <w:color w:val="141823"/>
          <w:shd w:val="clear" w:color="auto" w:fill="FFFFFF"/>
        </w:rPr>
        <w:t xml:space="preserve">Member: </w:t>
      </w:r>
      <w:r w:rsidR="00584C4C" w:rsidRPr="000D195A">
        <w:rPr>
          <w:rFonts w:ascii="Century" w:hAnsi="Century"/>
          <w:color w:val="000000" w:themeColor="text1"/>
        </w:rPr>
        <w:t>Have account on system, they can use all functions of website. For example: Searching, create post,</w:t>
      </w:r>
      <w:r w:rsidR="00C601D2" w:rsidRPr="000D195A">
        <w:rPr>
          <w:rFonts w:ascii="Century" w:hAnsi="Century"/>
          <w:color w:val="000000" w:themeColor="text1"/>
        </w:rPr>
        <w:t xml:space="preserve"> event,</w:t>
      </w:r>
      <w:r w:rsidR="00584C4C" w:rsidRPr="000D195A">
        <w:rPr>
          <w:rFonts w:ascii="Century" w:hAnsi="Century"/>
          <w:color w:val="000000" w:themeColor="text1"/>
        </w:rPr>
        <w:t xml:space="preserve"> donate etc</w:t>
      </w:r>
      <w:r w:rsidR="00301C5F" w:rsidRPr="000D195A">
        <w:rPr>
          <w:rFonts w:ascii="Century" w:hAnsi="Century"/>
          <w:color w:val="000000" w:themeColor="text1"/>
        </w:rPr>
        <w:t>.</w:t>
      </w:r>
    </w:p>
    <w:p w:rsidR="00584C4C" w:rsidRPr="000D195A" w:rsidRDefault="0086371B" w:rsidP="006B4A50">
      <w:pPr>
        <w:pStyle w:val="ListParagraph"/>
        <w:numPr>
          <w:ilvl w:val="0"/>
          <w:numId w:val="46"/>
        </w:numPr>
        <w:spacing w:before="0" w:after="0"/>
        <w:ind w:left="720"/>
        <w:contextualSpacing w:val="0"/>
        <w:rPr>
          <w:rFonts w:ascii="Century" w:hAnsi="Century"/>
          <w:b/>
          <w:color w:val="000000" w:themeColor="text1"/>
        </w:rPr>
      </w:pPr>
      <w:r w:rsidRPr="000D195A">
        <w:rPr>
          <w:rFonts w:ascii="Century" w:hAnsi="Century"/>
          <w:color w:val="141823"/>
          <w:shd w:val="clear" w:color="auto" w:fill="FFFFFF"/>
        </w:rPr>
        <w:t xml:space="preserve">Admin: </w:t>
      </w:r>
      <w:r w:rsidR="00584C4C" w:rsidRPr="000D195A">
        <w:rPr>
          <w:rFonts w:ascii="Century" w:hAnsi="Century"/>
          <w:color w:val="000000" w:themeColor="text1"/>
        </w:rPr>
        <w:t>They can use all functions of normal member and have an Administrator control panel to manage all configuration of system.</w:t>
      </w:r>
    </w:p>
    <w:p w:rsidR="0086371B" w:rsidRPr="000D195A" w:rsidRDefault="0086371B" w:rsidP="006B4A50">
      <w:pPr>
        <w:pStyle w:val="ListParagraph"/>
        <w:rPr>
          <w:rFonts w:ascii="Century" w:hAnsi="Century"/>
          <w:color w:val="141823"/>
          <w:shd w:val="clear" w:color="auto" w:fill="FFFFFF"/>
        </w:rPr>
      </w:pPr>
    </w:p>
    <w:p w:rsidR="0086371B" w:rsidRPr="000D195A" w:rsidRDefault="0086371B" w:rsidP="006B4A50">
      <w:pPr>
        <w:pStyle w:val="Heading3"/>
        <w:jc w:val="both"/>
        <w:rPr>
          <w:rFonts w:ascii="Century" w:hAnsi="Century"/>
        </w:rPr>
      </w:pPr>
      <w:bookmarkStart w:id="5316" w:name="_Toc469404496"/>
      <w:r w:rsidRPr="000D195A">
        <w:rPr>
          <w:rFonts w:ascii="Century" w:hAnsi="Century"/>
        </w:rPr>
        <w:t>Current Limitations</w:t>
      </w:r>
      <w:bookmarkEnd w:id="5316"/>
    </w:p>
    <w:p w:rsidR="0086371B" w:rsidRPr="000D195A" w:rsidRDefault="0086371B" w:rsidP="006B4A50">
      <w:pPr>
        <w:pStyle w:val="ListParagraph"/>
        <w:numPr>
          <w:ilvl w:val="0"/>
          <w:numId w:val="131"/>
        </w:numPr>
        <w:rPr>
          <w:rFonts w:ascii="Century" w:hAnsi="Century"/>
        </w:rPr>
      </w:pPr>
      <w:r w:rsidRPr="000D195A">
        <w:rPr>
          <w:rFonts w:ascii="Century" w:hAnsi="Century"/>
        </w:rPr>
        <w:t>Website not support for English language.</w:t>
      </w:r>
    </w:p>
    <w:p w:rsidR="0086371B" w:rsidRPr="000D195A" w:rsidRDefault="0086371B" w:rsidP="006B4A50">
      <w:pPr>
        <w:pStyle w:val="ListParagraph"/>
        <w:numPr>
          <w:ilvl w:val="0"/>
          <w:numId w:val="131"/>
        </w:numPr>
        <w:rPr>
          <w:rFonts w:ascii="Century" w:hAnsi="Century"/>
        </w:rPr>
      </w:pPr>
      <w:r w:rsidRPr="000D195A">
        <w:rPr>
          <w:rFonts w:ascii="Century" w:hAnsi="Century"/>
        </w:rPr>
        <w:t>Not support payment methods for people in other co</w:t>
      </w:r>
      <w:r w:rsidR="009851CF" w:rsidRPr="000D195A">
        <w:rPr>
          <w:rFonts w:ascii="Century" w:hAnsi="Century"/>
        </w:rPr>
        <w:t>u</w:t>
      </w:r>
      <w:r w:rsidRPr="000D195A">
        <w:rPr>
          <w:rFonts w:ascii="Century" w:hAnsi="Century"/>
        </w:rPr>
        <w:t>ntries.</w:t>
      </w:r>
    </w:p>
    <w:p w:rsidR="0086371B" w:rsidRPr="000D195A" w:rsidRDefault="004A4961" w:rsidP="006B4A50">
      <w:pPr>
        <w:pStyle w:val="ListParagraph"/>
        <w:numPr>
          <w:ilvl w:val="0"/>
          <w:numId w:val="131"/>
        </w:numPr>
        <w:rPr>
          <w:rFonts w:ascii="Century" w:hAnsi="Century"/>
        </w:rPr>
      </w:pPr>
      <w:r w:rsidRPr="000D195A">
        <w:rPr>
          <w:rFonts w:ascii="Century" w:hAnsi="Century"/>
        </w:rPr>
        <w:t>Now only can donate by banking method.</w:t>
      </w:r>
    </w:p>
    <w:p w:rsidR="0086371B" w:rsidRPr="000D195A" w:rsidRDefault="0086371B" w:rsidP="006B4A50">
      <w:pPr>
        <w:pStyle w:val="Heading3"/>
        <w:jc w:val="both"/>
        <w:rPr>
          <w:rFonts w:ascii="Century" w:hAnsi="Century"/>
        </w:rPr>
      </w:pPr>
      <w:bookmarkStart w:id="5317" w:name="_Toc469404497"/>
      <w:r w:rsidRPr="000D195A">
        <w:rPr>
          <w:rFonts w:ascii="Century" w:hAnsi="Century"/>
        </w:rPr>
        <w:t>Expectation in Future</w:t>
      </w:r>
      <w:bookmarkEnd w:id="5317"/>
    </w:p>
    <w:p w:rsidR="0086371B" w:rsidRPr="000D195A" w:rsidRDefault="0086371B" w:rsidP="006B4A50">
      <w:pPr>
        <w:pStyle w:val="ListParagraph"/>
        <w:numPr>
          <w:ilvl w:val="0"/>
          <w:numId w:val="131"/>
        </w:numPr>
        <w:rPr>
          <w:rFonts w:ascii="Century" w:hAnsi="Century"/>
        </w:rPr>
      </w:pPr>
      <w:r w:rsidRPr="000D195A">
        <w:rPr>
          <w:rFonts w:ascii="Century" w:hAnsi="Century"/>
        </w:rPr>
        <w:t>Support multi-language and other payment method such as visa and master card</w:t>
      </w:r>
      <w:r w:rsidR="0025602E" w:rsidRPr="000D195A">
        <w:rPr>
          <w:rFonts w:ascii="Century" w:hAnsi="Century"/>
        </w:rPr>
        <w:t xml:space="preserve"> or </w:t>
      </w:r>
      <w:r w:rsidR="00793B57" w:rsidRPr="000D195A">
        <w:rPr>
          <w:rFonts w:ascii="Century" w:hAnsi="Century"/>
        </w:rPr>
        <w:t>PayPal</w:t>
      </w:r>
      <w:r w:rsidRPr="000D195A">
        <w:rPr>
          <w:rFonts w:ascii="Century" w:hAnsi="Century"/>
        </w:rPr>
        <w:t xml:space="preserve"> to </w:t>
      </w:r>
      <w:r w:rsidR="00975EE0" w:rsidRPr="000D195A">
        <w:rPr>
          <w:rFonts w:ascii="Century" w:hAnsi="Century"/>
        </w:rPr>
        <w:t>donate.</w:t>
      </w:r>
    </w:p>
    <w:p w:rsidR="0086371B" w:rsidRPr="000D195A" w:rsidRDefault="0086371B" w:rsidP="006B4A50">
      <w:pPr>
        <w:pStyle w:val="ListParagraph"/>
        <w:numPr>
          <w:ilvl w:val="0"/>
          <w:numId w:val="131"/>
        </w:numPr>
        <w:rPr>
          <w:rFonts w:ascii="Century" w:hAnsi="Century"/>
        </w:rPr>
      </w:pPr>
      <w:r w:rsidRPr="000D195A">
        <w:rPr>
          <w:rFonts w:ascii="Century" w:hAnsi="Century"/>
        </w:rPr>
        <w:t xml:space="preserve">App for Android and IOS which supports members manage their </w:t>
      </w:r>
      <w:r w:rsidR="0093345E" w:rsidRPr="000D195A">
        <w:rPr>
          <w:rFonts w:ascii="Century" w:hAnsi="Century"/>
        </w:rPr>
        <w:t>account</w:t>
      </w:r>
    </w:p>
    <w:p w:rsidR="0086371B" w:rsidRPr="000D195A" w:rsidRDefault="0086371B" w:rsidP="006B4A50">
      <w:pPr>
        <w:pStyle w:val="ListParagraph"/>
        <w:numPr>
          <w:ilvl w:val="0"/>
          <w:numId w:val="131"/>
        </w:numPr>
        <w:rPr>
          <w:rFonts w:ascii="Century" w:hAnsi="Century"/>
        </w:rPr>
      </w:pPr>
      <w:r w:rsidRPr="000D195A">
        <w:rPr>
          <w:rFonts w:ascii="Century" w:hAnsi="Century"/>
        </w:rPr>
        <w:t>Expand server to inscrease number of users.</w:t>
      </w:r>
    </w:p>
    <w:p w:rsidR="004A4961" w:rsidRPr="000D195A" w:rsidRDefault="004A4961" w:rsidP="006B4A50">
      <w:pPr>
        <w:pStyle w:val="ListParagraph"/>
        <w:rPr>
          <w:rFonts w:ascii="Century" w:hAnsi="Century"/>
        </w:rPr>
      </w:pPr>
    </w:p>
    <w:p w:rsidR="0086371B" w:rsidRPr="000D195A" w:rsidRDefault="0086371B" w:rsidP="006B4A50">
      <w:pPr>
        <w:pStyle w:val="Heading2"/>
        <w:jc w:val="both"/>
        <w:rPr>
          <w:rFonts w:ascii="Century" w:hAnsi="Century"/>
        </w:rPr>
      </w:pPr>
      <w:bookmarkStart w:id="5318" w:name="_Toc469404498"/>
      <w:r w:rsidRPr="000D195A">
        <w:rPr>
          <w:rFonts w:ascii="Century" w:hAnsi="Century"/>
        </w:rPr>
        <w:t>Project Summary</w:t>
      </w:r>
      <w:bookmarkEnd w:id="5318"/>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86371B" w:rsidRPr="000D195A" w:rsidTr="00BD38C8">
        <w:trPr>
          <w:jc w:val="center"/>
        </w:trPr>
        <w:tc>
          <w:tcPr>
            <w:tcW w:w="2346" w:type="dxa"/>
            <w:gridSpan w:val="2"/>
            <w:shd w:val="clear" w:color="auto" w:fill="92D050"/>
          </w:tcPr>
          <w:p w:rsidR="0086371B" w:rsidRPr="000D195A" w:rsidRDefault="0086371B" w:rsidP="006B4A50">
            <w:pPr>
              <w:jc w:val="both"/>
              <w:rPr>
                <w:rFonts w:ascii="Century" w:hAnsi="Century" w:cs="Times New Roman"/>
                <w:b/>
                <w:color w:val="000000" w:themeColor="text1"/>
              </w:rPr>
            </w:pPr>
            <w:r w:rsidRPr="000D195A">
              <w:rPr>
                <w:rFonts w:ascii="Century" w:hAnsi="Century" w:cs="Times New Roman"/>
                <w:b/>
                <w:color w:val="000000" w:themeColor="text1"/>
              </w:rPr>
              <w:t>Project Title</w:t>
            </w:r>
          </w:p>
        </w:tc>
        <w:tc>
          <w:tcPr>
            <w:tcW w:w="5905" w:type="dxa"/>
            <w:gridSpan w:val="3"/>
          </w:tcPr>
          <w:p w:rsidR="0086371B" w:rsidRPr="000D195A" w:rsidRDefault="002A7B18" w:rsidP="006B4A50">
            <w:pPr>
              <w:jc w:val="both"/>
              <w:rPr>
                <w:rFonts w:ascii="Century" w:hAnsi="Century" w:cs="Times New Roman"/>
                <w:b/>
              </w:rPr>
            </w:pPr>
            <w:r w:rsidRPr="000D195A">
              <w:rPr>
                <w:rFonts w:ascii="Century" w:hAnsi="Century" w:cs="Times New Roman"/>
                <w:b/>
              </w:rPr>
              <w:t>WingS</w:t>
            </w:r>
          </w:p>
        </w:tc>
      </w:tr>
      <w:tr w:rsidR="0086371B" w:rsidRPr="000D195A" w:rsidTr="00BD38C8">
        <w:trPr>
          <w:jc w:val="center"/>
        </w:trPr>
        <w:tc>
          <w:tcPr>
            <w:tcW w:w="2346" w:type="dxa"/>
            <w:gridSpan w:val="2"/>
            <w:shd w:val="clear" w:color="auto" w:fill="92D050"/>
          </w:tcPr>
          <w:p w:rsidR="0086371B" w:rsidRPr="000D195A" w:rsidRDefault="0086371B" w:rsidP="006B4A50">
            <w:pPr>
              <w:jc w:val="both"/>
              <w:rPr>
                <w:rFonts w:ascii="Century" w:hAnsi="Century" w:cs="Times New Roman"/>
                <w:b/>
                <w:color w:val="000000" w:themeColor="text1"/>
              </w:rPr>
            </w:pPr>
            <w:r w:rsidRPr="000D195A">
              <w:rPr>
                <w:rFonts w:ascii="Century" w:hAnsi="Century" w:cs="Times New Roman"/>
                <w:b/>
                <w:color w:val="000000" w:themeColor="text1"/>
              </w:rPr>
              <w:t>Project Supervisor</w:t>
            </w:r>
          </w:p>
        </w:tc>
        <w:tc>
          <w:tcPr>
            <w:tcW w:w="5905" w:type="dxa"/>
            <w:gridSpan w:val="3"/>
          </w:tcPr>
          <w:p w:rsidR="0086371B" w:rsidRPr="000D195A" w:rsidRDefault="0086371B" w:rsidP="006B4A50">
            <w:pPr>
              <w:jc w:val="both"/>
              <w:rPr>
                <w:rFonts w:ascii="Century" w:hAnsi="Century" w:cs="Times New Roman"/>
              </w:rPr>
            </w:pPr>
            <w:r w:rsidRPr="000D195A">
              <w:rPr>
                <w:rFonts w:ascii="Century" w:hAnsi="Century" w:cs="Times New Roman"/>
              </w:rPr>
              <w:t>Nguy</w:t>
            </w:r>
            <w:r w:rsidRPr="000D195A">
              <w:rPr>
                <w:rFonts w:ascii="Cambria" w:hAnsi="Cambria" w:cs="Cambria"/>
              </w:rPr>
              <w:t>ễ</w:t>
            </w:r>
            <w:r w:rsidRPr="000D195A">
              <w:rPr>
                <w:rFonts w:ascii="Century" w:hAnsi="Century" w:cs="Times New Roman"/>
              </w:rPr>
              <w:t>n Văn Sang</w:t>
            </w:r>
          </w:p>
        </w:tc>
      </w:tr>
      <w:tr w:rsidR="0086371B" w:rsidRPr="000D195A" w:rsidTr="00BD38C8">
        <w:trPr>
          <w:trHeight w:val="361"/>
          <w:jc w:val="center"/>
        </w:trPr>
        <w:tc>
          <w:tcPr>
            <w:tcW w:w="8251" w:type="dxa"/>
            <w:gridSpan w:val="5"/>
            <w:shd w:val="clear" w:color="auto" w:fill="92D050"/>
          </w:tcPr>
          <w:p w:rsidR="0086371B" w:rsidRPr="000D195A" w:rsidRDefault="00A655E5" w:rsidP="006B4A50">
            <w:pPr>
              <w:jc w:val="both"/>
              <w:rPr>
                <w:rFonts w:ascii="Century" w:hAnsi="Century" w:cs="Times New Roman"/>
                <w:b/>
              </w:rPr>
            </w:pPr>
            <w:r w:rsidRPr="000D195A">
              <w:rPr>
                <w:rFonts w:ascii="Century" w:hAnsi="Century" w:cs="Times New Roman"/>
                <w:b/>
              </w:rPr>
              <w:t>Committers (5</w:t>
            </w:r>
            <w:r w:rsidR="0086371B" w:rsidRPr="000D195A">
              <w:rPr>
                <w:rFonts w:ascii="Century" w:hAnsi="Century" w:cs="Times New Roman"/>
                <w:b/>
              </w:rPr>
              <w:t>)</w:t>
            </w:r>
          </w:p>
        </w:tc>
      </w:tr>
      <w:tr w:rsidR="0086371B" w:rsidRPr="000D195A" w:rsidTr="00BD38C8">
        <w:trPr>
          <w:trHeight w:val="361"/>
          <w:jc w:val="center"/>
        </w:trPr>
        <w:tc>
          <w:tcPr>
            <w:tcW w:w="377" w:type="dxa"/>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1</w:t>
            </w:r>
          </w:p>
        </w:tc>
        <w:tc>
          <w:tcPr>
            <w:tcW w:w="1969" w:type="dxa"/>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Project Manager</w:t>
            </w:r>
          </w:p>
        </w:tc>
        <w:tc>
          <w:tcPr>
            <w:tcW w:w="2555" w:type="dxa"/>
          </w:tcPr>
          <w:p w:rsidR="0086371B" w:rsidRPr="000D195A" w:rsidRDefault="002A7B18" w:rsidP="006B4A50">
            <w:pPr>
              <w:jc w:val="both"/>
              <w:rPr>
                <w:rFonts w:ascii="Century" w:hAnsi="Century" w:cs="Times New Roman"/>
              </w:rPr>
            </w:pPr>
            <w:r w:rsidRPr="000D195A">
              <w:rPr>
                <w:rFonts w:ascii="Century" w:hAnsi="Century" w:cs="Times New Roman"/>
              </w:rPr>
              <w:t>Đào Tr</w:t>
            </w:r>
            <w:r w:rsidRPr="000D195A">
              <w:rPr>
                <w:rFonts w:ascii="Cambria" w:hAnsi="Cambria" w:cs="Cambria"/>
              </w:rPr>
              <w:t>ọ</w:t>
            </w:r>
            <w:r w:rsidRPr="000D195A">
              <w:rPr>
                <w:rFonts w:ascii="Century" w:hAnsi="Century" w:cs="Times New Roman"/>
              </w:rPr>
              <w:t>ng Nghĩa</w:t>
            </w:r>
          </w:p>
        </w:tc>
        <w:tc>
          <w:tcPr>
            <w:tcW w:w="3350" w:type="dxa"/>
            <w:gridSpan w:val="2"/>
          </w:tcPr>
          <w:p w:rsidR="0086371B" w:rsidRPr="000D195A" w:rsidRDefault="00FC7D4E" w:rsidP="006B4A50">
            <w:pPr>
              <w:jc w:val="both"/>
              <w:rPr>
                <w:rFonts w:ascii="Century" w:hAnsi="Century" w:cs="Times New Roman"/>
              </w:rPr>
            </w:pPr>
            <w:r w:rsidRPr="000D195A">
              <w:rPr>
                <w:rStyle w:val="Hyperlink"/>
                <w:rFonts w:ascii="Century" w:hAnsi="Century"/>
              </w:rPr>
              <w:t>Nghiadtse03220@fpt.edu.vn</w:t>
            </w:r>
          </w:p>
        </w:tc>
      </w:tr>
      <w:tr w:rsidR="0086371B" w:rsidRPr="000D195A" w:rsidTr="00BD38C8">
        <w:trPr>
          <w:trHeight w:val="361"/>
          <w:jc w:val="center"/>
        </w:trPr>
        <w:tc>
          <w:tcPr>
            <w:tcW w:w="377" w:type="dxa"/>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2</w:t>
            </w:r>
          </w:p>
        </w:tc>
        <w:tc>
          <w:tcPr>
            <w:tcW w:w="1969" w:type="dxa"/>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Team member</w:t>
            </w:r>
          </w:p>
        </w:tc>
        <w:tc>
          <w:tcPr>
            <w:tcW w:w="2555" w:type="dxa"/>
          </w:tcPr>
          <w:p w:rsidR="0086371B" w:rsidRPr="000D195A" w:rsidRDefault="002A7B18" w:rsidP="006B4A50">
            <w:pPr>
              <w:jc w:val="both"/>
              <w:rPr>
                <w:rFonts w:ascii="Century" w:hAnsi="Century" w:cs="Times New Roman"/>
              </w:rPr>
            </w:pPr>
            <w:r w:rsidRPr="000D195A">
              <w:rPr>
                <w:rFonts w:ascii="Century" w:hAnsi="Century" w:cs="Times New Roman"/>
              </w:rPr>
              <w:t>T</w:t>
            </w:r>
            <w:r w:rsidRPr="000D195A">
              <w:rPr>
                <w:rFonts w:ascii="Cambria" w:hAnsi="Cambria" w:cs="Cambria"/>
              </w:rPr>
              <w:t>ạ</w:t>
            </w:r>
            <w:r w:rsidRPr="000D195A">
              <w:rPr>
                <w:rFonts w:ascii="Century" w:hAnsi="Century" w:cs="Times New Roman"/>
              </w:rPr>
              <w:t xml:space="preserve"> Ng</w:t>
            </w:r>
            <w:r w:rsidRPr="000D195A">
              <w:rPr>
                <w:rFonts w:ascii="Cambria" w:hAnsi="Cambria" w:cs="Cambria"/>
              </w:rPr>
              <w:t>ọ</w:t>
            </w:r>
            <w:r w:rsidRPr="000D195A">
              <w:rPr>
                <w:rFonts w:ascii="Century" w:hAnsi="Century" w:cs="Times New Roman"/>
              </w:rPr>
              <w:t>c Duy</w:t>
            </w:r>
          </w:p>
        </w:tc>
        <w:tc>
          <w:tcPr>
            <w:tcW w:w="3350" w:type="dxa"/>
            <w:gridSpan w:val="2"/>
          </w:tcPr>
          <w:p w:rsidR="0086371B" w:rsidRPr="000D195A" w:rsidRDefault="00746720" w:rsidP="006B4A50">
            <w:pPr>
              <w:jc w:val="both"/>
              <w:rPr>
                <w:rFonts w:ascii="Century" w:hAnsi="Century" w:cs="Times New Roman"/>
              </w:rPr>
            </w:pPr>
            <w:hyperlink r:id="rId220" w:history="1">
              <w:r w:rsidR="00FC7D4E" w:rsidRPr="000D195A">
                <w:rPr>
                  <w:rStyle w:val="Hyperlink"/>
                  <w:rFonts w:ascii="Century" w:hAnsi="Century" w:cs="Times New Roman"/>
                </w:rPr>
                <w:t>Duytnse03267@fpt.edu.vn</w:t>
              </w:r>
            </w:hyperlink>
          </w:p>
        </w:tc>
      </w:tr>
      <w:tr w:rsidR="0086371B" w:rsidRPr="000D195A" w:rsidTr="00BD38C8">
        <w:trPr>
          <w:trHeight w:val="361"/>
          <w:jc w:val="center"/>
        </w:trPr>
        <w:tc>
          <w:tcPr>
            <w:tcW w:w="377" w:type="dxa"/>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3</w:t>
            </w:r>
          </w:p>
        </w:tc>
        <w:tc>
          <w:tcPr>
            <w:tcW w:w="1969" w:type="dxa"/>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Team member</w:t>
            </w:r>
          </w:p>
        </w:tc>
        <w:tc>
          <w:tcPr>
            <w:tcW w:w="2555" w:type="dxa"/>
          </w:tcPr>
          <w:p w:rsidR="0086371B" w:rsidRPr="000D195A" w:rsidRDefault="002A7B18" w:rsidP="006B4A50">
            <w:pPr>
              <w:jc w:val="both"/>
              <w:rPr>
                <w:rFonts w:ascii="Century" w:hAnsi="Century" w:cs="Times New Roman"/>
              </w:rPr>
            </w:pPr>
            <w:r w:rsidRPr="000D195A">
              <w:rPr>
                <w:rFonts w:ascii="Century" w:hAnsi="Century" w:cs="Times New Roman"/>
              </w:rPr>
              <w:t>Lê H</w:t>
            </w:r>
            <w:r w:rsidRPr="000D195A">
              <w:rPr>
                <w:rFonts w:ascii="Cambria" w:hAnsi="Cambria" w:cs="Cambria"/>
              </w:rPr>
              <w:t>ồ</w:t>
            </w:r>
            <w:r w:rsidRPr="000D195A">
              <w:rPr>
                <w:rFonts w:ascii="Century" w:hAnsi="Century" w:cs="Times New Roman"/>
              </w:rPr>
              <w:t>ng Nhiên</w:t>
            </w:r>
          </w:p>
        </w:tc>
        <w:tc>
          <w:tcPr>
            <w:tcW w:w="3350" w:type="dxa"/>
            <w:gridSpan w:val="2"/>
          </w:tcPr>
          <w:p w:rsidR="0086371B" w:rsidRPr="000D195A" w:rsidRDefault="00746720" w:rsidP="006B4A50">
            <w:pPr>
              <w:jc w:val="both"/>
              <w:rPr>
                <w:rFonts w:ascii="Century" w:hAnsi="Century" w:cs="Times New Roman"/>
              </w:rPr>
            </w:pPr>
            <w:hyperlink r:id="rId221" w:history="1">
              <w:r w:rsidR="00FC7D4E" w:rsidRPr="000D195A">
                <w:rPr>
                  <w:rStyle w:val="Hyperlink"/>
                  <w:rFonts w:ascii="Century" w:hAnsi="Century" w:cs="Times New Roman"/>
                </w:rPr>
                <w:t>Nhienlhse03377@fpt.edu.vn</w:t>
              </w:r>
            </w:hyperlink>
          </w:p>
        </w:tc>
      </w:tr>
      <w:tr w:rsidR="0086371B" w:rsidRPr="000D195A" w:rsidTr="00BD38C8">
        <w:trPr>
          <w:trHeight w:val="361"/>
          <w:jc w:val="center"/>
        </w:trPr>
        <w:tc>
          <w:tcPr>
            <w:tcW w:w="377" w:type="dxa"/>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4</w:t>
            </w:r>
          </w:p>
        </w:tc>
        <w:tc>
          <w:tcPr>
            <w:tcW w:w="1969" w:type="dxa"/>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Team member</w:t>
            </w:r>
          </w:p>
        </w:tc>
        <w:tc>
          <w:tcPr>
            <w:tcW w:w="2555" w:type="dxa"/>
          </w:tcPr>
          <w:p w:rsidR="0086371B" w:rsidRPr="000D195A" w:rsidRDefault="002A7B18" w:rsidP="006B4A50">
            <w:pPr>
              <w:jc w:val="both"/>
              <w:rPr>
                <w:rFonts w:ascii="Century" w:hAnsi="Century" w:cs="Times New Roman"/>
              </w:rPr>
            </w:pPr>
            <w:r w:rsidRPr="000D195A">
              <w:rPr>
                <w:rFonts w:ascii="Century" w:hAnsi="Century" w:cs="Times New Roman"/>
              </w:rPr>
              <w:t>Đ</w:t>
            </w:r>
            <w:r w:rsidRPr="000D195A">
              <w:rPr>
                <w:rFonts w:ascii="Cambria" w:hAnsi="Cambria" w:cs="Cambria"/>
              </w:rPr>
              <w:t>ỗ</w:t>
            </w:r>
            <w:r w:rsidRPr="000D195A">
              <w:rPr>
                <w:rFonts w:ascii="Century" w:hAnsi="Century" w:cs="Times New Roman"/>
              </w:rPr>
              <w:t xml:space="preserve"> Văn Tu</w:t>
            </w:r>
            <w:r w:rsidRPr="000D195A">
              <w:rPr>
                <w:rFonts w:ascii="Cambria" w:hAnsi="Cambria" w:cs="Cambria"/>
              </w:rPr>
              <w:t>ấ</w:t>
            </w:r>
            <w:r w:rsidRPr="000D195A">
              <w:rPr>
                <w:rFonts w:ascii="Century" w:hAnsi="Century" w:cs="Times New Roman"/>
              </w:rPr>
              <w:t>n</w:t>
            </w:r>
          </w:p>
        </w:tc>
        <w:tc>
          <w:tcPr>
            <w:tcW w:w="3350" w:type="dxa"/>
            <w:gridSpan w:val="2"/>
          </w:tcPr>
          <w:p w:rsidR="0086371B" w:rsidRPr="000D195A" w:rsidRDefault="00746720" w:rsidP="006B4A50">
            <w:pPr>
              <w:jc w:val="both"/>
              <w:rPr>
                <w:rFonts w:ascii="Century" w:hAnsi="Century" w:cs="Times New Roman"/>
              </w:rPr>
            </w:pPr>
            <w:hyperlink r:id="rId222" w:history="1">
              <w:r w:rsidR="00FC7D4E" w:rsidRPr="000D195A">
                <w:rPr>
                  <w:rStyle w:val="Hyperlink"/>
                  <w:rFonts w:ascii="Century" w:hAnsi="Century" w:cs="Times New Roman"/>
                </w:rPr>
                <w:t>Tuandvse03297@fpt.edu.vn</w:t>
              </w:r>
            </w:hyperlink>
          </w:p>
        </w:tc>
      </w:tr>
      <w:tr w:rsidR="0086371B" w:rsidRPr="000D195A" w:rsidTr="00BD38C8">
        <w:trPr>
          <w:trHeight w:val="361"/>
          <w:jc w:val="center"/>
        </w:trPr>
        <w:tc>
          <w:tcPr>
            <w:tcW w:w="377" w:type="dxa"/>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5</w:t>
            </w:r>
          </w:p>
        </w:tc>
        <w:tc>
          <w:tcPr>
            <w:tcW w:w="1969" w:type="dxa"/>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Team member</w:t>
            </w:r>
          </w:p>
        </w:tc>
        <w:tc>
          <w:tcPr>
            <w:tcW w:w="2555" w:type="dxa"/>
          </w:tcPr>
          <w:p w:rsidR="0086371B" w:rsidRPr="000D195A" w:rsidRDefault="002A7B18" w:rsidP="006B4A50">
            <w:pPr>
              <w:jc w:val="both"/>
              <w:rPr>
                <w:rFonts w:ascii="Century" w:hAnsi="Century" w:cs="Times New Roman"/>
              </w:rPr>
            </w:pPr>
            <w:r w:rsidRPr="000D195A">
              <w:rPr>
                <w:rFonts w:ascii="Century" w:hAnsi="Century" w:cs="Times New Roman"/>
              </w:rPr>
              <w:t>Hoàng Anh Tu</w:t>
            </w:r>
            <w:r w:rsidRPr="000D195A">
              <w:rPr>
                <w:rFonts w:ascii="Cambria" w:hAnsi="Cambria" w:cs="Cambria"/>
              </w:rPr>
              <w:t>ấ</w:t>
            </w:r>
            <w:r w:rsidRPr="000D195A">
              <w:rPr>
                <w:rFonts w:ascii="Century" w:hAnsi="Century" w:cs="Times New Roman"/>
              </w:rPr>
              <w:t>n</w:t>
            </w:r>
          </w:p>
        </w:tc>
        <w:tc>
          <w:tcPr>
            <w:tcW w:w="3350" w:type="dxa"/>
            <w:gridSpan w:val="2"/>
          </w:tcPr>
          <w:p w:rsidR="0086371B" w:rsidRPr="000D195A" w:rsidRDefault="00746720" w:rsidP="006B4A50">
            <w:pPr>
              <w:jc w:val="both"/>
              <w:rPr>
                <w:rFonts w:ascii="Century" w:hAnsi="Century" w:cs="Times New Roman"/>
              </w:rPr>
            </w:pPr>
            <w:hyperlink r:id="rId223" w:history="1">
              <w:r w:rsidR="0093345E" w:rsidRPr="000D195A">
                <w:rPr>
                  <w:rStyle w:val="Hyperlink"/>
                  <w:rFonts w:ascii="Century" w:hAnsi="Century" w:cs="Times New Roman"/>
                </w:rPr>
                <w:t>tuanhase03108@fpt.edu.vn</w:t>
              </w:r>
            </w:hyperlink>
          </w:p>
        </w:tc>
      </w:tr>
      <w:tr w:rsidR="0086371B" w:rsidRPr="000D195A" w:rsidTr="00BD38C8">
        <w:trPr>
          <w:jc w:val="center"/>
        </w:trPr>
        <w:tc>
          <w:tcPr>
            <w:tcW w:w="2346" w:type="dxa"/>
            <w:gridSpan w:val="2"/>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Main objective</w:t>
            </w:r>
          </w:p>
        </w:tc>
        <w:tc>
          <w:tcPr>
            <w:tcW w:w="5905" w:type="dxa"/>
            <w:gridSpan w:val="3"/>
          </w:tcPr>
          <w:p w:rsidR="0086371B" w:rsidRPr="000D195A" w:rsidRDefault="001372C6" w:rsidP="006B4A50">
            <w:pPr>
              <w:jc w:val="both"/>
              <w:rPr>
                <w:rFonts w:ascii="Century" w:hAnsi="Century" w:cs="Times New Roman"/>
              </w:rPr>
            </w:pPr>
            <w:r w:rsidRPr="000D195A">
              <w:rPr>
                <w:rFonts w:ascii="Century" w:hAnsi="Century" w:cs="Times New Roman"/>
              </w:rPr>
              <w:t>The main of WS is to get people involved with the charity</w:t>
            </w:r>
            <w:r w:rsidR="000B2DCB" w:rsidRPr="000D195A">
              <w:rPr>
                <w:rFonts w:ascii="Century" w:hAnsi="Century" w:cs="Times New Roman"/>
              </w:rPr>
              <w:t xml:space="preserve"> or attend event</w:t>
            </w:r>
            <w:r w:rsidRPr="000D195A">
              <w:rPr>
                <w:rFonts w:ascii="Century" w:hAnsi="Century" w:cs="Times New Roman"/>
              </w:rPr>
              <w:t xml:space="preserve">, usally resulting in the user </w:t>
            </w:r>
            <w:r w:rsidRPr="000D195A">
              <w:rPr>
                <w:rFonts w:ascii="Century" w:hAnsi="Century" w:cs="Times New Roman"/>
              </w:rPr>
              <w:lastRenderedPageBreak/>
              <w:t>donating.</w:t>
            </w:r>
          </w:p>
        </w:tc>
      </w:tr>
      <w:tr w:rsidR="0086371B" w:rsidRPr="000D195A" w:rsidTr="00BD38C8">
        <w:trPr>
          <w:jc w:val="center"/>
        </w:trPr>
        <w:tc>
          <w:tcPr>
            <w:tcW w:w="2346" w:type="dxa"/>
            <w:gridSpan w:val="2"/>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lastRenderedPageBreak/>
              <w:t>Purpose</w:t>
            </w:r>
          </w:p>
        </w:tc>
        <w:tc>
          <w:tcPr>
            <w:tcW w:w="5905" w:type="dxa"/>
            <w:gridSpan w:val="3"/>
          </w:tcPr>
          <w:p w:rsidR="0086371B" w:rsidRPr="000D195A" w:rsidRDefault="0086371B" w:rsidP="006B4A50">
            <w:pPr>
              <w:jc w:val="both"/>
              <w:rPr>
                <w:rFonts w:ascii="Century" w:hAnsi="Century" w:cs="Times New Roman"/>
              </w:rPr>
            </w:pPr>
            <w:r w:rsidRPr="000D195A">
              <w:rPr>
                <w:rFonts w:ascii="Century" w:hAnsi="Century" w:cs="Times New Roman"/>
              </w:rPr>
              <w:t xml:space="preserve">Provide a </w:t>
            </w:r>
            <w:r w:rsidR="00FC7D4E" w:rsidRPr="000D195A">
              <w:rPr>
                <w:rFonts w:ascii="Century" w:hAnsi="Century" w:cs="Times New Roman"/>
              </w:rPr>
              <w:t>WingS</w:t>
            </w:r>
            <w:r w:rsidRPr="000D195A">
              <w:rPr>
                <w:rFonts w:ascii="Century" w:hAnsi="Century" w:cs="Times New Roman"/>
              </w:rPr>
              <w:t xml:space="preserve"> online on website.</w:t>
            </w:r>
          </w:p>
        </w:tc>
      </w:tr>
      <w:tr w:rsidR="0086371B" w:rsidRPr="000D195A" w:rsidTr="00BD38C8">
        <w:trPr>
          <w:jc w:val="center"/>
        </w:trPr>
        <w:tc>
          <w:tcPr>
            <w:tcW w:w="2346" w:type="dxa"/>
            <w:gridSpan w:val="2"/>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Source Repository</w:t>
            </w:r>
          </w:p>
        </w:tc>
        <w:tc>
          <w:tcPr>
            <w:tcW w:w="5905" w:type="dxa"/>
            <w:gridSpan w:val="3"/>
            <w:shd w:val="clear" w:color="auto" w:fill="FFFFFF" w:themeFill="background1"/>
          </w:tcPr>
          <w:p w:rsidR="0086371B" w:rsidRPr="000D195A" w:rsidRDefault="00746720" w:rsidP="006B4A50">
            <w:pPr>
              <w:jc w:val="both"/>
              <w:rPr>
                <w:rFonts w:ascii="Century" w:hAnsi="Century"/>
              </w:rPr>
            </w:pPr>
            <w:hyperlink r:id="rId224" w:history="1">
              <w:r w:rsidR="007369E6" w:rsidRPr="000D195A">
                <w:rPr>
                  <w:rStyle w:val="Hyperlink"/>
                  <w:rFonts w:ascii="Century" w:hAnsi="Century"/>
                </w:rPr>
                <w:t>https://github.com/sangnvus/201609JS01.git</w:t>
              </w:r>
            </w:hyperlink>
          </w:p>
        </w:tc>
      </w:tr>
      <w:tr w:rsidR="0086371B" w:rsidRPr="000D195A" w:rsidTr="00BD38C8">
        <w:trPr>
          <w:jc w:val="center"/>
        </w:trPr>
        <w:tc>
          <w:tcPr>
            <w:tcW w:w="2346" w:type="dxa"/>
            <w:gridSpan w:val="2"/>
            <w:shd w:val="clear" w:color="auto" w:fill="92D050"/>
          </w:tcPr>
          <w:p w:rsidR="0086371B" w:rsidRPr="000D195A" w:rsidRDefault="0086371B" w:rsidP="006B4A50">
            <w:pPr>
              <w:jc w:val="both"/>
              <w:rPr>
                <w:rFonts w:ascii="Century" w:hAnsi="Century" w:cs="Times New Roman"/>
                <w:b/>
              </w:rPr>
            </w:pPr>
          </w:p>
        </w:tc>
        <w:tc>
          <w:tcPr>
            <w:tcW w:w="2863" w:type="dxa"/>
            <w:gridSpan w:val="2"/>
          </w:tcPr>
          <w:p w:rsidR="0086371B" w:rsidRPr="000D195A" w:rsidRDefault="0086371B" w:rsidP="006B4A50">
            <w:pPr>
              <w:jc w:val="both"/>
              <w:rPr>
                <w:rFonts w:ascii="Century" w:hAnsi="Century" w:cs="Times New Roman"/>
                <w:b/>
              </w:rPr>
            </w:pPr>
            <w:r w:rsidRPr="000D195A">
              <w:rPr>
                <w:rFonts w:ascii="Century" w:hAnsi="Century" w:cs="Times New Roman"/>
                <w:b/>
              </w:rPr>
              <w:t>Plan</w:t>
            </w:r>
          </w:p>
        </w:tc>
        <w:tc>
          <w:tcPr>
            <w:tcW w:w="3042" w:type="dxa"/>
          </w:tcPr>
          <w:p w:rsidR="0086371B" w:rsidRPr="000D195A" w:rsidRDefault="0086371B" w:rsidP="006B4A50">
            <w:pPr>
              <w:jc w:val="both"/>
              <w:rPr>
                <w:rFonts w:ascii="Century" w:hAnsi="Century" w:cs="Times New Roman"/>
                <w:b/>
              </w:rPr>
            </w:pPr>
            <w:r w:rsidRPr="000D195A">
              <w:rPr>
                <w:rFonts w:ascii="Century" w:hAnsi="Century" w:cs="Times New Roman"/>
                <w:b/>
              </w:rPr>
              <w:t>Actual</w:t>
            </w:r>
          </w:p>
        </w:tc>
      </w:tr>
      <w:tr w:rsidR="0086371B" w:rsidRPr="000D195A" w:rsidTr="00BD38C8">
        <w:trPr>
          <w:jc w:val="center"/>
        </w:trPr>
        <w:tc>
          <w:tcPr>
            <w:tcW w:w="2346" w:type="dxa"/>
            <w:gridSpan w:val="2"/>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Start Date</w:t>
            </w:r>
          </w:p>
        </w:tc>
        <w:tc>
          <w:tcPr>
            <w:tcW w:w="2863" w:type="dxa"/>
            <w:gridSpan w:val="2"/>
          </w:tcPr>
          <w:p w:rsidR="0086371B" w:rsidRPr="000D195A" w:rsidRDefault="00793B57" w:rsidP="006B4A50">
            <w:pPr>
              <w:jc w:val="both"/>
              <w:rPr>
                <w:rFonts w:ascii="Century" w:hAnsi="Century" w:cs="Times New Roman"/>
              </w:rPr>
            </w:pPr>
            <w:r w:rsidRPr="000D195A">
              <w:rPr>
                <w:rFonts w:ascii="Century" w:hAnsi="Century" w:cs="Times New Roman"/>
              </w:rPr>
              <w:t>05/09/2016</w:t>
            </w:r>
          </w:p>
        </w:tc>
        <w:tc>
          <w:tcPr>
            <w:tcW w:w="3042" w:type="dxa"/>
          </w:tcPr>
          <w:p w:rsidR="0086371B" w:rsidRPr="000D195A" w:rsidRDefault="00793B57" w:rsidP="006B4A50">
            <w:pPr>
              <w:jc w:val="both"/>
              <w:rPr>
                <w:rFonts w:ascii="Century" w:hAnsi="Century" w:cs="Times New Roman"/>
              </w:rPr>
            </w:pPr>
            <w:r w:rsidRPr="000D195A">
              <w:rPr>
                <w:rFonts w:ascii="Century" w:hAnsi="Century" w:cs="Times New Roman"/>
              </w:rPr>
              <w:t>05/09/2016</w:t>
            </w:r>
          </w:p>
        </w:tc>
      </w:tr>
      <w:tr w:rsidR="0086371B" w:rsidRPr="000D195A" w:rsidTr="00BD38C8">
        <w:trPr>
          <w:jc w:val="center"/>
        </w:trPr>
        <w:tc>
          <w:tcPr>
            <w:tcW w:w="2346" w:type="dxa"/>
            <w:gridSpan w:val="2"/>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End Date</w:t>
            </w:r>
          </w:p>
        </w:tc>
        <w:tc>
          <w:tcPr>
            <w:tcW w:w="2863" w:type="dxa"/>
            <w:gridSpan w:val="2"/>
          </w:tcPr>
          <w:p w:rsidR="0086371B" w:rsidRPr="000D195A" w:rsidRDefault="00793B57" w:rsidP="006B4A50">
            <w:pPr>
              <w:jc w:val="both"/>
              <w:rPr>
                <w:rFonts w:ascii="Century" w:hAnsi="Century" w:cs="Times New Roman"/>
              </w:rPr>
            </w:pPr>
            <w:r w:rsidRPr="000D195A">
              <w:rPr>
                <w:rFonts w:ascii="Century" w:hAnsi="Century" w:cs="Times New Roman"/>
              </w:rPr>
              <w:t>16/12/2016</w:t>
            </w:r>
          </w:p>
        </w:tc>
        <w:tc>
          <w:tcPr>
            <w:tcW w:w="3042" w:type="dxa"/>
          </w:tcPr>
          <w:p w:rsidR="0086371B" w:rsidRPr="000D195A" w:rsidRDefault="00793B57" w:rsidP="006B4A50">
            <w:pPr>
              <w:jc w:val="both"/>
              <w:rPr>
                <w:rFonts w:ascii="Century" w:hAnsi="Century" w:cs="Times New Roman"/>
              </w:rPr>
            </w:pPr>
            <w:r w:rsidRPr="000D195A">
              <w:rPr>
                <w:rFonts w:ascii="Century" w:hAnsi="Century" w:cs="Times New Roman"/>
              </w:rPr>
              <w:t>14</w:t>
            </w:r>
            <w:r w:rsidR="0086371B" w:rsidRPr="000D195A">
              <w:rPr>
                <w:rFonts w:ascii="Century" w:hAnsi="Century" w:cs="Times New Roman"/>
              </w:rPr>
              <w:t>/12/2015</w:t>
            </w:r>
          </w:p>
        </w:tc>
      </w:tr>
      <w:tr w:rsidR="0086371B" w:rsidRPr="000D195A" w:rsidTr="00BD38C8">
        <w:trPr>
          <w:jc w:val="center"/>
        </w:trPr>
        <w:tc>
          <w:tcPr>
            <w:tcW w:w="2346" w:type="dxa"/>
            <w:gridSpan w:val="2"/>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Releases version</w:t>
            </w:r>
          </w:p>
        </w:tc>
        <w:tc>
          <w:tcPr>
            <w:tcW w:w="2863" w:type="dxa"/>
            <w:gridSpan w:val="2"/>
          </w:tcPr>
          <w:p w:rsidR="0086371B" w:rsidRPr="000D195A" w:rsidRDefault="0086371B" w:rsidP="006B4A50">
            <w:pPr>
              <w:jc w:val="both"/>
              <w:rPr>
                <w:rFonts w:ascii="Century" w:hAnsi="Century" w:cs="Times New Roman"/>
              </w:rPr>
            </w:pPr>
            <w:r w:rsidRPr="000D195A">
              <w:rPr>
                <w:rFonts w:ascii="Century" w:hAnsi="Century" w:cs="Times New Roman"/>
              </w:rPr>
              <w:t>1.0</w:t>
            </w:r>
          </w:p>
        </w:tc>
        <w:tc>
          <w:tcPr>
            <w:tcW w:w="3042" w:type="dxa"/>
          </w:tcPr>
          <w:p w:rsidR="0086371B" w:rsidRPr="000D195A" w:rsidRDefault="0086371B" w:rsidP="006B4A50">
            <w:pPr>
              <w:jc w:val="both"/>
              <w:rPr>
                <w:rFonts w:ascii="Century" w:hAnsi="Century" w:cs="Times New Roman"/>
              </w:rPr>
            </w:pPr>
            <w:r w:rsidRPr="000D195A">
              <w:rPr>
                <w:rFonts w:ascii="Century" w:hAnsi="Century" w:cs="Times New Roman"/>
              </w:rPr>
              <w:t>1.0</w:t>
            </w:r>
          </w:p>
        </w:tc>
      </w:tr>
      <w:tr w:rsidR="0086371B" w:rsidRPr="000D195A" w:rsidTr="00BD38C8">
        <w:trPr>
          <w:jc w:val="center"/>
        </w:trPr>
        <w:tc>
          <w:tcPr>
            <w:tcW w:w="2346" w:type="dxa"/>
            <w:gridSpan w:val="2"/>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 xml:space="preserve">Duration </w:t>
            </w:r>
          </w:p>
        </w:tc>
        <w:tc>
          <w:tcPr>
            <w:tcW w:w="2863" w:type="dxa"/>
            <w:gridSpan w:val="2"/>
          </w:tcPr>
          <w:p w:rsidR="0086371B" w:rsidRPr="000D195A" w:rsidRDefault="00793B57" w:rsidP="006B4A50">
            <w:pPr>
              <w:jc w:val="both"/>
              <w:rPr>
                <w:rFonts w:ascii="Century" w:hAnsi="Century" w:cs="Times New Roman"/>
                <w:highlight w:val="red"/>
              </w:rPr>
            </w:pPr>
            <w:r w:rsidRPr="000D195A">
              <w:rPr>
                <w:rFonts w:ascii="Century" w:hAnsi="Century" w:cs="Times New Roman"/>
              </w:rPr>
              <w:t>75 days</w:t>
            </w:r>
          </w:p>
        </w:tc>
        <w:tc>
          <w:tcPr>
            <w:tcW w:w="3042" w:type="dxa"/>
          </w:tcPr>
          <w:p w:rsidR="0086371B" w:rsidRPr="000D195A" w:rsidRDefault="00793B57" w:rsidP="006B4A50">
            <w:pPr>
              <w:jc w:val="both"/>
              <w:rPr>
                <w:rFonts w:ascii="Century" w:hAnsi="Century" w:cs="Times New Roman"/>
                <w:highlight w:val="red"/>
              </w:rPr>
            </w:pPr>
            <w:r w:rsidRPr="000D195A">
              <w:rPr>
                <w:rFonts w:ascii="Century" w:hAnsi="Century" w:cs="Times New Roman"/>
              </w:rPr>
              <w:t>73 days</w:t>
            </w:r>
          </w:p>
        </w:tc>
      </w:tr>
      <w:tr w:rsidR="0086371B" w:rsidRPr="000D195A" w:rsidTr="003E289E">
        <w:trPr>
          <w:trHeight w:val="317"/>
          <w:jc w:val="center"/>
        </w:trPr>
        <w:tc>
          <w:tcPr>
            <w:tcW w:w="2346" w:type="dxa"/>
            <w:gridSpan w:val="2"/>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Effort (person-day)</w:t>
            </w:r>
          </w:p>
        </w:tc>
        <w:tc>
          <w:tcPr>
            <w:tcW w:w="2863" w:type="dxa"/>
            <w:gridSpan w:val="2"/>
          </w:tcPr>
          <w:p w:rsidR="0086371B" w:rsidRPr="000D195A" w:rsidRDefault="00555F59" w:rsidP="006B4A50">
            <w:pPr>
              <w:jc w:val="both"/>
              <w:rPr>
                <w:rFonts w:ascii="Century" w:hAnsi="Century" w:cs="Times New Roman"/>
                <w:highlight w:val="red"/>
              </w:rPr>
            </w:pPr>
            <w:r w:rsidRPr="000D195A">
              <w:rPr>
                <w:rFonts w:ascii="Century" w:hAnsi="Century" w:cs="Times New Roman"/>
              </w:rPr>
              <w:t>375</w:t>
            </w:r>
          </w:p>
        </w:tc>
        <w:tc>
          <w:tcPr>
            <w:tcW w:w="3042" w:type="dxa"/>
          </w:tcPr>
          <w:p w:rsidR="0086371B" w:rsidRPr="000D195A" w:rsidRDefault="00555F59" w:rsidP="006B4A50">
            <w:pPr>
              <w:jc w:val="both"/>
              <w:rPr>
                <w:rFonts w:ascii="Century" w:hAnsi="Century" w:cs="Times New Roman"/>
                <w:highlight w:val="red"/>
              </w:rPr>
            </w:pPr>
            <w:r w:rsidRPr="000D195A">
              <w:rPr>
                <w:rFonts w:ascii="Century" w:hAnsi="Century" w:cs="Times New Roman"/>
              </w:rPr>
              <w:t>365</w:t>
            </w:r>
          </w:p>
        </w:tc>
      </w:tr>
      <w:tr w:rsidR="0086371B" w:rsidRPr="000D195A" w:rsidTr="00BD38C8">
        <w:trPr>
          <w:jc w:val="center"/>
        </w:trPr>
        <w:tc>
          <w:tcPr>
            <w:tcW w:w="2346" w:type="dxa"/>
            <w:gridSpan w:val="2"/>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Test cases</w:t>
            </w:r>
          </w:p>
        </w:tc>
        <w:tc>
          <w:tcPr>
            <w:tcW w:w="2863" w:type="dxa"/>
            <w:gridSpan w:val="2"/>
          </w:tcPr>
          <w:p w:rsidR="0086371B" w:rsidRPr="000D195A" w:rsidRDefault="003E289E" w:rsidP="006B4A50">
            <w:pPr>
              <w:jc w:val="both"/>
              <w:rPr>
                <w:rFonts w:ascii="Century" w:hAnsi="Century" w:cs="Times New Roman"/>
                <w:highlight w:val="red"/>
              </w:rPr>
            </w:pPr>
            <w:r w:rsidRPr="000D195A">
              <w:rPr>
                <w:rFonts w:ascii="Century" w:hAnsi="Century" w:cs="Times New Roman"/>
              </w:rPr>
              <w:t>1302</w:t>
            </w:r>
          </w:p>
        </w:tc>
        <w:tc>
          <w:tcPr>
            <w:tcW w:w="3042" w:type="dxa"/>
          </w:tcPr>
          <w:p w:rsidR="0086371B" w:rsidRPr="000D195A" w:rsidRDefault="003E289E" w:rsidP="006B4A50">
            <w:pPr>
              <w:jc w:val="both"/>
              <w:rPr>
                <w:rFonts w:ascii="Century" w:hAnsi="Century" w:cs="Times New Roman"/>
                <w:highlight w:val="red"/>
              </w:rPr>
            </w:pPr>
            <w:r w:rsidRPr="000D195A">
              <w:rPr>
                <w:rFonts w:ascii="Century" w:hAnsi="Century" w:cs="Times New Roman"/>
              </w:rPr>
              <w:t>1302</w:t>
            </w:r>
          </w:p>
        </w:tc>
      </w:tr>
      <w:tr w:rsidR="0086371B" w:rsidRPr="000D195A" w:rsidTr="00BD38C8">
        <w:trPr>
          <w:jc w:val="center"/>
        </w:trPr>
        <w:tc>
          <w:tcPr>
            <w:tcW w:w="2346" w:type="dxa"/>
            <w:gridSpan w:val="2"/>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Defects</w:t>
            </w:r>
          </w:p>
        </w:tc>
        <w:tc>
          <w:tcPr>
            <w:tcW w:w="2863" w:type="dxa"/>
            <w:gridSpan w:val="2"/>
          </w:tcPr>
          <w:p w:rsidR="0086371B" w:rsidRPr="000D195A" w:rsidRDefault="003E289E" w:rsidP="006B4A50">
            <w:pPr>
              <w:jc w:val="both"/>
              <w:rPr>
                <w:rFonts w:ascii="Century" w:hAnsi="Century" w:cs="Times New Roman"/>
              </w:rPr>
            </w:pPr>
            <w:r w:rsidRPr="000D195A">
              <w:rPr>
                <w:rFonts w:ascii="Century" w:hAnsi="Century" w:cs="Times New Roman"/>
              </w:rPr>
              <w:t>100-150</w:t>
            </w:r>
          </w:p>
        </w:tc>
        <w:tc>
          <w:tcPr>
            <w:tcW w:w="3042" w:type="dxa"/>
          </w:tcPr>
          <w:p w:rsidR="0086371B" w:rsidRPr="000D195A" w:rsidRDefault="003E289E" w:rsidP="006B4A50">
            <w:pPr>
              <w:jc w:val="both"/>
              <w:rPr>
                <w:rFonts w:ascii="Century" w:hAnsi="Century" w:cs="Times New Roman"/>
              </w:rPr>
            </w:pPr>
            <w:r w:rsidRPr="000D195A">
              <w:rPr>
                <w:rFonts w:ascii="Century" w:hAnsi="Century" w:cs="Times New Roman"/>
              </w:rPr>
              <w:t>58</w:t>
            </w:r>
          </w:p>
        </w:tc>
      </w:tr>
      <w:tr w:rsidR="0086371B" w:rsidRPr="000D195A" w:rsidTr="00BD38C8">
        <w:trPr>
          <w:jc w:val="center"/>
        </w:trPr>
        <w:tc>
          <w:tcPr>
            <w:tcW w:w="2346" w:type="dxa"/>
            <w:gridSpan w:val="2"/>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Document pages</w:t>
            </w:r>
          </w:p>
        </w:tc>
        <w:tc>
          <w:tcPr>
            <w:tcW w:w="2863" w:type="dxa"/>
            <w:gridSpan w:val="2"/>
          </w:tcPr>
          <w:p w:rsidR="0086371B" w:rsidRPr="000D195A" w:rsidRDefault="009977C2" w:rsidP="006B4A50">
            <w:pPr>
              <w:jc w:val="both"/>
              <w:rPr>
                <w:rFonts w:ascii="Century" w:hAnsi="Century" w:cs="Times New Roman"/>
              </w:rPr>
            </w:pPr>
            <w:r w:rsidRPr="000D195A">
              <w:rPr>
                <w:rFonts w:ascii="Century" w:hAnsi="Century" w:cs="Times New Roman"/>
              </w:rPr>
              <w:t>~ 10</w:t>
            </w:r>
            <w:r w:rsidR="003E289E" w:rsidRPr="000D195A">
              <w:rPr>
                <w:rFonts w:ascii="Century" w:hAnsi="Century" w:cs="Times New Roman"/>
              </w:rPr>
              <w:t>00 pages</w:t>
            </w:r>
          </w:p>
        </w:tc>
        <w:tc>
          <w:tcPr>
            <w:tcW w:w="3042" w:type="dxa"/>
          </w:tcPr>
          <w:p w:rsidR="0086371B" w:rsidRPr="000D195A" w:rsidRDefault="0086371B" w:rsidP="006B4A50">
            <w:pPr>
              <w:jc w:val="both"/>
              <w:rPr>
                <w:rFonts w:ascii="Century" w:hAnsi="Century" w:cs="Times New Roman"/>
              </w:rPr>
            </w:pPr>
            <w:r w:rsidRPr="000D195A">
              <w:rPr>
                <w:rFonts w:ascii="Century" w:hAnsi="Century" w:cs="Times New Roman"/>
              </w:rPr>
              <w:t xml:space="preserve">~ </w:t>
            </w:r>
            <w:r w:rsidR="0000439C" w:rsidRPr="000D195A">
              <w:rPr>
                <w:rFonts w:ascii="Century" w:hAnsi="Century" w:cs="Times New Roman"/>
              </w:rPr>
              <w:t>15</w:t>
            </w:r>
            <w:r w:rsidRPr="000D195A">
              <w:rPr>
                <w:rFonts w:ascii="Century" w:hAnsi="Century" w:cs="Times New Roman"/>
              </w:rPr>
              <w:t>00 pages</w:t>
            </w:r>
          </w:p>
        </w:tc>
      </w:tr>
      <w:tr w:rsidR="0086371B" w:rsidRPr="000D195A" w:rsidTr="00BD38C8">
        <w:trPr>
          <w:jc w:val="center"/>
        </w:trPr>
        <w:tc>
          <w:tcPr>
            <w:tcW w:w="2346" w:type="dxa"/>
            <w:gridSpan w:val="2"/>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Lines of code (C#)</w:t>
            </w:r>
          </w:p>
        </w:tc>
        <w:tc>
          <w:tcPr>
            <w:tcW w:w="2863" w:type="dxa"/>
            <w:gridSpan w:val="2"/>
          </w:tcPr>
          <w:p w:rsidR="0086371B" w:rsidRPr="000D195A" w:rsidRDefault="0086371B" w:rsidP="006B4A50">
            <w:pPr>
              <w:jc w:val="both"/>
              <w:rPr>
                <w:rFonts w:ascii="Century" w:hAnsi="Century" w:cs="Times New Roman"/>
              </w:rPr>
            </w:pPr>
            <w:r w:rsidRPr="000D195A">
              <w:rPr>
                <w:rFonts w:ascii="Century" w:hAnsi="Century" w:cs="Times New Roman"/>
              </w:rPr>
              <w:t xml:space="preserve">~ </w:t>
            </w:r>
            <w:r w:rsidR="003E289E" w:rsidRPr="000D195A">
              <w:rPr>
                <w:rFonts w:ascii="Century" w:hAnsi="Century" w:cs="Times New Roman"/>
              </w:rPr>
              <w:t>7000</w:t>
            </w:r>
          </w:p>
        </w:tc>
        <w:tc>
          <w:tcPr>
            <w:tcW w:w="3042" w:type="dxa"/>
          </w:tcPr>
          <w:p w:rsidR="0086371B" w:rsidRPr="000D195A" w:rsidRDefault="003E289E" w:rsidP="006B4A50">
            <w:pPr>
              <w:jc w:val="both"/>
              <w:rPr>
                <w:rFonts w:ascii="Century" w:hAnsi="Century" w:cs="Times New Roman"/>
              </w:rPr>
            </w:pPr>
            <w:r w:rsidRPr="000D195A">
              <w:rPr>
                <w:rFonts w:ascii="Century" w:hAnsi="Century" w:cs="Times New Roman"/>
              </w:rPr>
              <w:t>~ 8000</w:t>
            </w:r>
          </w:p>
        </w:tc>
      </w:tr>
      <w:tr w:rsidR="0086371B" w:rsidRPr="000D195A" w:rsidTr="00BD38C8">
        <w:trPr>
          <w:jc w:val="center"/>
        </w:trPr>
        <w:tc>
          <w:tcPr>
            <w:tcW w:w="2346" w:type="dxa"/>
            <w:gridSpan w:val="2"/>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Lines of code (HTML)</w:t>
            </w:r>
          </w:p>
        </w:tc>
        <w:tc>
          <w:tcPr>
            <w:tcW w:w="2863" w:type="dxa"/>
            <w:gridSpan w:val="2"/>
          </w:tcPr>
          <w:p w:rsidR="0086371B" w:rsidRPr="000D195A" w:rsidRDefault="0086371B" w:rsidP="006B4A50">
            <w:pPr>
              <w:jc w:val="both"/>
              <w:rPr>
                <w:rFonts w:ascii="Century" w:hAnsi="Century" w:cs="Times New Roman"/>
              </w:rPr>
            </w:pPr>
            <w:r w:rsidRPr="000D195A">
              <w:rPr>
                <w:rFonts w:ascii="Century" w:hAnsi="Century" w:cs="Times New Roman"/>
              </w:rPr>
              <w:t xml:space="preserve">~ </w:t>
            </w:r>
            <w:r w:rsidR="003E289E" w:rsidRPr="000D195A">
              <w:rPr>
                <w:rFonts w:ascii="Century" w:hAnsi="Century" w:cs="Times New Roman"/>
              </w:rPr>
              <w:t>8</w:t>
            </w:r>
            <w:r w:rsidRPr="000D195A">
              <w:rPr>
                <w:rFonts w:ascii="Century" w:hAnsi="Century" w:cs="Times New Roman"/>
              </w:rPr>
              <w:t>000</w:t>
            </w:r>
          </w:p>
        </w:tc>
        <w:tc>
          <w:tcPr>
            <w:tcW w:w="3042" w:type="dxa"/>
          </w:tcPr>
          <w:p w:rsidR="0086371B" w:rsidRPr="000D195A" w:rsidRDefault="0086371B" w:rsidP="006B4A50">
            <w:pPr>
              <w:jc w:val="both"/>
              <w:rPr>
                <w:rFonts w:ascii="Century" w:hAnsi="Century" w:cs="Times New Roman"/>
              </w:rPr>
            </w:pPr>
            <w:r w:rsidRPr="000D195A">
              <w:rPr>
                <w:rFonts w:ascii="Century" w:hAnsi="Century" w:cs="Times New Roman"/>
              </w:rPr>
              <w:t>~ 10000</w:t>
            </w:r>
          </w:p>
        </w:tc>
      </w:tr>
      <w:tr w:rsidR="0086371B" w:rsidRPr="000D195A" w:rsidTr="00BD38C8">
        <w:trPr>
          <w:jc w:val="center"/>
        </w:trPr>
        <w:tc>
          <w:tcPr>
            <w:tcW w:w="2346" w:type="dxa"/>
            <w:gridSpan w:val="2"/>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Lines of code (AngularJS)</w:t>
            </w:r>
          </w:p>
        </w:tc>
        <w:tc>
          <w:tcPr>
            <w:tcW w:w="2863" w:type="dxa"/>
            <w:gridSpan w:val="2"/>
          </w:tcPr>
          <w:p w:rsidR="0086371B" w:rsidRPr="000D195A" w:rsidRDefault="0086371B" w:rsidP="006B4A50">
            <w:pPr>
              <w:jc w:val="both"/>
              <w:rPr>
                <w:rFonts w:ascii="Century" w:hAnsi="Century" w:cs="Times New Roman"/>
              </w:rPr>
            </w:pPr>
            <w:r w:rsidRPr="000D195A">
              <w:rPr>
                <w:rFonts w:ascii="Century" w:hAnsi="Century" w:cs="Times New Roman"/>
              </w:rPr>
              <w:t xml:space="preserve">~ </w:t>
            </w:r>
            <w:r w:rsidR="003E289E" w:rsidRPr="000D195A">
              <w:rPr>
                <w:rFonts w:ascii="Century" w:hAnsi="Century" w:cs="Times New Roman"/>
              </w:rPr>
              <w:t>3</w:t>
            </w:r>
            <w:r w:rsidRPr="000D195A">
              <w:rPr>
                <w:rFonts w:ascii="Century" w:hAnsi="Century" w:cs="Times New Roman"/>
              </w:rPr>
              <w:t>000</w:t>
            </w:r>
          </w:p>
        </w:tc>
        <w:tc>
          <w:tcPr>
            <w:tcW w:w="3042" w:type="dxa"/>
          </w:tcPr>
          <w:p w:rsidR="0086371B" w:rsidRPr="000D195A" w:rsidRDefault="0086371B" w:rsidP="006B4A50">
            <w:pPr>
              <w:jc w:val="both"/>
              <w:rPr>
                <w:rFonts w:ascii="Century" w:hAnsi="Century" w:cs="Times New Roman"/>
              </w:rPr>
            </w:pPr>
            <w:r w:rsidRPr="000D195A">
              <w:rPr>
                <w:rFonts w:ascii="Century" w:hAnsi="Century" w:cs="Times New Roman"/>
              </w:rPr>
              <w:t xml:space="preserve">~ </w:t>
            </w:r>
            <w:r w:rsidR="003E289E" w:rsidRPr="000D195A">
              <w:rPr>
                <w:rFonts w:ascii="Century" w:hAnsi="Century" w:cs="Times New Roman"/>
              </w:rPr>
              <w:t>4</w:t>
            </w:r>
            <w:r w:rsidRPr="000D195A">
              <w:rPr>
                <w:rFonts w:ascii="Century" w:hAnsi="Century" w:cs="Times New Roman"/>
              </w:rPr>
              <w:t>000</w:t>
            </w:r>
          </w:p>
        </w:tc>
      </w:tr>
      <w:tr w:rsidR="0086371B" w:rsidRPr="000D195A" w:rsidTr="00BD38C8">
        <w:trPr>
          <w:jc w:val="center"/>
        </w:trPr>
        <w:tc>
          <w:tcPr>
            <w:tcW w:w="2346" w:type="dxa"/>
            <w:gridSpan w:val="2"/>
            <w:shd w:val="clear" w:color="auto" w:fill="92D050"/>
          </w:tcPr>
          <w:p w:rsidR="0086371B" w:rsidRPr="000D195A" w:rsidRDefault="0086371B" w:rsidP="006B4A50">
            <w:pPr>
              <w:jc w:val="both"/>
              <w:rPr>
                <w:rFonts w:ascii="Century" w:hAnsi="Century" w:cs="Times New Roman"/>
                <w:b/>
              </w:rPr>
            </w:pPr>
            <w:r w:rsidRPr="000D195A">
              <w:rPr>
                <w:rFonts w:ascii="Century" w:hAnsi="Century" w:cs="Times New Roman"/>
                <w:b/>
              </w:rPr>
              <w:t xml:space="preserve">LOC (Total) </w:t>
            </w:r>
          </w:p>
        </w:tc>
        <w:tc>
          <w:tcPr>
            <w:tcW w:w="2863" w:type="dxa"/>
            <w:gridSpan w:val="2"/>
          </w:tcPr>
          <w:p w:rsidR="0086371B" w:rsidRPr="000D195A" w:rsidRDefault="0086371B" w:rsidP="006B4A50">
            <w:pPr>
              <w:jc w:val="both"/>
              <w:rPr>
                <w:rFonts w:ascii="Century" w:hAnsi="Century" w:cs="Times New Roman"/>
              </w:rPr>
            </w:pPr>
            <w:r w:rsidRPr="000D195A">
              <w:rPr>
                <w:rFonts w:ascii="Century" w:hAnsi="Century" w:cs="Times New Roman"/>
              </w:rPr>
              <w:t xml:space="preserve">~ </w:t>
            </w:r>
            <w:r w:rsidR="00DB267E" w:rsidRPr="000D195A">
              <w:rPr>
                <w:rFonts w:ascii="Century" w:hAnsi="Century" w:cs="Times New Roman"/>
              </w:rPr>
              <w:t>18</w:t>
            </w:r>
            <w:r w:rsidRPr="000D195A">
              <w:rPr>
                <w:rFonts w:ascii="Century" w:hAnsi="Century" w:cs="Times New Roman"/>
              </w:rPr>
              <w:t>000</w:t>
            </w:r>
          </w:p>
        </w:tc>
        <w:tc>
          <w:tcPr>
            <w:tcW w:w="3042" w:type="dxa"/>
          </w:tcPr>
          <w:p w:rsidR="0086371B" w:rsidRPr="000D195A" w:rsidRDefault="0086371B" w:rsidP="006B4A50">
            <w:pPr>
              <w:jc w:val="both"/>
              <w:rPr>
                <w:rFonts w:ascii="Century" w:hAnsi="Century" w:cs="Times New Roman"/>
              </w:rPr>
            </w:pPr>
            <w:r w:rsidRPr="000D195A">
              <w:rPr>
                <w:rFonts w:ascii="Century" w:hAnsi="Century" w:cs="Times New Roman"/>
              </w:rPr>
              <w:t xml:space="preserve">~ </w:t>
            </w:r>
            <w:r w:rsidR="00DB267E" w:rsidRPr="000D195A">
              <w:rPr>
                <w:rFonts w:ascii="Century" w:hAnsi="Century" w:cs="Times New Roman"/>
              </w:rPr>
              <w:t>22</w:t>
            </w:r>
            <w:r w:rsidRPr="000D195A">
              <w:rPr>
                <w:rFonts w:ascii="Century" w:hAnsi="Century" w:cs="Times New Roman"/>
              </w:rPr>
              <w:t>000</w:t>
            </w:r>
          </w:p>
        </w:tc>
      </w:tr>
    </w:tbl>
    <w:p w:rsidR="0086371B" w:rsidRPr="000D195A" w:rsidRDefault="001E0A13" w:rsidP="006B4A50">
      <w:pPr>
        <w:pStyle w:val="Table7-1"/>
        <w:numPr>
          <w:ilvl w:val="0"/>
          <w:numId w:val="0"/>
        </w:numPr>
        <w:ind w:left="360"/>
        <w:jc w:val="both"/>
        <w:rPr>
          <w:rFonts w:ascii="Century" w:hAnsi="Century"/>
        </w:rPr>
      </w:pPr>
      <w:r w:rsidRPr="000D195A">
        <w:rPr>
          <w:rFonts w:ascii="Century" w:hAnsi="Century"/>
        </w:rPr>
        <w:t xml:space="preserve">Figure 7-1: </w:t>
      </w:r>
      <w:r w:rsidR="0086371B" w:rsidRPr="000D195A">
        <w:rPr>
          <w:rFonts w:ascii="Century" w:hAnsi="Century"/>
        </w:rPr>
        <w:t>Project summary</w:t>
      </w:r>
    </w:p>
    <w:p w:rsidR="001E0A13" w:rsidRPr="000D195A" w:rsidRDefault="001E0A13" w:rsidP="006B4A50">
      <w:pPr>
        <w:pStyle w:val="Table7-1"/>
        <w:numPr>
          <w:ilvl w:val="0"/>
          <w:numId w:val="0"/>
        </w:numPr>
        <w:ind w:left="720"/>
        <w:jc w:val="both"/>
        <w:rPr>
          <w:rFonts w:ascii="Century" w:hAnsi="Century"/>
        </w:rPr>
      </w:pPr>
    </w:p>
    <w:p w:rsidR="001E0A13" w:rsidRPr="000D195A" w:rsidRDefault="001E0A13" w:rsidP="006B4A50">
      <w:pPr>
        <w:pStyle w:val="Table7-1"/>
        <w:numPr>
          <w:ilvl w:val="0"/>
          <w:numId w:val="0"/>
        </w:numPr>
        <w:ind w:left="720" w:hanging="360"/>
        <w:jc w:val="both"/>
        <w:rPr>
          <w:rFonts w:ascii="Century" w:hAnsi="Century"/>
        </w:rPr>
      </w:pPr>
    </w:p>
    <w:p w:rsidR="0086371B" w:rsidRPr="000D195A" w:rsidRDefault="0086371B" w:rsidP="006B4A50">
      <w:pPr>
        <w:pStyle w:val="Table7-1"/>
        <w:numPr>
          <w:ilvl w:val="0"/>
          <w:numId w:val="0"/>
        </w:numPr>
        <w:jc w:val="both"/>
        <w:rPr>
          <w:rFonts w:ascii="Century" w:hAnsi="Century"/>
        </w:rPr>
      </w:pPr>
      <w:r w:rsidRPr="000D195A">
        <w:rPr>
          <w:rFonts w:ascii="Century" w:hAnsi="Century"/>
        </w:rPr>
        <w:t>Knowledge:</w:t>
      </w:r>
    </w:p>
    <w:p w:rsidR="0086371B" w:rsidRPr="000D195A" w:rsidRDefault="0086371B" w:rsidP="006B4A50">
      <w:pPr>
        <w:pStyle w:val="ListParagraph"/>
        <w:numPr>
          <w:ilvl w:val="0"/>
          <w:numId w:val="144"/>
        </w:numPr>
        <w:rPr>
          <w:rFonts w:ascii="Century" w:hAnsi="Century"/>
        </w:rPr>
      </w:pPr>
      <w:r w:rsidRPr="000D195A">
        <w:rPr>
          <w:rFonts w:ascii="Century" w:hAnsi="Century"/>
          <w:iCs w:val="0"/>
        </w:rPr>
        <w:t>Work process of FPT Software to develop a project.</w:t>
      </w:r>
    </w:p>
    <w:p w:rsidR="0086371B" w:rsidRPr="000D195A" w:rsidRDefault="0086371B" w:rsidP="006B4A50">
      <w:pPr>
        <w:pStyle w:val="ListParagraph"/>
        <w:numPr>
          <w:ilvl w:val="0"/>
          <w:numId w:val="144"/>
        </w:numPr>
        <w:rPr>
          <w:rFonts w:ascii="Century" w:hAnsi="Century"/>
        </w:rPr>
      </w:pPr>
      <w:r w:rsidRPr="000D195A">
        <w:rPr>
          <w:rFonts w:ascii="Century" w:hAnsi="Century"/>
        </w:rPr>
        <w:t>Putting the learned knowledge into practice.</w:t>
      </w:r>
    </w:p>
    <w:p w:rsidR="0086371B" w:rsidRPr="000D195A" w:rsidRDefault="0086371B" w:rsidP="006B4A50">
      <w:pPr>
        <w:pStyle w:val="ListParagraph"/>
        <w:numPr>
          <w:ilvl w:val="0"/>
          <w:numId w:val="144"/>
        </w:numPr>
        <w:rPr>
          <w:rFonts w:ascii="Century" w:hAnsi="Century"/>
        </w:rPr>
      </w:pPr>
      <w:r w:rsidRPr="000D195A">
        <w:rPr>
          <w:rFonts w:ascii="Century" w:hAnsi="Century"/>
        </w:rPr>
        <w:t>Improve skils: teamwork, leader-ship, research and self-study, plan and manage time.</w:t>
      </w:r>
    </w:p>
    <w:p w:rsidR="0086371B" w:rsidRPr="000D195A" w:rsidRDefault="0086371B" w:rsidP="006B4A50">
      <w:pPr>
        <w:pStyle w:val="ListParagraph"/>
        <w:numPr>
          <w:ilvl w:val="0"/>
          <w:numId w:val="144"/>
        </w:numPr>
        <w:rPr>
          <w:rFonts w:ascii="Century" w:hAnsi="Century"/>
        </w:rPr>
      </w:pPr>
      <w:r w:rsidRPr="000D195A">
        <w:rPr>
          <w:rFonts w:ascii="Century" w:hAnsi="Century"/>
        </w:rPr>
        <w:t>Technical: Angu</w:t>
      </w:r>
      <w:r w:rsidR="007554EE" w:rsidRPr="000D195A">
        <w:rPr>
          <w:rFonts w:ascii="Century" w:hAnsi="Century"/>
        </w:rPr>
        <w:t>larJS (Single Page Appliction)</w:t>
      </w:r>
      <w:r w:rsidRPr="000D195A">
        <w:rPr>
          <w:rFonts w:ascii="Century" w:hAnsi="Century"/>
        </w:rPr>
        <w:t>, WebApi 2.0, ASP.Net MVC5.</w:t>
      </w:r>
    </w:p>
    <w:p w:rsidR="0086371B" w:rsidRPr="000D195A" w:rsidRDefault="0086371B" w:rsidP="006B4A50">
      <w:pPr>
        <w:pStyle w:val="ListParagraph"/>
        <w:numPr>
          <w:ilvl w:val="0"/>
          <w:numId w:val="144"/>
        </w:numPr>
        <w:rPr>
          <w:rFonts w:ascii="Century" w:hAnsi="Century"/>
        </w:rPr>
      </w:pPr>
      <w:r w:rsidRPr="000D195A">
        <w:rPr>
          <w:rFonts w:ascii="Century" w:hAnsi="Century"/>
        </w:rPr>
        <w:t xml:space="preserve">Tools: Visual Studio, TortoiseGit, </w:t>
      </w:r>
      <w:r w:rsidR="001B5BBD" w:rsidRPr="000D195A">
        <w:rPr>
          <w:rFonts w:ascii="Century" w:hAnsi="Century"/>
        </w:rPr>
        <w:t>Astah, Visio</w:t>
      </w:r>
      <w:r w:rsidRPr="000D195A">
        <w:rPr>
          <w:rFonts w:ascii="Century" w:hAnsi="Century"/>
        </w:rPr>
        <w:t>, Office tools.</w:t>
      </w:r>
    </w:p>
    <w:p w:rsidR="0086371B" w:rsidRPr="000D195A" w:rsidRDefault="0086371B" w:rsidP="006B4A50">
      <w:pPr>
        <w:pStyle w:val="Heading2"/>
        <w:jc w:val="both"/>
        <w:rPr>
          <w:rFonts w:ascii="Century" w:hAnsi="Century"/>
        </w:rPr>
      </w:pPr>
      <w:bookmarkStart w:id="5319" w:name="_Toc469404499"/>
      <w:r w:rsidRPr="000D195A">
        <w:rPr>
          <w:rFonts w:ascii="Century" w:hAnsi="Century"/>
        </w:rPr>
        <w:t>Lesson Learnt</w:t>
      </w:r>
      <w:bookmarkEnd w:id="5319"/>
    </w:p>
    <w:p w:rsidR="00375FCA" w:rsidRPr="000D195A" w:rsidRDefault="00375FCA" w:rsidP="006B4A50">
      <w:pPr>
        <w:pStyle w:val="ListParagraph"/>
        <w:numPr>
          <w:ilvl w:val="0"/>
          <w:numId w:val="146"/>
        </w:numPr>
        <w:rPr>
          <w:rFonts w:ascii="Century" w:hAnsi="Century"/>
        </w:rPr>
      </w:pPr>
      <w:r w:rsidRPr="000D195A">
        <w:rPr>
          <w:rFonts w:ascii="Century" w:hAnsi="Century"/>
        </w:rPr>
        <w:t>Be work hard and feel free to ask other when you got stuck.</w:t>
      </w:r>
    </w:p>
    <w:p w:rsidR="00F10D8E" w:rsidRPr="000D195A" w:rsidRDefault="00F10D8E" w:rsidP="006B4A50">
      <w:pPr>
        <w:pStyle w:val="ListParagraph"/>
        <w:numPr>
          <w:ilvl w:val="0"/>
          <w:numId w:val="146"/>
        </w:numPr>
        <w:rPr>
          <w:rFonts w:ascii="Century" w:hAnsi="Century"/>
        </w:rPr>
      </w:pPr>
      <w:r w:rsidRPr="000D195A">
        <w:rPr>
          <w:rFonts w:ascii="Century" w:hAnsi="Century"/>
          <w:color w:val="111111"/>
          <w:shd w:val="clear" w:color="auto" w:fill="FFFFFF"/>
        </w:rPr>
        <w:t>Ability to look from business perspective apart from (typical) code-level perspective</w:t>
      </w:r>
    </w:p>
    <w:p w:rsidR="0086371B" w:rsidRPr="000D195A" w:rsidRDefault="0086371B" w:rsidP="006B4A50">
      <w:pPr>
        <w:pStyle w:val="ListParagraph"/>
        <w:numPr>
          <w:ilvl w:val="0"/>
          <w:numId w:val="146"/>
        </w:numPr>
        <w:rPr>
          <w:rFonts w:ascii="Century" w:hAnsi="Century"/>
        </w:rPr>
      </w:pPr>
      <w:r w:rsidRPr="000D195A">
        <w:rPr>
          <w:rFonts w:ascii="Century" w:hAnsi="Century"/>
        </w:rPr>
        <w:t>Together with leadership skills, the project manager needs to be aware of the strengths and weaknesses of his/her staff, so that the talents are harnessed and the shortfalls downplayed for the benefit of the project.</w:t>
      </w:r>
    </w:p>
    <w:p w:rsidR="00F10D8E" w:rsidRPr="000D195A" w:rsidRDefault="00826D66" w:rsidP="006B4A50">
      <w:pPr>
        <w:pStyle w:val="ListParagraph"/>
        <w:numPr>
          <w:ilvl w:val="0"/>
          <w:numId w:val="146"/>
        </w:numPr>
        <w:rPr>
          <w:rFonts w:ascii="Century" w:hAnsi="Century"/>
        </w:rPr>
      </w:pPr>
      <w:r w:rsidRPr="000D195A">
        <w:rPr>
          <w:rFonts w:ascii="Century" w:hAnsi="Century"/>
          <w:color w:val="111111"/>
          <w:shd w:val="clear" w:color="auto" w:fill="FFFFFF"/>
        </w:rPr>
        <w:lastRenderedPageBreak/>
        <w:t>Will and ability to self-develop, learn (quickly) new things and adapt to new environments.</w:t>
      </w:r>
    </w:p>
    <w:p w:rsidR="0086371B" w:rsidRPr="000D195A" w:rsidRDefault="0086371B" w:rsidP="006B4A50">
      <w:pPr>
        <w:pStyle w:val="ListParagraph"/>
        <w:numPr>
          <w:ilvl w:val="0"/>
          <w:numId w:val="146"/>
        </w:numPr>
        <w:rPr>
          <w:rFonts w:ascii="Century" w:hAnsi="Century"/>
        </w:rPr>
      </w:pPr>
      <w:r w:rsidRPr="000D195A">
        <w:rPr>
          <w:rFonts w:ascii="Century" w:hAnsi="Century"/>
        </w:rPr>
        <w:t xml:space="preserve">Procrastination does not work. After assimilating the relevant information, decisions need to be made. Wrong decisions can be salvaged, if discovered early; but right decisions cannot be postponed. </w:t>
      </w:r>
    </w:p>
    <w:p w:rsidR="0086371B" w:rsidRPr="000D195A" w:rsidRDefault="0086371B" w:rsidP="006B4A50">
      <w:pPr>
        <w:pStyle w:val="ListParagraph"/>
        <w:numPr>
          <w:ilvl w:val="0"/>
          <w:numId w:val="146"/>
        </w:numPr>
        <w:rPr>
          <w:rFonts w:ascii="Century" w:hAnsi="Century"/>
        </w:rPr>
      </w:pPr>
      <w:r w:rsidRPr="000D195A">
        <w:rPr>
          <w:rFonts w:ascii="Century" w:hAnsi="Century"/>
        </w:rPr>
        <w:t xml:space="preserve">Good communication is that which will stop mistakes from becoming failures. </w:t>
      </w:r>
    </w:p>
    <w:p w:rsidR="004D0D78" w:rsidRPr="000D195A" w:rsidRDefault="004D0D78" w:rsidP="006B4A50">
      <w:pPr>
        <w:pStyle w:val="Heading1"/>
        <w:jc w:val="both"/>
        <w:rPr>
          <w:rFonts w:ascii="Century" w:hAnsi="Century"/>
        </w:rPr>
      </w:pPr>
      <w:bookmarkStart w:id="5320" w:name="_Toc469404500"/>
      <w:r w:rsidRPr="000D195A">
        <w:rPr>
          <w:rFonts w:ascii="Century" w:hAnsi="Century"/>
        </w:rPr>
        <w:t>REFERENCES</w:t>
      </w:r>
      <w:bookmarkEnd w:id="5320"/>
    </w:p>
    <w:p w:rsidR="00C92550" w:rsidRPr="000D195A" w:rsidRDefault="00C92550" w:rsidP="006B4A50">
      <w:pPr>
        <w:pStyle w:val="ListParagraph"/>
        <w:numPr>
          <w:ilvl w:val="0"/>
          <w:numId w:val="145"/>
        </w:numPr>
        <w:spacing w:before="0" w:after="0"/>
        <w:rPr>
          <w:rFonts w:ascii="Century" w:hAnsi="Century"/>
          <w:color w:val="000000"/>
        </w:rPr>
      </w:pPr>
      <w:r w:rsidRPr="000D195A">
        <w:rPr>
          <w:rFonts w:ascii="Century" w:hAnsi="Century"/>
          <w:color w:val="000000"/>
        </w:rPr>
        <w:t xml:space="preserve">Lovingkindnessvietnam </w:t>
      </w:r>
    </w:p>
    <w:p w:rsidR="00C92550" w:rsidRPr="000D195A" w:rsidRDefault="00746720" w:rsidP="006B4A50">
      <w:pPr>
        <w:spacing w:after="0"/>
        <w:jc w:val="both"/>
        <w:rPr>
          <w:rStyle w:val="Hyperlink"/>
          <w:rFonts w:ascii="Century" w:hAnsi="Century"/>
          <w:color w:val="000000"/>
          <w:u w:val="none"/>
        </w:rPr>
      </w:pPr>
      <w:hyperlink r:id="rId225" w:history="1">
        <w:r w:rsidR="00C92550" w:rsidRPr="000D195A">
          <w:rPr>
            <w:rStyle w:val="Hyperlink"/>
            <w:rFonts w:ascii="Century" w:hAnsi="Century" w:cs="Times New Roman"/>
            <w:sz w:val="24"/>
          </w:rPr>
          <w:t>https://www.</w:t>
        </w:r>
        <w:r w:rsidR="00C92550" w:rsidRPr="000D195A">
          <w:rPr>
            <w:rStyle w:val="Hyperlink"/>
            <w:rFonts w:ascii="Century" w:hAnsi="Century"/>
          </w:rPr>
          <w:t>Lovingkindnessvietnam</w:t>
        </w:r>
        <w:r w:rsidR="00C92550" w:rsidRPr="000D195A">
          <w:rPr>
            <w:rStyle w:val="Hyperlink"/>
            <w:rFonts w:ascii="Century" w:hAnsi="Century" w:cs="Times New Roman"/>
            <w:sz w:val="24"/>
          </w:rPr>
          <w:t>.org/</w:t>
        </w:r>
      </w:hyperlink>
    </w:p>
    <w:p w:rsidR="004D0D78" w:rsidRPr="000D195A" w:rsidRDefault="00C92550" w:rsidP="006B4A50">
      <w:pPr>
        <w:pStyle w:val="ListParagraph"/>
        <w:numPr>
          <w:ilvl w:val="0"/>
          <w:numId w:val="145"/>
        </w:numPr>
        <w:spacing w:before="0" w:after="0"/>
        <w:rPr>
          <w:rFonts w:ascii="Century" w:hAnsi="Century"/>
          <w:color w:val="000000"/>
        </w:rPr>
      </w:pPr>
      <w:r w:rsidRPr="000D195A">
        <w:rPr>
          <w:rFonts w:ascii="Century" w:hAnsi="Century"/>
          <w:color w:val="000000"/>
        </w:rPr>
        <w:t>Childrenofvietnam</w:t>
      </w:r>
    </w:p>
    <w:p w:rsidR="00C92550" w:rsidRPr="000D195A" w:rsidRDefault="00746720" w:rsidP="006B4A50">
      <w:pPr>
        <w:spacing w:after="200"/>
        <w:jc w:val="both"/>
        <w:rPr>
          <w:rStyle w:val="Hyperlink"/>
          <w:rFonts w:ascii="Century" w:hAnsi="Century" w:cs="Times New Roman"/>
          <w:sz w:val="24"/>
        </w:rPr>
      </w:pPr>
      <w:hyperlink r:id="rId226" w:history="1">
        <w:r w:rsidR="00C92550" w:rsidRPr="000D195A">
          <w:rPr>
            <w:rStyle w:val="Hyperlink"/>
            <w:rFonts w:ascii="Century" w:hAnsi="Century" w:cs="Times New Roman"/>
            <w:sz w:val="24"/>
          </w:rPr>
          <w:t>https://www.</w:t>
        </w:r>
        <w:r w:rsidR="00C92550" w:rsidRPr="000D195A">
          <w:rPr>
            <w:rStyle w:val="Hyperlink"/>
            <w:rFonts w:ascii="Century" w:hAnsi="Century" w:cs="Times New Roman"/>
            <w:lang w:val="vi-VN"/>
          </w:rPr>
          <w:t>Childrenofvietnam</w:t>
        </w:r>
        <w:r w:rsidR="00C92550" w:rsidRPr="000D195A">
          <w:rPr>
            <w:rStyle w:val="Hyperlink"/>
            <w:rFonts w:ascii="Century" w:hAnsi="Century" w:cs="Times New Roman"/>
            <w:sz w:val="24"/>
          </w:rPr>
          <w:t>.com/</w:t>
        </w:r>
      </w:hyperlink>
    </w:p>
    <w:p w:rsidR="00C92550" w:rsidRPr="000D195A" w:rsidRDefault="00C92550" w:rsidP="006B4A50">
      <w:pPr>
        <w:pStyle w:val="ListParagraph"/>
        <w:numPr>
          <w:ilvl w:val="0"/>
          <w:numId w:val="145"/>
        </w:numPr>
        <w:spacing w:before="0" w:after="200"/>
        <w:rPr>
          <w:rFonts w:ascii="Century" w:hAnsi="Century"/>
          <w:color w:val="000000"/>
        </w:rPr>
      </w:pPr>
      <w:r w:rsidRPr="000D195A">
        <w:rPr>
          <w:rFonts w:ascii="Century" w:hAnsi="Century"/>
          <w:color w:val="000000"/>
        </w:rPr>
        <w:t>Boostrap Overview</w:t>
      </w:r>
    </w:p>
    <w:p w:rsidR="00C92550" w:rsidRPr="000D195A" w:rsidRDefault="00746720" w:rsidP="006B4A50">
      <w:pPr>
        <w:spacing w:after="200"/>
        <w:jc w:val="both"/>
        <w:rPr>
          <w:rFonts w:ascii="Century" w:hAnsi="Century"/>
          <w:color w:val="000000"/>
        </w:rPr>
      </w:pPr>
      <w:hyperlink r:id="rId227" w:history="1">
        <w:r w:rsidR="00C92550" w:rsidRPr="000D195A">
          <w:rPr>
            <w:rStyle w:val="Hyperlink"/>
            <w:rFonts w:ascii="Century" w:hAnsi="Century"/>
          </w:rPr>
          <w:t>http://www.w3schools.com/bootstrap/</w:t>
        </w:r>
      </w:hyperlink>
    </w:p>
    <w:p w:rsidR="00C92550" w:rsidRPr="000D195A" w:rsidRDefault="00C92550" w:rsidP="006B4A50">
      <w:pPr>
        <w:pStyle w:val="ListParagraph"/>
        <w:numPr>
          <w:ilvl w:val="0"/>
          <w:numId w:val="145"/>
        </w:numPr>
        <w:spacing w:before="0" w:after="200"/>
        <w:rPr>
          <w:rFonts w:ascii="Century" w:hAnsi="Century"/>
          <w:color w:val="000000"/>
        </w:rPr>
      </w:pPr>
      <w:r w:rsidRPr="000D195A">
        <w:rPr>
          <w:rFonts w:ascii="Century" w:hAnsi="Century"/>
          <w:color w:val="000000"/>
        </w:rPr>
        <w:t>SignalR Overview</w:t>
      </w:r>
    </w:p>
    <w:p w:rsidR="00C92550" w:rsidRPr="000D195A" w:rsidRDefault="00746720" w:rsidP="006B4A50">
      <w:pPr>
        <w:spacing w:after="200"/>
        <w:jc w:val="both"/>
        <w:rPr>
          <w:rFonts w:ascii="Century" w:hAnsi="Century"/>
          <w:color w:val="000000"/>
        </w:rPr>
      </w:pPr>
      <w:hyperlink r:id="rId228" w:history="1">
        <w:r w:rsidR="00C92550" w:rsidRPr="000D195A">
          <w:rPr>
            <w:rStyle w:val="Hyperlink"/>
            <w:rFonts w:ascii="Century" w:hAnsi="Century"/>
          </w:rPr>
          <w:t>http://signalr.net/</w:t>
        </w:r>
      </w:hyperlink>
    </w:p>
    <w:p w:rsidR="00C92550" w:rsidRPr="000D195A" w:rsidRDefault="00746720" w:rsidP="006B4A50">
      <w:pPr>
        <w:spacing w:after="200"/>
        <w:jc w:val="both"/>
        <w:rPr>
          <w:rStyle w:val="Hyperlink"/>
          <w:rFonts w:ascii="Century" w:hAnsi="Century"/>
          <w:color w:val="000000"/>
          <w:u w:val="none"/>
        </w:rPr>
      </w:pPr>
      <w:hyperlink r:id="rId229" w:history="1">
        <w:r w:rsidR="00C92550" w:rsidRPr="000D195A">
          <w:rPr>
            <w:rStyle w:val="Hyperlink"/>
            <w:rFonts w:ascii="Century" w:hAnsi="Century"/>
          </w:rPr>
          <w:t>https://www.asp.net/signalr</w:t>
        </w:r>
      </w:hyperlink>
    </w:p>
    <w:p w:rsidR="004D0D78" w:rsidRPr="000D195A" w:rsidRDefault="004D0D78" w:rsidP="006B4A50">
      <w:pPr>
        <w:pStyle w:val="ListParagraph"/>
        <w:numPr>
          <w:ilvl w:val="0"/>
          <w:numId w:val="145"/>
        </w:numPr>
        <w:spacing w:before="0" w:after="200"/>
        <w:rPr>
          <w:rFonts w:ascii="Century" w:hAnsi="Century"/>
          <w:color w:val="000000"/>
        </w:rPr>
      </w:pPr>
      <w:r w:rsidRPr="000D195A">
        <w:rPr>
          <w:rFonts w:ascii="Century" w:hAnsi="Century"/>
          <w:color w:val="000000"/>
        </w:rPr>
        <w:t>AngularJS Overview</w:t>
      </w:r>
    </w:p>
    <w:p w:rsidR="004D0D78" w:rsidRPr="000D195A" w:rsidRDefault="00746720" w:rsidP="006B4A50">
      <w:pPr>
        <w:pStyle w:val="ListParagraph"/>
        <w:spacing w:before="0" w:after="200"/>
        <w:ind w:left="0"/>
        <w:rPr>
          <w:rStyle w:val="Hyperlink"/>
          <w:rFonts w:ascii="Century" w:hAnsi="Century"/>
          <w:color w:val="000000"/>
          <w:u w:val="none"/>
        </w:rPr>
      </w:pPr>
      <w:hyperlink r:id="rId230" w:history="1">
        <w:r w:rsidR="004D0D78" w:rsidRPr="000D195A">
          <w:rPr>
            <w:rStyle w:val="Hyperlink"/>
            <w:rFonts w:ascii="Century" w:hAnsi="Century"/>
          </w:rPr>
          <w:t>http://www.tutorialspoint.com/angularjs/angularjs_overview.html</w:t>
        </w:r>
      </w:hyperlink>
    </w:p>
    <w:p w:rsidR="004D0D78" w:rsidRPr="000D195A" w:rsidRDefault="004D0D78" w:rsidP="006B4A50">
      <w:pPr>
        <w:pStyle w:val="ListParagraph"/>
        <w:numPr>
          <w:ilvl w:val="0"/>
          <w:numId w:val="145"/>
        </w:numPr>
        <w:spacing w:before="0" w:after="200"/>
        <w:rPr>
          <w:rFonts w:ascii="Century" w:hAnsi="Century"/>
          <w:color w:val="000000"/>
        </w:rPr>
      </w:pPr>
      <w:r w:rsidRPr="000D195A">
        <w:rPr>
          <w:rFonts w:ascii="Century" w:hAnsi="Century"/>
          <w:color w:val="000000"/>
        </w:rPr>
        <w:t>Capstone Project Report Teamplate – FPT University, Ha Noi, Viet Nam.</w:t>
      </w:r>
    </w:p>
    <w:p w:rsidR="004D0D78" w:rsidRPr="000D195A" w:rsidRDefault="004D0D78" w:rsidP="006B4A50">
      <w:pPr>
        <w:pStyle w:val="ListParagraph"/>
        <w:numPr>
          <w:ilvl w:val="0"/>
          <w:numId w:val="145"/>
        </w:numPr>
        <w:spacing w:before="0" w:after="200"/>
        <w:rPr>
          <w:rFonts w:ascii="Century" w:hAnsi="Century"/>
          <w:color w:val="000000"/>
        </w:rPr>
      </w:pPr>
      <w:r w:rsidRPr="000D195A">
        <w:rPr>
          <w:rFonts w:ascii="Century" w:hAnsi="Century"/>
          <w:color w:val="000000"/>
        </w:rPr>
        <w:t>Report document guidelines (2013) – FPT University, Ha Noi, Viet Nam.</w:t>
      </w:r>
    </w:p>
    <w:p w:rsidR="004D0D78" w:rsidRPr="000D195A" w:rsidRDefault="004D0D78" w:rsidP="006B4A50">
      <w:pPr>
        <w:pStyle w:val="ListParagraph"/>
        <w:numPr>
          <w:ilvl w:val="0"/>
          <w:numId w:val="145"/>
        </w:numPr>
        <w:spacing w:before="0" w:after="200"/>
        <w:rPr>
          <w:rFonts w:ascii="Century" w:hAnsi="Century"/>
          <w:color w:val="000000"/>
        </w:rPr>
      </w:pPr>
      <w:r w:rsidRPr="000D195A">
        <w:rPr>
          <w:rFonts w:ascii="Century" w:hAnsi="Century"/>
          <w:color w:val="000000"/>
        </w:rPr>
        <w:t>Template_Project_Plan, (2010), FPT University, Hanoi, Vietnam</w:t>
      </w:r>
    </w:p>
    <w:p w:rsidR="004D0D78" w:rsidRPr="000D195A" w:rsidRDefault="004D0D78" w:rsidP="006B4A50">
      <w:pPr>
        <w:pStyle w:val="ListParagraph"/>
        <w:numPr>
          <w:ilvl w:val="0"/>
          <w:numId w:val="145"/>
        </w:numPr>
        <w:spacing w:before="0" w:after="200"/>
        <w:rPr>
          <w:rFonts w:ascii="Century" w:hAnsi="Century"/>
          <w:color w:val="000000"/>
        </w:rPr>
      </w:pPr>
      <w:r w:rsidRPr="000D195A">
        <w:rPr>
          <w:rFonts w:ascii="Century" w:hAnsi="Century"/>
          <w:color w:val="000000"/>
        </w:rPr>
        <w:t>Template Software_Requirements_Specification, (2010), FPT Software, Hanoi, Vietnam</w:t>
      </w:r>
    </w:p>
    <w:p w:rsidR="004D0D78" w:rsidRPr="000D195A" w:rsidRDefault="004D0D78" w:rsidP="006B4A50">
      <w:pPr>
        <w:pStyle w:val="ListParagraph"/>
        <w:numPr>
          <w:ilvl w:val="0"/>
          <w:numId w:val="145"/>
        </w:numPr>
        <w:spacing w:after="200"/>
        <w:rPr>
          <w:rFonts w:ascii="Century" w:hAnsi="Century"/>
          <w:color w:val="000000"/>
        </w:rPr>
      </w:pPr>
      <w:r w:rsidRPr="000D195A">
        <w:rPr>
          <w:rFonts w:ascii="Century" w:hAnsi="Century"/>
          <w:color w:val="000000"/>
        </w:rPr>
        <w:t>Template Software_Design_Template, (2010), FPT Software, Hanoi, Vietnam</w:t>
      </w:r>
    </w:p>
    <w:p w:rsidR="004D0D78" w:rsidRPr="000D195A" w:rsidRDefault="004D0D78" w:rsidP="006B4A50">
      <w:pPr>
        <w:pStyle w:val="ListParagraph"/>
        <w:numPr>
          <w:ilvl w:val="0"/>
          <w:numId w:val="145"/>
        </w:numPr>
        <w:spacing w:after="200"/>
        <w:rPr>
          <w:rFonts w:ascii="Century" w:hAnsi="Century"/>
          <w:color w:val="000000"/>
        </w:rPr>
      </w:pPr>
      <w:r w:rsidRPr="000D195A">
        <w:rPr>
          <w:rFonts w:ascii="Century" w:hAnsi="Century"/>
          <w:color w:val="000000"/>
        </w:rPr>
        <w:t>Templates for Test case &amp; Defect log, FPT Software, Hanoi, Vietnam</w:t>
      </w:r>
    </w:p>
    <w:p w:rsidR="004D0D78" w:rsidRPr="000D195A" w:rsidRDefault="004D0D78" w:rsidP="006B4A50">
      <w:pPr>
        <w:pStyle w:val="ListParagraph"/>
        <w:numPr>
          <w:ilvl w:val="0"/>
          <w:numId w:val="145"/>
        </w:numPr>
        <w:spacing w:after="200"/>
        <w:rPr>
          <w:rFonts w:ascii="Century" w:hAnsi="Century"/>
          <w:color w:val="000000"/>
        </w:rPr>
      </w:pPr>
      <w:r w:rsidRPr="000D195A">
        <w:rPr>
          <w:rFonts w:ascii="Century" w:hAnsi="Century"/>
          <w:color w:val="000000"/>
        </w:rPr>
        <w:t>The Unified Modeling Language diagram</w:t>
      </w:r>
    </w:p>
    <w:p w:rsidR="00FF7B75" w:rsidRPr="004D0D78" w:rsidRDefault="00746720" w:rsidP="006B4A50">
      <w:pPr>
        <w:pStyle w:val="ListParagraph"/>
        <w:spacing w:after="200"/>
        <w:ind w:left="0"/>
        <w:rPr>
          <w:color w:val="000000"/>
        </w:rPr>
      </w:pPr>
      <w:hyperlink r:id="rId231" w:history="1">
        <w:r w:rsidR="004D0D78" w:rsidRPr="000D195A">
          <w:rPr>
            <w:rStyle w:val="Hyperlink"/>
            <w:rFonts w:ascii="Century" w:hAnsi="Century"/>
          </w:rPr>
          <w:t>http://www.uml-diagrams.org/</w:t>
        </w:r>
      </w:hyperlink>
    </w:p>
    <w:sectPr w:rsidR="00FF7B75" w:rsidRPr="004D0D78" w:rsidSect="006B4A50">
      <w:headerReference w:type="default" r:id="rId232"/>
      <w:footerReference w:type="default" r:id="rId233"/>
      <w:pgSz w:w="11909" w:h="16834" w:code="9"/>
      <w:pgMar w:top="1134" w:right="1134" w:bottom="1134" w:left="1701" w:header="720" w:footer="720" w:gutter="646"/>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1AF6" w:rsidRDefault="00061AF6" w:rsidP="00151EF5">
      <w:pPr>
        <w:spacing w:after="0" w:line="240" w:lineRule="auto"/>
      </w:pPr>
      <w:r>
        <w:separator/>
      </w:r>
    </w:p>
  </w:endnote>
  <w:endnote w:type="continuationSeparator" w:id="0">
    <w:p w:rsidR="00061AF6" w:rsidRDefault="00061AF6"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panose1 w:val="00000000000000000000"/>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nArial">
    <w:panose1 w:val="020B7200000000000000"/>
    <w:charset w:val="00"/>
    <w:family w:val="swiss"/>
    <w:pitch w:val="variable"/>
    <w:sig w:usb0="00000007" w:usb1="00000000" w:usb2="00000000" w:usb3="00000000" w:csb0="00000011"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67CD" w:rsidRDefault="009467CD" w:rsidP="00FF5C39">
    <w:pPr>
      <w:pStyle w:val="Footer"/>
    </w:pPr>
  </w:p>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77460"/>
      <w:docPartObj>
        <w:docPartGallery w:val="Page Numbers (Bottom of Page)"/>
        <w:docPartUnique/>
      </w:docPartObj>
    </w:sdtPr>
    <w:sdtEndPr>
      <w:rPr>
        <w:noProof/>
      </w:rPr>
    </w:sdtEndPr>
    <w:sdtContent>
      <w:p w:rsidR="009467CD" w:rsidRDefault="009467CD" w:rsidP="00CB389B">
        <w:pPr>
          <w:pStyle w:val="Footer"/>
          <w:jc w:val="center"/>
        </w:pPr>
        <w:r>
          <w:fldChar w:fldCharType="begin"/>
        </w:r>
        <w:r>
          <w:instrText xml:space="preserve"> PAGE   \* MERGEFORMAT </w:instrText>
        </w:r>
        <w:r>
          <w:fldChar w:fldCharType="separate"/>
        </w:r>
        <w:r w:rsidR="007C6829">
          <w:rPr>
            <w:noProof/>
          </w:rPr>
          <w:t>3</w:t>
        </w:r>
        <w:r>
          <w:rPr>
            <w:noProof/>
          </w:rPr>
          <w:fldChar w:fldCharType="end"/>
        </w:r>
      </w:p>
    </w:sdtContent>
  </w:sdt>
  <w:p w:rsidR="009467CD" w:rsidRDefault="009467CD" w:rsidP="00FF5C3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697387"/>
      <w:docPartObj>
        <w:docPartGallery w:val="Page Numbers (Bottom of Page)"/>
        <w:docPartUnique/>
      </w:docPartObj>
    </w:sdtPr>
    <w:sdtEndPr>
      <w:rPr>
        <w:noProof/>
      </w:rPr>
    </w:sdtEndPr>
    <w:sdtContent>
      <w:p w:rsidR="009467CD" w:rsidRDefault="009467CD" w:rsidP="008F1752">
        <w:pPr>
          <w:pStyle w:val="Footer"/>
          <w:jc w:val="center"/>
        </w:pPr>
        <w:r>
          <w:fldChar w:fldCharType="begin"/>
        </w:r>
        <w:r>
          <w:instrText xml:space="preserve"> PAGE   \* MERGEFORMAT </w:instrText>
        </w:r>
        <w:r>
          <w:fldChar w:fldCharType="separate"/>
        </w:r>
        <w:r w:rsidR="00D609F7">
          <w:rPr>
            <w:noProof/>
          </w:rPr>
          <w:t>280</w:t>
        </w:r>
        <w:r>
          <w:rPr>
            <w:noProof/>
          </w:rPr>
          <w:fldChar w:fldCharType="end"/>
        </w:r>
      </w:p>
    </w:sdtContent>
  </w:sdt>
  <w:p w:rsidR="009467CD" w:rsidRDefault="009467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1AF6" w:rsidRDefault="00061AF6" w:rsidP="00151EF5">
      <w:pPr>
        <w:spacing w:after="0" w:line="240" w:lineRule="auto"/>
      </w:pPr>
      <w:r>
        <w:separator/>
      </w:r>
    </w:p>
  </w:footnote>
  <w:footnote w:type="continuationSeparator" w:id="0">
    <w:p w:rsidR="00061AF6" w:rsidRDefault="00061AF6"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p w:rsidR="009467CD" w:rsidRDefault="009467CD" w:rsidP="00FF5C3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67CD" w:rsidRPr="00620FF4" w:rsidRDefault="009467CD" w:rsidP="00FF5C39">
    <w:pPr>
      <w:pStyle w:val="Header"/>
      <w:rPr>
        <w:rFonts w:ascii="Times New Roman" w:hAnsi="Times New Roman" w:cs="Times New Roman"/>
      </w:rPr>
    </w:pPr>
    <w:r>
      <w:rPr>
        <w:rFonts w:ascii="Times New Roman" w:hAnsi="Times New Roman" w:cs="Times New Roman"/>
      </w:rPr>
      <w:t>WS_Final Report</w:t>
    </w:r>
    <w:r w:rsidRPr="00620FF4">
      <w:rPr>
        <w:rFonts w:ascii="Times New Roman" w:hAnsi="Times New Roman" w:cs="Times New Roman"/>
      </w:rPr>
      <w:t>_v1.0_EN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67CD" w:rsidRDefault="009467CD">
    <w:pPr>
      <w:pStyle w:val="Header"/>
    </w:pPr>
    <w:r>
      <w:t>WS</w:t>
    </w:r>
    <w:r w:rsidRPr="00077E1F">
      <w:t>_</w:t>
    </w:r>
    <w:r>
      <w:t>Final Report_v1.0_EN</w: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1.25pt;height:11.25pt" o:bullet="t">
        <v:imagedata r:id="rId1" o:title="mso5F31"/>
      </v:shape>
    </w:pict>
  </w:numPicBullet>
  <w:abstractNum w:abstractNumId="0">
    <w:nsid w:val="0002015A"/>
    <w:multiLevelType w:val="hybridMultilevel"/>
    <w:tmpl w:val="333846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167804"/>
    <w:multiLevelType w:val="hybridMultilevel"/>
    <w:tmpl w:val="DBD4134E"/>
    <w:lvl w:ilvl="0" w:tplc="4BB6F182">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AE3E7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0B6775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4AF4FBB"/>
    <w:multiLevelType w:val="hybridMultilevel"/>
    <w:tmpl w:val="F1E0B5D4"/>
    <w:lvl w:ilvl="0" w:tplc="0936AC42">
      <w:start w:val="1"/>
      <w:numFmt w:val="decimal"/>
      <w:pStyle w:val="Figure5-1"/>
      <w:lvlText w:val="Fi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7F5EB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06DD0CE1"/>
    <w:multiLevelType w:val="hybridMultilevel"/>
    <w:tmpl w:val="453448DA"/>
    <w:lvl w:ilvl="0" w:tplc="B2620992">
      <w:start w:val="1"/>
      <w:numFmt w:val="decimal"/>
      <w:lvlText w:val="Figure 2.%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nsid w:val="07E04B31"/>
    <w:multiLevelType w:val="hybridMultilevel"/>
    <w:tmpl w:val="99F280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87525AE"/>
    <w:multiLevelType w:val="hybridMultilevel"/>
    <w:tmpl w:val="E1AE5A1C"/>
    <w:lvl w:ilvl="0" w:tplc="6CAC682A">
      <w:start w:val="1"/>
      <w:numFmt w:val="bullet"/>
      <w:lvlText w:val="-"/>
      <w:lvlJc w:val="left"/>
      <w:pPr>
        <w:ind w:left="360" w:hanging="360"/>
      </w:pPr>
      <w:rPr>
        <w:rFonts w:ascii="Calibri" w:eastAsia="Verdana"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9C923B8"/>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D0A67B6"/>
    <w:multiLevelType w:val="hybridMultilevel"/>
    <w:tmpl w:val="96662BCC"/>
    <w:lvl w:ilvl="0" w:tplc="B2620992">
      <w:start w:val="1"/>
      <w:numFmt w:val="decimal"/>
      <w:lvlText w:val="Figure 2.%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E2254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50502E2"/>
    <w:multiLevelType w:val="hybridMultilevel"/>
    <w:tmpl w:val="D45A090E"/>
    <w:lvl w:ilvl="0" w:tplc="C8003996">
      <w:start w:val="1"/>
      <w:numFmt w:val="bullet"/>
      <w:lvlText w:val="-"/>
      <w:lvlJc w:val="left"/>
      <w:pPr>
        <w:ind w:left="1062" w:hanging="360"/>
      </w:pPr>
      <w:rPr>
        <w:rFonts w:ascii="Calibri" w:eastAsia="Verdana" w:hAnsi="Calibri" w:cs="Calibri" w:hint="default"/>
      </w:rPr>
    </w:lvl>
    <w:lvl w:ilvl="1" w:tplc="04090001">
      <w:start w:val="1"/>
      <w:numFmt w:val="bullet"/>
      <w:lvlText w:val=""/>
      <w:lvlJc w:val="left"/>
      <w:pPr>
        <w:ind w:left="1782" w:hanging="360"/>
      </w:pPr>
      <w:rPr>
        <w:rFonts w:ascii="Symbol" w:hAnsi="Symbol" w:hint="default"/>
      </w:rPr>
    </w:lvl>
    <w:lvl w:ilvl="2" w:tplc="04090005">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32">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151200A9"/>
    <w:multiLevelType w:val="hybridMultilevel"/>
    <w:tmpl w:val="10B4387C"/>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8">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1B48548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1C1B5BD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1F8315D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8">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1597CC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21CA0BA2"/>
    <w:multiLevelType w:val="hybridMultilevel"/>
    <w:tmpl w:val="93B0366E"/>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1">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22C109E9"/>
    <w:multiLevelType w:val="hybridMultilevel"/>
    <w:tmpl w:val="769CB088"/>
    <w:lvl w:ilvl="0" w:tplc="F7E82DEA">
      <w:start w:val="1"/>
      <w:numFmt w:val="decimal"/>
      <w:pStyle w:val="Table7-1"/>
      <w:lvlText w:val="Table 7-1%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59">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3">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2C0574D4"/>
    <w:multiLevelType w:val="hybridMultilevel"/>
    <w:tmpl w:val="FBA225F4"/>
    <w:lvl w:ilvl="0" w:tplc="4F9A27EA">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2DBE10C4"/>
    <w:multiLevelType w:val="hybridMultilevel"/>
    <w:tmpl w:val="EF72B25C"/>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5">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7">
    <w:nsid w:val="2EAC44D3"/>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2F645CD7"/>
    <w:multiLevelType w:val="hybridMultilevel"/>
    <w:tmpl w:val="31EE02FC"/>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31E30468"/>
    <w:multiLevelType w:val="hybridMultilevel"/>
    <w:tmpl w:val="3B1E718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2">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32952868"/>
    <w:multiLevelType w:val="hybridMultilevel"/>
    <w:tmpl w:val="C178ADC2"/>
    <w:lvl w:ilvl="0" w:tplc="5C8E4996">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36005775"/>
    <w:multiLevelType w:val="hybridMultilevel"/>
    <w:tmpl w:val="44909FC4"/>
    <w:lvl w:ilvl="0" w:tplc="916686A2">
      <w:start w:val="1"/>
      <w:numFmt w:val="decimal"/>
      <w:pStyle w:val="Table5-1"/>
      <w:lvlText w:val="Table 5-%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372679D0"/>
    <w:multiLevelType w:val="multilevel"/>
    <w:tmpl w:val="27961208"/>
    <w:lvl w:ilvl="0">
      <w:start w:val="2"/>
      <w:numFmt w:val="decimal"/>
      <w:lvlText w:val="%1"/>
      <w:lvlJc w:val="left"/>
      <w:pPr>
        <w:ind w:left="360" w:hanging="360"/>
      </w:pPr>
      <w:rPr>
        <w:rFonts w:hint="default"/>
      </w:rPr>
    </w:lvl>
    <w:lvl w:ilvl="1">
      <w:start w:val="1"/>
      <w:numFmt w:val="decimal"/>
      <w:lvlText w:val="%1.%2"/>
      <w:lvlJc w:val="left"/>
      <w:pPr>
        <w:ind w:left="576" w:hanging="576"/>
      </w:pPr>
      <w:rPr>
        <w:rFonts w:hint="default"/>
        <w:sz w:val="26"/>
        <w:szCs w:val="26"/>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1">
    <w:nsid w:val="3775425F"/>
    <w:multiLevelType w:val="hybridMultilevel"/>
    <w:tmpl w:val="E74AB4D8"/>
    <w:lvl w:ilvl="0" w:tplc="407E926E">
      <w:start w:val="1"/>
      <w:numFmt w:val="decimal"/>
      <w:lvlText w:val="UC00%1"/>
      <w:lvlJc w:val="left"/>
      <w:pPr>
        <w:ind w:left="117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93">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4">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39152701"/>
    <w:multiLevelType w:val="hybridMultilevel"/>
    <w:tmpl w:val="4EF2288E"/>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00">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3F3E73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41D71E3C"/>
    <w:multiLevelType w:val="hybridMultilevel"/>
    <w:tmpl w:val="4A90C2E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42847C2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nsid w:val="42F1511C"/>
    <w:multiLevelType w:val="hybridMultilevel"/>
    <w:tmpl w:val="FAF67850"/>
    <w:lvl w:ilvl="0" w:tplc="04090005">
      <w:start w:val="1"/>
      <w:numFmt w:val="bullet"/>
      <w:lvlText w:val=""/>
      <w:lvlJc w:val="left"/>
      <w:pPr>
        <w:ind w:left="1181" w:hanging="360"/>
      </w:pPr>
      <w:rPr>
        <w:rFonts w:ascii="Wingdings" w:hAnsi="Wingdings"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11">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12">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16">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nsid w:val="49061DC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nsid w:val="4C581654"/>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nsid w:val="4C8C6E06"/>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2">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nsid w:val="534D0531"/>
    <w:multiLevelType w:val="hybridMultilevel"/>
    <w:tmpl w:val="94307774"/>
    <w:lvl w:ilvl="0" w:tplc="2DF8C890">
      <w:start w:val="1"/>
      <w:numFmt w:val="decimal"/>
      <w:lvlText w:val="%1."/>
      <w:lvlJc w:val="left"/>
      <w:pPr>
        <w:ind w:left="720" w:hanging="360"/>
      </w:pPr>
      <w:rPr>
        <w:rFonts w:ascii="Times New Roman" w:eastAsiaTheme="minorEastAsia" w:hAnsi="Times New Roman" w:cstheme="minorBidi"/>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8">
    <w:nsid w:val="53576CEA"/>
    <w:multiLevelType w:val="hybridMultilevel"/>
    <w:tmpl w:val="CD40B43E"/>
    <w:lvl w:ilvl="0" w:tplc="B1F0F83C">
      <w:start w:val="1"/>
      <w:numFmt w:val="bullet"/>
      <w:lvlText w:val="-"/>
      <w:lvlJc w:val="left"/>
      <w:pPr>
        <w:ind w:left="907" w:hanging="360"/>
      </w:pPr>
      <w:rPr>
        <w:rFonts w:ascii="Tahoma" w:eastAsia="MS Mincho" w:hAnsi="Tahoma" w:cs="Tahoma"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129">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58883204"/>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nsid w:val="596C3DA6"/>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nsid w:val="5AC20EC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8">
    <w:nsid w:val="5C26788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nsid w:val="5C4933E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41">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5E2044B7"/>
    <w:multiLevelType w:val="hybridMultilevel"/>
    <w:tmpl w:val="B57CF228"/>
    <w:lvl w:ilvl="0" w:tplc="E9D4305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46">
    <w:nsid w:val="5EC035C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50">
    <w:nsid w:val="61CC159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6">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8">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9">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0">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2">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nsid w:val="6B7D63BC"/>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nsid w:val="6D0D5FB6"/>
    <w:multiLevelType w:val="hybridMultilevel"/>
    <w:tmpl w:val="67602F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6D9A7806"/>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nsid w:val="6E4E73FA"/>
    <w:multiLevelType w:val="hybridMultilevel"/>
    <w:tmpl w:val="0486EC7A"/>
    <w:lvl w:ilvl="0" w:tplc="BA3E73BC">
      <w:start w:val="1"/>
      <w:numFmt w:val="decimal"/>
      <w:pStyle w:val="Table4-1"/>
      <w:lvlText w:val="Table 4-%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2">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75">
    <w:nsid w:val="721A2809"/>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7281081A"/>
    <w:multiLevelType w:val="hybridMultilevel"/>
    <w:tmpl w:val="C5E21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73A12AE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9">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2">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3">
    <w:nsid w:val="75144059"/>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4">
    <w:nsid w:val="75F32E0C"/>
    <w:multiLevelType w:val="hybridMultilevel"/>
    <w:tmpl w:val="DE3661F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nsid w:val="76F028A9"/>
    <w:multiLevelType w:val="multilevel"/>
    <w:tmpl w:val="B428E86E"/>
    <w:lvl w:ilvl="0">
      <w:start w:val="1"/>
      <w:numFmt w:val="decimal"/>
      <w:lvlText w:val="%1"/>
      <w:lvlJc w:val="left"/>
      <w:pPr>
        <w:ind w:left="360" w:hanging="360"/>
      </w:pPr>
      <w:rPr>
        <w:rFonts w:hint="default"/>
        <w:b/>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7">
    <w:nsid w:val="775422C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nsid w:val="78605AF1"/>
    <w:multiLevelType w:val="multilevel"/>
    <w:tmpl w:val="42AAE04E"/>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288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9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nsid w:val="7991057C"/>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93">
    <w:nsid w:val="7C5F1449"/>
    <w:multiLevelType w:val="hybridMultilevel"/>
    <w:tmpl w:val="8506AE4A"/>
    <w:lvl w:ilvl="0" w:tplc="0046C992">
      <w:start w:val="1"/>
      <w:numFmt w:val="decimal"/>
      <w:pStyle w:val="Table3-1"/>
      <w:lvlText w:val="Table 3-%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5">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7F466BC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86"/>
  </w:num>
  <w:num w:numId="2">
    <w:abstractNumId w:val="186"/>
  </w:num>
  <w:num w:numId="3">
    <w:abstractNumId w:val="99"/>
  </w:num>
  <w:num w:numId="4">
    <w:abstractNumId w:val="58"/>
  </w:num>
  <w:num w:numId="5">
    <w:abstractNumId w:val="145"/>
  </w:num>
  <w:num w:numId="6">
    <w:abstractNumId w:val="192"/>
  </w:num>
  <w:num w:numId="7">
    <w:abstractNumId w:val="174"/>
  </w:num>
  <w:num w:numId="8">
    <w:abstractNumId w:val="115"/>
  </w:num>
  <w:num w:numId="9">
    <w:abstractNumId w:val="47"/>
  </w:num>
  <w:num w:numId="10">
    <w:abstractNumId w:val="105"/>
  </w:num>
  <w:num w:numId="11">
    <w:abstractNumId w:val="75"/>
  </w:num>
  <w:num w:numId="12">
    <w:abstractNumId w:val="80"/>
  </w:num>
  <w:num w:numId="13">
    <w:abstractNumId w:val="66"/>
  </w:num>
  <w:num w:numId="14">
    <w:abstractNumId w:val="113"/>
  </w:num>
  <w:num w:numId="15">
    <w:abstractNumId w:val="163"/>
  </w:num>
  <w:num w:numId="16">
    <w:abstractNumId w:val="100"/>
  </w:num>
  <w:num w:numId="17">
    <w:abstractNumId w:val="122"/>
  </w:num>
  <w:num w:numId="18">
    <w:abstractNumId w:val="89"/>
  </w:num>
  <w:num w:numId="19">
    <w:abstractNumId w:val="59"/>
  </w:num>
  <w:num w:numId="20">
    <w:abstractNumId w:val="123"/>
  </w:num>
  <w:num w:numId="21">
    <w:abstractNumId w:val="68"/>
  </w:num>
  <w:num w:numId="22">
    <w:abstractNumId w:val="155"/>
  </w:num>
  <w:num w:numId="23">
    <w:abstractNumId w:val="190"/>
  </w:num>
  <w:num w:numId="24">
    <w:abstractNumId w:val="166"/>
  </w:num>
  <w:num w:numId="25">
    <w:abstractNumId w:val="96"/>
  </w:num>
  <w:num w:numId="26">
    <w:abstractNumId w:val="162"/>
  </w:num>
  <w:num w:numId="27">
    <w:abstractNumId w:val="71"/>
  </w:num>
  <w:num w:numId="28">
    <w:abstractNumId w:val="39"/>
  </w:num>
  <w:num w:numId="29">
    <w:abstractNumId w:val="73"/>
  </w:num>
  <w:num w:numId="30">
    <w:abstractNumId w:val="48"/>
  </w:num>
  <w:num w:numId="31">
    <w:abstractNumId w:val="159"/>
  </w:num>
  <w:num w:numId="32">
    <w:abstractNumId w:val="35"/>
  </w:num>
  <w:num w:numId="33">
    <w:abstractNumId w:val="193"/>
  </w:num>
  <w:num w:numId="34">
    <w:abstractNumId w:val="103"/>
  </w:num>
  <w:num w:numId="35">
    <w:abstractNumId w:val="63"/>
  </w:num>
  <w:num w:numId="36">
    <w:abstractNumId w:val="143"/>
  </w:num>
  <w:num w:numId="37">
    <w:abstractNumId w:val="196"/>
  </w:num>
  <w:num w:numId="38">
    <w:abstractNumId w:val="95"/>
  </w:num>
  <w:num w:numId="39">
    <w:abstractNumId w:val="112"/>
  </w:num>
  <w:num w:numId="40">
    <w:abstractNumId w:val="43"/>
  </w:num>
  <w:num w:numId="41">
    <w:abstractNumId w:val="130"/>
  </w:num>
  <w:num w:numId="42">
    <w:abstractNumId w:val="10"/>
  </w:num>
  <w:num w:numId="43">
    <w:abstractNumId w:val="57"/>
  </w:num>
  <w:num w:numId="44">
    <w:abstractNumId w:val="180"/>
  </w:num>
  <w:num w:numId="45">
    <w:abstractNumId w:val="85"/>
  </w:num>
  <w:num w:numId="46">
    <w:abstractNumId w:val="28"/>
  </w:num>
  <w:num w:numId="47">
    <w:abstractNumId w:val="154"/>
  </w:num>
  <w:num w:numId="48">
    <w:abstractNumId w:val="148"/>
  </w:num>
  <w:num w:numId="49">
    <w:abstractNumId w:val="64"/>
  </w:num>
  <w:num w:numId="50">
    <w:abstractNumId w:val="16"/>
  </w:num>
  <w:num w:numId="51">
    <w:abstractNumId w:val="19"/>
  </w:num>
  <w:num w:numId="52">
    <w:abstractNumId w:val="87"/>
  </w:num>
  <w:num w:numId="53">
    <w:abstractNumId w:val="62"/>
  </w:num>
  <w:num w:numId="54">
    <w:abstractNumId w:val="38"/>
  </w:num>
  <w:num w:numId="55">
    <w:abstractNumId w:val="61"/>
  </w:num>
  <w:num w:numId="56">
    <w:abstractNumId w:val="70"/>
  </w:num>
  <w:num w:numId="57">
    <w:abstractNumId w:val="65"/>
  </w:num>
  <w:num w:numId="58">
    <w:abstractNumId w:val="169"/>
  </w:num>
  <w:num w:numId="59">
    <w:abstractNumId w:val="158"/>
  </w:num>
  <w:num w:numId="60">
    <w:abstractNumId w:val="119"/>
  </w:num>
  <w:num w:numId="61">
    <w:abstractNumId w:val="172"/>
  </w:num>
  <w:num w:numId="62">
    <w:abstractNumId w:val="72"/>
  </w:num>
  <w:num w:numId="63">
    <w:abstractNumId w:val="129"/>
  </w:num>
  <w:num w:numId="64">
    <w:abstractNumId w:val="118"/>
  </w:num>
  <w:num w:numId="65">
    <w:abstractNumId w:val="14"/>
  </w:num>
  <w:num w:numId="66">
    <w:abstractNumId w:val="5"/>
  </w:num>
  <w:num w:numId="67">
    <w:abstractNumId w:val="29"/>
  </w:num>
  <w:num w:numId="68">
    <w:abstractNumId w:val="54"/>
  </w:num>
  <w:num w:numId="69">
    <w:abstractNumId w:val="108"/>
  </w:num>
  <w:num w:numId="70">
    <w:abstractNumId w:val="69"/>
  </w:num>
  <w:num w:numId="71">
    <w:abstractNumId w:val="142"/>
  </w:num>
  <w:num w:numId="72">
    <w:abstractNumId w:val="137"/>
  </w:num>
  <w:num w:numId="73">
    <w:abstractNumId w:val="171"/>
  </w:num>
  <w:num w:numId="74">
    <w:abstractNumId w:val="177"/>
  </w:num>
  <w:num w:numId="75">
    <w:abstractNumId w:val="153"/>
  </w:num>
  <w:num w:numId="76">
    <w:abstractNumId w:val="104"/>
  </w:num>
  <w:num w:numId="77">
    <w:abstractNumId w:val="46"/>
  </w:num>
  <w:num w:numId="78">
    <w:abstractNumId w:val="168"/>
  </w:num>
  <w:num w:numId="79">
    <w:abstractNumId w:val="181"/>
  </w:num>
  <w:num w:numId="80">
    <w:abstractNumId w:val="26"/>
  </w:num>
  <w:num w:numId="81">
    <w:abstractNumId w:val="76"/>
  </w:num>
  <w:num w:numId="82">
    <w:abstractNumId w:val="195"/>
  </w:num>
  <w:num w:numId="83">
    <w:abstractNumId w:val="25"/>
  </w:num>
  <w:num w:numId="84">
    <w:abstractNumId w:val="111"/>
  </w:num>
  <w:num w:numId="85">
    <w:abstractNumId w:val="97"/>
  </w:num>
  <w:num w:numId="86">
    <w:abstractNumId w:val="116"/>
  </w:num>
  <w:num w:numId="87">
    <w:abstractNumId w:val="151"/>
  </w:num>
  <w:num w:numId="88">
    <w:abstractNumId w:val="45"/>
  </w:num>
  <w:num w:numId="89">
    <w:abstractNumId w:val="94"/>
  </w:num>
  <w:num w:numId="90">
    <w:abstractNumId w:val="4"/>
  </w:num>
  <w:num w:numId="91">
    <w:abstractNumId w:val="141"/>
  </w:num>
  <w:num w:numId="92">
    <w:abstractNumId w:val="135"/>
  </w:num>
  <w:num w:numId="93">
    <w:abstractNumId w:val="133"/>
  </w:num>
  <w:num w:numId="94">
    <w:abstractNumId w:val="34"/>
  </w:num>
  <w:num w:numId="95">
    <w:abstractNumId w:val="51"/>
  </w:num>
  <w:num w:numId="96">
    <w:abstractNumId w:val="194"/>
  </w:num>
  <w:num w:numId="97">
    <w:abstractNumId w:val="53"/>
  </w:num>
  <w:num w:numId="98">
    <w:abstractNumId w:val="24"/>
  </w:num>
  <w:num w:numId="99">
    <w:abstractNumId w:val="86"/>
  </w:num>
  <w:num w:numId="100">
    <w:abstractNumId w:val="147"/>
  </w:num>
  <w:num w:numId="101">
    <w:abstractNumId w:val="56"/>
  </w:num>
  <w:num w:numId="102">
    <w:abstractNumId w:val="125"/>
  </w:num>
  <w:num w:numId="103">
    <w:abstractNumId w:val="160"/>
  </w:num>
  <w:num w:numId="104">
    <w:abstractNumId w:val="60"/>
  </w:num>
  <w:num w:numId="105">
    <w:abstractNumId w:val="188"/>
  </w:num>
  <w:num w:numId="106">
    <w:abstractNumId w:val="6"/>
  </w:num>
  <w:num w:numId="107">
    <w:abstractNumId w:val="27"/>
  </w:num>
  <w:num w:numId="108">
    <w:abstractNumId w:val="173"/>
  </w:num>
  <w:num w:numId="109">
    <w:abstractNumId w:val="152"/>
  </w:num>
  <w:num w:numId="110">
    <w:abstractNumId w:val="78"/>
  </w:num>
  <w:num w:numId="111">
    <w:abstractNumId w:val="126"/>
  </w:num>
  <w:num w:numId="112">
    <w:abstractNumId w:val="179"/>
  </w:num>
  <w:num w:numId="113">
    <w:abstractNumId w:val="98"/>
  </w:num>
  <w:num w:numId="114">
    <w:abstractNumId w:val="83"/>
  </w:num>
  <w:num w:numId="115">
    <w:abstractNumId w:val="140"/>
  </w:num>
  <w:num w:numId="116">
    <w:abstractNumId w:val="18"/>
  </w:num>
  <w:num w:numId="117">
    <w:abstractNumId w:val="42"/>
  </w:num>
  <w:num w:numId="118">
    <w:abstractNumId w:val="185"/>
  </w:num>
  <w:num w:numId="119">
    <w:abstractNumId w:val="37"/>
  </w:num>
  <w:num w:numId="120">
    <w:abstractNumId w:val="102"/>
  </w:num>
  <w:num w:numId="121">
    <w:abstractNumId w:val="93"/>
  </w:num>
  <w:num w:numId="122">
    <w:abstractNumId w:val="170"/>
  </w:num>
  <w:num w:numId="123">
    <w:abstractNumId w:val="84"/>
  </w:num>
  <w:num w:numId="124">
    <w:abstractNumId w:val="88"/>
  </w:num>
  <w:num w:numId="125">
    <w:abstractNumId w:val="8"/>
  </w:num>
  <w:num w:numId="126">
    <w:abstractNumId w:val="182"/>
  </w:num>
  <w:num w:numId="127">
    <w:abstractNumId w:val="92"/>
  </w:num>
  <w:num w:numId="128">
    <w:abstractNumId w:val="7"/>
  </w:num>
  <w:num w:numId="129">
    <w:abstractNumId w:val="149"/>
  </w:num>
  <w:num w:numId="130">
    <w:abstractNumId w:val="1"/>
  </w:num>
  <w:num w:numId="131">
    <w:abstractNumId w:val="124"/>
  </w:num>
  <w:num w:numId="132">
    <w:abstractNumId w:val="23"/>
  </w:num>
  <w:num w:numId="133">
    <w:abstractNumId w:val="30"/>
  </w:num>
  <w:num w:numId="134">
    <w:abstractNumId w:val="36"/>
  </w:num>
  <w:num w:numId="135">
    <w:abstractNumId w:val="114"/>
  </w:num>
  <w:num w:numId="136">
    <w:abstractNumId w:val="21"/>
  </w:num>
  <w:num w:numId="137">
    <w:abstractNumId w:val="52"/>
  </w:num>
  <w:num w:numId="138">
    <w:abstractNumId w:val="134"/>
  </w:num>
  <w:num w:numId="139">
    <w:abstractNumId w:val="156"/>
  </w:num>
  <w:num w:numId="140">
    <w:abstractNumId w:val="161"/>
  </w:num>
  <w:num w:numId="141">
    <w:abstractNumId w:val="157"/>
  </w:num>
  <w:num w:numId="142">
    <w:abstractNumId w:val="106"/>
  </w:num>
  <w:num w:numId="143">
    <w:abstractNumId w:val="55"/>
  </w:num>
  <w:num w:numId="144">
    <w:abstractNumId w:val="9"/>
  </w:num>
  <w:num w:numId="145">
    <w:abstractNumId w:val="82"/>
  </w:num>
  <w:num w:numId="146">
    <w:abstractNumId w:val="67"/>
  </w:num>
  <w:num w:numId="147">
    <w:abstractNumId w:val="121"/>
  </w:num>
  <w:num w:numId="148">
    <w:abstractNumId w:val="165"/>
  </w:num>
  <w:num w:numId="149">
    <w:abstractNumId w:val="0"/>
  </w:num>
  <w:num w:numId="150">
    <w:abstractNumId w:val="189"/>
  </w:num>
  <w:num w:numId="151">
    <w:abstractNumId w:val="15"/>
  </w:num>
  <w:num w:numId="152">
    <w:abstractNumId w:val="127"/>
  </w:num>
  <w:num w:numId="153">
    <w:abstractNumId w:val="183"/>
  </w:num>
  <w:num w:numId="154">
    <w:abstractNumId w:val="91"/>
  </w:num>
  <w:num w:numId="155">
    <w:abstractNumId w:val="17"/>
  </w:num>
  <w:num w:numId="156">
    <w:abstractNumId w:val="74"/>
  </w:num>
  <w:num w:numId="157">
    <w:abstractNumId w:val="81"/>
  </w:num>
  <w:num w:numId="158">
    <w:abstractNumId w:val="33"/>
  </w:num>
  <w:num w:numId="159">
    <w:abstractNumId w:val="144"/>
  </w:num>
  <w:num w:numId="160">
    <w:abstractNumId w:val="176"/>
  </w:num>
  <w:num w:numId="161">
    <w:abstractNumId w:val="77"/>
  </w:num>
  <w:num w:numId="162">
    <w:abstractNumId w:val="175"/>
  </w:num>
  <w:num w:numId="163">
    <w:abstractNumId w:val="31"/>
  </w:num>
  <w:num w:numId="164">
    <w:abstractNumId w:val="107"/>
  </w:num>
  <w:num w:numId="165">
    <w:abstractNumId w:val="13"/>
  </w:num>
  <w:num w:numId="166">
    <w:abstractNumId w:val="128"/>
  </w:num>
  <w:num w:numId="167">
    <w:abstractNumId w:val="32"/>
  </w:num>
  <w:num w:numId="168">
    <w:abstractNumId w:val="41"/>
  </w:num>
  <w:num w:numId="169">
    <w:abstractNumId w:val="184"/>
  </w:num>
  <w:num w:numId="170">
    <w:abstractNumId w:val="197"/>
  </w:num>
  <w:num w:numId="171">
    <w:abstractNumId w:val="131"/>
  </w:num>
  <w:num w:numId="172">
    <w:abstractNumId w:val="2"/>
  </w:num>
  <w:num w:numId="173">
    <w:abstractNumId w:val="187"/>
  </w:num>
  <w:num w:numId="174">
    <w:abstractNumId w:val="109"/>
  </w:num>
  <w:num w:numId="175">
    <w:abstractNumId w:val="139"/>
  </w:num>
  <w:num w:numId="176">
    <w:abstractNumId w:val="3"/>
  </w:num>
  <w:num w:numId="177">
    <w:abstractNumId w:val="120"/>
  </w:num>
  <w:num w:numId="178">
    <w:abstractNumId w:val="117"/>
  </w:num>
  <w:num w:numId="179">
    <w:abstractNumId w:val="138"/>
  </w:num>
  <w:num w:numId="180">
    <w:abstractNumId w:val="101"/>
  </w:num>
  <w:num w:numId="181">
    <w:abstractNumId w:val="150"/>
  </w:num>
  <w:num w:numId="182">
    <w:abstractNumId w:val="22"/>
  </w:num>
  <w:num w:numId="183">
    <w:abstractNumId w:val="136"/>
  </w:num>
  <w:num w:numId="184">
    <w:abstractNumId w:val="90"/>
  </w:num>
  <w:num w:numId="185">
    <w:abstractNumId w:val="49"/>
  </w:num>
  <w:num w:numId="186">
    <w:abstractNumId w:val="44"/>
  </w:num>
  <w:num w:numId="187">
    <w:abstractNumId w:val="146"/>
  </w:num>
  <w:num w:numId="188">
    <w:abstractNumId w:val="11"/>
  </w:num>
  <w:num w:numId="189">
    <w:abstractNumId w:val="191"/>
  </w:num>
  <w:num w:numId="190">
    <w:abstractNumId w:val="167"/>
  </w:num>
  <w:num w:numId="191">
    <w:abstractNumId w:val="164"/>
  </w:num>
  <w:num w:numId="192">
    <w:abstractNumId w:val="132"/>
  </w:num>
  <w:num w:numId="193">
    <w:abstractNumId w:val="20"/>
  </w:num>
  <w:num w:numId="194">
    <w:abstractNumId w:val="178"/>
  </w:num>
  <w:num w:numId="195">
    <w:abstractNumId w:val="151"/>
    <w:lvlOverride w:ilvl="0">
      <w:startOverride w:val="1"/>
    </w:lvlOverride>
  </w:num>
  <w:num w:numId="196">
    <w:abstractNumId w:val="151"/>
    <w:lvlOverride w:ilvl="0">
      <w:startOverride w:val="1"/>
    </w:lvlOverride>
  </w:num>
  <w:num w:numId="197">
    <w:abstractNumId w:val="151"/>
    <w:lvlOverride w:ilvl="0">
      <w:startOverride w:val="1"/>
    </w:lvlOverride>
  </w:num>
  <w:num w:numId="198">
    <w:abstractNumId w:val="110"/>
  </w:num>
  <w:num w:numId="199">
    <w:abstractNumId w:val="50"/>
  </w:num>
  <w:num w:numId="200">
    <w:abstractNumId w:val="79"/>
  </w:num>
  <w:num w:numId="201">
    <w:abstractNumId w:val="88"/>
    <w:lvlOverride w:ilvl="0">
      <w:startOverride w:val="1"/>
    </w:lvlOverride>
  </w:num>
  <w:num w:numId="202">
    <w:abstractNumId w:val="12"/>
  </w:num>
  <w:num w:numId="203">
    <w:abstractNumId w:val="90"/>
    <w:lvlOverride w:ilvl="0">
      <w:startOverride w:val="3"/>
    </w:lvlOverride>
    <w:lvlOverride w:ilvl="1">
      <w:startOverride w:val="3"/>
    </w:lvlOverride>
    <w:lvlOverride w:ilvl="2">
      <w:startOverride w:val="3"/>
    </w:lvlOverride>
    <w:lvlOverride w:ilvl="3">
      <w:startOverride w:val="2"/>
    </w:lvlOverride>
  </w:num>
  <w:num w:numId="204">
    <w:abstractNumId w:val="90"/>
    <w:lvlOverride w:ilvl="0">
      <w:startOverride w:val="3"/>
    </w:lvlOverride>
    <w:lvlOverride w:ilvl="1">
      <w:startOverride w:val="3"/>
    </w:lvlOverride>
    <w:lvlOverride w:ilvl="2">
      <w:startOverride w:val="1"/>
    </w:lvlOverride>
    <w:lvlOverride w:ilvl="3">
      <w:startOverride w:val="3"/>
    </w:lvlOverride>
    <w:lvlOverride w:ilvl="4">
      <w:startOverride w:val="1"/>
    </w:lvlOverride>
  </w:num>
  <w:num w:numId="205">
    <w:abstractNumId w:val="90"/>
    <w:lvlOverride w:ilvl="0">
      <w:startOverride w:val="3"/>
    </w:lvlOverride>
    <w:lvlOverride w:ilvl="1">
      <w:startOverride w:val="3"/>
    </w:lvlOverride>
    <w:lvlOverride w:ilvl="2">
      <w:startOverride w:val="1"/>
    </w:lvlOverride>
    <w:lvlOverride w:ilvl="3">
      <w:startOverride w:val="3"/>
    </w:lvlOverride>
    <w:lvlOverride w:ilvl="4">
      <w:startOverride w:val="2"/>
    </w:lvlOverride>
  </w:num>
  <w:num w:numId="206">
    <w:abstractNumId w:val="90"/>
    <w:lvlOverride w:ilvl="0">
      <w:startOverride w:val="3"/>
    </w:lvlOverride>
    <w:lvlOverride w:ilvl="1">
      <w:startOverride w:val="3"/>
    </w:lvlOverride>
    <w:lvlOverride w:ilvl="2">
      <w:startOverride w:val="1"/>
    </w:lvlOverride>
    <w:lvlOverride w:ilvl="3">
      <w:startOverride w:val="3"/>
    </w:lvlOverride>
    <w:lvlOverride w:ilvl="4">
      <w:startOverride w:val="3"/>
    </w:lvlOverride>
  </w:num>
  <w:num w:numId="207">
    <w:abstractNumId w:val="55"/>
  </w:num>
  <w:num w:numId="208">
    <w:abstractNumId w:val="55"/>
    <w:lvlOverride w:ilvl="0">
      <w:startOverride w:val="1"/>
    </w:lvlOverride>
  </w:num>
  <w:num w:numId="209">
    <w:abstractNumId w:val="55"/>
    <w:lvlOverride w:ilvl="0">
      <w:startOverride w:val="1"/>
    </w:lvlOverride>
  </w:num>
  <w:num w:numId="210">
    <w:abstractNumId w:val="90"/>
  </w:num>
  <w:num w:numId="211">
    <w:abstractNumId w:val="40"/>
  </w:num>
  <w:numIdMacAtCleanup w:val="2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revisionView w:markup="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1F0B"/>
    <w:rsid w:val="000023DE"/>
    <w:rsid w:val="00002892"/>
    <w:rsid w:val="000029A9"/>
    <w:rsid w:val="0000439C"/>
    <w:rsid w:val="00005518"/>
    <w:rsid w:val="000058FC"/>
    <w:rsid w:val="000069FB"/>
    <w:rsid w:val="00007E8E"/>
    <w:rsid w:val="000141C5"/>
    <w:rsid w:val="00016AB6"/>
    <w:rsid w:val="00022F5D"/>
    <w:rsid w:val="00024389"/>
    <w:rsid w:val="000252D6"/>
    <w:rsid w:val="00025AA0"/>
    <w:rsid w:val="00026556"/>
    <w:rsid w:val="00026764"/>
    <w:rsid w:val="000268A8"/>
    <w:rsid w:val="00026992"/>
    <w:rsid w:val="0002774A"/>
    <w:rsid w:val="00027EE6"/>
    <w:rsid w:val="00035AFD"/>
    <w:rsid w:val="00035D70"/>
    <w:rsid w:val="00042D5F"/>
    <w:rsid w:val="000445FF"/>
    <w:rsid w:val="0004718F"/>
    <w:rsid w:val="000509FB"/>
    <w:rsid w:val="0005114D"/>
    <w:rsid w:val="00055C06"/>
    <w:rsid w:val="00055F11"/>
    <w:rsid w:val="00056B22"/>
    <w:rsid w:val="000616E8"/>
    <w:rsid w:val="00061AF6"/>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1BE4"/>
    <w:rsid w:val="00094057"/>
    <w:rsid w:val="0009541B"/>
    <w:rsid w:val="0009581D"/>
    <w:rsid w:val="00097391"/>
    <w:rsid w:val="000A07C1"/>
    <w:rsid w:val="000A16A6"/>
    <w:rsid w:val="000A1D7D"/>
    <w:rsid w:val="000A438A"/>
    <w:rsid w:val="000A596C"/>
    <w:rsid w:val="000A6114"/>
    <w:rsid w:val="000A7B99"/>
    <w:rsid w:val="000B0D19"/>
    <w:rsid w:val="000B2DCB"/>
    <w:rsid w:val="000B5610"/>
    <w:rsid w:val="000B796C"/>
    <w:rsid w:val="000C12B9"/>
    <w:rsid w:val="000C1D6E"/>
    <w:rsid w:val="000C27C6"/>
    <w:rsid w:val="000C3808"/>
    <w:rsid w:val="000C3A9A"/>
    <w:rsid w:val="000C4213"/>
    <w:rsid w:val="000C53E6"/>
    <w:rsid w:val="000C5678"/>
    <w:rsid w:val="000C7613"/>
    <w:rsid w:val="000D195A"/>
    <w:rsid w:val="000D1E85"/>
    <w:rsid w:val="000D2369"/>
    <w:rsid w:val="000D296D"/>
    <w:rsid w:val="000D2D7B"/>
    <w:rsid w:val="000D2E4E"/>
    <w:rsid w:val="000D4891"/>
    <w:rsid w:val="000D5984"/>
    <w:rsid w:val="000D5F60"/>
    <w:rsid w:val="000D79E0"/>
    <w:rsid w:val="000D7FD6"/>
    <w:rsid w:val="000E0067"/>
    <w:rsid w:val="000E0A21"/>
    <w:rsid w:val="000E1368"/>
    <w:rsid w:val="000E1931"/>
    <w:rsid w:val="000E4441"/>
    <w:rsid w:val="000E4DB2"/>
    <w:rsid w:val="000E65DE"/>
    <w:rsid w:val="000E669C"/>
    <w:rsid w:val="000E726B"/>
    <w:rsid w:val="000F0534"/>
    <w:rsid w:val="000F1E47"/>
    <w:rsid w:val="000F23DA"/>
    <w:rsid w:val="000F312E"/>
    <w:rsid w:val="000F7256"/>
    <w:rsid w:val="00101635"/>
    <w:rsid w:val="00101D8B"/>
    <w:rsid w:val="00105DC3"/>
    <w:rsid w:val="00112442"/>
    <w:rsid w:val="00112A74"/>
    <w:rsid w:val="0011386F"/>
    <w:rsid w:val="00113EFD"/>
    <w:rsid w:val="0012313F"/>
    <w:rsid w:val="00124176"/>
    <w:rsid w:val="00125231"/>
    <w:rsid w:val="00125999"/>
    <w:rsid w:val="00126203"/>
    <w:rsid w:val="00126BFE"/>
    <w:rsid w:val="00127586"/>
    <w:rsid w:val="00130797"/>
    <w:rsid w:val="00131BB4"/>
    <w:rsid w:val="00132064"/>
    <w:rsid w:val="001326CD"/>
    <w:rsid w:val="001329F8"/>
    <w:rsid w:val="00132E29"/>
    <w:rsid w:val="001354BA"/>
    <w:rsid w:val="001367AA"/>
    <w:rsid w:val="00136B64"/>
    <w:rsid w:val="001372C6"/>
    <w:rsid w:val="0013735E"/>
    <w:rsid w:val="00140472"/>
    <w:rsid w:val="00142FF4"/>
    <w:rsid w:val="0014414F"/>
    <w:rsid w:val="00145D1C"/>
    <w:rsid w:val="00147AEF"/>
    <w:rsid w:val="0015166A"/>
    <w:rsid w:val="00151E6F"/>
    <w:rsid w:val="00151EF5"/>
    <w:rsid w:val="0015289B"/>
    <w:rsid w:val="00152D4B"/>
    <w:rsid w:val="00153262"/>
    <w:rsid w:val="001532AC"/>
    <w:rsid w:val="00154A8E"/>
    <w:rsid w:val="00155748"/>
    <w:rsid w:val="00157023"/>
    <w:rsid w:val="00162E80"/>
    <w:rsid w:val="00162FF0"/>
    <w:rsid w:val="00163E5B"/>
    <w:rsid w:val="00164C37"/>
    <w:rsid w:val="00164D15"/>
    <w:rsid w:val="00166B8E"/>
    <w:rsid w:val="00166C0D"/>
    <w:rsid w:val="00170068"/>
    <w:rsid w:val="00170CD1"/>
    <w:rsid w:val="00172BEA"/>
    <w:rsid w:val="001731E6"/>
    <w:rsid w:val="0017369B"/>
    <w:rsid w:val="001770FE"/>
    <w:rsid w:val="0017741B"/>
    <w:rsid w:val="00177FC7"/>
    <w:rsid w:val="001842BB"/>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5BBD"/>
    <w:rsid w:val="001B7326"/>
    <w:rsid w:val="001C02F6"/>
    <w:rsid w:val="001C31BC"/>
    <w:rsid w:val="001C3707"/>
    <w:rsid w:val="001C57FA"/>
    <w:rsid w:val="001C6E00"/>
    <w:rsid w:val="001D198D"/>
    <w:rsid w:val="001D28F0"/>
    <w:rsid w:val="001D3C1B"/>
    <w:rsid w:val="001D3E7B"/>
    <w:rsid w:val="001D494B"/>
    <w:rsid w:val="001D51FF"/>
    <w:rsid w:val="001D700B"/>
    <w:rsid w:val="001D703E"/>
    <w:rsid w:val="001D75FB"/>
    <w:rsid w:val="001E09D9"/>
    <w:rsid w:val="001E0A13"/>
    <w:rsid w:val="001E0C7A"/>
    <w:rsid w:val="001E1AB0"/>
    <w:rsid w:val="001F0049"/>
    <w:rsid w:val="001F21E7"/>
    <w:rsid w:val="001F2238"/>
    <w:rsid w:val="001F3F44"/>
    <w:rsid w:val="001F4A85"/>
    <w:rsid w:val="001F4EF0"/>
    <w:rsid w:val="001F528D"/>
    <w:rsid w:val="001F56E5"/>
    <w:rsid w:val="001F72C6"/>
    <w:rsid w:val="001F7F2C"/>
    <w:rsid w:val="001F7F3C"/>
    <w:rsid w:val="001F7FBD"/>
    <w:rsid w:val="00200BA8"/>
    <w:rsid w:val="00200E79"/>
    <w:rsid w:val="00200F71"/>
    <w:rsid w:val="00201825"/>
    <w:rsid w:val="0020528F"/>
    <w:rsid w:val="00210E57"/>
    <w:rsid w:val="00211946"/>
    <w:rsid w:val="00211D61"/>
    <w:rsid w:val="00212F6A"/>
    <w:rsid w:val="002146A4"/>
    <w:rsid w:val="00214E85"/>
    <w:rsid w:val="00215DCC"/>
    <w:rsid w:val="0021630D"/>
    <w:rsid w:val="00216A55"/>
    <w:rsid w:val="0021702D"/>
    <w:rsid w:val="00220166"/>
    <w:rsid w:val="00225A55"/>
    <w:rsid w:val="00226771"/>
    <w:rsid w:val="002279BB"/>
    <w:rsid w:val="00234DC3"/>
    <w:rsid w:val="00234FF3"/>
    <w:rsid w:val="00235436"/>
    <w:rsid w:val="00236809"/>
    <w:rsid w:val="00240094"/>
    <w:rsid w:val="002421D3"/>
    <w:rsid w:val="0024319C"/>
    <w:rsid w:val="00245EF5"/>
    <w:rsid w:val="00251D1E"/>
    <w:rsid w:val="00251E29"/>
    <w:rsid w:val="002524E6"/>
    <w:rsid w:val="00252850"/>
    <w:rsid w:val="0025602E"/>
    <w:rsid w:val="00264FEB"/>
    <w:rsid w:val="00265CB7"/>
    <w:rsid w:val="00266269"/>
    <w:rsid w:val="002673F4"/>
    <w:rsid w:val="00270728"/>
    <w:rsid w:val="00270E2B"/>
    <w:rsid w:val="00271E40"/>
    <w:rsid w:val="0027204A"/>
    <w:rsid w:val="00275367"/>
    <w:rsid w:val="0027642B"/>
    <w:rsid w:val="002833A4"/>
    <w:rsid w:val="00284C91"/>
    <w:rsid w:val="00284D73"/>
    <w:rsid w:val="002901FD"/>
    <w:rsid w:val="0029144C"/>
    <w:rsid w:val="00291461"/>
    <w:rsid w:val="00291A1F"/>
    <w:rsid w:val="002934D4"/>
    <w:rsid w:val="00293BF3"/>
    <w:rsid w:val="002A09A2"/>
    <w:rsid w:val="002A390C"/>
    <w:rsid w:val="002A44BA"/>
    <w:rsid w:val="002A4C0D"/>
    <w:rsid w:val="002A4D97"/>
    <w:rsid w:val="002A530C"/>
    <w:rsid w:val="002A5714"/>
    <w:rsid w:val="002A61A4"/>
    <w:rsid w:val="002A62AA"/>
    <w:rsid w:val="002A643A"/>
    <w:rsid w:val="002A6529"/>
    <w:rsid w:val="002A7B18"/>
    <w:rsid w:val="002B05F9"/>
    <w:rsid w:val="002B392B"/>
    <w:rsid w:val="002B5700"/>
    <w:rsid w:val="002B78F7"/>
    <w:rsid w:val="002C3145"/>
    <w:rsid w:val="002C3A17"/>
    <w:rsid w:val="002C47B5"/>
    <w:rsid w:val="002C4831"/>
    <w:rsid w:val="002C6D25"/>
    <w:rsid w:val="002C7F56"/>
    <w:rsid w:val="002D0E91"/>
    <w:rsid w:val="002D3EAB"/>
    <w:rsid w:val="002D7CF0"/>
    <w:rsid w:val="002E093E"/>
    <w:rsid w:val="002E3465"/>
    <w:rsid w:val="002E3597"/>
    <w:rsid w:val="002E36D4"/>
    <w:rsid w:val="002E3CA8"/>
    <w:rsid w:val="002E4D05"/>
    <w:rsid w:val="002E6DC4"/>
    <w:rsid w:val="002E7041"/>
    <w:rsid w:val="002F1EA4"/>
    <w:rsid w:val="002F27DB"/>
    <w:rsid w:val="002F33DA"/>
    <w:rsid w:val="002F4374"/>
    <w:rsid w:val="002F4A8C"/>
    <w:rsid w:val="002F55AC"/>
    <w:rsid w:val="002F560A"/>
    <w:rsid w:val="002F68E7"/>
    <w:rsid w:val="002F7C9D"/>
    <w:rsid w:val="003004C0"/>
    <w:rsid w:val="0030163A"/>
    <w:rsid w:val="00301C5F"/>
    <w:rsid w:val="00304CC4"/>
    <w:rsid w:val="00304F02"/>
    <w:rsid w:val="00305836"/>
    <w:rsid w:val="00305F3F"/>
    <w:rsid w:val="00305FED"/>
    <w:rsid w:val="003068C0"/>
    <w:rsid w:val="00307347"/>
    <w:rsid w:val="00307729"/>
    <w:rsid w:val="00312067"/>
    <w:rsid w:val="00314E18"/>
    <w:rsid w:val="0031561E"/>
    <w:rsid w:val="00317405"/>
    <w:rsid w:val="00320625"/>
    <w:rsid w:val="00320885"/>
    <w:rsid w:val="00321128"/>
    <w:rsid w:val="0032118F"/>
    <w:rsid w:val="0032120D"/>
    <w:rsid w:val="00321782"/>
    <w:rsid w:val="00321CC5"/>
    <w:rsid w:val="00322E57"/>
    <w:rsid w:val="003259E8"/>
    <w:rsid w:val="003264B8"/>
    <w:rsid w:val="0033134C"/>
    <w:rsid w:val="00332757"/>
    <w:rsid w:val="00333362"/>
    <w:rsid w:val="003373DC"/>
    <w:rsid w:val="00337D12"/>
    <w:rsid w:val="00337FA2"/>
    <w:rsid w:val="00340723"/>
    <w:rsid w:val="00342DC0"/>
    <w:rsid w:val="00345E1A"/>
    <w:rsid w:val="00347028"/>
    <w:rsid w:val="00350E88"/>
    <w:rsid w:val="00352D45"/>
    <w:rsid w:val="00356D89"/>
    <w:rsid w:val="00364EE7"/>
    <w:rsid w:val="003651FB"/>
    <w:rsid w:val="0036731D"/>
    <w:rsid w:val="0037146F"/>
    <w:rsid w:val="00371F86"/>
    <w:rsid w:val="00371FC6"/>
    <w:rsid w:val="00372660"/>
    <w:rsid w:val="0037403F"/>
    <w:rsid w:val="003754CB"/>
    <w:rsid w:val="00375C67"/>
    <w:rsid w:val="00375FCA"/>
    <w:rsid w:val="00377095"/>
    <w:rsid w:val="00382215"/>
    <w:rsid w:val="00382EB1"/>
    <w:rsid w:val="003859A7"/>
    <w:rsid w:val="00385A3A"/>
    <w:rsid w:val="00385D02"/>
    <w:rsid w:val="003924B2"/>
    <w:rsid w:val="00392EBD"/>
    <w:rsid w:val="00395CCE"/>
    <w:rsid w:val="0039751E"/>
    <w:rsid w:val="003975BA"/>
    <w:rsid w:val="003A0A94"/>
    <w:rsid w:val="003A140A"/>
    <w:rsid w:val="003A25A6"/>
    <w:rsid w:val="003A297C"/>
    <w:rsid w:val="003A538B"/>
    <w:rsid w:val="003A6ED9"/>
    <w:rsid w:val="003A707B"/>
    <w:rsid w:val="003B55DA"/>
    <w:rsid w:val="003C08D9"/>
    <w:rsid w:val="003C2C21"/>
    <w:rsid w:val="003C4744"/>
    <w:rsid w:val="003C5097"/>
    <w:rsid w:val="003C6B6E"/>
    <w:rsid w:val="003C731C"/>
    <w:rsid w:val="003C7849"/>
    <w:rsid w:val="003D1516"/>
    <w:rsid w:val="003D1672"/>
    <w:rsid w:val="003D222D"/>
    <w:rsid w:val="003D4AA6"/>
    <w:rsid w:val="003D7B29"/>
    <w:rsid w:val="003E1E4F"/>
    <w:rsid w:val="003E27AE"/>
    <w:rsid w:val="003E289E"/>
    <w:rsid w:val="003E2FA4"/>
    <w:rsid w:val="003E3DD6"/>
    <w:rsid w:val="003E6769"/>
    <w:rsid w:val="003E67C2"/>
    <w:rsid w:val="003E68E2"/>
    <w:rsid w:val="003F1973"/>
    <w:rsid w:val="003F2197"/>
    <w:rsid w:val="003F2A0E"/>
    <w:rsid w:val="003F3B88"/>
    <w:rsid w:val="003F3F6D"/>
    <w:rsid w:val="003F45E5"/>
    <w:rsid w:val="00403947"/>
    <w:rsid w:val="00404751"/>
    <w:rsid w:val="004054E7"/>
    <w:rsid w:val="00405D9A"/>
    <w:rsid w:val="004071AF"/>
    <w:rsid w:val="004112C1"/>
    <w:rsid w:val="00412040"/>
    <w:rsid w:val="00412E54"/>
    <w:rsid w:val="00414BD5"/>
    <w:rsid w:val="00415377"/>
    <w:rsid w:val="00417871"/>
    <w:rsid w:val="0042003D"/>
    <w:rsid w:val="00421D6E"/>
    <w:rsid w:val="0042285D"/>
    <w:rsid w:val="00426108"/>
    <w:rsid w:val="00426988"/>
    <w:rsid w:val="004272EB"/>
    <w:rsid w:val="00433B8C"/>
    <w:rsid w:val="00434876"/>
    <w:rsid w:val="00434A62"/>
    <w:rsid w:val="0043505B"/>
    <w:rsid w:val="004367E8"/>
    <w:rsid w:val="00436853"/>
    <w:rsid w:val="00436BBB"/>
    <w:rsid w:val="00437737"/>
    <w:rsid w:val="004377AC"/>
    <w:rsid w:val="00437B1E"/>
    <w:rsid w:val="004407B7"/>
    <w:rsid w:val="004409AF"/>
    <w:rsid w:val="00441816"/>
    <w:rsid w:val="00441CF7"/>
    <w:rsid w:val="00442600"/>
    <w:rsid w:val="004430AF"/>
    <w:rsid w:val="004440B6"/>
    <w:rsid w:val="00447258"/>
    <w:rsid w:val="00450A2C"/>
    <w:rsid w:val="00452F78"/>
    <w:rsid w:val="00453605"/>
    <w:rsid w:val="00453D3D"/>
    <w:rsid w:val="00453FE3"/>
    <w:rsid w:val="00454BED"/>
    <w:rsid w:val="0045728A"/>
    <w:rsid w:val="00460034"/>
    <w:rsid w:val="0046197E"/>
    <w:rsid w:val="004630FB"/>
    <w:rsid w:val="0046391B"/>
    <w:rsid w:val="00464149"/>
    <w:rsid w:val="00465700"/>
    <w:rsid w:val="00466F81"/>
    <w:rsid w:val="00467EAD"/>
    <w:rsid w:val="004732DF"/>
    <w:rsid w:val="00473E4A"/>
    <w:rsid w:val="00477C51"/>
    <w:rsid w:val="0048150B"/>
    <w:rsid w:val="0048311C"/>
    <w:rsid w:val="00483463"/>
    <w:rsid w:val="0048500E"/>
    <w:rsid w:val="00485728"/>
    <w:rsid w:val="004871A8"/>
    <w:rsid w:val="00487503"/>
    <w:rsid w:val="0049016D"/>
    <w:rsid w:val="004926B3"/>
    <w:rsid w:val="00495ED3"/>
    <w:rsid w:val="00497BAF"/>
    <w:rsid w:val="004A0D09"/>
    <w:rsid w:val="004A0FB5"/>
    <w:rsid w:val="004A26F5"/>
    <w:rsid w:val="004A4961"/>
    <w:rsid w:val="004A598D"/>
    <w:rsid w:val="004A7CAD"/>
    <w:rsid w:val="004B021F"/>
    <w:rsid w:val="004B22AD"/>
    <w:rsid w:val="004B4AA3"/>
    <w:rsid w:val="004B5791"/>
    <w:rsid w:val="004B7B91"/>
    <w:rsid w:val="004B7D64"/>
    <w:rsid w:val="004C06A5"/>
    <w:rsid w:val="004C1558"/>
    <w:rsid w:val="004C2F52"/>
    <w:rsid w:val="004C7286"/>
    <w:rsid w:val="004D0D78"/>
    <w:rsid w:val="004D1016"/>
    <w:rsid w:val="004D1238"/>
    <w:rsid w:val="004D1568"/>
    <w:rsid w:val="004D1A56"/>
    <w:rsid w:val="004D1D3D"/>
    <w:rsid w:val="004D237B"/>
    <w:rsid w:val="004D3410"/>
    <w:rsid w:val="004D638E"/>
    <w:rsid w:val="004D7287"/>
    <w:rsid w:val="004D72A4"/>
    <w:rsid w:val="004D762E"/>
    <w:rsid w:val="004D7822"/>
    <w:rsid w:val="004D78F0"/>
    <w:rsid w:val="004E00E3"/>
    <w:rsid w:val="004E0DEB"/>
    <w:rsid w:val="004E0E0F"/>
    <w:rsid w:val="004E59F4"/>
    <w:rsid w:val="004E60AB"/>
    <w:rsid w:val="004E6285"/>
    <w:rsid w:val="004E63C8"/>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9FE"/>
    <w:rsid w:val="00532D95"/>
    <w:rsid w:val="00533385"/>
    <w:rsid w:val="005365E9"/>
    <w:rsid w:val="00546313"/>
    <w:rsid w:val="00551F98"/>
    <w:rsid w:val="00553BCC"/>
    <w:rsid w:val="00554255"/>
    <w:rsid w:val="00555F59"/>
    <w:rsid w:val="00556AD6"/>
    <w:rsid w:val="0055750F"/>
    <w:rsid w:val="0056084A"/>
    <w:rsid w:val="00562318"/>
    <w:rsid w:val="00563468"/>
    <w:rsid w:val="00563A15"/>
    <w:rsid w:val="005643AA"/>
    <w:rsid w:val="00564A1F"/>
    <w:rsid w:val="00565DE7"/>
    <w:rsid w:val="00566FFD"/>
    <w:rsid w:val="00567D4E"/>
    <w:rsid w:val="00570DA0"/>
    <w:rsid w:val="0057214F"/>
    <w:rsid w:val="00572AAF"/>
    <w:rsid w:val="00572F55"/>
    <w:rsid w:val="00575123"/>
    <w:rsid w:val="005779F5"/>
    <w:rsid w:val="00580914"/>
    <w:rsid w:val="00581FE2"/>
    <w:rsid w:val="005821FB"/>
    <w:rsid w:val="0058398A"/>
    <w:rsid w:val="00583F01"/>
    <w:rsid w:val="00584C4C"/>
    <w:rsid w:val="0058741B"/>
    <w:rsid w:val="00590C20"/>
    <w:rsid w:val="00590ED5"/>
    <w:rsid w:val="00591468"/>
    <w:rsid w:val="005958BD"/>
    <w:rsid w:val="00595D54"/>
    <w:rsid w:val="005977D5"/>
    <w:rsid w:val="005A38E8"/>
    <w:rsid w:val="005A492C"/>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3C6B"/>
    <w:rsid w:val="005D4805"/>
    <w:rsid w:val="005D5707"/>
    <w:rsid w:val="005D71B8"/>
    <w:rsid w:val="005D762A"/>
    <w:rsid w:val="005E0B40"/>
    <w:rsid w:val="005E2348"/>
    <w:rsid w:val="005E4472"/>
    <w:rsid w:val="005E68BB"/>
    <w:rsid w:val="005F1085"/>
    <w:rsid w:val="005F2281"/>
    <w:rsid w:val="005F24AF"/>
    <w:rsid w:val="005F38D9"/>
    <w:rsid w:val="005F3CDF"/>
    <w:rsid w:val="005F4945"/>
    <w:rsid w:val="005F62BC"/>
    <w:rsid w:val="005F64C5"/>
    <w:rsid w:val="00603CE6"/>
    <w:rsid w:val="00603D19"/>
    <w:rsid w:val="0060769F"/>
    <w:rsid w:val="006120B7"/>
    <w:rsid w:val="00612A1C"/>
    <w:rsid w:val="00613C29"/>
    <w:rsid w:val="006154C7"/>
    <w:rsid w:val="00615B7E"/>
    <w:rsid w:val="00620BB5"/>
    <w:rsid w:val="00620FF4"/>
    <w:rsid w:val="0062195F"/>
    <w:rsid w:val="00621F40"/>
    <w:rsid w:val="0062378B"/>
    <w:rsid w:val="00626D14"/>
    <w:rsid w:val="006306AF"/>
    <w:rsid w:val="00630C0C"/>
    <w:rsid w:val="00632643"/>
    <w:rsid w:val="00633903"/>
    <w:rsid w:val="00633E54"/>
    <w:rsid w:val="00636CCE"/>
    <w:rsid w:val="006371F7"/>
    <w:rsid w:val="00637AC8"/>
    <w:rsid w:val="00637CC0"/>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36E"/>
    <w:rsid w:val="006726D1"/>
    <w:rsid w:val="00674E46"/>
    <w:rsid w:val="00675B58"/>
    <w:rsid w:val="00676A66"/>
    <w:rsid w:val="0067726B"/>
    <w:rsid w:val="00680422"/>
    <w:rsid w:val="0068129F"/>
    <w:rsid w:val="006820C5"/>
    <w:rsid w:val="006823A7"/>
    <w:rsid w:val="00684C7C"/>
    <w:rsid w:val="00684EE1"/>
    <w:rsid w:val="0068648E"/>
    <w:rsid w:val="006922AB"/>
    <w:rsid w:val="006929CF"/>
    <w:rsid w:val="00693711"/>
    <w:rsid w:val="0069422F"/>
    <w:rsid w:val="006965ED"/>
    <w:rsid w:val="006A04C3"/>
    <w:rsid w:val="006A1235"/>
    <w:rsid w:val="006A133B"/>
    <w:rsid w:val="006A1E48"/>
    <w:rsid w:val="006A2CA2"/>
    <w:rsid w:val="006A53A4"/>
    <w:rsid w:val="006A7AD8"/>
    <w:rsid w:val="006B19EC"/>
    <w:rsid w:val="006B1B27"/>
    <w:rsid w:val="006B221E"/>
    <w:rsid w:val="006B2C4D"/>
    <w:rsid w:val="006B35F6"/>
    <w:rsid w:val="006B4A50"/>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7114"/>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17EDF"/>
    <w:rsid w:val="00721676"/>
    <w:rsid w:val="007217B6"/>
    <w:rsid w:val="007222C3"/>
    <w:rsid w:val="007240F0"/>
    <w:rsid w:val="00724F99"/>
    <w:rsid w:val="00725B21"/>
    <w:rsid w:val="00727E6C"/>
    <w:rsid w:val="00730E85"/>
    <w:rsid w:val="007310F2"/>
    <w:rsid w:val="00731434"/>
    <w:rsid w:val="00732442"/>
    <w:rsid w:val="0073336B"/>
    <w:rsid w:val="00734192"/>
    <w:rsid w:val="00734F22"/>
    <w:rsid w:val="0073505D"/>
    <w:rsid w:val="0073519D"/>
    <w:rsid w:val="00735562"/>
    <w:rsid w:val="0073589A"/>
    <w:rsid w:val="0073636A"/>
    <w:rsid w:val="007369E6"/>
    <w:rsid w:val="007378E1"/>
    <w:rsid w:val="00740C89"/>
    <w:rsid w:val="00741306"/>
    <w:rsid w:val="00741CC0"/>
    <w:rsid w:val="00741E98"/>
    <w:rsid w:val="0074355C"/>
    <w:rsid w:val="00745AA7"/>
    <w:rsid w:val="00746720"/>
    <w:rsid w:val="00746F8F"/>
    <w:rsid w:val="00752C75"/>
    <w:rsid w:val="00752DF8"/>
    <w:rsid w:val="007554EE"/>
    <w:rsid w:val="0075603F"/>
    <w:rsid w:val="00760BBF"/>
    <w:rsid w:val="007634E0"/>
    <w:rsid w:val="0077051C"/>
    <w:rsid w:val="00770E59"/>
    <w:rsid w:val="00771F7E"/>
    <w:rsid w:val="00772B1F"/>
    <w:rsid w:val="00773641"/>
    <w:rsid w:val="00774275"/>
    <w:rsid w:val="007743BA"/>
    <w:rsid w:val="00775BD4"/>
    <w:rsid w:val="0077620A"/>
    <w:rsid w:val="00776371"/>
    <w:rsid w:val="007766DD"/>
    <w:rsid w:val="00777490"/>
    <w:rsid w:val="0078272B"/>
    <w:rsid w:val="00786711"/>
    <w:rsid w:val="0079020D"/>
    <w:rsid w:val="00790FB7"/>
    <w:rsid w:val="00791ECD"/>
    <w:rsid w:val="00791F33"/>
    <w:rsid w:val="00793B57"/>
    <w:rsid w:val="00793BEF"/>
    <w:rsid w:val="00796515"/>
    <w:rsid w:val="0079654F"/>
    <w:rsid w:val="007969E4"/>
    <w:rsid w:val="007A0FE2"/>
    <w:rsid w:val="007A1B94"/>
    <w:rsid w:val="007A59B1"/>
    <w:rsid w:val="007A6232"/>
    <w:rsid w:val="007A6C24"/>
    <w:rsid w:val="007A7726"/>
    <w:rsid w:val="007B0864"/>
    <w:rsid w:val="007B1E96"/>
    <w:rsid w:val="007B4386"/>
    <w:rsid w:val="007B518D"/>
    <w:rsid w:val="007B66C6"/>
    <w:rsid w:val="007B6880"/>
    <w:rsid w:val="007B6A67"/>
    <w:rsid w:val="007B7D3B"/>
    <w:rsid w:val="007C1C39"/>
    <w:rsid w:val="007C376D"/>
    <w:rsid w:val="007C463F"/>
    <w:rsid w:val="007C5DA3"/>
    <w:rsid w:val="007C6829"/>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5C50"/>
    <w:rsid w:val="0081613F"/>
    <w:rsid w:val="008200E8"/>
    <w:rsid w:val="00822549"/>
    <w:rsid w:val="008269B9"/>
    <w:rsid w:val="00826D66"/>
    <w:rsid w:val="00826D95"/>
    <w:rsid w:val="00827703"/>
    <w:rsid w:val="00827B9B"/>
    <w:rsid w:val="00834EC1"/>
    <w:rsid w:val="00834FD9"/>
    <w:rsid w:val="0083504E"/>
    <w:rsid w:val="00836947"/>
    <w:rsid w:val="00836AD3"/>
    <w:rsid w:val="00843605"/>
    <w:rsid w:val="00844DE0"/>
    <w:rsid w:val="0084552E"/>
    <w:rsid w:val="00847A4F"/>
    <w:rsid w:val="00847C07"/>
    <w:rsid w:val="00850F16"/>
    <w:rsid w:val="008534AE"/>
    <w:rsid w:val="00853BFC"/>
    <w:rsid w:val="008547E1"/>
    <w:rsid w:val="0085575F"/>
    <w:rsid w:val="008562FB"/>
    <w:rsid w:val="008566BC"/>
    <w:rsid w:val="0086089A"/>
    <w:rsid w:val="00861561"/>
    <w:rsid w:val="00861853"/>
    <w:rsid w:val="0086187F"/>
    <w:rsid w:val="0086371B"/>
    <w:rsid w:val="00864063"/>
    <w:rsid w:val="00865DE6"/>
    <w:rsid w:val="0087115B"/>
    <w:rsid w:val="008735B0"/>
    <w:rsid w:val="00880937"/>
    <w:rsid w:val="008823E8"/>
    <w:rsid w:val="00883C7A"/>
    <w:rsid w:val="0088500D"/>
    <w:rsid w:val="0088698E"/>
    <w:rsid w:val="0089043A"/>
    <w:rsid w:val="00890560"/>
    <w:rsid w:val="008918FF"/>
    <w:rsid w:val="00891EA3"/>
    <w:rsid w:val="008926DE"/>
    <w:rsid w:val="00893D6A"/>
    <w:rsid w:val="008A063E"/>
    <w:rsid w:val="008A1157"/>
    <w:rsid w:val="008A2238"/>
    <w:rsid w:val="008A360C"/>
    <w:rsid w:val="008A40AB"/>
    <w:rsid w:val="008A4B3B"/>
    <w:rsid w:val="008A657F"/>
    <w:rsid w:val="008A6CB0"/>
    <w:rsid w:val="008B0C85"/>
    <w:rsid w:val="008B1B88"/>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8F7B4E"/>
    <w:rsid w:val="00900734"/>
    <w:rsid w:val="00900EC9"/>
    <w:rsid w:val="00901E93"/>
    <w:rsid w:val="00902957"/>
    <w:rsid w:val="0090575F"/>
    <w:rsid w:val="00905996"/>
    <w:rsid w:val="00907357"/>
    <w:rsid w:val="0091240F"/>
    <w:rsid w:val="009149A2"/>
    <w:rsid w:val="0092207F"/>
    <w:rsid w:val="00924018"/>
    <w:rsid w:val="009252E7"/>
    <w:rsid w:val="00930458"/>
    <w:rsid w:val="0093345E"/>
    <w:rsid w:val="00934336"/>
    <w:rsid w:val="00934400"/>
    <w:rsid w:val="00935A38"/>
    <w:rsid w:val="00937A89"/>
    <w:rsid w:val="00940607"/>
    <w:rsid w:val="009412EF"/>
    <w:rsid w:val="00942221"/>
    <w:rsid w:val="009429AC"/>
    <w:rsid w:val="00943A2C"/>
    <w:rsid w:val="00944A6C"/>
    <w:rsid w:val="009467CD"/>
    <w:rsid w:val="00953EB7"/>
    <w:rsid w:val="00954E52"/>
    <w:rsid w:val="00955829"/>
    <w:rsid w:val="00956F8A"/>
    <w:rsid w:val="00957241"/>
    <w:rsid w:val="00957E15"/>
    <w:rsid w:val="009621BC"/>
    <w:rsid w:val="009623A4"/>
    <w:rsid w:val="00962A9C"/>
    <w:rsid w:val="009635AE"/>
    <w:rsid w:val="00971035"/>
    <w:rsid w:val="00971A9C"/>
    <w:rsid w:val="00973BA7"/>
    <w:rsid w:val="00973F3C"/>
    <w:rsid w:val="00974BB3"/>
    <w:rsid w:val="00975EE0"/>
    <w:rsid w:val="00977557"/>
    <w:rsid w:val="00980ADC"/>
    <w:rsid w:val="009851CF"/>
    <w:rsid w:val="00985992"/>
    <w:rsid w:val="00985CBB"/>
    <w:rsid w:val="0098793D"/>
    <w:rsid w:val="00991404"/>
    <w:rsid w:val="00991FAE"/>
    <w:rsid w:val="0099345F"/>
    <w:rsid w:val="00993E57"/>
    <w:rsid w:val="009966C1"/>
    <w:rsid w:val="009977C2"/>
    <w:rsid w:val="009A03C9"/>
    <w:rsid w:val="009A1E93"/>
    <w:rsid w:val="009A3CB5"/>
    <w:rsid w:val="009A3CFA"/>
    <w:rsid w:val="009A4BF3"/>
    <w:rsid w:val="009A55C6"/>
    <w:rsid w:val="009A58C6"/>
    <w:rsid w:val="009A59DF"/>
    <w:rsid w:val="009A5A02"/>
    <w:rsid w:val="009A5ACE"/>
    <w:rsid w:val="009B2646"/>
    <w:rsid w:val="009B4373"/>
    <w:rsid w:val="009B5291"/>
    <w:rsid w:val="009B60E3"/>
    <w:rsid w:val="009C25F8"/>
    <w:rsid w:val="009C26E6"/>
    <w:rsid w:val="009C28B2"/>
    <w:rsid w:val="009C3745"/>
    <w:rsid w:val="009C46E9"/>
    <w:rsid w:val="009C4E1E"/>
    <w:rsid w:val="009C4F64"/>
    <w:rsid w:val="009C768C"/>
    <w:rsid w:val="009D1907"/>
    <w:rsid w:val="009D53A3"/>
    <w:rsid w:val="009D5C1D"/>
    <w:rsid w:val="009D6A46"/>
    <w:rsid w:val="009E0A88"/>
    <w:rsid w:val="009E1375"/>
    <w:rsid w:val="009E1872"/>
    <w:rsid w:val="009E2BA7"/>
    <w:rsid w:val="009E44DE"/>
    <w:rsid w:val="009E7466"/>
    <w:rsid w:val="009F2984"/>
    <w:rsid w:val="009F4EA7"/>
    <w:rsid w:val="009F5228"/>
    <w:rsid w:val="009F5358"/>
    <w:rsid w:val="009F5BDC"/>
    <w:rsid w:val="009F6BD1"/>
    <w:rsid w:val="009F721B"/>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50EB"/>
    <w:rsid w:val="00A270ED"/>
    <w:rsid w:val="00A27740"/>
    <w:rsid w:val="00A27A53"/>
    <w:rsid w:val="00A27AC3"/>
    <w:rsid w:val="00A30564"/>
    <w:rsid w:val="00A310AB"/>
    <w:rsid w:val="00A3299D"/>
    <w:rsid w:val="00A33637"/>
    <w:rsid w:val="00A35095"/>
    <w:rsid w:val="00A35A49"/>
    <w:rsid w:val="00A37C37"/>
    <w:rsid w:val="00A40C9D"/>
    <w:rsid w:val="00A42A6D"/>
    <w:rsid w:val="00A430F0"/>
    <w:rsid w:val="00A44B93"/>
    <w:rsid w:val="00A479B8"/>
    <w:rsid w:val="00A514EB"/>
    <w:rsid w:val="00A5175A"/>
    <w:rsid w:val="00A53614"/>
    <w:rsid w:val="00A5397E"/>
    <w:rsid w:val="00A5524C"/>
    <w:rsid w:val="00A563A4"/>
    <w:rsid w:val="00A56746"/>
    <w:rsid w:val="00A570F5"/>
    <w:rsid w:val="00A61340"/>
    <w:rsid w:val="00A613CD"/>
    <w:rsid w:val="00A6277A"/>
    <w:rsid w:val="00A655E5"/>
    <w:rsid w:val="00A670BB"/>
    <w:rsid w:val="00A71F20"/>
    <w:rsid w:val="00A73870"/>
    <w:rsid w:val="00A74342"/>
    <w:rsid w:val="00A744CC"/>
    <w:rsid w:val="00A751CD"/>
    <w:rsid w:val="00A75657"/>
    <w:rsid w:val="00A82E43"/>
    <w:rsid w:val="00A82EC9"/>
    <w:rsid w:val="00A84D95"/>
    <w:rsid w:val="00A86F54"/>
    <w:rsid w:val="00A87A5D"/>
    <w:rsid w:val="00A93BA2"/>
    <w:rsid w:val="00A95DAA"/>
    <w:rsid w:val="00A971EF"/>
    <w:rsid w:val="00AA008D"/>
    <w:rsid w:val="00AA0A51"/>
    <w:rsid w:val="00AA0A64"/>
    <w:rsid w:val="00AA1028"/>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2758"/>
    <w:rsid w:val="00AD31D6"/>
    <w:rsid w:val="00AD350A"/>
    <w:rsid w:val="00AD593C"/>
    <w:rsid w:val="00AD61C8"/>
    <w:rsid w:val="00AD74F4"/>
    <w:rsid w:val="00AD764B"/>
    <w:rsid w:val="00AE265B"/>
    <w:rsid w:val="00AE5000"/>
    <w:rsid w:val="00AF41BB"/>
    <w:rsid w:val="00AF4F25"/>
    <w:rsid w:val="00AF5001"/>
    <w:rsid w:val="00AF5D82"/>
    <w:rsid w:val="00AF6B3C"/>
    <w:rsid w:val="00AF6C87"/>
    <w:rsid w:val="00B02CEB"/>
    <w:rsid w:val="00B03C67"/>
    <w:rsid w:val="00B0569E"/>
    <w:rsid w:val="00B058F9"/>
    <w:rsid w:val="00B05905"/>
    <w:rsid w:val="00B06F60"/>
    <w:rsid w:val="00B1043A"/>
    <w:rsid w:val="00B10673"/>
    <w:rsid w:val="00B11EB2"/>
    <w:rsid w:val="00B123D9"/>
    <w:rsid w:val="00B128C9"/>
    <w:rsid w:val="00B133A4"/>
    <w:rsid w:val="00B13530"/>
    <w:rsid w:val="00B171FA"/>
    <w:rsid w:val="00B215D5"/>
    <w:rsid w:val="00B242BE"/>
    <w:rsid w:val="00B24BC8"/>
    <w:rsid w:val="00B25AB3"/>
    <w:rsid w:val="00B32C7B"/>
    <w:rsid w:val="00B3549E"/>
    <w:rsid w:val="00B367DA"/>
    <w:rsid w:val="00B40536"/>
    <w:rsid w:val="00B40A5B"/>
    <w:rsid w:val="00B40CBA"/>
    <w:rsid w:val="00B41917"/>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57E7"/>
    <w:rsid w:val="00BC62EA"/>
    <w:rsid w:val="00BC6931"/>
    <w:rsid w:val="00BC7FAD"/>
    <w:rsid w:val="00BD38C8"/>
    <w:rsid w:val="00BD3A90"/>
    <w:rsid w:val="00BD54B5"/>
    <w:rsid w:val="00BD6278"/>
    <w:rsid w:val="00BE02DA"/>
    <w:rsid w:val="00BE144E"/>
    <w:rsid w:val="00BE1850"/>
    <w:rsid w:val="00BE74B4"/>
    <w:rsid w:val="00BE7B21"/>
    <w:rsid w:val="00BF6707"/>
    <w:rsid w:val="00BF6F87"/>
    <w:rsid w:val="00BF7B0C"/>
    <w:rsid w:val="00C00844"/>
    <w:rsid w:val="00C0576B"/>
    <w:rsid w:val="00C057B1"/>
    <w:rsid w:val="00C05F54"/>
    <w:rsid w:val="00C0733D"/>
    <w:rsid w:val="00C10C1D"/>
    <w:rsid w:val="00C116DE"/>
    <w:rsid w:val="00C13AAB"/>
    <w:rsid w:val="00C152BF"/>
    <w:rsid w:val="00C21117"/>
    <w:rsid w:val="00C212DA"/>
    <w:rsid w:val="00C24BE8"/>
    <w:rsid w:val="00C24CA1"/>
    <w:rsid w:val="00C26DF6"/>
    <w:rsid w:val="00C30BA6"/>
    <w:rsid w:val="00C31031"/>
    <w:rsid w:val="00C34A8D"/>
    <w:rsid w:val="00C3562A"/>
    <w:rsid w:val="00C36935"/>
    <w:rsid w:val="00C40CDF"/>
    <w:rsid w:val="00C40ED1"/>
    <w:rsid w:val="00C42CF3"/>
    <w:rsid w:val="00C433EC"/>
    <w:rsid w:val="00C43D64"/>
    <w:rsid w:val="00C457B2"/>
    <w:rsid w:val="00C50FE7"/>
    <w:rsid w:val="00C516BC"/>
    <w:rsid w:val="00C573A4"/>
    <w:rsid w:val="00C57B31"/>
    <w:rsid w:val="00C601D2"/>
    <w:rsid w:val="00C61534"/>
    <w:rsid w:val="00C62FBF"/>
    <w:rsid w:val="00C62FC2"/>
    <w:rsid w:val="00C63765"/>
    <w:rsid w:val="00C637BC"/>
    <w:rsid w:val="00C63DF7"/>
    <w:rsid w:val="00C648B7"/>
    <w:rsid w:val="00C67D03"/>
    <w:rsid w:val="00C7029B"/>
    <w:rsid w:val="00C70DAE"/>
    <w:rsid w:val="00C75785"/>
    <w:rsid w:val="00C76975"/>
    <w:rsid w:val="00C81ACE"/>
    <w:rsid w:val="00C86793"/>
    <w:rsid w:val="00C86D64"/>
    <w:rsid w:val="00C86FF1"/>
    <w:rsid w:val="00C90410"/>
    <w:rsid w:val="00C9255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389B"/>
    <w:rsid w:val="00CB499B"/>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E74CC"/>
    <w:rsid w:val="00CF31E5"/>
    <w:rsid w:val="00CF3880"/>
    <w:rsid w:val="00CF51D1"/>
    <w:rsid w:val="00D00A2C"/>
    <w:rsid w:val="00D01240"/>
    <w:rsid w:val="00D02395"/>
    <w:rsid w:val="00D06439"/>
    <w:rsid w:val="00D0667F"/>
    <w:rsid w:val="00D06EC2"/>
    <w:rsid w:val="00D11426"/>
    <w:rsid w:val="00D13F7B"/>
    <w:rsid w:val="00D14767"/>
    <w:rsid w:val="00D23213"/>
    <w:rsid w:val="00D24A3A"/>
    <w:rsid w:val="00D2537D"/>
    <w:rsid w:val="00D255E8"/>
    <w:rsid w:val="00D25EF4"/>
    <w:rsid w:val="00D27341"/>
    <w:rsid w:val="00D30838"/>
    <w:rsid w:val="00D333A7"/>
    <w:rsid w:val="00D33473"/>
    <w:rsid w:val="00D33518"/>
    <w:rsid w:val="00D34F24"/>
    <w:rsid w:val="00D36539"/>
    <w:rsid w:val="00D37E77"/>
    <w:rsid w:val="00D410A3"/>
    <w:rsid w:val="00D419A5"/>
    <w:rsid w:val="00D41D13"/>
    <w:rsid w:val="00D42C50"/>
    <w:rsid w:val="00D43EC4"/>
    <w:rsid w:val="00D4448B"/>
    <w:rsid w:val="00D46077"/>
    <w:rsid w:val="00D47299"/>
    <w:rsid w:val="00D478B2"/>
    <w:rsid w:val="00D52FAC"/>
    <w:rsid w:val="00D57353"/>
    <w:rsid w:val="00D5758A"/>
    <w:rsid w:val="00D609F7"/>
    <w:rsid w:val="00D6194D"/>
    <w:rsid w:val="00D63362"/>
    <w:rsid w:val="00D66230"/>
    <w:rsid w:val="00D674BD"/>
    <w:rsid w:val="00D67CEE"/>
    <w:rsid w:val="00D726E6"/>
    <w:rsid w:val="00D72855"/>
    <w:rsid w:val="00D75098"/>
    <w:rsid w:val="00D77317"/>
    <w:rsid w:val="00D776D9"/>
    <w:rsid w:val="00D77929"/>
    <w:rsid w:val="00D810A0"/>
    <w:rsid w:val="00D83342"/>
    <w:rsid w:val="00D87682"/>
    <w:rsid w:val="00D915C0"/>
    <w:rsid w:val="00D94E82"/>
    <w:rsid w:val="00DA01FD"/>
    <w:rsid w:val="00DA3C12"/>
    <w:rsid w:val="00DA3CE5"/>
    <w:rsid w:val="00DA4F99"/>
    <w:rsid w:val="00DA613B"/>
    <w:rsid w:val="00DA67C9"/>
    <w:rsid w:val="00DA732A"/>
    <w:rsid w:val="00DB0CBA"/>
    <w:rsid w:val="00DB0FF5"/>
    <w:rsid w:val="00DB267E"/>
    <w:rsid w:val="00DB40DD"/>
    <w:rsid w:val="00DB5076"/>
    <w:rsid w:val="00DC1DC0"/>
    <w:rsid w:val="00DC2662"/>
    <w:rsid w:val="00DC3768"/>
    <w:rsid w:val="00DC683C"/>
    <w:rsid w:val="00DC7D82"/>
    <w:rsid w:val="00DD3B45"/>
    <w:rsid w:val="00DD3EE1"/>
    <w:rsid w:val="00DD611F"/>
    <w:rsid w:val="00DD65C4"/>
    <w:rsid w:val="00DD676E"/>
    <w:rsid w:val="00DE1BDC"/>
    <w:rsid w:val="00DE2F68"/>
    <w:rsid w:val="00DE37BB"/>
    <w:rsid w:val="00DE443F"/>
    <w:rsid w:val="00DE5488"/>
    <w:rsid w:val="00DE5811"/>
    <w:rsid w:val="00DF040A"/>
    <w:rsid w:val="00DF063F"/>
    <w:rsid w:val="00DF3B7E"/>
    <w:rsid w:val="00E0049E"/>
    <w:rsid w:val="00E01339"/>
    <w:rsid w:val="00E0441A"/>
    <w:rsid w:val="00E04574"/>
    <w:rsid w:val="00E06239"/>
    <w:rsid w:val="00E07066"/>
    <w:rsid w:val="00E1107F"/>
    <w:rsid w:val="00E12169"/>
    <w:rsid w:val="00E12FB7"/>
    <w:rsid w:val="00E1449E"/>
    <w:rsid w:val="00E14B21"/>
    <w:rsid w:val="00E204A5"/>
    <w:rsid w:val="00E215FD"/>
    <w:rsid w:val="00E302DF"/>
    <w:rsid w:val="00E3286D"/>
    <w:rsid w:val="00E328CC"/>
    <w:rsid w:val="00E36AB0"/>
    <w:rsid w:val="00E41CBE"/>
    <w:rsid w:val="00E4263D"/>
    <w:rsid w:val="00E42F19"/>
    <w:rsid w:val="00E47A0B"/>
    <w:rsid w:val="00E52352"/>
    <w:rsid w:val="00E55C82"/>
    <w:rsid w:val="00E56614"/>
    <w:rsid w:val="00E57433"/>
    <w:rsid w:val="00E63223"/>
    <w:rsid w:val="00E6375F"/>
    <w:rsid w:val="00E64420"/>
    <w:rsid w:val="00E6463A"/>
    <w:rsid w:val="00E6726D"/>
    <w:rsid w:val="00E7047A"/>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CF3"/>
    <w:rsid w:val="00EA5DF8"/>
    <w:rsid w:val="00EA7A34"/>
    <w:rsid w:val="00EA7BA9"/>
    <w:rsid w:val="00EB2B3B"/>
    <w:rsid w:val="00EB4080"/>
    <w:rsid w:val="00EB4C15"/>
    <w:rsid w:val="00EC03AA"/>
    <w:rsid w:val="00EC07F7"/>
    <w:rsid w:val="00EC185F"/>
    <w:rsid w:val="00EC2AB3"/>
    <w:rsid w:val="00EC38D0"/>
    <w:rsid w:val="00EC3D3B"/>
    <w:rsid w:val="00ED4114"/>
    <w:rsid w:val="00ED4B7E"/>
    <w:rsid w:val="00EE0098"/>
    <w:rsid w:val="00EE19B6"/>
    <w:rsid w:val="00EE29B9"/>
    <w:rsid w:val="00EE3AE1"/>
    <w:rsid w:val="00EE5340"/>
    <w:rsid w:val="00EE66D3"/>
    <w:rsid w:val="00EE766F"/>
    <w:rsid w:val="00EF16F7"/>
    <w:rsid w:val="00EF30F8"/>
    <w:rsid w:val="00EF497E"/>
    <w:rsid w:val="00EF5F9A"/>
    <w:rsid w:val="00EF79DD"/>
    <w:rsid w:val="00F03AC9"/>
    <w:rsid w:val="00F03B17"/>
    <w:rsid w:val="00F03BD2"/>
    <w:rsid w:val="00F04ADE"/>
    <w:rsid w:val="00F04B3C"/>
    <w:rsid w:val="00F053E8"/>
    <w:rsid w:val="00F06BC9"/>
    <w:rsid w:val="00F10D8E"/>
    <w:rsid w:val="00F1155F"/>
    <w:rsid w:val="00F12B94"/>
    <w:rsid w:val="00F14468"/>
    <w:rsid w:val="00F167B9"/>
    <w:rsid w:val="00F24263"/>
    <w:rsid w:val="00F2492B"/>
    <w:rsid w:val="00F24A34"/>
    <w:rsid w:val="00F27209"/>
    <w:rsid w:val="00F323A8"/>
    <w:rsid w:val="00F34E9A"/>
    <w:rsid w:val="00F36A41"/>
    <w:rsid w:val="00F370A1"/>
    <w:rsid w:val="00F44789"/>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5F74"/>
    <w:rsid w:val="00F96EAA"/>
    <w:rsid w:val="00FA0F6C"/>
    <w:rsid w:val="00FA2AC1"/>
    <w:rsid w:val="00FA4F3F"/>
    <w:rsid w:val="00FA7885"/>
    <w:rsid w:val="00FB0495"/>
    <w:rsid w:val="00FB189D"/>
    <w:rsid w:val="00FB1A2F"/>
    <w:rsid w:val="00FB2C05"/>
    <w:rsid w:val="00FB326B"/>
    <w:rsid w:val="00FB3440"/>
    <w:rsid w:val="00FB3B08"/>
    <w:rsid w:val="00FB3BC5"/>
    <w:rsid w:val="00FB5C1F"/>
    <w:rsid w:val="00FC19B8"/>
    <w:rsid w:val="00FC2DAB"/>
    <w:rsid w:val="00FC31A8"/>
    <w:rsid w:val="00FC39D1"/>
    <w:rsid w:val="00FC3A08"/>
    <w:rsid w:val="00FC4342"/>
    <w:rsid w:val="00FC547E"/>
    <w:rsid w:val="00FC7D4E"/>
    <w:rsid w:val="00FD5407"/>
    <w:rsid w:val="00FD619A"/>
    <w:rsid w:val="00FE0778"/>
    <w:rsid w:val="00FE2100"/>
    <w:rsid w:val="00FE2299"/>
    <w:rsid w:val="00FE2ED5"/>
    <w:rsid w:val="00FE3A4E"/>
    <w:rsid w:val="00FE701D"/>
    <w:rsid w:val="00FF027C"/>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47"/>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47"/>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47"/>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47"/>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47"/>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47"/>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47"/>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4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4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4A0FB5"/>
    <w:pPr>
      <w:keepNext w:val="0"/>
      <w:keepLines w:val="0"/>
      <w:framePr w:hSpace="180" w:wrap="around" w:vAnchor="text" w:hAnchor="text" w:xAlign="center" w:y="1"/>
      <w:numPr>
        <w:ilvl w:val="0"/>
        <w:numId w:val="0"/>
      </w:numPr>
      <w:autoSpaceDE w:val="0"/>
      <w:autoSpaceDN w:val="0"/>
      <w:spacing w:before="80" w:after="80" w:line="276" w:lineRule="auto"/>
      <w:ind w:right="-451" w:hanging="293"/>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473E4A"/>
    <w:pPr>
      <w:tabs>
        <w:tab w:val="left" w:pos="450"/>
        <w:tab w:val="left" w:pos="702"/>
        <w:tab w:val="left" w:pos="1080"/>
      </w:tabs>
      <w:spacing w:before="120" w:after="0" w:line="360" w:lineRule="auto"/>
    </w:pPr>
    <w:rPr>
      <w:rFonts w:ascii="Times New Roman" w:hAnsi="Times New Roman" w:cs="Times New Roman"/>
      <w:iCs/>
    </w:rPr>
  </w:style>
  <w:style w:type="paragraph" w:customStyle="1" w:styleId="bangcategory">
    <w:name w:val="bang category"/>
    <w:basedOn w:val="Bangheader"/>
    <w:rsid w:val="00735562"/>
    <w:pPr>
      <w:framePr w:wrap="around" w:vAnchor="margin"/>
      <w:suppressOverlap/>
      <w:jc w:val="left"/>
      <w:outlineLvl w:val="6"/>
    </w:pPr>
    <w:rPr>
      <w:rFonts w:ascii="Times New Roman" w:hAnsi="Times New Roman" w:cs="Times New Roman"/>
      <w:b/>
      <w:color w:val="auto"/>
      <w:lang w:eastAsia="ja-JP"/>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5"/>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6"/>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27"/>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8"/>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9"/>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48"/>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1"/>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22"/>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123"/>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87"/>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24"/>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128"/>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30"/>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7-1">
    <w:name w:val="Table 7-1"/>
    <w:basedOn w:val="Normal"/>
    <w:link w:val="Table7-1Char"/>
    <w:qFormat/>
    <w:rsid w:val="004D0D78"/>
    <w:pPr>
      <w:numPr>
        <w:numId w:val="143"/>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4-Accent61">
    <w:name w:val="Grid Table 4 - Accent 61"/>
    <w:basedOn w:val="TableNormal"/>
    <w:uiPriority w:val="49"/>
    <w:rsid w:val="00CB389B"/>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CB389B"/>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CB389B"/>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CB389B"/>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CB389B"/>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shorttext">
    <w:name w:val="short_text"/>
    <w:basedOn w:val="DefaultParagraphFont"/>
    <w:rsid w:val="00DD3B45"/>
  </w:style>
  <w:style w:type="character" w:customStyle="1" w:styleId="hps">
    <w:name w:val="hps"/>
    <w:basedOn w:val="DefaultParagraphFont"/>
    <w:rsid w:val="00DD3B45"/>
  </w:style>
  <w:style w:type="table" w:styleId="LightList-Accent3">
    <w:name w:val="Light List Accent 3"/>
    <w:basedOn w:val="TableNormal"/>
    <w:uiPriority w:val="61"/>
    <w:rsid w:val="00DD3B45"/>
    <w:pPr>
      <w:spacing w:after="0" w:line="240" w:lineRule="auto"/>
    </w:p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EndnoteTextChar">
    <w:name w:val="Endnote Text Char"/>
    <w:basedOn w:val="DefaultParagraphFont"/>
    <w:link w:val="EndnoteText"/>
    <w:uiPriority w:val="99"/>
    <w:semiHidden/>
    <w:rsid w:val="00DD3B45"/>
    <w:rPr>
      <w:sz w:val="20"/>
      <w:szCs w:val="20"/>
    </w:rPr>
  </w:style>
  <w:style w:type="paragraph" w:styleId="EndnoteText">
    <w:name w:val="endnote text"/>
    <w:basedOn w:val="Normal"/>
    <w:link w:val="EndnoteTextChar"/>
    <w:uiPriority w:val="99"/>
    <w:semiHidden/>
    <w:unhideWhenUsed/>
    <w:rsid w:val="00DD3B45"/>
    <w:pPr>
      <w:spacing w:after="0" w:line="240" w:lineRule="auto"/>
    </w:pPr>
    <w:rPr>
      <w:sz w:val="20"/>
      <w:szCs w:val="20"/>
    </w:rPr>
  </w:style>
  <w:style w:type="table" w:styleId="LightList-Accent6">
    <w:name w:val="Light List Accent 6"/>
    <w:basedOn w:val="TableNormal"/>
    <w:uiPriority w:val="61"/>
    <w:rsid w:val="00D14767"/>
    <w:pPr>
      <w:spacing w:after="0" w:line="240" w:lineRule="auto"/>
    </w:p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aptionfigure">
    <w:name w:val="caption figure"/>
    <w:basedOn w:val="captiontable0"/>
    <w:link w:val="captionfigureChar"/>
    <w:rsid w:val="00A514EB"/>
    <w:pPr>
      <w:numPr>
        <w:numId w:val="167"/>
      </w:numPr>
    </w:pPr>
    <w:rPr>
      <w:sz w:val="22"/>
      <w:lang w:eastAsia="de-DE"/>
    </w:rPr>
  </w:style>
  <w:style w:type="character" w:customStyle="1" w:styleId="captionfigureChar">
    <w:name w:val="caption figure Char"/>
    <w:basedOn w:val="BodyChar"/>
    <w:link w:val="captionfigure"/>
    <w:rsid w:val="00A514EB"/>
    <w:rPr>
      <w:rFonts w:ascii="Times New Roman" w:hAnsi="Times New Roman" w:cs="Times New Roman"/>
      <w:b/>
      <w:bCs/>
      <w:iCs/>
      <w:lang w:eastAsia="de-DE"/>
    </w:rPr>
  </w:style>
  <w:style w:type="table" w:customStyle="1" w:styleId="GridTable4-Accent611">
    <w:name w:val="Grid Table 4 - Accent 611"/>
    <w:basedOn w:val="TableNormal"/>
    <w:uiPriority w:val="49"/>
    <w:rsid w:val="000F312E"/>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MediumShading1-Accent31">
    <w:name w:val="Medium Shading 1 - Accent 31"/>
    <w:basedOn w:val="TableNormal"/>
    <w:next w:val="MediumShading1-Accent3"/>
    <w:uiPriority w:val="63"/>
    <w:rsid w:val="00590ED5"/>
    <w:pPr>
      <w:spacing w:after="0" w:line="240" w:lineRule="auto"/>
    </w:pPr>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LightList-Accent31">
    <w:name w:val="Light List - Accent 31"/>
    <w:basedOn w:val="TableNormal"/>
    <w:next w:val="LightList-Accent3"/>
    <w:uiPriority w:val="61"/>
    <w:rsid w:val="008A2238"/>
    <w:pPr>
      <w:spacing w:after="0" w:line="240" w:lineRule="auto"/>
    </w:p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Table7-11">
    <w:name w:val="Table 7-11"/>
    <w:basedOn w:val="Table7-1"/>
    <w:link w:val="Table7-11Char"/>
    <w:qFormat/>
    <w:rsid w:val="001E0A13"/>
  </w:style>
  <w:style w:type="paragraph" w:customStyle="1" w:styleId="Tablenew">
    <w:name w:val="Table new"/>
    <w:basedOn w:val="Table7-1"/>
    <w:link w:val="TablenewChar"/>
    <w:qFormat/>
    <w:rsid w:val="001E0A13"/>
  </w:style>
  <w:style w:type="character" w:customStyle="1" w:styleId="Table7-11Char">
    <w:name w:val="Table 7-11 Char"/>
    <w:basedOn w:val="Table7-1Char"/>
    <w:link w:val="Table7-11"/>
    <w:rsid w:val="001E0A13"/>
    <w:rPr>
      <w:rFonts w:ascii="Times New Roman" w:hAnsi="Times New Roman"/>
      <w:b/>
    </w:rPr>
  </w:style>
  <w:style w:type="character" w:customStyle="1" w:styleId="TablenewChar">
    <w:name w:val="Table new Char"/>
    <w:basedOn w:val="Table7-1Char"/>
    <w:link w:val="Tablenew"/>
    <w:rsid w:val="001E0A13"/>
    <w:rPr>
      <w:rFonts w:ascii="Times New Roman" w:hAnsi="Times New Roman"/>
      <w: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47"/>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47"/>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47"/>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47"/>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47"/>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47"/>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47"/>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4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4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4A0FB5"/>
    <w:pPr>
      <w:keepNext w:val="0"/>
      <w:keepLines w:val="0"/>
      <w:framePr w:hSpace="180" w:wrap="around" w:vAnchor="text" w:hAnchor="text" w:xAlign="center" w:y="1"/>
      <w:numPr>
        <w:ilvl w:val="0"/>
        <w:numId w:val="0"/>
      </w:numPr>
      <w:autoSpaceDE w:val="0"/>
      <w:autoSpaceDN w:val="0"/>
      <w:spacing w:before="80" w:after="80" w:line="276" w:lineRule="auto"/>
      <w:ind w:right="-451" w:hanging="293"/>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473E4A"/>
    <w:pPr>
      <w:tabs>
        <w:tab w:val="left" w:pos="450"/>
        <w:tab w:val="left" w:pos="702"/>
        <w:tab w:val="left" w:pos="1080"/>
      </w:tabs>
      <w:spacing w:before="120" w:after="0" w:line="360" w:lineRule="auto"/>
    </w:pPr>
    <w:rPr>
      <w:rFonts w:ascii="Times New Roman" w:hAnsi="Times New Roman" w:cs="Times New Roman"/>
      <w:iCs/>
    </w:rPr>
  </w:style>
  <w:style w:type="paragraph" w:customStyle="1" w:styleId="bangcategory">
    <w:name w:val="bang category"/>
    <w:basedOn w:val="Bangheader"/>
    <w:rsid w:val="00735562"/>
    <w:pPr>
      <w:framePr w:wrap="around" w:vAnchor="margin"/>
      <w:suppressOverlap/>
      <w:jc w:val="left"/>
      <w:outlineLvl w:val="6"/>
    </w:pPr>
    <w:rPr>
      <w:rFonts w:ascii="Times New Roman" w:hAnsi="Times New Roman" w:cs="Times New Roman"/>
      <w:b/>
      <w:color w:val="auto"/>
      <w:lang w:eastAsia="ja-JP"/>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5"/>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6"/>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27"/>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8"/>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9"/>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48"/>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1"/>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22"/>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123"/>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87"/>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24"/>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128"/>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30"/>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7-1">
    <w:name w:val="Table 7-1"/>
    <w:basedOn w:val="Normal"/>
    <w:link w:val="Table7-1Char"/>
    <w:qFormat/>
    <w:rsid w:val="004D0D78"/>
    <w:pPr>
      <w:numPr>
        <w:numId w:val="143"/>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4-Accent61">
    <w:name w:val="Grid Table 4 - Accent 61"/>
    <w:basedOn w:val="TableNormal"/>
    <w:uiPriority w:val="49"/>
    <w:rsid w:val="00CB389B"/>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CB389B"/>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CB389B"/>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CB389B"/>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CB389B"/>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shorttext">
    <w:name w:val="short_text"/>
    <w:basedOn w:val="DefaultParagraphFont"/>
    <w:rsid w:val="00DD3B45"/>
  </w:style>
  <w:style w:type="character" w:customStyle="1" w:styleId="hps">
    <w:name w:val="hps"/>
    <w:basedOn w:val="DefaultParagraphFont"/>
    <w:rsid w:val="00DD3B45"/>
  </w:style>
  <w:style w:type="table" w:styleId="LightList-Accent3">
    <w:name w:val="Light List Accent 3"/>
    <w:basedOn w:val="TableNormal"/>
    <w:uiPriority w:val="61"/>
    <w:rsid w:val="00DD3B45"/>
    <w:pPr>
      <w:spacing w:after="0" w:line="240" w:lineRule="auto"/>
    </w:p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EndnoteTextChar">
    <w:name w:val="Endnote Text Char"/>
    <w:basedOn w:val="DefaultParagraphFont"/>
    <w:link w:val="EndnoteText"/>
    <w:uiPriority w:val="99"/>
    <w:semiHidden/>
    <w:rsid w:val="00DD3B45"/>
    <w:rPr>
      <w:sz w:val="20"/>
      <w:szCs w:val="20"/>
    </w:rPr>
  </w:style>
  <w:style w:type="paragraph" w:styleId="EndnoteText">
    <w:name w:val="endnote text"/>
    <w:basedOn w:val="Normal"/>
    <w:link w:val="EndnoteTextChar"/>
    <w:uiPriority w:val="99"/>
    <w:semiHidden/>
    <w:unhideWhenUsed/>
    <w:rsid w:val="00DD3B45"/>
    <w:pPr>
      <w:spacing w:after="0" w:line="240" w:lineRule="auto"/>
    </w:pPr>
    <w:rPr>
      <w:sz w:val="20"/>
      <w:szCs w:val="20"/>
    </w:rPr>
  </w:style>
  <w:style w:type="table" w:styleId="LightList-Accent6">
    <w:name w:val="Light List Accent 6"/>
    <w:basedOn w:val="TableNormal"/>
    <w:uiPriority w:val="61"/>
    <w:rsid w:val="00D14767"/>
    <w:pPr>
      <w:spacing w:after="0" w:line="240" w:lineRule="auto"/>
    </w:p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aptionfigure">
    <w:name w:val="caption figure"/>
    <w:basedOn w:val="captiontable0"/>
    <w:link w:val="captionfigureChar"/>
    <w:rsid w:val="00A514EB"/>
    <w:pPr>
      <w:numPr>
        <w:numId w:val="167"/>
      </w:numPr>
    </w:pPr>
    <w:rPr>
      <w:sz w:val="22"/>
      <w:lang w:eastAsia="de-DE"/>
    </w:rPr>
  </w:style>
  <w:style w:type="character" w:customStyle="1" w:styleId="captionfigureChar">
    <w:name w:val="caption figure Char"/>
    <w:basedOn w:val="BodyChar"/>
    <w:link w:val="captionfigure"/>
    <w:rsid w:val="00A514EB"/>
    <w:rPr>
      <w:rFonts w:ascii="Times New Roman" w:hAnsi="Times New Roman" w:cs="Times New Roman"/>
      <w:b/>
      <w:bCs/>
      <w:iCs/>
      <w:lang w:eastAsia="de-DE"/>
    </w:rPr>
  </w:style>
  <w:style w:type="table" w:customStyle="1" w:styleId="GridTable4-Accent611">
    <w:name w:val="Grid Table 4 - Accent 611"/>
    <w:basedOn w:val="TableNormal"/>
    <w:uiPriority w:val="49"/>
    <w:rsid w:val="000F312E"/>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MediumShading1-Accent31">
    <w:name w:val="Medium Shading 1 - Accent 31"/>
    <w:basedOn w:val="TableNormal"/>
    <w:next w:val="MediumShading1-Accent3"/>
    <w:uiPriority w:val="63"/>
    <w:rsid w:val="00590ED5"/>
    <w:pPr>
      <w:spacing w:after="0" w:line="240" w:lineRule="auto"/>
    </w:pPr>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LightList-Accent31">
    <w:name w:val="Light List - Accent 31"/>
    <w:basedOn w:val="TableNormal"/>
    <w:next w:val="LightList-Accent3"/>
    <w:uiPriority w:val="61"/>
    <w:rsid w:val="008A2238"/>
    <w:pPr>
      <w:spacing w:after="0" w:line="240" w:lineRule="auto"/>
    </w:p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Table7-11">
    <w:name w:val="Table 7-11"/>
    <w:basedOn w:val="Table7-1"/>
    <w:link w:val="Table7-11Char"/>
    <w:qFormat/>
    <w:rsid w:val="001E0A13"/>
  </w:style>
  <w:style w:type="paragraph" w:customStyle="1" w:styleId="Tablenew">
    <w:name w:val="Table new"/>
    <w:basedOn w:val="Table7-1"/>
    <w:link w:val="TablenewChar"/>
    <w:qFormat/>
    <w:rsid w:val="001E0A13"/>
  </w:style>
  <w:style w:type="character" w:customStyle="1" w:styleId="Table7-11Char">
    <w:name w:val="Table 7-11 Char"/>
    <w:basedOn w:val="Table7-1Char"/>
    <w:link w:val="Table7-11"/>
    <w:rsid w:val="001E0A13"/>
    <w:rPr>
      <w:rFonts w:ascii="Times New Roman" w:hAnsi="Times New Roman"/>
      <w:b/>
    </w:rPr>
  </w:style>
  <w:style w:type="character" w:customStyle="1" w:styleId="TablenewChar">
    <w:name w:val="Table new Char"/>
    <w:basedOn w:val="Table7-1Char"/>
    <w:link w:val="Tablenew"/>
    <w:rsid w:val="001E0A13"/>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343172937">
      <w:bodyDiv w:val="1"/>
      <w:marLeft w:val="0"/>
      <w:marRight w:val="0"/>
      <w:marTop w:val="0"/>
      <w:marBottom w:val="0"/>
      <w:divBdr>
        <w:top w:val="none" w:sz="0" w:space="0" w:color="auto"/>
        <w:left w:val="none" w:sz="0" w:space="0" w:color="auto"/>
        <w:bottom w:val="none" w:sz="0" w:space="0" w:color="auto"/>
        <w:right w:val="none" w:sz="0" w:space="0" w:color="auto"/>
      </w:divBdr>
    </w:div>
    <w:div w:id="425230280">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04846061">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38043612">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microsoft.com/office/2007/relationships/diagramDrawing" Target="diagrams/drawing1.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49.png"/><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hyperlink" Target="https://www.Childrenofvietnam.com/" TargetMode="External"/><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image" Target="media/image140.png"/><Relationship Id="rId181" Type="http://schemas.openxmlformats.org/officeDocument/2006/relationships/image" Target="media/image159.png"/><Relationship Id="rId216" Type="http://schemas.openxmlformats.org/officeDocument/2006/relationships/image" Target="media/image193.png"/><Relationship Id="rId22" Type="http://schemas.openxmlformats.org/officeDocument/2006/relationships/header" Target="header1.xml"/><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hyperlink" Target="http://softwaretestingfundamentals.com/black-box-testing/" TargetMode="External"/><Relationship Id="rId171" Type="http://schemas.openxmlformats.org/officeDocument/2006/relationships/hyperlink" Target="http://wings.com/" TargetMode="External"/><Relationship Id="rId176" Type="http://schemas.openxmlformats.org/officeDocument/2006/relationships/image" Target="media/image154.png"/><Relationship Id="rId192" Type="http://schemas.openxmlformats.org/officeDocument/2006/relationships/image" Target="media/image170.png"/><Relationship Id="rId197" Type="http://schemas.openxmlformats.org/officeDocument/2006/relationships/image" Target="media/image175.png"/><Relationship Id="rId206" Type="http://schemas.openxmlformats.org/officeDocument/2006/relationships/image" Target="media/image184.png"/><Relationship Id="rId227" Type="http://schemas.openxmlformats.org/officeDocument/2006/relationships/hyperlink" Target="http://www.w3schools.com/bootstrap/" TargetMode="External"/><Relationship Id="rId201" Type="http://schemas.openxmlformats.org/officeDocument/2006/relationships/image" Target="media/image179.png"/><Relationship Id="rId222" Type="http://schemas.openxmlformats.org/officeDocument/2006/relationships/hyperlink" Target="mailto:Tuandvse03297@fpt.edu.vn" TargetMode="External"/><Relationship Id="rId12" Type="http://schemas.openxmlformats.org/officeDocument/2006/relationships/image" Target="media/image5.png"/><Relationship Id="rId17" Type="http://schemas.openxmlformats.org/officeDocument/2006/relationships/diagramData" Target="diagrams/data1.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jpe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0.png"/><Relationship Id="rId187" Type="http://schemas.openxmlformats.org/officeDocument/2006/relationships/image" Target="media/image165.png"/><Relationship Id="rId217" Type="http://schemas.openxmlformats.org/officeDocument/2006/relationships/image" Target="media/image194.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9.png"/><Relationship Id="rId233" Type="http://schemas.openxmlformats.org/officeDocument/2006/relationships/footer" Target="footer3.xml"/><Relationship Id="rId23" Type="http://schemas.openxmlformats.org/officeDocument/2006/relationships/header" Target="header2.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hyperlink" Target="http://whatis.techtarget.com/definition/font" TargetMode="External"/><Relationship Id="rId177" Type="http://schemas.openxmlformats.org/officeDocument/2006/relationships/image" Target="media/image155.png"/><Relationship Id="rId198" Type="http://schemas.openxmlformats.org/officeDocument/2006/relationships/image" Target="media/image176.png"/><Relationship Id="rId172" Type="http://schemas.openxmlformats.org/officeDocument/2006/relationships/image" Target="media/image150.png"/><Relationship Id="rId193" Type="http://schemas.openxmlformats.org/officeDocument/2006/relationships/image" Target="media/image171.png"/><Relationship Id="rId202" Type="http://schemas.openxmlformats.org/officeDocument/2006/relationships/image" Target="media/image180.png"/><Relationship Id="rId207" Type="http://schemas.openxmlformats.org/officeDocument/2006/relationships/hyperlink" Target="http://wings.com/admin/" TargetMode="External"/><Relationship Id="rId223" Type="http://schemas.openxmlformats.org/officeDocument/2006/relationships/hyperlink" Target="mailto:tuanhase03108@fpt.edu.vn" TargetMode="External"/><Relationship Id="rId228" Type="http://schemas.openxmlformats.org/officeDocument/2006/relationships/hyperlink" Target="http://signalr.net/" TargetMode="External"/><Relationship Id="rId13" Type="http://schemas.openxmlformats.org/officeDocument/2006/relationships/image" Target="media/image6.png"/><Relationship Id="rId18" Type="http://schemas.openxmlformats.org/officeDocument/2006/relationships/diagramLayout" Target="diagrams/layout1.xml"/><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7.png"/><Relationship Id="rId188" Type="http://schemas.openxmlformats.org/officeDocument/2006/relationships/image" Target="media/image166.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2.png"/><Relationship Id="rId183" Type="http://schemas.openxmlformats.org/officeDocument/2006/relationships/image" Target="media/image161.png"/><Relationship Id="rId213" Type="http://schemas.openxmlformats.org/officeDocument/2006/relationships/image" Target="media/image190.png"/><Relationship Id="rId218" Type="http://schemas.openxmlformats.org/officeDocument/2006/relationships/image" Target="media/image195.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1.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emf"/><Relationship Id="rId115" Type="http://schemas.openxmlformats.org/officeDocument/2006/relationships/image" Target="media/image97.jpe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7.png"/><Relationship Id="rId178" Type="http://schemas.openxmlformats.org/officeDocument/2006/relationships/image" Target="media/image156.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1.png"/><Relationship Id="rId194" Type="http://schemas.openxmlformats.org/officeDocument/2006/relationships/image" Target="media/image172.png"/><Relationship Id="rId199" Type="http://schemas.openxmlformats.org/officeDocument/2006/relationships/image" Target="media/image177.png"/><Relationship Id="rId203" Type="http://schemas.openxmlformats.org/officeDocument/2006/relationships/image" Target="media/image181.png"/><Relationship Id="rId208" Type="http://schemas.openxmlformats.org/officeDocument/2006/relationships/image" Target="media/image185.png"/><Relationship Id="rId229" Type="http://schemas.openxmlformats.org/officeDocument/2006/relationships/hyperlink" Target="https://www.asp.net/signalr" TargetMode="External"/><Relationship Id="rId19" Type="http://schemas.openxmlformats.org/officeDocument/2006/relationships/diagramQuickStyle" Target="diagrams/quickStyle1.xml"/><Relationship Id="rId224" Type="http://schemas.openxmlformats.org/officeDocument/2006/relationships/hyperlink" Target="https://github.com/sangnvus/201609JS01.git" TargetMode="External"/><Relationship Id="rId14" Type="http://schemas.openxmlformats.org/officeDocument/2006/relationships/image" Target="media/image7.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2.png"/><Relationship Id="rId189" Type="http://schemas.openxmlformats.org/officeDocument/2006/relationships/image" Target="media/image167.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30" Type="http://schemas.openxmlformats.org/officeDocument/2006/relationships/hyperlink" Target="http://www.tutorialspoint.com/angularjs/angularjs_overview.html" TargetMode="External"/><Relationship Id="rId235" Type="http://schemas.openxmlformats.org/officeDocument/2006/relationships/theme" Target="theme/theme1.xml"/><Relationship Id="rId25" Type="http://schemas.openxmlformats.org/officeDocument/2006/relationships/footer" Target="footer2.xml"/><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diagramColors" Target="diagrams/colors1.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3.png"/><Relationship Id="rId209" Type="http://schemas.openxmlformats.org/officeDocument/2006/relationships/image" Target="media/image186.png"/><Relationship Id="rId190" Type="http://schemas.openxmlformats.org/officeDocument/2006/relationships/image" Target="media/image168.png"/><Relationship Id="rId204" Type="http://schemas.openxmlformats.org/officeDocument/2006/relationships/image" Target="media/image182.png"/><Relationship Id="rId220" Type="http://schemas.openxmlformats.org/officeDocument/2006/relationships/hyperlink" Target="mailto:Duytnse03267@fpt.edu.vn" TargetMode="External"/><Relationship Id="rId225" Type="http://schemas.openxmlformats.org/officeDocument/2006/relationships/hyperlink" Target="https://www.Lovingkindnessvietnam.org/" TargetMode="External"/><Relationship Id="rId15" Type="http://schemas.openxmlformats.org/officeDocument/2006/relationships/image" Target="media/image8.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4.png"/><Relationship Id="rId169" Type="http://schemas.openxmlformats.org/officeDocument/2006/relationships/hyperlink" Target="http://wings.com/" TargetMode="External"/><Relationship Id="rId185" Type="http://schemas.openxmlformats.org/officeDocument/2006/relationships/image" Target="media/image163.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58.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hyperlink" Target="mailto:SangNV@fpt.edu.vn" TargetMode="External"/><Relationship Id="rId231" Type="http://schemas.openxmlformats.org/officeDocument/2006/relationships/hyperlink" Target="http://www.uml-diagrams.org/" TargetMode="Externa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9.png"/><Relationship Id="rId221" Type="http://schemas.openxmlformats.org/officeDocument/2006/relationships/hyperlink" Target="mailto:Nhienlhse03377@fpt.edu.vn"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4.png"/><Relationship Id="rId211" Type="http://schemas.openxmlformats.org/officeDocument/2006/relationships/image" Target="media/image188.png"/><Relationship Id="rId232" Type="http://schemas.openxmlformats.org/officeDocument/2006/relationships/header" Target="header3.xml"/><Relationship Id="rId27" Type="http://schemas.openxmlformats.org/officeDocument/2006/relationships/hyperlink" Target="mailto:acad.hn@fpt.edu.vn" TargetMode="External"/><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Đào Trọng Nghĩa</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Lê Hồng Nhiên</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 Đỗ Văn Tuấn</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Tạ Ngọc Duy</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Tạ Ngọc Duy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Đỗ Văn Tuấn</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Đào Trọng Nghĩa</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Hoàng Anh Tuấn</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Tạ Ngọc Duy</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Đào Trọng Nghĩa</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BE415159-8826-4EA4-B7A3-A745D885E5EF}" type="presOf" srcId="{D664221D-AE1C-4208-B8A1-96E9B81534F0}" destId="{9A1DE650-0DF0-41B8-87C8-5191FEE70D28}" srcOrd="0" destOrd="0" presId="urn:microsoft.com/office/officeart/2008/layout/NameandTitleOrganizationalChart"/>
    <dgm:cxn modelId="{A550BBE0-FE2A-40FD-9D79-5C2CED7BCB21}" type="presOf" srcId="{7B81C682-7BD4-4D70-B984-CB9B3EB7109E}" destId="{48A2BBE2-32D5-475D-8ED1-880F01E8A155}"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D11E3939-7DF8-4A3F-9EA3-EEE9877094FF}" srcId="{7334D38D-1375-408A-8AE0-EDB97596076A}" destId="{E4F92AFC-F894-443D-83CC-1A2AAF2F4600}" srcOrd="0" destOrd="0" parTransId="{B1AC8A3E-A603-414E-B540-B8372EBE8E98}" sibTransId="{ABECABA5-9A8E-4DD6-8BA3-10CA14A952CB}"/>
    <dgm:cxn modelId="{80ED9A85-9056-4BB3-9363-AE1BC0FAAF6E}" srcId="{7E3D20CC-9B0F-486E-B088-1E792CE1FA75}" destId="{761B2A53-97DE-4A73-8203-F53B8FC6786C}" srcOrd="2" destOrd="0" parTransId="{C8225F34-92BD-4391-979C-73B009AAB15F}" sibTransId="{20329DBF-A4FF-49E0-A822-7B4BEA610FBE}"/>
    <dgm:cxn modelId="{96D122AB-EDBD-4388-B264-76A99A1E7D66}" type="presOf" srcId="{82D2F21E-856E-4986-AC4B-A901316097DA}" destId="{6077D182-5B8B-4235-BCA5-24BE7646D282}" srcOrd="0" destOrd="0" presId="urn:microsoft.com/office/officeart/2008/layout/NameandTitleOrganizationalChart"/>
    <dgm:cxn modelId="{C893C3DE-9C52-4D2C-AB7B-77D9BB6493F0}" type="presOf" srcId="{CA833BB1-F590-4B00-9D80-CF5060EE7AC2}" destId="{960FAFE2-3BE4-4200-92F9-5ECDAD277A2D}" srcOrd="1" destOrd="0" presId="urn:microsoft.com/office/officeart/2008/layout/NameandTitleOrganizationalChart"/>
    <dgm:cxn modelId="{EFFCB008-C18E-47A8-BD8B-0756C5DA9426}" type="presOf" srcId="{7334D38D-1375-408A-8AE0-EDB97596076A}" destId="{B9BA7C7F-5E80-473E-849A-E6F4B094FD9A}" srcOrd="0" destOrd="0" presId="urn:microsoft.com/office/officeart/2008/layout/NameandTitleOrganizationalChart"/>
    <dgm:cxn modelId="{E3DB8E80-FFD3-43AB-962E-33F9A01A92FA}" type="presOf" srcId="{9816377C-CA66-4873-BFA3-6E364D86CEE4}" destId="{A2568639-C48A-4361-B813-79B3F69CA822}" srcOrd="0" destOrd="0" presId="urn:microsoft.com/office/officeart/2008/layout/NameandTitleOrganizationalChart"/>
    <dgm:cxn modelId="{EE906475-9BE8-4871-B717-C9C714143319}" type="presOf" srcId="{038470E4-D0CA-4462-A9A9-6E7B274ECD99}" destId="{5C5E471A-8563-4D42-9D79-7CDB7BABE48E}" srcOrd="0" destOrd="0" presId="urn:microsoft.com/office/officeart/2008/layout/NameandTitleOrganizationalChart"/>
    <dgm:cxn modelId="{82370651-8676-446A-A262-78F98CFFC71D}" type="presOf" srcId="{E2650F4E-868E-459E-A092-0FE37CCEFD06}" destId="{E26AEED3-0853-4430-811E-1D27EF8524A8}" srcOrd="0" destOrd="0" presId="urn:microsoft.com/office/officeart/2008/layout/NameandTitleOrganizationalChart"/>
    <dgm:cxn modelId="{C905D8DA-576A-4CCB-98B2-831AE0AE51FE}" type="presOf" srcId="{9816377C-CA66-4873-BFA3-6E364D86CEE4}" destId="{1F104FC4-0424-47CC-8142-9EB73DF234B3}" srcOrd="1" destOrd="0" presId="urn:microsoft.com/office/officeart/2008/layout/NameandTitleOrganizationalChart"/>
    <dgm:cxn modelId="{394E98BE-4B2A-4FAA-B1C5-DEE74ACD4070}" type="presOf" srcId="{90E97D21-59D2-45C0-9066-B1C8A341CA88}" destId="{2CE9F25E-7A0E-4D16-9E3E-37A3F2CBCC41}" srcOrd="0" destOrd="0" presId="urn:microsoft.com/office/officeart/2008/layout/NameandTitleOrganizationalChart"/>
    <dgm:cxn modelId="{A63CADC8-C6F5-4B1D-8720-F84F4114BE63}" type="presOf" srcId="{858DE9E8-50D4-4B77-A9AA-260DEA689A19}" destId="{883A0004-7E51-4776-AB8F-00DF680862C9}" srcOrd="0" destOrd="0" presId="urn:microsoft.com/office/officeart/2008/layout/NameandTitleOrganizationalChart"/>
    <dgm:cxn modelId="{D43437E5-DB18-4B7B-9ED3-1C67B4513053}" type="presOf" srcId="{F9C0B734-D027-4FCD-8F54-5B4B2FA8C59E}" destId="{E1352923-C8CF-421D-B532-5B73793CCE17}" srcOrd="0" destOrd="0" presId="urn:microsoft.com/office/officeart/2008/layout/NameandTitleOrganizationalChart"/>
    <dgm:cxn modelId="{558F2251-D4E7-4FA3-A407-42F1F04F847A}" type="presOf" srcId="{761B2A53-97DE-4A73-8203-F53B8FC6786C}" destId="{99766D7A-5F10-46E0-B6D6-4EB34F3FDD61}" srcOrd="1" destOrd="0" presId="urn:microsoft.com/office/officeart/2008/layout/NameandTitleOrganizationalChart"/>
    <dgm:cxn modelId="{773BBA65-0702-4E38-BD57-4935CEDB603D}" type="presOf" srcId="{BD597884-3AED-40F2-81AA-46B6C3DBC7F2}" destId="{9F25BC85-E77C-409A-89C2-95BA1AD81163}" srcOrd="0" destOrd="0" presId="urn:microsoft.com/office/officeart/2008/layout/NameandTitleOrganizationalChart"/>
    <dgm:cxn modelId="{A9775B3E-8493-4F8E-8C63-921F51A6FB03}" type="presOf" srcId="{90E97D21-59D2-45C0-9066-B1C8A341CA88}" destId="{D4DB7913-90CB-433A-8A8B-BC2E861CB270}" srcOrd="1"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AA05962-1B81-4A02-8EF7-AB3D946767FA}" srcId="{E4F92AFC-F894-443D-83CC-1A2AAF2F4600}" destId="{7E3D20CC-9B0F-486E-B088-1E792CE1FA75}" srcOrd="0" destOrd="0" parTransId="{858DE9E8-50D4-4B77-A9AA-260DEA689A19}" sibTransId="{BD597884-3AED-40F2-81AA-46B6C3DBC7F2}"/>
    <dgm:cxn modelId="{86CEEAE7-D99D-4B73-B996-E0DBF0AB03E0}" type="presOf" srcId="{761B2A53-97DE-4A73-8203-F53B8FC6786C}" destId="{51F733E8-E124-4598-BE86-AFEDF7A12F05}" srcOrd="0"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1F472D0A-96C7-4E99-9F8D-4B09F51148D2}" type="presOf" srcId="{20329DBF-A4FF-49E0-A822-7B4BEA610FBE}" destId="{FE0350CC-55F9-41F0-A0C0-98F84E435369}" srcOrd="0" destOrd="0" presId="urn:microsoft.com/office/officeart/2008/layout/NameandTitleOrganizationalChart"/>
    <dgm:cxn modelId="{6F3FC77F-FC02-42B0-BBF7-F2704FE6625A}" type="presOf" srcId="{A1C4869E-713F-46FF-9178-16D4915DEC0D}" destId="{960D02B2-EEB7-4DA2-87FF-5A2167A464AE}" srcOrd="0" destOrd="0" presId="urn:microsoft.com/office/officeart/2008/layout/NameandTitleOrganizationalChart"/>
    <dgm:cxn modelId="{FD4E7522-EE80-4B3F-840B-8325D6AD1642}" type="presOf" srcId="{E4F92AFC-F894-443D-83CC-1A2AAF2F4600}" destId="{ADA7951F-EF23-4D17-B31E-60A0926468EE}" srcOrd="0" destOrd="0" presId="urn:microsoft.com/office/officeart/2008/layout/NameandTitleOrganizationalChart"/>
    <dgm:cxn modelId="{33CA2DEF-C1A3-46F1-937A-CB4649304F8B}" type="presOf" srcId="{E4F92AFC-F894-443D-83CC-1A2AAF2F4600}" destId="{5C461C12-CB89-4498-9DFD-708F3D4A5AE8}" srcOrd="1" destOrd="0" presId="urn:microsoft.com/office/officeart/2008/layout/NameandTitleOrganizationalChart"/>
    <dgm:cxn modelId="{3C3B71FD-15A1-434E-A9C1-001FFD3828DA}" type="presOf" srcId="{C9A013BF-A521-4077-AF46-53BF9CD27121}" destId="{4256AD21-FFA3-40A8-96AD-FD0EA1F9CFE9}" srcOrd="0" destOrd="0" presId="urn:microsoft.com/office/officeart/2008/layout/NameandTitleOrganizationalChart"/>
    <dgm:cxn modelId="{9351A3F8-0CC3-4274-B96A-82CC82ED0A2C}" type="presOf" srcId="{7E3D20CC-9B0F-486E-B088-1E792CE1FA75}" destId="{5F55DB1A-F255-4B0D-B27A-17876473A03C}" srcOrd="1" destOrd="0" presId="urn:microsoft.com/office/officeart/2008/layout/NameandTitleOrganizationalChart"/>
    <dgm:cxn modelId="{DF532004-7D7E-42B0-9DAF-8ABF457B5B74}" type="presOf" srcId="{309FF3E0-6EA7-4C1D-873E-CFDA83DA0D3B}" destId="{FD2754C1-E632-4B73-9CCA-8329CBCFA258}" srcOrd="0" destOrd="0" presId="urn:microsoft.com/office/officeart/2008/layout/NameandTitleOrganizationalChart"/>
    <dgm:cxn modelId="{1ED60385-2C00-4E3E-90CB-64D9819211B6}" type="presOf" srcId="{ABECABA5-9A8E-4DD6-8BA3-10CA14A952CB}" destId="{8A69615D-F8F8-429C-AFBC-140CD881FA23}" srcOrd="0" destOrd="0" presId="urn:microsoft.com/office/officeart/2008/layout/NameandTitleOrganizationalChart"/>
    <dgm:cxn modelId="{353808E6-07B4-4293-AF5B-E66EE16FF19E}" type="presOf" srcId="{D664221D-AE1C-4208-B8A1-96E9B81534F0}" destId="{73F126ED-8614-4C39-ADCA-057EBA3BA3C8}" srcOrd="1" destOrd="0" presId="urn:microsoft.com/office/officeart/2008/layout/NameandTitleOrganizationalChart"/>
    <dgm:cxn modelId="{A4C485D3-BFCE-4380-9961-A4272E03D017}" type="presOf" srcId="{3069C6EB-632F-4A4F-B9BF-8A221240F189}" destId="{41FDE034-FDF7-4756-89EF-660AB9803BF2}" srcOrd="0" destOrd="0" presId="urn:microsoft.com/office/officeart/2008/layout/NameandTitleOrganizationalChart"/>
    <dgm:cxn modelId="{D46FE3D4-09AA-461E-8FE4-E37E88710D2C}" type="presOf" srcId="{CA833BB1-F590-4B00-9D80-CF5060EE7AC2}" destId="{542E98DF-D0F5-45D3-9836-02A12E2DF6B3}" srcOrd="0" destOrd="0" presId="urn:microsoft.com/office/officeart/2008/layout/NameandTitleOrganizationalChart"/>
    <dgm:cxn modelId="{0D45D37F-B1F2-4ADB-B123-4A67C1ED4873}" type="presOf" srcId="{9805FCE1-8EF2-4D7D-A30F-FF125B9E2597}" destId="{12BA1CDC-BF41-4EAC-B0E7-297CD7633B48}" srcOrd="0" destOrd="0" presId="urn:microsoft.com/office/officeart/2008/layout/NameandTitleOrganizationalChart"/>
    <dgm:cxn modelId="{D8709053-D215-40AA-B3FC-E7429CA4F246}" type="presOf" srcId="{9805FCE1-8EF2-4D7D-A30F-FF125B9E2597}" destId="{8EB30363-824B-4906-8F57-E75BFCB632F4}" srcOrd="1" destOrd="0" presId="urn:microsoft.com/office/officeart/2008/layout/NameandTitleOrganizationalChart"/>
    <dgm:cxn modelId="{780D8C17-3D84-44F9-9A65-FFBC4988A982}" type="presOf" srcId="{C8225F34-92BD-4391-979C-73B009AAB15F}" destId="{6A6D0E88-C282-49D1-8F56-7086C3A224E8}"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94542A47-19EC-4610-A368-53174562612A}" type="presOf" srcId="{2C1B8FDD-E9CF-44B0-B5C0-60B53C1FA907}" destId="{96F1EF70-9149-4113-91E7-50757FEEF8B5}" srcOrd="0" destOrd="0" presId="urn:microsoft.com/office/officeart/2008/layout/NameandTitleOrganizationalChart"/>
    <dgm:cxn modelId="{C111D74E-BC99-40CD-AE70-46DBF0868F87}" type="presOf" srcId="{CE324FB9-D661-4813-9AC3-6DA2EEEFADAC}" destId="{BAB3D042-025C-471F-B939-4A4CE41ED409}"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1A91A0CD-CA95-45C6-8E83-093976D1898A}" type="presOf" srcId="{7E3D20CC-9B0F-486E-B088-1E792CE1FA75}" destId="{B12BD221-688A-45A4-B05A-AF54B7DBC4B8}" srcOrd="0" destOrd="0" presId="urn:microsoft.com/office/officeart/2008/layout/NameandTitleOrganizationalChart"/>
    <dgm:cxn modelId="{3AB05C72-BC6C-497C-9E21-68A47AB540C5}" type="presOf" srcId="{AED6C4BD-10D7-417C-9109-D4B085DF79D8}" destId="{EE3F8D29-3C1A-4310-AC03-72D4E340CDAF}" srcOrd="1" destOrd="0" presId="urn:microsoft.com/office/officeart/2008/layout/NameandTitleOrganizationalChart"/>
    <dgm:cxn modelId="{E1CE9C5D-6E2F-4D07-82C6-0EDB6F6D2B9F}" type="presOf" srcId="{F8B1B2EA-0F1E-4ACF-B9BA-D322BA6943E0}" destId="{5C02EAFD-8CC8-48E1-B4F4-106665620A6E}" srcOrd="0" destOrd="0" presId="urn:microsoft.com/office/officeart/2008/layout/NameandTitleOrganizationalChart"/>
    <dgm:cxn modelId="{73A8369F-4200-49E0-AAF0-54310124F781}" type="presOf" srcId="{AED6C4BD-10D7-417C-9109-D4B085DF79D8}" destId="{8BC7D37D-B40B-437E-964A-11A66F730EAD}"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0F5ACB5C-D23E-47B4-9EF3-DFEFF9E3C858}" type="presOf" srcId="{5F28B918-906E-4F88-AA57-E47D83F02E88}" destId="{87D7F144-9ADF-4A79-8594-4606123AF018}" srcOrd="0" destOrd="0" presId="urn:microsoft.com/office/officeart/2008/layout/NameandTitleOrganizationalChart"/>
    <dgm:cxn modelId="{7FA447FB-C559-48BA-A36B-63A22A1AB8A1}" type="presOf" srcId="{4E9AD284-0E67-4F95-A63F-B92CDA2B6107}" destId="{37A54D3E-8158-449B-8FD6-ED9E379CFC31}" srcOrd="0" destOrd="0" presId="urn:microsoft.com/office/officeart/2008/layout/NameandTitleOrganizationalChart"/>
    <dgm:cxn modelId="{364BF53B-39D0-44DC-AEC3-FBF0069E4285}" type="presOf" srcId="{263953D2-E6F9-4643-8EE8-C3FA6F219326}" destId="{C66CC764-7096-4898-8199-D7BF3F459BBB}"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B9681D9C-1D32-4779-9E2B-28478D30192C}" type="presOf" srcId="{E1187DA4-99F6-436B-9FCF-85E7426B8B87}" destId="{2CFE6676-2B00-4F59-84C4-0D7F2DF0186B}" srcOrd="0" destOrd="0" presId="urn:microsoft.com/office/officeart/2008/layout/NameandTitleOrganizationalChart"/>
    <dgm:cxn modelId="{603A1595-2532-4C82-B1A5-A63DECD6611B}" type="presOf" srcId="{F8321896-7661-47F3-952F-A5A556818BD9}" destId="{D9B0C917-42E9-4C4C-8D89-4A9EF5612CE2}" srcOrd="0"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3A632063-1018-48DF-A3F1-9803524DD059}" type="presOf" srcId="{4F568B2B-5D3A-44F9-8D2F-6C4F617A1031}" destId="{E87B7177-C1D2-490D-BFB2-FCE75D000B70}" srcOrd="0" destOrd="0" presId="urn:microsoft.com/office/officeart/2008/layout/NameandTitleOrganizationalChart"/>
    <dgm:cxn modelId="{CEA49690-5447-467C-B25C-6D7E1409A5E1}" type="presOf" srcId="{5F28B918-906E-4F88-AA57-E47D83F02E88}" destId="{0985DF48-3E6D-4161-A08E-D89F2A4A2B60}" srcOrd="1" destOrd="0" presId="urn:microsoft.com/office/officeart/2008/layout/NameandTitleOrganizationalChart"/>
    <dgm:cxn modelId="{29CB0996-D152-402B-AB8B-EE67E9BEFED1}" type="presOf" srcId="{CE324FB9-D661-4813-9AC3-6DA2EEEFADAC}" destId="{C29850B1-E246-4CE3-AFBA-E0BA52F512E0}" srcOrd="1" destOrd="0" presId="urn:microsoft.com/office/officeart/2008/layout/NameandTitleOrganizationalChart"/>
    <dgm:cxn modelId="{0D9B2854-28F3-402F-BA6B-77B8F46D28B5}" type="presParOf" srcId="{B9BA7C7F-5E80-473E-849A-E6F4B094FD9A}" destId="{818349D0-B533-48D7-AC19-65217EBDB3C6}" srcOrd="0" destOrd="0" presId="urn:microsoft.com/office/officeart/2008/layout/NameandTitleOrganizationalChart"/>
    <dgm:cxn modelId="{9CC774AC-CC6E-4153-9B7C-363B2E002EBA}" type="presParOf" srcId="{818349D0-B533-48D7-AC19-65217EBDB3C6}" destId="{B7100100-57DF-40D6-A1F6-8D2958C85043}" srcOrd="0" destOrd="0" presId="urn:microsoft.com/office/officeart/2008/layout/NameandTitleOrganizationalChart"/>
    <dgm:cxn modelId="{889E6A71-0B5F-44BE-842B-FCE4911B5D38}" type="presParOf" srcId="{B7100100-57DF-40D6-A1F6-8D2958C85043}" destId="{ADA7951F-EF23-4D17-B31E-60A0926468EE}" srcOrd="0" destOrd="0" presId="urn:microsoft.com/office/officeart/2008/layout/NameandTitleOrganizationalChart"/>
    <dgm:cxn modelId="{7B437E08-98E4-4DBC-9A5C-6E71B3F5A88A}" type="presParOf" srcId="{B7100100-57DF-40D6-A1F6-8D2958C85043}" destId="{8A69615D-F8F8-429C-AFBC-140CD881FA23}" srcOrd="1" destOrd="0" presId="urn:microsoft.com/office/officeart/2008/layout/NameandTitleOrganizationalChart"/>
    <dgm:cxn modelId="{852E8E3B-2CB4-4932-9127-312CB0CA40C4}" type="presParOf" srcId="{B7100100-57DF-40D6-A1F6-8D2958C85043}" destId="{5C461C12-CB89-4498-9DFD-708F3D4A5AE8}" srcOrd="2" destOrd="0" presId="urn:microsoft.com/office/officeart/2008/layout/NameandTitleOrganizationalChart"/>
    <dgm:cxn modelId="{B9F8EF47-30B6-4006-926C-C3C4ED4D8037}" type="presParOf" srcId="{818349D0-B533-48D7-AC19-65217EBDB3C6}" destId="{1CB22586-83BA-4D34-9D63-37F8793B90B6}" srcOrd="1" destOrd="0" presId="urn:microsoft.com/office/officeart/2008/layout/NameandTitleOrganizationalChart"/>
    <dgm:cxn modelId="{D41AB41F-3CA3-4AD5-9FEB-F9634ED85A30}" type="presParOf" srcId="{1CB22586-83BA-4D34-9D63-37F8793B90B6}" destId="{883A0004-7E51-4776-AB8F-00DF680862C9}" srcOrd="0" destOrd="0" presId="urn:microsoft.com/office/officeart/2008/layout/NameandTitleOrganizationalChart"/>
    <dgm:cxn modelId="{05D68395-5194-4540-AECC-E4D54021649D}" type="presParOf" srcId="{1CB22586-83BA-4D34-9D63-37F8793B90B6}" destId="{25EAA120-D58A-4283-8FDC-BAEDA6C76A61}" srcOrd="1" destOrd="0" presId="urn:microsoft.com/office/officeart/2008/layout/NameandTitleOrganizationalChart"/>
    <dgm:cxn modelId="{27ADC5F5-D288-4D6A-B130-22726E407EEB}" type="presParOf" srcId="{25EAA120-D58A-4283-8FDC-BAEDA6C76A61}" destId="{94AA2E85-C7A4-4017-88D3-BFC245F97264}" srcOrd="0" destOrd="0" presId="urn:microsoft.com/office/officeart/2008/layout/NameandTitleOrganizationalChart"/>
    <dgm:cxn modelId="{F6D12405-78BD-477D-8D60-C73E121DDA47}" type="presParOf" srcId="{94AA2E85-C7A4-4017-88D3-BFC245F97264}" destId="{B12BD221-688A-45A4-B05A-AF54B7DBC4B8}" srcOrd="0" destOrd="0" presId="urn:microsoft.com/office/officeart/2008/layout/NameandTitleOrganizationalChart"/>
    <dgm:cxn modelId="{26421EC6-2E2C-459A-983D-935088EEE35E}" type="presParOf" srcId="{94AA2E85-C7A4-4017-88D3-BFC245F97264}" destId="{9F25BC85-E77C-409A-89C2-95BA1AD81163}" srcOrd="1" destOrd="0" presId="urn:microsoft.com/office/officeart/2008/layout/NameandTitleOrganizationalChart"/>
    <dgm:cxn modelId="{DA57FDB4-4AF0-4E88-9BBD-D03789A35B66}" type="presParOf" srcId="{94AA2E85-C7A4-4017-88D3-BFC245F97264}" destId="{5F55DB1A-F255-4B0D-B27A-17876473A03C}" srcOrd="2" destOrd="0" presId="urn:microsoft.com/office/officeart/2008/layout/NameandTitleOrganizationalChart"/>
    <dgm:cxn modelId="{270128D0-72B4-404C-BE36-6341E653CC5B}" type="presParOf" srcId="{25EAA120-D58A-4283-8FDC-BAEDA6C76A61}" destId="{2068F839-2697-44F9-B1A6-3F3B26A2AD90}" srcOrd="1" destOrd="0" presId="urn:microsoft.com/office/officeart/2008/layout/NameandTitleOrganizationalChart"/>
    <dgm:cxn modelId="{8B257650-D6C3-4068-A08C-AA2AE50C9F09}" type="presParOf" srcId="{2068F839-2697-44F9-B1A6-3F3B26A2AD90}" destId="{D9B0C917-42E9-4C4C-8D89-4A9EF5612CE2}" srcOrd="0" destOrd="0" presId="urn:microsoft.com/office/officeart/2008/layout/NameandTitleOrganizationalChart"/>
    <dgm:cxn modelId="{A46FBDB9-8C15-44B1-A0D9-27F4E4651D86}" type="presParOf" srcId="{2068F839-2697-44F9-B1A6-3F3B26A2AD90}" destId="{6B60A97B-3094-446A-BC28-00CB6942FCBF}" srcOrd="1" destOrd="0" presId="urn:microsoft.com/office/officeart/2008/layout/NameandTitleOrganizationalChart"/>
    <dgm:cxn modelId="{39084100-5C8F-48E4-8ACD-4345B03D9521}" type="presParOf" srcId="{6B60A97B-3094-446A-BC28-00CB6942FCBF}" destId="{618B7A09-8361-4330-BA68-D799B75F7C9E}" srcOrd="0" destOrd="0" presId="urn:microsoft.com/office/officeart/2008/layout/NameandTitleOrganizationalChart"/>
    <dgm:cxn modelId="{0C62DEF1-3C36-4841-AAB6-FA487A4956EB}" type="presParOf" srcId="{618B7A09-8361-4330-BA68-D799B75F7C9E}" destId="{A2568639-C48A-4361-B813-79B3F69CA822}" srcOrd="0" destOrd="0" presId="urn:microsoft.com/office/officeart/2008/layout/NameandTitleOrganizationalChart"/>
    <dgm:cxn modelId="{7F217C51-4D2F-44AA-9142-9F0B16BF731C}" type="presParOf" srcId="{618B7A09-8361-4330-BA68-D799B75F7C9E}" destId="{96F1EF70-9149-4113-91E7-50757FEEF8B5}" srcOrd="1" destOrd="0" presId="urn:microsoft.com/office/officeart/2008/layout/NameandTitleOrganizationalChart"/>
    <dgm:cxn modelId="{48C15DE2-8B27-4238-84EE-E39FA382C844}" type="presParOf" srcId="{618B7A09-8361-4330-BA68-D799B75F7C9E}" destId="{1F104FC4-0424-47CC-8142-9EB73DF234B3}" srcOrd="2" destOrd="0" presId="urn:microsoft.com/office/officeart/2008/layout/NameandTitleOrganizationalChart"/>
    <dgm:cxn modelId="{D4D77424-FA8D-4E96-9E69-A0D1CF36587F}" type="presParOf" srcId="{6B60A97B-3094-446A-BC28-00CB6942FCBF}" destId="{D81C2454-B4EF-462E-A275-CB1515906454}" srcOrd="1" destOrd="0" presId="urn:microsoft.com/office/officeart/2008/layout/NameandTitleOrganizationalChart"/>
    <dgm:cxn modelId="{8921F61C-23F2-4F8F-B0C5-7C9848D4B3D5}" type="presParOf" srcId="{D81C2454-B4EF-462E-A275-CB1515906454}" destId="{6077D182-5B8B-4235-BCA5-24BE7646D282}" srcOrd="0" destOrd="0" presId="urn:microsoft.com/office/officeart/2008/layout/NameandTitleOrganizationalChart"/>
    <dgm:cxn modelId="{CD6D3F88-816C-4EC1-BC85-4D5293A3A1DC}" type="presParOf" srcId="{D81C2454-B4EF-462E-A275-CB1515906454}" destId="{F75DA0C3-DAF2-4279-9195-E5FF00085CCA}" srcOrd="1" destOrd="0" presId="urn:microsoft.com/office/officeart/2008/layout/NameandTitleOrganizationalChart"/>
    <dgm:cxn modelId="{ED094F87-5A64-47AF-9548-72B125ED1EAB}" type="presParOf" srcId="{F75DA0C3-DAF2-4279-9195-E5FF00085CCA}" destId="{818457E5-18CC-41CC-8E9B-5319BD262C90}" srcOrd="0" destOrd="0" presId="urn:microsoft.com/office/officeart/2008/layout/NameandTitleOrganizationalChart"/>
    <dgm:cxn modelId="{C94B2C1F-D147-4859-9297-06B1B1B724B0}" type="presParOf" srcId="{818457E5-18CC-41CC-8E9B-5319BD262C90}" destId="{87D7F144-9ADF-4A79-8594-4606123AF018}" srcOrd="0" destOrd="0" presId="urn:microsoft.com/office/officeart/2008/layout/NameandTitleOrganizationalChart"/>
    <dgm:cxn modelId="{E32BC230-C025-4EA6-9569-B1479BD44AC3}" type="presParOf" srcId="{818457E5-18CC-41CC-8E9B-5319BD262C90}" destId="{E26AEED3-0853-4430-811E-1D27EF8524A8}" srcOrd="1" destOrd="0" presId="urn:microsoft.com/office/officeart/2008/layout/NameandTitleOrganizationalChart"/>
    <dgm:cxn modelId="{C965BDF9-4951-4EF7-816B-1DB0A769EBF5}" type="presParOf" srcId="{818457E5-18CC-41CC-8E9B-5319BD262C90}" destId="{0985DF48-3E6D-4161-A08E-D89F2A4A2B60}" srcOrd="2" destOrd="0" presId="urn:microsoft.com/office/officeart/2008/layout/NameandTitleOrganizationalChart"/>
    <dgm:cxn modelId="{2351D293-7D85-49DD-A9CD-0AE4CC8BCEB6}" type="presParOf" srcId="{F75DA0C3-DAF2-4279-9195-E5FF00085CCA}" destId="{5A47D5E3-0F1F-4165-B922-F22AE0ECD544}" srcOrd="1" destOrd="0" presId="urn:microsoft.com/office/officeart/2008/layout/NameandTitleOrganizationalChart"/>
    <dgm:cxn modelId="{396DA0FB-9488-4D0D-91DE-94452B8F4559}" type="presParOf" srcId="{F75DA0C3-DAF2-4279-9195-E5FF00085CCA}" destId="{A1C1D61D-DA22-4FC6-90FC-BD3372821FAF}" srcOrd="2" destOrd="0" presId="urn:microsoft.com/office/officeart/2008/layout/NameandTitleOrganizationalChart"/>
    <dgm:cxn modelId="{5866949A-EF9C-40D2-A1DD-435AD031665A}" type="presParOf" srcId="{D81C2454-B4EF-462E-A275-CB1515906454}" destId="{FD2754C1-E632-4B73-9CCA-8329CBCFA258}" srcOrd="2" destOrd="0" presId="urn:microsoft.com/office/officeart/2008/layout/NameandTitleOrganizationalChart"/>
    <dgm:cxn modelId="{87CCC48F-2E6A-4324-A904-6C17FFD8A1A1}" type="presParOf" srcId="{D81C2454-B4EF-462E-A275-CB1515906454}" destId="{7F10AE91-212A-4E45-A19B-BFEBEF62AA28}" srcOrd="3" destOrd="0" presId="urn:microsoft.com/office/officeart/2008/layout/NameandTitleOrganizationalChart"/>
    <dgm:cxn modelId="{2E19D829-87D2-4890-BEA7-E771C3346A94}" type="presParOf" srcId="{7F10AE91-212A-4E45-A19B-BFEBEF62AA28}" destId="{F5BE1A3B-F45C-4C1A-990B-9EB54811BFE4}" srcOrd="0" destOrd="0" presId="urn:microsoft.com/office/officeart/2008/layout/NameandTitleOrganizationalChart"/>
    <dgm:cxn modelId="{00F55964-5195-4B51-A217-6EA3EA85AEA5}" type="presParOf" srcId="{F5BE1A3B-F45C-4C1A-990B-9EB54811BFE4}" destId="{9A1DE650-0DF0-41B8-87C8-5191FEE70D28}" srcOrd="0" destOrd="0" presId="urn:microsoft.com/office/officeart/2008/layout/NameandTitleOrganizationalChart"/>
    <dgm:cxn modelId="{2C58A277-9190-40ED-956C-BAF329213B3F}" type="presParOf" srcId="{F5BE1A3B-F45C-4C1A-990B-9EB54811BFE4}" destId="{48A2BBE2-32D5-475D-8ED1-880F01E8A155}" srcOrd="1" destOrd="0" presId="urn:microsoft.com/office/officeart/2008/layout/NameandTitleOrganizationalChart"/>
    <dgm:cxn modelId="{98B44D9D-2CF0-422C-B0C5-E93F5D4B5D21}" type="presParOf" srcId="{F5BE1A3B-F45C-4C1A-990B-9EB54811BFE4}" destId="{73F126ED-8614-4C39-ADCA-057EBA3BA3C8}" srcOrd="2" destOrd="0" presId="urn:microsoft.com/office/officeart/2008/layout/NameandTitleOrganizationalChart"/>
    <dgm:cxn modelId="{681DA37D-289A-46F9-A3D8-4811D49947BA}" type="presParOf" srcId="{7F10AE91-212A-4E45-A19B-BFEBEF62AA28}" destId="{6AE9485C-A652-488C-829A-6FEA2DCEC6C3}" srcOrd="1" destOrd="0" presId="urn:microsoft.com/office/officeart/2008/layout/NameandTitleOrganizationalChart"/>
    <dgm:cxn modelId="{930D4E72-3040-452F-9F3F-AC4447F0205F}" type="presParOf" srcId="{7F10AE91-212A-4E45-A19B-BFEBEF62AA28}" destId="{385FE272-03B2-49F1-8E1E-CAF9ABAB2C8E}" srcOrd="2" destOrd="0" presId="urn:microsoft.com/office/officeart/2008/layout/NameandTitleOrganizationalChart"/>
    <dgm:cxn modelId="{FC13E071-2AC2-4846-8AD9-C70A00CAD730}" type="presParOf" srcId="{D81C2454-B4EF-462E-A275-CB1515906454}" destId="{41FDE034-FDF7-4756-89EF-660AB9803BF2}" srcOrd="4" destOrd="0" presId="urn:microsoft.com/office/officeart/2008/layout/NameandTitleOrganizationalChart"/>
    <dgm:cxn modelId="{92A57279-22F8-40AC-8301-C8FC707D49ED}" type="presParOf" srcId="{D81C2454-B4EF-462E-A275-CB1515906454}" destId="{ECA8BE72-4D5E-4205-A9C7-A0E4D21B59E1}" srcOrd="5" destOrd="0" presId="urn:microsoft.com/office/officeart/2008/layout/NameandTitleOrganizationalChart"/>
    <dgm:cxn modelId="{A0A484E5-1E0E-4CCA-977B-E0F7ABBA855B}" type="presParOf" srcId="{ECA8BE72-4D5E-4205-A9C7-A0E4D21B59E1}" destId="{77DA172D-0A04-4D41-8144-EA12BCF29357}" srcOrd="0" destOrd="0" presId="urn:microsoft.com/office/officeart/2008/layout/NameandTitleOrganizationalChart"/>
    <dgm:cxn modelId="{CBD96D8C-AAE0-45F2-B34F-4A54587B8CFC}" type="presParOf" srcId="{77DA172D-0A04-4D41-8144-EA12BCF29357}" destId="{BAB3D042-025C-471F-B939-4A4CE41ED409}" srcOrd="0" destOrd="0" presId="urn:microsoft.com/office/officeart/2008/layout/NameandTitleOrganizationalChart"/>
    <dgm:cxn modelId="{A05DB672-1C34-4FE6-BA6C-CB25C3D16EA0}" type="presParOf" srcId="{77DA172D-0A04-4D41-8144-EA12BCF29357}" destId="{E1352923-C8CF-421D-B532-5B73793CCE17}" srcOrd="1" destOrd="0" presId="urn:microsoft.com/office/officeart/2008/layout/NameandTitleOrganizationalChart"/>
    <dgm:cxn modelId="{E1E8D8C7-676E-4636-979E-9F5F955A8785}" type="presParOf" srcId="{77DA172D-0A04-4D41-8144-EA12BCF29357}" destId="{C29850B1-E246-4CE3-AFBA-E0BA52F512E0}" srcOrd="2" destOrd="0" presId="urn:microsoft.com/office/officeart/2008/layout/NameandTitleOrganizationalChart"/>
    <dgm:cxn modelId="{051300F3-2A25-4E8D-944B-8A10A9D11599}" type="presParOf" srcId="{ECA8BE72-4D5E-4205-A9C7-A0E4D21B59E1}" destId="{F1B75542-4763-4002-8E03-D584CEE0B739}" srcOrd="1" destOrd="0" presId="urn:microsoft.com/office/officeart/2008/layout/NameandTitleOrganizationalChart"/>
    <dgm:cxn modelId="{38831297-FB53-40E9-A339-9EB2E7512D65}" type="presParOf" srcId="{ECA8BE72-4D5E-4205-A9C7-A0E4D21B59E1}" destId="{E383E2BB-093B-4D8C-BED3-9DA3D087C7B0}" srcOrd="2" destOrd="0" presId="urn:microsoft.com/office/officeart/2008/layout/NameandTitleOrganizationalChart"/>
    <dgm:cxn modelId="{00E35255-B3B4-4155-897A-7E73B90D6BD8}" type="presParOf" srcId="{D81C2454-B4EF-462E-A275-CB1515906454}" destId="{C66CC764-7096-4898-8199-D7BF3F459BBB}" srcOrd="6" destOrd="0" presId="urn:microsoft.com/office/officeart/2008/layout/NameandTitleOrganizationalChart"/>
    <dgm:cxn modelId="{D2105EFF-EA03-4D04-9D47-E7FC5DC2BE3A}" type="presParOf" srcId="{D81C2454-B4EF-462E-A275-CB1515906454}" destId="{894EF676-B79D-48F2-B705-97BC93792AFF}" srcOrd="7" destOrd="0" presId="urn:microsoft.com/office/officeart/2008/layout/NameandTitleOrganizationalChart"/>
    <dgm:cxn modelId="{1CC7FCD9-7545-4A45-B573-37F00F395C59}" type="presParOf" srcId="{894EF676-B79D-48F2-B705-97BC93792AFF}" destId="{BAD2D264-D590-49EE-B74D-A67E3BF94D69}" srcOrd="0" destOrd="0" presId="urn:microsoft.com/office/officeart/2008/layout/NameandTitleOrganizationalChart"/>
    <dgm:cxn modelId="{D5C018AE-EBE8-4800-985A-F7FED440A54D}" type="presParOf" srcId="{BAD2D264-D590-49EE-B74D-A67E3BF94D69}" destId="{8BC7D37D-B40B-437E-964A-11A66F730EAD}" srcOrd="0" destOrd="0" presId="urn:microsoft.com/office/officeart/2008/layout/NameandTitleOrganizationalChart"/>
    <dgm:cxn modelId="{FCB258E8-78AB-4933-B721-97C0C5EAC72D}" type="presParOf" srcId="{BAD2D264-D590-49EE-B74D-A67E3BF94D69}" destId="{5C5E471A-8563-4D42-9D79-7CDB7BABE48E}" srcOrd="1" destOrd="0" presId="urn:microsoft.com/office/officeart/2008/layout/NameandTitleOrganizationalChart"/>
    <dgm:cxn modelId="{633FB6DB-5F8F-480B-9D10-9A2863C8D094}" type="presParOf" srcId="{BAD2D264-D590-49EE-B74D-A67E3BF94D69}" destId="{EE3F8D29-3C1A-4310-AC03-72D4E340CDAF}" srcOrd="2" destOrd="0" presId="urn:microsoft.com/office/officeart/2008/layout/NameandTitleOrganizationalChart"/>
    <dgm:cxn modelId="{A048EDDE-7D1A-4852-94D8-4A4FF41C2745}" type="presParOf" srcId="{894EF676-B79D-48F2-B705-97BC93792AFF}" destId="{EF0EFEDD-4426-4506-A58C-8F1951E001D1}" srcOrd="1" destOrd="0" presId="urn:microsoft.com/office/officeart/2008/layout/NameandTitleOrganizationalChart"/>
    <dgm:cxn modelId="{08B7FD19-E974-401A-972C-087697B307A8}" type="presParOf" srcId="{894EF676-B79D-48F2-B705-97BC93792AFF}" destId="{7FB4C469-5EE6-4736-9E79-1D88D2AF3EA0}" srcOrd="2" destOrd="0" presId="urn:microsoft.com/office/officeart/2008/layout/NameandTitleOrganizationalChart"/>
    <dgm:cxn modelId="{15F845FB-A4B8-4A61-B260-1E86458BEFE1}" type="presParOf" srcId="{6B60A97B-3094-446A-BC28-00CB6942FCBF}" destId="{F5AC25D4-1979-459F-844F-E0B97EB6B420}" srcOrd="2" destOrd="0" presId="urn:microsoft.com/office/officeart/2008/layout/NameandTitleOrganizationalChart"/>
    <dgm:cxn modelId="{4CA72B23-1812-490F-AE7A-DA1D3B7ABE44}" type="presParOf" srcId="{2068F839-2697-44F9-B1A6-3F3B26A2AD90}" destId="{E87B7177-C1D2-490D-BFB2-FCE75D000B70}" srcOrd="2" destOrd="0" presId="urn:microsoft.com/office/officeart/2008/layout/NameandTitleOrganizationalChart"/>
    <dgm:cxn modelId="{F6ACA81F-95DC-4425-B639-E793BC578DA9}" type="presParOf" srcId="{2068F839-2697-44F9-B1A6-3F3B26A2AD90}" destId="{BAFCB20A-2764-412B-A7D8-82DFBE83B14C}" srcOrd="3" destOrd="0" presId="urn:microsoft.com/office/officeart/2008/layout/NameandTitleOrganizationalChart"/>
    <dgm:cxn modelId="{D748A52C-32AD-4CD8-BCC8-0FB8796440C4}" type="presParOf" srcId="{BAFCB20A-2764-412B-A7D8-82DFBE83B14C}" destId="{66647C65-E43B-4C05-89D3-558D98B925B4}" srcOrd="0" destOrd="0" presId="urn:microsoft.com/office/officeart/2008/layout/NameandTitleOrganizationalChart"/>
    <dgm:cxn modelId="{BB7DE839-267F-4403-8A63-756C40895D5E}" type="presParOf" srcId="{66647C65-E43B-4C05-89D3-558D98B925B4}" destId="{12BA1CDC-BF41-4EAC-B0E7-297CD7633B48}" srcOrd="0" destOrd="0" presId="urn:microsoft.com/office/officeart/2008/layout/NameandTitleOrganizationalChart"/>
    <dgm:cxn modelId="{AA645AC1-4F2A-4A16-A7BB-CD821640F1BB}" type="presParOf" srcId="{66647C65-E43B-4C05-89D3-558D98B925B4}" destId="{960D02B2-EEB7-4DA2-87FF-5A2167A464AE}" srcOrd="1" destOrd="0" presId="urn:microsoft.com/office/officeart/2008/layout/NameandTitleOrganizationalChart"/>
    <dgm:cxn modelId="{BD287B7A-95C0-47B5-B84F-0EAEB163DABF}" type="presParOf" srcId="{66647C65-E43B-4C05-89D3-558D98B925B4}" destId="{8EB30363-824B-4906-8F57-E75BFCB632F4}" srcOrd="2" destOrd="0" presId="urn:microsoft.com/office/officeart/2008/layout/NameandTitleOrganizationalChart"/>
    <dgm:cxn modelId="{1E5EED5A-DFAA-4C5C-94BE-B854D6A9DB20}" type="presParOf" srcId="{BAFCB20A-2764-412B-A7D8-82DFBE83B14C}" destId="{828D605E-E7F2-4882-99A5-959170E2767A}" srcOrd="1" destOrd="0" presId="urn:microsoft.com/office/officeart/2008/layout/NameandTitleOrganizationalChart"/>
    <dgm:cxn modelId="{F1A1F16F-C2E4-46D5-AD3E-E83FEC5DA687}" type="presParOf" srcId="{828D605E-E7F2-4882-99A5-959170E2767A}" destId="{5C02EAFD-8CC8-48E1-B4F4-106665620A6E}" srcOrd="0" destOrd="0" presId="urn:microsoft.com/office/officeart/2008/layout/NameandTitleOrganizationalChart"/>
    <dgm:cxn modelId="{34D67053-12EB-431A-B7A0-394DEBDF65E4}" type="presParOf" srcId="{828D605E-E7F2-4882-99A5-959170E2767A}" destId="{A989152C-24D2-45CD-81E3-5EBB1B32AC03}" srcOrd="1" destOrd="0" presId="urn:microsoft.com/office/officeart/2008/layout/NameandTitleOrganizationalChart"/>
    <dgm:cxn modelId="{118267F8-FAF9-4390-9FF6-D38F34E47DB7}" type="presParOf" srcId="{A989152C-24D2-45CD-81E3-5EBB1B32AC03}" destId="{79109D8D-0972-474B-9817-53357C66EB4C}" srcOrd="0" destOrd="0" presId="urn:microsoft.com/office/officeart/2008/layout/NameandTitleOrganizationalChart"/>
    <dgm:cxn modelId="{A1ED9954-38D3-416C-A93F-A0284CDA7FC7}" type="presParOf" srcId="{79109D8D-0972-474B-9817-53357C66EB4C}" destId="{542E98DF-D0F5-45D3-9836-02A12E2DF6B3}" srcOrd="0" destOrd="0" presId="urn:microsoft.com/office/officeart/2008/layout/NameandTitleOrganizationalChart"/>
    <dgm:cxn modelId="{787F6BB5-531E-4A4C-B3FE-C0E4519BEE0B}" type="presParOf" srcId="{79109D8D-0972-474B-9817-53357C66EB4C}" destId="{37A54D3E-8158-449B-8FD6-ED9E379CFC31}" srcOrd="1" destOrd="0" presId="urn:microsoft.com/office/officeart/2008/layout/NameandTitleOrganizationalChart"/>
    <dgm:cxn modelId="{6F725BCF-C2A8-4379-A908-39F74E947304}" type="presParOf" srcId="{79109D8D-0972-474B-9817-53357C66EB4C}" destId="{960FAFE2-3BE4-4200-92F9-5ECDAD277A2D}" srcOrd="2" destOrd="0" presId="urn:microsoft.com/office/officeart/2008/layout/NameandTitleOrganizationalChart"/>
    <dgm:cxn modelId="{B5897CBA-ED16-4366-8488-520757F4050B}" type="presParOf" srcId="{A989152C-24D2-45CD-81E3-5EBB1B32AC03}" destId="{721E15BD-9100-4596-B3AA-0851AD660FFA}" srcOrd="1" destOrd="0" presId="urn:microsoft.com/office/officeart/2008/layout/NameandTitleOrganizationalChart"/>
    <dgm:cxn modelId="{6DB56FAD-974A-4A58-B2BB-B1EF720FC487}" type="presParOf" srcId="{A989152C-24D2-45CD-81E3-5EBB1B32AC03}" destId="{154FA466-0E15-4FEE-95CC-0DD97D9433DF}" srcOrd="2" destOrd="0" presId="urn:microsoft.com/office/officeart/2008/layout/NameandTitleOrganizationalChart"/>
    <dgm:cxn modelId="{650733DB-2FE7-46BB-A94B-2BCA64D1CBEA}" type="presParOf" srcId="{BAFCB20A-2764-412B-A7D8-82DFBE83B14C}" destId="{93017380-31C5-4CBF-BE68-4FDCB2CA0BD2}" srcOrd="2" destOrd="0" presId="urn:microsoft.com/office/officeart/2008/layout/NameandTitleOrganizationalChart"/>
    <dgm:cxn modelId="{706BE111-2D34-4B00-869F-92B9DCB7E276}" type="presParOf" srcId="{2068F839-2697-44F9-B1A6-3F3B26A2AD90}" destId="{6A6D0E88-C282-49D1-8F56-7086C3A224E8}" srcOrd="4" destOrd="0" presId="urn:microsoft.com/office/officeart/2008/layout/NameandTitleOrganizationalChart"/>
    <dgm:cxn modelId="{D69F6B35-DC60-4643-BCC9-23EF6D0D6CC0}" type="presParOf" srcId="{2068F839-2697-44F9-B1A6-3F3B26A2AD90}" destId="{FA8556CA-C4E8-4D9A-A599-071CDD6E56F2}" srcOrd="5" destOrd="0" presId="urn:microsoft.com/office/officeart/2008/layout/NameandTitleOrganizationalChart"/>
    <dgm:cxn modelId="{60118A40-E964-41B6-B2B1-0B5D2FE70060}" type="presParOf" srcId="{FA8556CA-C4E8-4D9A-A599-071CDD6E56F2}" destId="{BA5E86A0-2BED-435D-B223-9C7EDF7DF068}" srcOrd="0" destOrd="0" presId="urn:microsoft.com/office/officeart/2008/layout/NameandTitleOrganizationalChart"/>
    <dgm:cxn modelId="{3A21934D-0AAC-476A-9F39-0992981AA4E9}" type="presParOf" srcId="{BA5E86A0-2BED-435D-B223-9C7EDF7DF068}" destId="{51F733E8-E124-4598-BE86-AFEDF7A12F05}" srcOrd="0" destOrd="0" presId="urn:microsoft.com/office/officeart/2008/layout/NameandTitleOrganizationalChart"/>
    <dgm:cxn modelId="{CEF4392F-9195-4F2C-8CD6-ACE7D22C0470}" type="presParOf" srcId="{BA5E86A0-2BED-435D-B223-9C7EDF7DF068}" destId="{FE0350CC-55F9-41F0-A0C0-98F84E435369}" srcOrd="1" destOrd="0" presId="urn:microsoft.com/office/officeart/2008/layout/NameandTitleOrganizationalChart"/>
    <dgm:cxn modelId="{DE2EFB3D-9903-4F84-89E7-FFB00EB2BD22}" type="presParOf" srcId="{BA5E86A0-2BED-435D-B223-9C7EDF7DF068}" destId="{99766D7A-5F10-46E0-B6D6-4EB34F3FDD61}" srcOrd="2" destOrd="0" presId="urn:microsoft.com/office/officeart/2008/layout/NameandTitleOrganizationalChart"/>
    <dgm:cxn modelId="{A62138BD-AC42-4F49-843B-1A6A0A47DD8E}" type="presParOf" srcId="{FA8556CA-C4E8-4D9A-A599-071CDD6E56F2}" destId="{506AD44F-CC09-417B-8898-7DAA103B9410}" srcOrd="1" destOrd="0" presId="urn:microsoft.com/office/officeart/2008/layout/NameandTitleOrganizationalChart"/>
    <dgm:cxn modelId="{D81012DE-3E4B-4888-AAA5-B60C5F355C88}" type="presParOf" srcId="{506AD44F-CC09-417B-8898-7DAA103B9410}" destId="{4256AD21-FFA3-40A8-96AD-FD0EA1F9CFE9}" srcOrd="0" destOrd="0" presId="urn:microsoft.com/office/officeart/2008/layout/NameandTitleOrganizationalChart"/>
    <dgm:cxn modelId="{75CA11DA-4D51-46A1-B653-3E47D34CA199}" type="presParOf" srcId="{506AD44F-CC09-417B-8898-7DAA103B9410}" destId="{442C0D51-E86E-4776-85CB-66639CD297F8}" srcOrd="1" destOrd="0" presId="urn:microsoft.com/office/officeart/2008/layout/NameandTitleOrganizationalChart"/>
    <dgm:cxn modelId="{FE13AECA-8A5E-4499-A02F-07093E706555}" type="presParOf" srcId="{442C0D51-E86E-4776-85CB-66639CD297F8}" destId="{0ADA3DF8-3742-4225-A2AC-4BDE0CF154AA}" srcOrd="0" destOrd="0" presId="urn:microsoft.com/office/officeart/2008/layout/NameandTitleOrganizationalChart"/>
    <dgm:cxn modelId="{6EF39FAF-9B17-41C0-B81C-95523BE6E574}" type="presParOf" srcId="{0ADA3DF8-3742-4225-A2AC-4BDE0CF154AA}" destId="{2CE9F25E-7A0E-4D16-9E3E-37A3F2CBCC41}" srcOrd="0" destOrd="0" presId="urn:microsoft.com/office/officeart/2008/layout/NameandTitleOrganizationalChart"/>
    <dgm:cxn modelId="{5A9E3AE7-3AFE-4623-A081-3D5879020A64}" type="presParOf" srcId="{0ADA3DF8-3742-4225-A2AC-4BDE0CF154AA}" destId="{2CFE6676-2B00-4F59-84C4-0D7F2DF0186B}" srcOrd="1" destOrd="0" presId="urn:microsoft.com/office/officeart/2008/layout/NameandTitleOrganizationalChart"/>
    <dgm:cxn modelId="{2991E3D5-14A0-4846-A768-69B6EE4B99BE}" type="presParOf" srcId="{0ADA3DF8-3742-4225-A2AC-4BDE0CF154AA}" destId="{D4DB7913-90CB-433A-8A8B-BC2E861CB270}" srcOrd="2" destOrd="0" presId="urn:microsoft.com/office/officeart/2008/layout/NameandTitleOrganizationalChart"/>
    <dgm:cxn modelId="{31FF2097-AF5D-49FD-88DA-5BDB31C10ED0}" type="presParOf" srcId="{442C0D51-E86E-4776-85CB-66639CD297F8}" destId="{2B7D71AF-2296-4232-A041-95BAB517BE9C}" srcOrd="1" destOrd="0" presId="urn:microsoft.com/office/officeart/2008/layout/NameandTitleOrganizationalChart"/>
    <dgm:cxn modelId="{1DCAEEA1-8B5E-418A-BBCC-5E5A51BEF805}" type="presParOf" srcId="{442C0D51-E86E-4776-85CB-66639CD297F8}" destId="{FB570716-0D67-4DDA-B54E-481A12FA06CE}" srcOrd="2" destOrd="0" presId="urn:microsoft.com/office/officeart/2008/layout/NameandTitleOrganizationalChart"/>
    <dgm:cxn modelId="{306D2EC3-0FB6-4983-95BA-06959E336AD0}" type="presParOf" srcId="{FA8556CA-C4E8-4D9A-A599-071CDD6E56F2}" destId="{0A3875F6-CB5B-4145-8099-822C88EE04BA}" srcOrd="2" destOrd="0" presId="urn:microsoft.com/office/officeart/2008/layout/NameandTitleOrganizationalChart"/>
    <dgm:cxn modelId="{6D8CE82B-72EE-47EE-AE22-4F7C98CD3D78}" type="presParOf" srcId="{25EAA120-D58A-4283-8FDC-BAEDA6C76A61}" destId="{052A2B72-A74E-4976-81BA-5AF0DFD56B0F}" srcOrd="2" destOrd="0" presId="urn:microsoft.com/office/officeart/2008/layout/NameandTitleOrganizationalChart"/>
    <dgm:cxn modelId="{361FA3D7-E249-46B6-8FFE-21396BE6E7A1}"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Đào Trọng Nghĩa</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Lê Hồng Nhiên</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 Đỗ Văn Tuấn</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Tạ Ngọc Duy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Đào Trọng Nghĩa</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Hoàng Anh Tuấn</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Đỗ Văn Tuấn</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Tạ Ngọc Duy</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Tạ Ngọc Duy</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Đào Trọng Nghĩa</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2ABF18-ECA9-4984-8139-A3506ED93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3175</TotalTime>
  <Pages>342</Pages>
  <Words>38115</Words>
  <Characters>217259</Characters>
  <Application>Microsoft Office Word</Application>
  <DocSecurity>0</DocSecurity>
  <Lines>1810</Lines>
  <Paragraphs>509</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254865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Ta Ngoc Duy</dc:creator>
  <cp:keywords/>
  <dc:description/>
  <cp:lastModifiedBy>Admin</cp:lastModifiedBy>
  <cp:revision>394</cp:revision>
  <cp:lastPrinted>2015-12-15T13:44:00Z</cp:lastPrinted>
  <dcterms:created xsi:type="dcterms:W3CDTF">2015-09-15T06:59:00Z</dcterms:created>
  <dcterms:modified xsi:type="dcterms:W3CDTF">2016-12-12T11:55:00Z</dcterms:modified>
</cp:coreProperties>
</file>